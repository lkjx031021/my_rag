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89562E" w14:textId="77777777" w:rsidR="009D6247" w:rsidRDefault="009D6247">
      <w:pPr>
        <w:ind w:firstLineChars="0" w:firstLine="0"/>
        <w:jc w:val="center"/>
        <w:rPr>
          <w:rFonts w:ascii="黑体" w:eastAsia="黑体" w:hAnsi="黑体" w:hint="eastAsia"/>
          <w:b/>
          <w:sz w:val="48"/>
          <w:szCs w:val="48"/>
        </w:rPr>
      </w:pPr>
      <w:bookmarkStart w:id="0" w:name="OLE_LINK4"/>
    </w:p>
    <w:p w14:paraId="2CBBE5C6" w14:textId="77777777" w:rsidR="009D6247" w:rsidRDefault="009D6247">
      <w:pPr>
        <w:ind w:firstLineChars="0" w:firstLine="0"/>
        <w:jc w:val="center"/>
        <w:rPr>
          <w:rFonts w:ascii="黑体" w:eastAsia="黑体" w:hAnsi="黑体" w:hint="eastAsia"/>
          <w:b/>
          <w:sz w:val="48"/>
          <w:szCs w:val="48"/>
        </w:rPr>
      </w:pPr>
    </w:p>
    <w:p w14:paraId="3F6AA636" w14:textId="77777777" w:rsidR="009D6247" w:rsidRDefault="009D6247">
      <w:pPr>
        <w:ind w:firstLineChars="0" w:firstLine="0"/>
        <w:jc w:val="center"/>
        <w:rPr>
          <w:rFonts w:ascii="黑体" w:eastAsia="黑体" w:hAnsi="黑体" w:hint="eastAsia"/>
          <w:b/>
          <w:sz w:val="48"/>
          <w:szCs w:val="48"/>
        </w:rPr>
      </w:pPr>
    </w:p>
    <w:p w14:paraId="797731D1" w14:textId="77777777" w:rsidR="009D6247" w:rsidRDefault="00000000">
      <w:pPr>
        <w:ind w:firstLineChars="0" w:firstLine="0"/>
        <w:jc w:val="center"/>
        <w:rPr>
          <w:rFonts w:ascii="黑体" w:eastAsia="黑体" w:hAnsi="黑体" w:hint="eastAsia"/>
          <w:b/>
          <w:sz w:val="48"/>
          <w:szCs w:val="48"/>
        </w:rPr>
      </w:pPr>
      <w:r>
        <w:rPr>
          <w:rFonts w:ascii="黑体" w:eastAsia="黑体" w:hAnsi="黑体" w:hint="eastAsia"/>
          <w:b/>
          <w:sz w:val="48"/>
          <w:szCs w:val="48"/>
        </w:rPr>
        <w:t>顺义</w:t>
      </w:r>
      <w:proofErr w:type="gramStart"/>
      <w:r>
        <w:rPr>
          <w:rFonts w:ascii="黑体" w:eastAsia="黑体" w:hAnsi="黑体" w:hint="eastAsia"/>
          <w:b/>
          <w:sz w:val="48"/>
          <w:szCs w:val="48"/>
        </w:rPr>
        <w:t>区</w:t>
      </w:r>
      <w:bookmarkEnd w:id="0"/>
      <w:r>
        <w:rPr>
          <w:rFonts w:ascii="黑体" w:eastAsia="黑体" w:hAnsi="黑体" w:hint="eastAsia"/>
          <w:b/>
          <w:sz w:val="48"/>
          <w:szCs w:val="48"/>
        </w:rPr>
        <w:t>数据</w:t>
      </w:r>
      <w:proofErr w:type="gramEnd"/>
      <w:r>
        <w:rPr>
          <w:rFonts w:ascii="黑体" w:eastAsia="黑体" w:hAnsi="黑体" w:hint="eastAsia"/>
          <w:b/>
          <w:sz w:val="48"/>
          <w:szCs w:val="48"/>
        </w:rPr>
        <w:t>和智慧城市底座</w:t>
      </w:r>
    </w:p>
    <w:p w14:paraId="6CBF14B6" w14:textId="77777777" w:rsidR="009D6247" w:rsidRDefault="009D6247">
      <w:pPr>
        <w:pStyle w:val="12"/>
        <w:ind w:firstLine="480"/>
      </w:pPr>
    </w:p>
    <w:p w14:paraId="798A78A2" w14:textId="77777777" w:rsidR="009D6247" w:rsidRDefault="00000000">
      <w:pPr>
        <w:ind w:firstLineChars="0" w:firstLine="0"/>
        <w:jc w:val="center"/>
        <w:rPr>
          <w:rFonts w:ascii="楷体" w:eastAsia="黑体" w:hAnsi="楷体" w:hint="eastAsia"/>
          <w:b/>
          <w:sz w:val="52"/>
          <w:szCs w:val="52"/>
        </w:rPr>
      </w:pPr>
      <w:r>
        <w:rPr>
          <w:rFonts w:ascii="黑体" w:eastAsia="黑体" w:hAnsi="黑体" w:hint="eastAsia"/>
          <w:b/>
          <w:sz w:val="52"/>
          <w:szCs w:val="52"/>
        </w:rPr>
        <w:t>项目</w:t>
      </w:r>
      <w:bookmarkStart w:id="1" w:name="OLE_LINK3"/>
      <w:r>
        <w:rPr>
          <w:rFonts w:ascii="黑体" w:eastAsia="黑体" w:hAnsi="黑体" w:hint="eastAsia"/>
          <w:b/>
          <w:sz w:val="52"/>
          <w:szCs w:val="52"/>
        </w:rPr>
        <w:t>建议书（代可行性研究报告）</w:t>
      </w:r>
      <w:bookmarkEnd w:id="1"/>
    </w:p>
    <w:p w14:paraId="5042DC0E" w14:textId="77777777" w:rsidR="009D6247" w:rsidRDefault="009D6247">
      <w:pPr>
        <w:ind w:firstLineChars="0" w:firstLine="0"/>
        <w:jc w:val="center"/>
      </w:pPr>
    </w:p>
    <w:p w14:paraId="3000F302" w14:textId="77777777" w:rsidR="009D6247" w:rsidRDefault="009D6247">
      <w:pPr>
        <w:ind w:firstLineChars="0" w:firstLine="0"/>
        <w:jc w:val="center"/>
      </w:pPr>
    </w:p>
    <w:p w14:paraId="2F77591D" w14:textId="77777777" w:rsidR="009D6247" w:rsidRDefault="009D6247">
      <w:pPr>
        <w:ind w:firstLineChars="0" w:firstLine="0"/>
        <w:jc w:val="center"/>
      </w:pPr>
    </w:p>
    <w:p w14:paraId="10A268A8" w14:textId="77777777" w:rsidR="009D6247" w:rsidRDefault="009D6247">
      <w:pPr>
        <w:ind w:firstLineChars="0" w:firstLine="0"/>
        <w:jc w:val="center"/>
      </w:pPr>
    </w:p>
    <w:p w14:paraId="4195B492" w14:textId="77777777" w:rsidR="009D6247" w:rsidRDefault="009D6247">
      <w:pPr>
        <w:ind w:firstLineChars="0" w:firstLine="0"/>
        <w:jc w:val="center"/>
      </w:pPr>
    </w:p>
    <w:p w14:paraId="273D2014" w14:textId="77777777" w:rsidR="009D6247" w:rsidRDefault="009D6247">
      <w:pPr>
        <w:ind w:firstLineChars="0" w:firstLine="0"/>
        <w:jc w:val="center"/>
      </w:pPr>
    </w:p>
    <w:p w14:paraId="6F046D57" w14:textId="77777777" w:rsidR="009D6247" w:rsidRDefault="009D6247">
      <w:pPr>
        <w:ind w:firstLineChars="0" w:firstLine="0"/>
        <w:jc w:val="center"/>
      </w:pPr>
    </w:p>
    <w:p w14:paraId="17E386CA" w14:textId="77777777" w:rsidR="009D6247" w:rsidRDefault="009D6247">
      <w:pPr>
        <w:ind w:firstLineChars="0" w:firstLine="0"/>
        <w:jc w:val="center"/>
      </w:pPr>
    </w:p>
    <w:p w14:paraId="0EB6A151" w14:textId="77777777" w:rsidR="009D6247" w:rsidRDefault="009D6247">
      <w:pPr>
        <w:ind w:firstLineChars="0" w:firstLine="0"/>
        <w:jc w:val="center"/>
      </w:pPr>
    </w:p>
    <w:p w14:paraId="0F57612B" w14:textId="77777777" w:rsidR="009D6247" w:rsidRDefault="009D6247">
      <w:pPr>
        <w:ind w:firstLineChars="0" w:firstLine="0"/>
        <w:jc w:val="center"/>
      </w:pPr>
    </w:p>
    <w:p w14:paraId="26375FB3" w14:textId="77777777" w:rsidR="009D6247" w:rsidRDefault="00000000">
      <w:pPr>
        <w:ind w:firstLineChars="342" w:firstLine="958"/>
        <w:jc w:val="left"/>
        <w:rPr>
          <w:sz w:val="28"/>
        </w:rPr>
      </w:pPr>
      <w:r>
        <w:rPr>
          <w:sz w:val="28"/>
        </w:rPr>
        <w:t>申报单位</w:t>
      </w:r>
      <w:r>
        <w:rPr>
          <w:rFonts w:hint="eastAsia"/>
          <w:sz w:val="28"/>
        </w:rPr>
        <w:t>：</w:t>
      </w:r>
      <w:r>
        <w:rPr>
          <w:rFonts w:hint="eastAsia"/>
          <w:sz w:val="28"/>
          <w:u w:val="single"/>
        </w:rPr>
        <w:t>北京顺</w:t>
      </w:r>
      <w:proofErr w:type="gramStart"/>
      <w:r>
        <w:rPr>
          <w:rFonts w:hint="eastAsia"/>
          <w:sz w:val="28"/>
          <w:u w:val="single"/>
        </w:rPr>
        <w:t>鑫</w:t>
      </w:r>
      <w:proofErr w:type="gramEnd"/>
      <w:r>
        <w:rPr>
          <w:rFonts w:hint="eastAsia"/>
          <w:sz w:val="28"/>
          <w:u w:val="single"/>
        </w:rPr>
        <w:t>福通大数据集团有限公司</w:t>
      </w:r>
    </w:p>
    <w:p w14:paraId="355F2EE5" w14:textId="77777777" w:rsidR="009D6247" w:rsidRDefault="00000000">
      <w:pPr>
        <w:ind w:firstLineChars="342" w:firstLine="958"/>
        <w:jc w:val="left"/>
        <w:rPr>
          <w:sz w:val="28"/>
        </w:rPr>
      </w:pPr>
      <w:r>
        <w:rPr>
          <w:rFonts w:hint="eastAsia"/>
          <w:sz w:val="28"/>
        </w:rPr>
        <w:t>项目名称：</w:t>
      </w:r>
      <w:r>
        <w:rPr>
          <w:rFonts w:hint="eastAsia"/>
          <w:sz w:val="28"/>
          <w:u w:val="single"/>
        </w:rPr>
        <w:t>顺义</w:t>
      </w:r>
      <w:proofErr w:type="gramStart"/>
      <w:r>
        <w:rPr>
          <w:rFonts w:hint="eastAsia"/>
          <w:sz w:val="28"/>
          <w:u w:val="single"/>
        </w:rPr>
        <w:t>区数据</w:t>
      </w:r>
      <w:proofErr w:type="gramEnd"/>
      <w:r>
        <w:rPr>
          <w:rFonts w:hint="eastAsia"/>
          <w:sz w:val="28"/>
          <w:u w:val="single"/>
        </w:rPr>
        <w:t>和智慧城市底座建设项目</w:t>
      </w:r>
    </w:p>
    <w:p w14:paraId="1F96CB01" w14:textId="77777777" w:rsidR="009D6247" w:rsidRDefault="009D6247">
      <w:pPr>
        <w:ind w:firstLineChars="0" w:firstLine="0"/>
        <w:jc w:val="center"/>
      </w:pPr>
    </w:p>
    <w:p w14:paraId="76F6A799" w14:textId="77777777" w:rsidR="009D6247" w:rsidRDefault="009D6247">
      <w:pPr>
        <w:ind w:firstLineChars="0" w:firstLine="0"/>
        <w:jc w:val="center"/>
      </w:pPr>
    </w:p>
    <w:p w14:paraId="6F88884C" w14:textId="77777777" w:rsidR="009D6247" w:rsidRDefault="009D6247">
      <w:pPr>
        <w:ind w:firstLineChars="0" w:firstLine="0"/>
        <w:jc w:val="center"/>
      </w:pPr>
    </w:p>
    <w:p w14:paraId="6757C7B0" w14:textId="77777777" w:rsidR="009D6247" w:rsidRDefault="009D6247">
      <w:pPr>
        <w:ind w:firstLineChars="0" w:firstLine="0"/>
        <w:jc w:val="center"/>
      </w:pPr>
    </w:p>
    <w:p w14:paraId="2D949CAE" w14:textId="77777777" w:rsidR="009D6247" w:rsidRDefault="009D6247">
      <w:pPr>
        <w:ind w:firstLineChars="0" w:firstLine="0"/>
        <w:jc w:val="center"/>
      </w:pPr>
    </w:p>
    <w:p w14:paraId="394B8EB6" w14:textId="77777777" w:rsidR="009D6247" w:rsidRDefault="00000000">
      <w:pPr>
        <w:ind w:firstLineChars="0" w:firstLine="0"/>
        <w:jc w:val="center"/>
        <w:rPr>
          <w:rFonts w:ascii="黑体" w:eastAsia="黑体" w:hAnsi="黑体" w:hint="eastAsia"/>
          <w:sz w:val="28"/>
          <w:szCs w:val="32"/>
        </w:rPr>
      </w:pPr>
      <w:r>
        <w:rPr>
          <w:rFonts w:ascii="黑体" w:eastAsia="黑体" w:hAnsi="黑体" w:hint="eastAsia"/>
          <w:sz w:val="28"/>
          <w:szCs w:val="32"/>
        </w:rPr>
        <w:t>2025年10月</w:t>
      </w:r>
    </w:p>
    <w:p w14:paraId="5C7223B7" w14:textId="77777777" w:rsidR="009D6247" w:rsidRDefault="009D6247">
      <w:pPr>
        <w:ind w:firstLineChars="0" w:firstLine="0"/>
        <w:jc w:val="center"/>
        <w:rPr>
          <w:rFonts w:ascii="黑体" w:eastAsia="黑体" w:hAnsi="黑体" w:hint="eastAsia"/>
          <w:sz w:val="32"/>
          <w:szCs w:val="32"/>
        </w:rPr>
      </w:pPr>
    </w:p>
    <w:p w14:paraId="3BA77516" w14:textId="77777777" w:rsidR="009D6247" w:rsidRDefault="009D6247">
      <w:pPr>
        <w:ind w:firstLine="480"/>
        <w:sectPr w:rsidR="009D6247">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851" w:footer="992" w:gutter="0"/>
          <w:cols w:space="425"/>
          <w:titlePg/>
          <w:docGrid w:type="lines" w:linePitch="312"/>
        </w:sectPr>
      </w:pPr>
    </w:p>
    <w:p w14:paraId="2243ABC7" w14:textId="77777777" w:rsidR="009D6247" w:rsidRDefault="00000000">
      <w:pPr>
        <w:pStyle w:val="M"/>
        <w:ind w:firstLine="480"/>
        <w:rPr>
          <w:rFonts w:hint="eastAsia"/>
        </w:rPr>
      </w:pPr>
      <w:r>
        <w:rPr>
          <w:rFonts w:hint="eastAsia"/>
        </w:rPr>
        <w:lastRenderedPageBreak/>
        <w:tab/>
        <w:t>目 录</w:t>
      </w:r>
    </w:p>
    <w:p w14:paraId="7BD506D5" w14:textId="77777777" w:rsidR="009D6247" w:rsidRDefault="00000000">
      <w:pPr>
        <w:pStyle w:val="TOC1"/>
        <w:rPr>
          <w:rFonts w:asciiTheme="minorHAnsi" w:eastAsiaTheme="minorEastAsia" w:hAnsiTheme="minorHAnsi" w:cstheme="minorBidi"/>
          <w:b w:val="0"/>
          <w:sz w:val="22"/>
          <w:szCs w:val="24"/>
          <w14:ligatures w14:val="standardContextual"/>
        </w:rPr>
      </w:pPr>
      <w:r>
        <w:fldChar w:fldCharType="begin"/>
      </w:r>
      <w:r>
        <w:instrText xml:space="preserve"> </w:instrText>
      </w:r>
      <w:r>
        <w:rPr>
          <w:rFonts w:hint="eastAsia"/>
        </w:rPr>
        <w:instrText>TOC \o "1-4" \h \z \u</w:instrText>
      </w:r>
      <w:r>
        <w:instrText xml:space="preserve"> </w:instrText>
      </w:r>
      <w:r>
        <w:fldChar w:fldCharType="separate"/>
      </w:r>
      <w:hyperlink w:anchor="_Toc213053519" w:history="1">
        <w:r w:rsidR="009D6247">
          <w:rPr>
            <w:rStyle w:val="aff0"/>
            <w:rFonts w:hint="eastAsia"/>
          </w:rPr>
          <w:t>第一章</w:t>
        </w:r>
        <w:r w:rsidR="009D6247">
          <w:rPr>
            <w:rStyle w:val="aff0"/>
            <w:rFonts w:hint="eastAsia"/>
          </w:rPr>
          <w:t xml:space="preserve"> </w:t>
        </w:r>
        <w:r w:rsidR="009D6247">
          <w:rPr>
            <w:rStyle w:val="aff0"/>
            <w:rFonts w:hint="eastAsia"/>
          </w:rPr>
          <w:t>项目概述</w:t>
        </w:r>
        <w:r w:rsidR="009D6247">
          <w:rPr>
            <w:rFonts w:hint="eastAsia"/>
          </w:rPr>
          <w:tab/>
        </w:r>
        <w:r w:rsidR="009D6247">
          <w:rPr>
            <w:rFonts w:hint="eastAsia"/>
          </w:rPr>
          <w:fldChar w:fldCharType="begin"/>
        </w:r>
        <w:r w:rsidR="009D6247">
          <w:rPr>
            <w:rFonts w:hint="eastAsia"/>
          </w:rPr>
          <w:instrText xml:space="preserve"> </w:instrText>
        </w:r>
        <w:r w:rsidR="009D6247">
          <w:instrText>PAGEREF _Toc213053519 \h</w:instrText>
        </w:r>
        <w:r w:rsidR="009D6247">
          <w:rPr>
            <w:rFonts w:hint="eastAsia"/>
          </w:rPr>
          <w:instrText xml:space="preserve"> </w:instrText>
        </w:r>
        <w:r w:rsidR="009D6247">
          <w:rPr>
            <w:rFonts w:hint="eastAsia"/>
          </w:rPr>
        </w:r>
        <w:r w:rsidR="009D6247">
          <w:rPr>
            <w:rFonts w:hint="eastAsia"/>
          </w:rPr>
          <w:fldChar w:fldCharType="separate"/>
        </w:r>
        <w:r w:rsidR="009D6247">
          <w:t>1</w:t>
        </w:r>
        <w:r w:rsidR="009D6247">
          <w:rPr>
            <w:rFonts w:hint="eastAsia"/>
          </w:rPr>
          <w:fldChar w:fldCharType="end"/>
        </w:r>
      </w:hyperlink>
    </w:p>
    <w:p w14:paraId="36741384"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20" w:history="1">
        <w:r>
          <w:rPr>
            <w:rStyle w:val="aff0"/>
            <w:rFonts w:hint="eastAsia"/>
          </w:rPr>
          <w:t xml:space="preserve">1.1 </w:t>
        </w:r>
        <w:r>
          <w:rPr>
            <w:rStyle w:val="aff0"/>
            <w:rFonts w:hint="eastAsia"/>
          </w:rPr>
          <w:t>项目名称</w:t>
        </w:r>
        <w:r>
          <w:rPr>
            <w:rFonts w:hint="eastAsia"/>
          </w:rPr>
          <w:tab/>
        </w:r>
        <w:r>
          <w:rPr>
            <w:rFonts w:hint="eastAsia"/>
          </w:rPr>
          <w:fldChar w:fldCharType="begin"/>
        </w:r>
        <w:r>
          <w:rPr>
            <w:rFonts w:hint="eastAsia"/>
          </w:rPr>
          <w:instrText xml:space="preserve"> </w:instrText>
        </w:r>
        <w:r>
          <w:instrText>PAGEREF _Toc213053520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1E1D73AA"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21" w:history="1">
        <w:r>
          <w:rPr>
            <w:rStyle w:val="aff0"/>
            <w:rFonts w:hint="eastAsia"/>
          </w:rPr>
          <w:t xml:space="preserve">1.2 </w:t>
        </w:r>
        <w:r>
          <w:rPr>
            <w:rStyle w:val="aff0"/>
            <w:rFonts w:hint="eastAsia"/>
          </w:rPr>
          <w:t>项目建设单位</w:t>
        </w:r>
        <w:r>
          <w:rPr>
            <w:rFonts w:hint="eastAsia"/>
          </w:rPr>
          <w:tab/>
        </w:r>
        <w:r>
          <w:rPr>
            <w:rFonts w:hint="eastAsia"/>
          </w:rPr>
          <w:fldChar w:fldCharType="begin"/>
        </w:r>
        <w:r>
          <w:rPr>
            <w:rFonts w:hint="eastAsia"/>
          </w:rPr>
          <w:instrText xml:space="preserve"> </w:instrText>
        </w:r>
        <w:r>
          <w:instrText>PAGEREF _Toc213053521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6AEB09E3"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22" w:history="1">
        <w:r>
          <w:rPr>
            <w:rStyle w:val="aff0"/>
            <w:rFonts w:hint="eastAsia"/>
          </w:rPr>
          <w:t xml:space="preserve">1.3 </w:t>
        </w:r>
        <w:r>
          <w:rPr>
            <w:rStyle w:val="aff0"/>
            <w:rFonts w:hint="eastAsia"/>
          </w:rPr>
          <w:t>项目建设目标</w:t>
        </w:r>
        <w:r>
          <w:rPr>
            <w:rFonts w:hint="eastAsia"/>
          </w:rPr>
          <w:tab/>
        </w:r>
        <w:r>
          <w:rPr>
            <w:rFonts w:hint="eastAsia"/>
          </w:rPr>
          <w:fldChar w:fldCharType="begin"/>
        </w:r>
        <w:r>
          <w:rPr>
            <w:rFonts w:hint="eastAsia"/>
          </w:rPr>
          <w:instrText xml:space="preserve"> </w:instrText>
        </w:r>
        <w:r>
          <w:instrText>PAGEREF _Toc213053522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55E72E18"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23" w:history="1">
        <w:r>
          <w:rPr>
            <w:rStyle w:val="aff0"/>
            <w:rFonts w:hint="eastAsia"/>
          </w:rPr>
          <w:t xml:space="preserve">1.4 </w:t>
        </w:r>
        <w:r>
          <w:rPr>
            <w:rStyle w:val="aff0"/>
            <w:rFonts w:hint="eastAsia"/>
          </w:rPr>
          <w:t>建设内容及规模</w:t>
        </w:r>
        <w:r>
          <w:rPr>
            <w:rFonts w:hint="eastAsia"/>
          </w:rPr>
          <w:tab/>
        </w:r>
        <w:r>
          <w:rPr>
            <w:rFonts w:hint="eastAsia"/>
          </w:rPr>
          <w:fldChar w:fldCharType="begin"/>
        </w:r>
        <w:r>
          <w:rPr>
            <w:rFonts w:hint="eastAsia"/>
          </w:rPr>
          <w:instrText xml:space="preserve"> </w:instrText>
        </w:r>
        <w:r>
          <w:instrText>PAGEREF _Toc213053523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20E02676"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24" w:history="1">
        <w:r>
          <w:rPr>
            <w:rStyle w:val="aff0"/>
            <w:rFonts w:hint="eastAsia"/>
          </w:rPr>
          <w:t xml:space="preserve">1.5 </w:t>
        </w:r>
        <w:r>
          <w:rPr>
            <w:rStyle w:val="aff0"/>
            <w:rFonts w:hint="eastAsia"/>
          </w:rPr>
          <w:t>建设周期</w:t>
        </w:r>
        <w:r>
          <w:rPr>
            <w:rFonts w:hint="eastAsia"/>
          </w:rPr>
          <w:tab/>
        </w:r>
        <w:r>
          <w:rPr>
            <w:rFonts w:hint="eastAsia"/>
          </w:rPr>
          <w:fldChar w:fldCharType="begin"/>
        </w:r>
        <w:r>
          <w:rPr>
            <w:rFonts w:hint="eastAsia"/>
          </w:rPr>
          <w:instrText xml:space="preserve"> </w:instrText>
        </w:r>
        <w:r>
          <w:instrText>PAGEREF _Toc213053524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14:paraId="52304B3E"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25" w:history="1">
        <w:r>
          <w:rPr>
            <w:rStyle w:val="aff0"/>
            <w:rFonts w:hint="eastAsia"/>
          </w:rPr>
          <w:t xml:space="preserve">1.6 </w:t>
        </w:r>
        <w:r>
          <w:rPr>
            <w:rStyle w:val="aff0"/>
            <w:rFonts w:hint="eastAsia"/>
          </w:rPr>
          <w:t>项目总投资及资金来源</w:t>
        </w:r>
        <w:r>
          <w:rPr>
            <w:rFonts w:hint="eastAsia"/>
          </w:rPr>
          <w:tab/>
        </w:r>
        <w:r>
          <w:rPr>
            <w:rFonts w:hint="eastAsia"/>
          </w:rPr>
          <w:fldChar w:fldCharType="begin"/>
        </w:r>
        <w:r>
          <w:rPr>
            <w:rFonts w:hint="eastAsia"/>
          </w:rPr>
          <w:instrText xml:space="preserve"> </w:instrText>
        </w:r>
        <w:r>
          <w:instrText>PAGEREF _Toc213053525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14:paraId="21C36337"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26" w:history="1">
        <w:r>
          <w:rPr>
            <w:rStyle w:val="aff0"/>
            <w:rFonts w:hint="eastAsia"/>
          </w:rPr>
          <w:t xml:space="preserve">1.7 </w:t>
        </w:r>
        <w:r>
          <w:rPr>
            <w:rStyle w:val="aff0"/>
            <w:rFonts w:hint="eastAsia"/>
          </w:rPr>
          <w:t>编制依据</w:t>
        </w:r>
        <w:r>
          <w:rPr>
            <w:rFonts w:hint="eastAsia"/>
          </w:rPr>
          <w:tab/>
        </w:r>
        <w:r>
          <w:rPr>
            <w:rFonts w:hint="eastAsia"/>
          </w:rPr>
          <w:fldChar w:fldCharType="begin"/>
        </w:r>
        <w:r>
          <w:rPr>
            <w:rFonts w:hint="eastAsia"/>
          </w:rPr>
          <w:instrText xml:space="preserve"> </w:instrText>
        </w:r>
        <w:r>
          <w:instrText>PAGEREF _Toc213053526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14:paraId="5FC1F8B7"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27" w:history="1">
        <w:r>
          <w:rPr>
            <w:rStyle w:val="aff0"/>
            <w:rFonts w:hint="eastAsia"/>
          </w:rPr>
          <w:t xml:space="preserve">1.8 </w:t>
        </w:r>
        <w:r>
          <w:rPr>
            <w:rStyle w:val="aff0"/>
            <w:rFonts w:hint="eastAsia"/>
          </w:rPr>
          <w:t>预期效果和主要结论</w:t>
        </w:r>
        <w:r>
          <w:rPr>
            <w:rFonts w:hint="eastAsia"/>
          </w:rPr>
          <w:tab/>
        </w:r>
        <w:r>
          <w:rPr>
            <w:rFonts w:hint="eastAsia"/>
          </w:rPr>
          <w:fldChar w:fldCharType="begin"/>
        </w:r>
        <w:r>
          <w:rPr>
            <w:rFonts w:hint="eastAsia"/>
          </w:rPr>
          <w:instrText xml:space="preserve"> </w:instrText>
        </w:r>
        <w:r>
          <w:instrText>PAGEREF _Toc213053527 \h</w:instrText>
        </w:r>
        <w:r>
          <w:rPr>
            <w:rFonts w:hint="eastAsia"/>
          </w:rPr>
          <w:instrText xml:space="preserve"> </w:instrText>
        </w:r>
        <w:r>
          <w:rPr>
            <w:rFonts w:hint="eastAsia"/>
          </w:rPr>
        </w:r>
        <w:r>
          <w:rPr>
            <w:rFonts w:hint="eastAsia"/>
          </w:rPr>
          <w:fldChar w:fldCharType="separate"/>
        </w:r>
        <w:r>
          <w:t>5</w:t>
        </w:r>
        <w:r>
          <w:rPr>
            <w:rFonts w:hint="eastAsia"/>
          </w:rPr>
          <w:fldChar w:fldCharType="end"/>
        </w:r>
      </w:hyperlink>
    </w:p>
    <w:p w14:paraId="2F6F661D" w14:textId="77777777" w:rsidR="009D6247" w:rsidRDefault="009D6247">
      <w:pPr>
        <w:pStyle w:val="TOC1"/>
        <w:rPr>
          <w:rFonts w:asciiTheme="minorHAnsi" w:eastAsiaTheme="minorEastAsia" w:hAnsiTheme="minorHAnsi" w:cstheme="minorBidi"/>
          <w:b w:val="0"/>
          <w:sz w:val="22"/>
          <w:szCs w:val="24"/>
          <w14:ligatures w14:val="standardContextual"/>
        </w:rPr>
      </w:pPr>
      <w:hyperlink w:anchor="_Toc213053528" w:history="1">
        <w:r>
          <w:rPr>
            <w:rStyle w:val="aff0"/>
            <w:rFonts w:hint="eastAsia"/>
          </w:rPr>
          <w:t>第二章</w:t>
        </w:r>
        <w:r>
          <w:rPr>
            <w:rStyle w:val="aff0"/>
            <w:rFonts w:hint="eastAsia"/>
          </w:rPr>
          <w:t xml:space="preserve"> </w:t>
        </w:r>
        <w:r>
          <w:rPr>
            <w:rStyle w:val="aff0"/>
            <w:rFonts w:hint="eastAsia"/>
          </w:rPr>
          <w:t>项目单位概况</w:t>
        </w:r>
        <w:r>
          <w:rPr>
            <w:rFonts w:hint="eastAsia"/>
          </w:rPr>
          <w:tab/>
        </w:r>
        <w:r>
          <w:rPr>
            <w:rFonts w:hint="eastAsia"/>
          </w:rPr>
          <w:fldChar w:fldCharType="begin"/>
        </w:r>
        <w:r>
          <w:rPr>
            <w:rFonts w:hint="eastAsia"/>
          </w:rPr>
          <w:instrText xml:space="preserve"> </w:instrText>
        </w:r>
        <w:r>
          <w:instrText>PAGEREF _Toc213053528 \h</w:instrText>
        </w:r>
        <w:r>
          <w:rPr>
            <w:rFonts w:hint="eastAsia"/>
          </w:rPr>
          <w:instrText xml:space="preserve"> </w:instrText>
        </w:r>
        <w:r>
          <w:rPr>
            <w:rFonts w:hint="eastAsia"/>
          </w:rPr>
        </w:r>
        <w:r>
          <w:rPr>
            <w:rFonts w:hint="eastAsia"/>
          </w:rPr>
          <w:fldChar w:fldCharType="separate"/>
        </w:r>
        <w:r>
          <w:t>8</w:t>
        </w:r>
        <w:r>
          <w:rPr>
            <w:rFonts w:hint="eastAsia"/>
          </w:rPr>
          <w:fldChar w:fldCharType="end"/>
        </w:r>
      </w:hyperlink>
    </w:p>
    <w:p w14:paraId="5FAD3402"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29" w:history="1">
        <w:r>
          <w:rPr>
            <w:rStyle w:val="aff0"/>
            <w:rFonts w:hint="eastAsia"/>
          </w:rPr>
          <w:t xml:space="preserve">2.1 </w:t>
        </w:r>
        <w:r>
          <w:rPr>
            <w:rStyle w:val="aff0"/>
            <w:rFonts w:hint="eastAsia"/>
          </w:rPr>
          <w:t>项目建设单位基本情况</w:t>
        </w:r>
        <w:r>
          <w:rPr>
            <w:rFonts w:hint="eastAsia"/>
          </w:rPr>
          <w:tab/>
        </w:r>
        <w:r>
          <w:rPr>
            <w:rFonts w:hint="eastAsia"/>
          </w:rPr>
          <w:fldChar w:fldCharType="begin"/>
        </w:r>
        <w:r>
          <w:rPr>
            <w:rFonts w:hint="eastAsia"/>
          </w:rPr>
          <w:instrText xml:space="preserve"> </w:instrText>
        </w:r>
        <w:r>
          <w:instrText>PAGEREF _Toc213053529 \h</w:instrText>
        </w:r>
        <w:r>
          <w:rPr>
            <w:rFonts w:hint="eastAsia"/>
          </w:rPr>
          <w:instrText xml:space="preserve"> </w:instrText>
        </w:r>
        <w:r>
          <w:rPr>
            <w:rFonts w:hint="eastAsia"/>
          </w:rPr>
        </w:r>
        <w:r>
          <w:rPr>
            <w:rFonts w:hint="eastAsia"/>
          </w:rPr>
          <w:fldChar w:fldCharType="separate"/>
        </w:r>
        <w:r>
          <w:t>8</w:t>
        </w:r>
        <w:r>
          <w:rPr>
            <w:rFonts w:hint="eastAsia"/>
          </w:rPr>
          <w:fldChar w:fldCharType="end"/>
        </w:r>
      </w:hyperlink>
    </w:p>
    <w:p w14:paraId="12B129E4"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30" w:history="1">
        <w:r>
          <w:rPr>
            <w:rStyle w:val="aff0"/>
            <w:rFonts w:hint="eastAsia"/>
          </w:rPr>
          <w:t xml:space="preserve">2.2 </w:t>
        </w:r>
        <w:r>
          <w:rPr>
            <w:rStyle w:val="aff0"/>
            <w:rFonts w:hint="eastAsia"/>
          </w:rPr>
          <w:t>人员</w:t>
        </w:r>
        <w:r>
          <w:rPr>
            <w:rFonts w:hint="eastAsia"/>
          </w:rPr>
          <w:tab/>
        </w:r>
        <w:r>
          <w:rPr>
            <w:rFonts w:hint="eastAsia"/>
          </w:rPr>
          <w:fldChar w:fldCharType="begin"/>
        </w:r>
        <w:r>
          <w:rPr>
            <w:rFonts w:hint="eastAsia"/>
          </w:rPr>
          <w:instrText xml:space="preserve"> </w:instrText>
        </w:r>
        <w:r>
          <w:instrText>PAGEREF _Toc213053530 \h</w:instrText>
        </w:r>
        <w:r>
          <w:rPr>
            <w:rFonts w:hint="eastAsia"/>
          </w:rPr>
          <w:instrText xml:space="preserve"> </w:instrText>
        </w:r>
        <w:r>
          <w:rPr>
            <w:rFonts w:hint="eastAsia"/>
          </w:rPr>
        </w:r>
        <w:r>
          <w:rPr>
            <w:rFonts w:hint="eastAsia"/>
          </w:rPr>
          <w:fldChar w:fldCharType="separate"/>
        </w:r>
        <w:r>
          <w:t>8</w:t>
        </w:r>
        <w:r>
          <w:rPr>
            <w:rFonts w:hint="eastAsia"/>
          </w:rPr>
          <w:fldChar w:fldCharType="end"/>
        </w:r>
      </w:hyperlink>
    </w:p>
    <w:p w14:paraId="31A0B84A"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31" w:history="1">
        <w:r>
          <w:rPr>
            <w:rStyle w:val="aff0"/>
            <w:rFonts w:hint="eastAsia"/>
          </w:rPr>
          <w:t xml:space="preserve">2.3 </w:t>
        </w:r>
        <w:r>
          <w:rPr>
            <w:rStyle w:val="aff0"/>
            <w:rFonts w:hint="eastAsia"/>
          </w:rPr>
          <w:t>研发能力</w:t>
        </w:r>
        <w:r>
          <w:rPr>
            <w:rFonts w:hint="eastAsia"/>
          </w:rPr>
          <w:tab/>
        </w:r>
        <w:r>
          <w:rPr>
            <w:rFonts w:hint="eastAsia"/>
          </w:rPr>
          <w:fldChar w:fldCharType="begin"/>
        </w:r>
        <w:r>
          <w:rPr>
            <w:rFonts w:hint="eastAsia"/>
          </w:rPr>
          <w:instrText xml:space="preserve"> </w:instrText>
        </w:r>
        <w:r>
          <w:instrText>PAGEREF _Toc213053531 \h</w:instrText>
        </w:r>
        <w:r>
          <w:rPr>
            <w:rFonts w:hint="eastAsia"/>
          </w:rPr>
          <w:instrText xml:space="preserve"> </w:instrText>
        </w:r>
        <w:r>
          <w:rPr>
            <w:rFonts w:hint="eastAsia"/>
          </w:rPr>
        </w:r>
        <w:r>
          <w:rPr>
            <w:rFonts w:hint="eastAsia"/>
          </w:rPr>
          <w:fldChar w:fldCharType="separate"/>
        </w:r>
        <w:r>
          <w:t>8</w:t>
        </w:r>
        <w:r>
          <w:rPr>
            <w:rFonts w:hint="eastAsia"/>
          </w:rPr>
          <w:fldChar w:fldCharType="end"/>
        </w:r>
      </w:hyperlink>
    </w:p>
    <w:p w14:paraId="7DCACC04"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32" w:history="1">
        <w:r>
          <w:rPr>
            <w:rStyle w:val="aff0"/>
            <w:rFonts w:hint="eastAsia"/>
          </w:rPr>
          <w:t xml:space="preserve">2.4 </w:t>
        </w:r>
        <w:r>
          <w:rPr>
            <w:rStyle w:val="aff0"/>
            <w:rFonts w:hint="eastAsia"/>
          </w:rPr>
          <w:t>知识产权</w:t>
        </w:r>
        <w:r>
          <w:rPr>
            <w:rFonts w:hint="eastAsia"/>
          </w:rPr>
          <w:tab/>
        </w:r>
        <w:r>
          <w:rPr>
            <w:rFonts w:hint="eastAsia"/>
          </w:rPr>
          <w:fldChar w:fldCharType="begin"/>
        </w:r>
        <w:r>
          <w:rPr>
            <w:rFonts w:hint="eastAsia"/>
          </w:rPr>
          <w:instrText xml:space="preserve"> </w:instrText>
        </w:r>
        <w:r>
          <w:instrText>PAGEREF _Toc213053532 \h</w:instrText>
        </w:r>
        <w:r>
          <w:rPr>
            <w:rFonts w:hint="eastAsia"/>
          </w:rPr>
          <w:instrText xml:space="preserve"> </w:instrText>
        </w:r>
        <w:r>
          <w:rPr>
            <w:rFonts w:hint="eastAsia"/>
          </w:rPr>
        </w:r>
        <w:r>
          <w:rPr>
            <w:rFonts w:hint="eastAsia"/>
          </w:rPr>
          <w:fldChar w:fldCharType="separate"/>
        </w:r>
        <w:r>
          <w:t>8</w:t>
        </w:r>
        <w:r>
          <w:rPr>
            <w:rFonts w:hint="eastAsia"/>
          </w:rPr>
          <w:fldChar w:fldCharType="end"/>
        </w:r>
      </w:hyperlink>
    </w:p>
    <w:p w14:paraId="6801AD30"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33" w:history="1">
        <w:r>
          <w:rPr>
            <w:rStyle w:val="aff0"/>
            <w:rFonts w:hint="eastAsia"/>
          </w:rPr>
          <w:t xml:space="preserve">2.5 </w:t>
        </w:r>
        <w:r>
          <w:rPr>
            <w:rStyle w:val="aff0"/>
            <w:rFonts w:hint="eastAsia"/>
          </w:rPr>
          <w:t>主要资质</w:t>
        </w:r>
        <w:r>
          <w:rPr>
            <w:rFonts w:hint="eastAsia"/>
          </w:rPr>
          <w:tab/>
        </w:r>
        <w:r>
          <w:rPr>
            <w:rFonts w:hint="eastAsia"/>
          </w:rPr>
          <w:fldChar w:fldCharType="begin"/>
        </w:r>
        <w:r>
          <w:rPr>
            <w:rFonts w:hint="eastAsia"/>
          </w:rPr>
          <w:instrText xml:space="preserve"> </w:instrText>
        </w:r>
        <w:r>
          <w:instrText>PAGEREF _Toc213053533 \h</w:instrText>
        </w:r>
        <w:r>
          <w:rPr>
            <w:rFonts w:hint="eastAsia"/>
          </w:rPr>
          <w:instrText xml:space="preserve"> </w:instrText>
        </w:r>
        <w:r>
          <w:rPr>
            <w:rFonts w:hint="eastAsia"/>
          </w:rPr>
        </w:r>
        <w:r>
          <w:rPr>
            <w:rFonts w:hint="eastAsia"/>
          </w:rPr>
          <w:fldChar w:fldCharType="separate"/>
        </w:r>
        <w:r>
          <w:t>8</w:t>
        </w:r>
        <w:r>
          <w:rPr>
            <w:rFonts w:hint="eastAsia"/>
          </w:rPr>
          <w:fldChar w:fldCharType="end"/>
        </w:r>
      </w:hyperlink>
    </w:p>
    <w:p w14:paraId="235DEE78" w14:textId="77777777" w:rsidR="009D6247" w:rsidRDefault="009D6247">
      <w:pPr>
        <w:pStyle w:val="TOC1"/>
        <w:rPr>
          <w:rFonts w:asciiTheme="minorHAnsi" w:eastAsiaTheme="minorEastAsia" w:hAnsiTheme="minorHAnsi" w:cstheme="minorBidi"/>
          <w:b w:val="0"/>
          <w:sz w:val="22"/>
          <w:szCs w:val="24"/>
          <w14:ligatures w14:val="standardContextual"/>
        </w:rPr>
      </w:pPr>
      <w:hyperlink w:anchor="_Toc213053534" w:history="1">
        <w:r>
          <w:rPr>
            <w:rStyle w:val="aff0"/>
            <w:rFonts w:hint="eastAsia"/>
          </w:rPr>
          <w:t>第三章</w:t>
        </w:r>
        <w:r>
          <w:rPr>
            <w:rStyle w:val="aff0"/>
            <w:rFonts w:hint="eastAsia"/>
          </w:rPr>
          <w:t xml:space="preserve"> </w:t>
        </w:r>
        <w:r>
          <w:rPr>
            <w:rStyle w:val="aff0"/>
            <w:rFonts w:hint="eastAsia"/>
          </w:rPr>
          <w:t>项目建设的必要性与可行性</w:t>
        </w:r>
        <w:r>
          <w:rPr>
            <w:rFonts w:hint="eastAsia"/>
          </w:rPr>
          <w:tab/>
        </w:r>
        <w:r>
          <w:rPr>
            <w:rFonts w:hint="eastAsia"/>
          </w:rPr>
          <w:fldChar w:fldCharType="begin"/>
        </w:r>
        <w:r>
          <w:rPr>
            <w:rFonts w:hint="eastAsia"/>
          </w:rPr>
          <w:instrText xml:space="preserve"> </w:instrText>
        </w:r>
        <w:r>
          <w:instrText>PAGEREF _Toc213053534 \h</w:instrText>
        </w:r>
        <w:r>
          <w:rPr>
            <w:rFonts w:hint="eastAsia"/>
          </w:rPr>
          <w:instrText xml:space="preserve"> </w:instrText>
        </w:r>
        <w:r>
          <w:rPr>
            <w:rFonts w:hint="eastAsia"/>
          </w:rPr>
        </w:r>
        <w:r>
          <w:rPr>
            <w:rFonts w:hint="eastAsia"/>
          </w:rPr>
          <w:fldChar w:fldCharType="separate"/>
        </w:r>
        <w:r>
          <w:t>10</w:t>
        </w:r>
        <w:r>
          <w:rPr>
            <w:rFonts w:hint="eastAsia"/>
          </w:rPr>
          <w:fldChar w:fldCharType="end"/>
        </w:r>
      </w:hyperlink>
    </w:p>
    <w:p w14:paraId="659237E0"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35" w:history="1">
        <w:r>
          <w:rPr>
            <w:rStyle w:val="aff0"/>
            <w:rFonts w:hint="eastAsia"/>
          </w:rPr>
          <w:t xml:space="preserve">3.1 </w:t>
        </w:r>
        <w:r>
          <w:rPr>
            <w:rStyle w:val="aff0"/>
            <w:rFonts w:hint="eastAsia"/>
          </w:rPr>
          <w:t>项目建设背景</w:t>
        </w:r>
        <w:r>
          <w:rPr>
            <w:rFonts w:hint="eastAsia"/>
          </w:rPr>
          <w:tab/>
        </w:r>
        <w:r>
          <w:rPr>
            <w:rFonts w:hint="eastAsia"/>
          </w:rPr>
          <w:fldChar w:fldCharType="begin"/>
        </w:r>
        <w:r>
          <w:rPr>
            <w:rFonts w:hint="eastAsia"/>
          </w:rPr>
          <w:instrText xml:space="preserve"> </w:instrText>
        </w:r>
        <w:r>
          <w:instrText>PAGEREF _Toc213053535 \h</w:instrText>
        </w:r>
        <w:r>
          <w:rPr>
            <w:rFonts w:hint="eastAsia"/>
          </w:rPr>
          <w:instrText xml:space="preserve"> </w:instrText>
        </w:r>
        <w:r>
          <w:rPr>
            <w:rFonts w:hint="eastAsia"/>
          </w:rPr>
        </w:r>
        <w:r>
          <w:rPr>
            <w:rFonts w:hint="eastAsia"/>
          </w:rPr>
          <w:fldChar w:fldCharType="separate"/>
        </w:r>
        <w:r>
          <w:t>10</w:t>
        </w:r>
        <w:r>
          <w:rPr>
            <w:rFonts w:hint="eastAsia"/>
          </w:rPr>
          <w:fldChar w:fldCharType="end"/>
        </w:r>
      </w:hyperlink>
    </w:p>
    <w:p w14:paraId="357674C0"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36" w:history="1">
        <w:r>
          <w:rPr>
            <w:rStyle w:val="aff0"/>
            <w:rFonts w:hint="eastAsia"/>
          </w:rPr>
          <w:t xml:space="preserve">3.2 </w:t>
        </w:r>
        <w:r>
          <w:rPr>
            <w:rStyle w:val="aff0"/>
            <w:rFonts w:hint="eastAsia"/>
          </w:rPr>
          <w:t>现状及问题</w:t>
        </w:r>
        <w:r>
          <w:rPr>
            <w:rFonts w:hint="eastAsia"/>
          </w:rPr>
          <w:tab/>
        </w:r>
        <w:r>
          <w:rPr>
            <w:rFonts w:hint="eastAsia"/>
          </w:rPr>
          <w:fldChar w:fldCharType="begin"/>
        </w:r>
        <w:r>
          <w:rPr>
            <w:rFonts w:hint="eastAsia"/>
          </w:rPr>
          <w:instrText xml:space="preserve"> </w:instrText>
        </w:r>
        <w:r>
          <w:instrText>PAGEREF _Toc213053536 \h</w:instrText>
        </w:r>
        <w:r>
          <w:rPr>
            <w:rFonts w:hint="eastAsia"/>
          </w:rPr>
          <w:instrText xml:space="preserve"> </w:instrText>
        </w:r>
        <w:r>
          <w:rPr>
            <w:rFonts w:hint="eastAsia"/>
          </w:rPr>
        </w:r>
        <w:r>
          <w:rPr>
            <w:rFonts w:hint="eastAsia"/>
          </w:rPr>
          <w:fldChar w:fldCharType="separate"/>
        </w:r>
        <w:r>
          <w:t>11</w:t>
        </w:r>
        <w:r>
          <w:rPr>
            <w:rFonts w:hint="eastAsia"/>
          </w:rPr>
          <w:fldChar w:fldCharType="end"/>
        </w:r>
      </w:hyperlink>
    </w:p>
    <w:p w14:paraId="1C69C491"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37" w:history="1">
        <w:r>
          <w:rPr>
            <w:rStyle w:val="aff0"/>
            <w:rFonts w:hint="eastAsia"/>
          </w:rPr>
          <w:t xml:space="preserve">3.2.1 </w:t>
        </w:r>
        <w:r>
          <w:rPr>
            <w:rStyle w:val="aff0"/>
            <w:rFonts w:hint="eastAsia"/>
          </w:rPr>
          <w:t>现状</w:t>
        </w:r>
        <w:r>
          <w:rPr>
            <w:rFonts w:hint="eastAsia"/>
          </w:rPr>
          <w:tab/>
        </w:r>
        <w:r>
          <w:rPr>
            <w:rFonts w:hint="eastAsia"/>
          </w:rPr>
          <w:fldChar w:fldCharType="begin"/>
        </w:r>
        <w:r>
          <w:rPr>
            <w:rFonts w:hint="eastAsia"/>
          </w:rPr>
          <w:instrText xml:space="preserve"> </w:instrText>
        </w:r>
        <w:r>
          <w:instrText>PAGEREF _Toc213053537 \h</w:instrText>
        </w:r>
        <w:r>
          <w:rPr>
            <w:rFonts w:hint="eastAsia"/>
          </w:rPr>
          <w:instrText xml:space="preserve"> </w:instrText>
        </w:r>
        <w:r>
          <w:rPr>
            <w:rFonts w:hint="eastAsia"/>
          </w:rPr>
        </w:r>
        <w:r>
          <w:rPr>
            <w:rFonts w:hint="eastAsia"/>
          </w:rPr>
          <w:fldChar w:fldCharType="separate"/>
        </w:r>
        <w:r>
          <w:t>11</w:t>
        </w:r>
        <w:r>
          <w:rPr>
            <w:rFonts w:hint="eastAsia"/>
          </w:rPr>
          <w:fldChar w:fldCharType="end"/>
        </w:r>
      </w:hyperlink>
    </w:p>
    <w:p w14:paraId="20A6A7D9"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538" w:history="1">
        <w:r>
          <w:rPr>
            <w:rStyle w:val="aff0"/>
            <w:rFonts w:hint="eastAsia"/>
          </w:rPr>
          <w:t xml:space="preserve">3.2.1.1 </w:t>
        </w:r>
        <w:r>
          <w:rPr>
            <w:rStyle w:val="aff0"/>
            <w:rFonts w:hint="eastAsia"/>
          </w:rPr>
          <w:t>智算基础设施建设现状</w:t>
        </w:r>
        <w:r>
          <w:rPr>
            <w:rFonts w:hint="eastAsia"/>
          </w:rPr>
          <w:tab/>
        </w:r>
        <w:r>
          <w:rPr>
            <w:rFonts w:hint="eastAsia"/>
          </w:rPr>
          <w:fldChar w:fldCharType="begin"/>
        </w:r>
        <w:r>
          <w:rPr>
            <w:rFonts w:hint="eastAsia"/>
          </w:rPr>
          <w:instrText xml:space="preserve"> </w:instrText>
        </w:r>
        <w:r>
          <w:instrText>PAGEREF _Toc213053538 \h</w:instrText>
        </w:r>
        <w:r>
          <w:rPr>
            <w:rFonts w:hint="eastAsia"/>
          </w:rPr>
          <w:instrText xml:space="preserve"> </w:instrText>
        </w:r>
        <w:r>
          <w:rPr>
            <w:rFonts w:hint="eastAsia"/>
          </w:rPr>
        </w:r>
        <w:r>
          <w:rPr>
            <w:rFonts w:hint="eastAsia"/>
          </w:rPr>
          <w:fldChar w:fldCharType="separate"/>
        </w:r>
        <w:r>
          <w:t>11</w:t>
        </w:r>
        <w:r>
          <w:rPr>
            <w:rFonts w:hint="eastAsia"/>
          </w:rPr>
          <w:fldChar w:fldCharType="end"/>
        </w:r>
      </w:hyperlink>
    </w:p>
    <w:p w14:paraId="3481FA03"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539" w:history="1">
        <w:r>
          <w:rPr>
            <w:rStyle w:val="aff0"/>
            <w:rFonts w:hint="eastAsia"/>
          </w:rPr>
          <w:t xml:space="preserve">3.2.1.2 </w:t>
        </w:r>
        <w:r>
          <w:rPr>
            <w:rStyle w:val="aff0"/>
            <w:rFonts w:hint="eastAsia"/>
          </w:rPr>
          <w:t>数据融合中台建设现状</w:t>
        </w:r>
        <w:r>
          <w:rPr>
            <w:rFonts w:hint="eastAsia"/>
          </w:rPr>
          <w:tab/>
        </w:r>
        <w:r>
          <w:rPr>
            <w:rFonts w:hint="eastAsia"/>
          </w:rPr>
          <w:fldChar w:fldCharType="begin"/>
        </w:r>
        <w:r>
          <w:rPr>
            <w:rFonts w:hint="eastAsia"/>
          </w:rPr>
          <w:instrText xml:space="preserve"> </w:instrText>
        </w:r>
        <w:r>
          <w:instrText>PAGEREF _Toc213053539 \h</w:instrText>
        </w:r>
        <w:r>
          <w:rPr>
            <w:rFonts w:hint="eastAsia"/>
          </w:rPr>
          <w:instrText xml:space="preserve"> </w:instrText>
        </w:r>
        <w:r>
          <w:rPr>
            <w:rFonts w:hint="eastAsia"/>
          </w:rPr>
        </w:r>
        <w:r>
          <w:rPr>
            <w:rFonts w:hint="eastAsia"/>
          </w:rPr>
          <w:fldChar w:fldCharType="separate"/>
        </w:r>
        <w:r>
          <w:t>11</w:t>
        </w:r>
        <w:r>
          <w:rPr>
            <w:rFonts w:hint="eastAsia"/>
          </w:rPr>
          <w:fldChar w:fldCharType="end"/>
        </w:r>
      </w:hyperlink>
    </w:p>
    <w:p w14:paraId="7961182F"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540" w:history="1">
        <w:r>
          <w:rPr>
            <w:rStyle w:val="aff0"/>
            <w:rFonts w:hint="eastAsia"/>
          </w:rPr>
          <w:t xml:space="preserve">3.2.1.3 </w:t>
        </w:r>
        <w:r>
          <w:rPr>
            <w:rStyle w:val="aff0"/>
            <w:rFonts w:hint="eastAsia"/>
          </w:rPr>
          <w:t>进阶支撑能力建设现状</w:t>
        </w:r>
        <w:r>
          <w:rPr>
            <w:rFonts w:hint="eastAsia"/>
          </w:rPr>
          <w:tab/>
        </w:r>
        <w:r>
          <w:rPr>
            <w:rFonts w:hint="eastAsia"/>
          </w:rPr>
          <w:fldChar w:fldCharType="begin"/>
        </w:r>
        <w:r>
          <w:rPr>
            <w:rFonts w:hint="eastAsia"/>
          </w:rPr>
          <w:instrText xml:space="preserve"> </w:instrText>
        </w:r>
        <w:r>
          <w:instrText>PAGEREF _Toc213053540 \h</w:instrText>
        </w:r>
        <w:r>
          <w:rPr>
            <w:rFonts w:hint="eastAsia"/>
          </w:rPr>
          <w:instrText xml:space="preserve"> </w:instrText>
        </w:r>
        <w:r>
          <w:rPr>
            <w:rFonts w:hint="eastAsia"/>
          </w:rPr>
        </w:r>
        <w:r>
          <w:rPr>
            <w:rFonts w:hint="eastAsia"/>
          </w:rPr>
          <w:fldChar w:fldCharType="separate"/>
        </w:r>
        <w:r>
          <w:t>13</w:t>
        </w:r>
        <w:r>
          <w:rPr>
            <w:rFonts w:hint="eastAsia"/>
          </w:rPr>
          <w:fldChar w:fldCharType="end"/>
        </w:r>
      </w:hyperlink>
    </w:p>
    <w:p w14:paraId="1CE9ADC6"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41" w:history="1">
        <w:r>
          <w:rPr>
            <w:rStyle w:val="aff0"/>
            <w:rFonts w:hint="eastAsia"/>
          </w:rPr>
          <w:t xml:space="preserve">3.2.2 </w:t>
        </w:r>
        <w:r>
          <w:rPr>
            <w:rStyle w:val="aff0"/>
            <w:rFonts w:hint="eastAsia"/>
          </w:rPr>
          <w:t>存在问题</w:t>
        </w:r>
        <w:r>
          <w:rPr>
            <w:rFonts w:hint="eastAsia"/>
          </w:rPr>
          <w:tab/>
        </w:r>
        <w:r>
          <w:rPr>
            <w:rFonts w:hint="eastAsia"/>
          </w:rPr>
          <w:fldChar w:fldCharType="begin"/>
        </w:r>
        <w:r>
          <w:rPr>
            <w:rFonts w:hint="eastAsia"/>
          </w:rPr>
          <w:instrText xml:space="preserve"> </w:instrText>
        </w:r>
        <w:r>
          <w:instrText>PAGEREF _Toc213053541 \h</w:instrText>
        </w:r>
        <w:r>
          <w:rPr>
            <w:rFonts w:hint="eastAsia"/>
          </w:rPr>
          <w:instrText xml:space="preserve"> </w:instrText>
        </w:r>
        <w:r>
          <w:rPr>
            <w:rFonts w:hint="eastAsia"/>
          </w:rPr>
        </w:r>
        <w:r>
          <w:rPr>
            <w:rFonts w:hint="eastAsia"/>
          </w:rPr>
          <w:fldChar w:fldCharType="separate"/>
        </w:r>
        <w:r>
          <w:t>15</w:t>
        </w:r>
        <w:r>
          <w:rPr>
            <w:rFonts w:hint="eastAsia"/>
          </w:rPr>
          <w:fldChar w:fldCharType="end"/>
        </w:r>
      </w:hyperlink>
    </w:p>
    <w:p w14:paraId="4BBC5195"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42" w:history="1">
        <w:r>
          <w:rPr>
            <w:rStyle w:val="aff0"/>
            <w:rFonts w:hint="eastAsia"/>
          </w:rPr>
          <w:t xml:space="preserve">3.3 </w:t>
        </w:r>
        <w:r>
          <w:rPr>
            <w:rStyle w:val="aff0"/>
            <w:rFonts w:hint="eastAsia"/>
          </w:rPr>
          <w:t>项目建设的必要性</w:t>
        </w:r>
        <w:r>
          <w:rPr>
            <w:rFonts w:hint="eastAsia"/>
          </w:rPr>
          <w:tab/>
        </w:r>
        <w:r>
          <w:rPr>
            <w:rFonts w:hint="eastAsia"/>
          </w:rPr>
          <w:fldChar w:fldCharType="begin"/>
        </w:r>
        <w:r>
          <w:rPr>
            <w:rFonts w:hint="eastAsia"/>
          </w:rPr>
          <w:instrText xml:space="preserve"> </w:instrText>
        </w:r>
        <w:r>
          <w:instrText>PAGEREF _Toc213053542 \h</w:instrText>
        </w:r>
        <w:r>
          <w:rPr>
            <w:rFonts w:hint="eastAsia"/>
          </w:rPr>
          <w:instrText xml:space="preserve"> </w:instrText>
        </w:r>
        <w:r>
          <w:rPr>
            <w:rFonts w:hint="eastAsia"/>
          </w:rPr>
        </w:r>
        <w:r>
          <w:rPr>
            <w:rFonts w:hint="eastAsia"/>
          </w:rPr>
          <w:fldChar w:fldCharType="separate"/>
        </w:r>
        <w:r>
          <w:t>17</w:t>
        </w:r>
        <w:r>
          <w:rPr>
            <w:rFonts w:hint="eastAsia"/>
          </w:rPr>
          <w:fldChar w:fldCharType="end"/>
        </w:r>
      </w:hyperlink>
    </w:p>
    <w:p w14:paraId="12929401"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43" w:history="1">
        <w:r>
          <w:rPr>
            <w:rStyle w:val="aff0"/>
            <w:rFonts w:hint="eastAsia"/>
          </w:rPr>
          <w:t xml:space="preserve">3.3.1 </w:t>
        </w:r>
        <w:r>
          <w:rPr>
            <w:rStyle w:val="aff0"/>
            <w:rFonts w:hint="eastAsia"/>
          </w:rPr>
          <w:t>夯实数据底座，提升城市数字治理基础能力</w:t>
        </w:r>
        <w:r>
          <w:rPr>
            <w:rFonts w:hint="eastAsia"/>
          </w:rPr>
          <w:tab/>
        </w:r>
        <w:r>
          <w:rPr>
            <w:rFonts w:hint="eastAsia"/>
          </w:rPr>
          <w:fldChar w:fldCharType="begin"/>
        </w:r>
        <w:r>
          <w:rPr>
            <w:rFonts w:hint="eastAsia"/>
          </w:rPr>
          <w:instrText xml:space="preserve"> </w:instrText>
        </w:r>
        <w:r>
          <w:instrText>PAGEREF _Toc213053543 \h</w:instrText>
        </w:r>
        <w:r>
          <w:rPr>
            <w:rFonts w:hint="eastAsia"/>
          </w:rPr>
          <w:instrText xml:space="preserve"> </w:instrText>
        </w:r>
        <w:r>
          <w:rPr>
            <w:rFonts w:hint="eastAsia"/>
          </w:rPr>
        </w:r>
        <w:r>
          <w:rPr>
            <w:rFonts w:hint="eastAsia"/>
          </w:rPr>
          <w:fldChar w:fldCharType="separate"/>
        </w:r>
        <w:r>
          <w:t>17</w:t>
        </w:r>
        <w:r>
          <w:rPr>
            <w:rFonts w:hint="eastAsia"/>
          </w:rPr>
          <w:fldChar w:fldCharType="end"/>
        </w:r>
      </w:hyperlink>
    </w:p>
    <w:p w14:paraId="1C4499CC"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44" w:history="1">
        <w:r>
          <w:rPr>
            <w:rStyle w:val="aff0"/>
            <w:rFonts w:hint="eastAsia"/>
          </w:rPr>
          <w:t xml:space="preserve">3.3.2 </w:t>
        </w:r>
        <w:r>
          <w:rPr>
            <w:rStyle w:val="aff0"/>
            <w:rFonts w:hint="eastAsia"/>
          </w:rPr>
          <w:t>释放感知数据价值，实现跨部门共享与应用</w:t>
        </w:r>
        <w:r>
          <w:rPr>
            <w:rFonts w:hint="eastAsia"/>
          </w:rPr>
          <w:tab/>
        </w:r>
        <w:r>
          <w:rPr>
            <w:rFonts w:hint="eastAsia"/>
          </w:rPr>
          <w:fldChar w:fldCharType="begin"/>
        </w:r>
        <w:r>
          <w:rPr>
            <w:rFonts w:hint="eastAsia"/>
          </w:rPr>
          <w:instrText xml:space="preserve"> </w:instrText>
        </w:r>
        <w:r>
          <w:instrText>PAGEREF _Toc213053544 \h</w:instrText>
        </w:r>
        <w:r>
          <w:rPr>
            <w:rFonts w:hint="eastAsia"/>
          </w:rPr>
          <w:instrText xml:space="preserve"> </w:instrText>
        </w:r>
        <w:r>
          <w:rPr>
            <w:rFonts w:hint="eastAsia"/>
          </w:rPr>
        </w:r>
        <w:r>
          <w:rPr>
            <w:rFonts w:hint="eastAsia"/>
          </w:rPr>
          <w:fldChar w:fldCharType="separate"/>
        </w:r>
        <w:r>
          <w:t>17</w:t>
        </w:r>
        <w:r>
          <w:rPr>
            <w:rFonts w:hint="eastAsia"/>
          </w:rPr>
          <w:fldChar w:fldCharType="end"/>
        </w:r>
      </w:hyperlink>
    </w:p>
    <w:p w14:paraId="0ECCD9C4"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45" w:history="1">
        <w:r>
          <w:rPr>
            <w:rStyle w:val="aff0"/>
            <w:rFonts w:hint="eastAsia"/>
          </w:rPr>
          <w:t xml:space="preserve">3.3.3 </w:t>
        </w:r>
        <w:r>
          <w:rPr>
            <w:rStyle w:val="aff0"/>
            <w:rFonts w:hint="eastAsia"/>
          </w:rPr>
          <w:t>升级改造地理信息平台，集约资源提升服务</w:t>
        </w:r>
        <w:r>
          <w:rPr>
            <w:rFonts w:hint="eastAsia"/>
          </w:rPr>
          <w:tab/>
        </w:r>
        <w:r>
          <w:rPr>
            <w:rFonts w:hint="eastAsia"/>
          </w:rPr>
          <w:fldChar w:fldCharType="begin"/>
        </w:r>
        <w:r>
          <w:rPr>
            <w:rFonts w:hint="eastAsia"/>
          </w:rPr>
          <w:instrText xml:space="preserve"> </w:instrText>
        </w:r>
        <w:r>
          <w:instrText>PAGEREF _Toc213053545 \h</w:instrText>
        </w:r>
        <w:r>
          <w:rPr>
            <w:rFonts w:hint="eastAsia"/>
          </w:rPr>
          <w:instrText xml:space="preserve"> </w:instrText>
        </w:r>
        <w:r>
          <w:rPr>
            <w:rFonts w:hint="eastAsia"/>
          </w:rPr>
        </w:r>
        <w:r>
          <w:rPr>
            <w:rFonts w:hint="eastAsia"/>
          </w:rPr>
          <w:fldChar w:fldCharType="separate"/>
        </w:r>
        <w:r>
          <w:t>18</w:t>
        </w:r>
        <w:r>
          <w:rPr>
            <w:rFonts w:hint="eastAsia"/>
          </w:rPr>
          <w:fldChar w:fldCharType="end"/>
        </w:r>
      </w:hyperlink>
    </w:p>
    <w:p w14:paraId="63CADF96"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46" w:history="1">
        <w:r>
          <w:rPr>
            <w:rStyle w:val="aff0"/>
            <w:rFonts w:hint="eastAsia"/>
          </w:rPr>
          <w:t xml:space="preserve">3.3.4 </w:t>
        </w:r>
        <w:r>
          <w:rPr>
            <w:rStyle w:val="aff0"/>
            <w:rFonts w:hint="eastAsia"/>
          </w:rPr>
          <w:t>提升办公效率，实现全区办公系统互联互通</w:t>
        </w:r>
        <w:r>
          <w:rPr>
            <w:rFonts w:hint="eastAsia"/>
          </w:rPr>
          <w:tab/>
        </w:r>
        <w:r>
          <w:rPr>
            <w:rFonts w:hint="eastAsia"/>
          </w:rPr>
          <w:fldChar w:fldCharType="begin"/>
        </w:r>
        <w:r>
          <w:rPr>
            <w:rFonts w:hint="eastAsia"/>
          </w:rPr>
          <w:instrText xml:space="preserve"> </w:instrText>
        </w:r>
        <w:r>
          <w:instrText>PAGEREF _Toc213053546 \h</w:instrText>
        </w:r>
        <w:r>
          <w:rPr>
            <w:rFonts w:hint="eastAsia"/>
          </w:rPr>
          <w:instrText xml:space="preserve"> </w:instrText>
        </w:r>
        <w:r>
          <w:rPr>
            <w:rFonts w:hint="eastAsia"/>
          </w:rPr>
        </w:r>
        <w:r>
          <w:rPr>
            <w:rFonts w:hint="eastAsia"/>
          </w:rPr>
          <w:fldChar w:fldCharType="separate"/>
        </w:r>
        <w:r>
          <w:t>19</w:t>
        </w:r>
        <w:r>
          <w:rPr>
            <w:rFonts w:hint="eastAsia"/>
          </w:rPr>
          <w:fldChar w:fldCharType="end"/>
        </w:r>
      </w:hyperlink>
    </w:p>
    <w:p w14:paraId="78F05DD9"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47" w:history="1">
        <w:r>
          <w:rPr>
            <w:rStyle w:val="aff0"/>
            <w:rFonts w:hint="eastAsia"/>
          </w:rPr>
          <w:t xml:space="preserve">3.4 </w:t>
        </w:r>
        <w:r>
          <w:rPr>
            <w:rStyle w:val="aff0"/>
            <w:rFonts w:hint="eastAsia"/>
          </w:rPr>
          <w:t>项目建设的可行性</w:t>
        </w:r>
        <w:r>
          <w:rPr>
            <w:rFonts w:hint="eastAsia"/>
          </w:rPr>
          <w:tab/>
        </w:r>
        <w:r>
          <w:rPr>
            <w:rFonts w:hint="eastAsia"/>
          </w:rPr>
          <w:fldChar w:fldCharType="begin"/>
        </w:r>
        <w:r>
          <w:rPr>
            <w:rFonts w:hint="eastAsia"/>
          </w:rPr>
          <w:instrText xml:space="preserve"> </w:instrText>
        </w:r>
        <w:r>
          <w:instrText>PAGEREF _Toc213053547 \h</w:instrText>
        </w:r>
        <w:r>
          <w:rPr>
            <w:rFonts w:hint="eastAsia"/>
          </w:rPr>
          <w:instrText xml:space="preserve"> </w:instrText>
        </w:r>
        <w:r>
          <w:rPr>
            <w:rFonts w:hint="eastAsia"/>
          </w:rPr>
        </w:r>
        <w:r>
          <w:rPr>
            <w:rFonts w:hint="eastAsia"/>
          </w:rPr>
          <w:fldChar w:fldCharType="separate"/>
        </w:r>
        <w:r>
          <w:t>20</w:t>
        </w:r>
        <w:r>
          <w:rPr>
            <w:rFonts w:hint="eastAsia"/>
          </w:rPr>
          <w:fldChar w:fldCharType="end"/>
        </w:r>
      </w:hyperlink>
    </w:p>
    <w:p w14:paraId="384D3E4D"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48" w:history="1">
        <w:r>
          <w:rPr>
            <w:rStyle w:val="aff0"/>
            <w:rFonts w:hint="eastAsia"/>
          </w:rPr>
          <w:t xml:space="preserve">3.4.1 </w:t>
        </w:r>
        <w:r>
          <w:rPr>
            <w:rStyle w:val="aff0"/>
            <w:rFonts w:hint="eastAsia"/>
          </w:rPr>
          <w:t>政策可行性</w:t>
        </w:r>
        <w:r>
          <w:rPr>
            <w:rFonts w:hint="eastAsia"/>
          </w:rPr>
          <w:tab/>
        </w:r>
        <w:r>
          <w:rPr>
            <w:rFonts w:hint="eastAsia"/>
          </w:rPr>
          <w:fldChar w:fldCharType="begin"/>
        </w:r>
        <w:r>
          <w:rPr>
            <w:rFonts w:hint="eastAsia"/>
          </w:rPr>
          <w:instrText xml:space="preserve"> </w:instrText>
        </w:r>
        <w:r>
          <w:instrText>PAGEREF _Toc213053548 \h</w:instrText>
        </w:r>
        <w:r>
          <w:rPr>
            <w:rFonts w:hint="eastAsia"/>
          </w:rPr>
          <w:instrText xml:space="preserve"> </w:instrText>
        </w:r>
        <w:r>
          <w:rPr>
            <w:rFonts w:hint="eastAsia"/>
          </w:rPr>
        </w:r>
        <w:r>
          <w:rPr>
            <w:rFonts w:hint="eastAsia"/>
          </w:rPr>
          <w:fldChar w:fldCharType="separate"/>
        </w:r>
        <w:r>
          <w:t>20</w:t>
        </w:r>
        <w:r>
          <w:rPr>
            <w:rFonts w:hint="eastAsia"/>
          </w:rPr>
          <w:fldChar w:fldCharType="end"/>
        </w:r>
      </w:hyperlink>
    </w:p>
    <w:p w14:paraId="065BDC2E"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49" w:history="1">
        <w:r>
          <w:rPr>
            <w:rStyle w:val="aff0"/>
            <w:rFonts w:hint="eastAsia"/>
          </w:rPr>
          <w:t xml:space="preserve">3.4.2 </w:t>
        </w:r>
        <w:r>
          <w:rPr>
            <w:rStyle w:val="aff0"/>
            <w:rFonts w:hint="eastAsia"/>
          </w:rPr>
          <w:t>组织可行性</w:t>
        </w:r>
        <w:r>
          <w:rPr>
            <w:rFonts w:hint="eastAsia"/>
          </w:rPr>
          <w:tab/>
        </w:r>
        <w:r>
          <w:rPr>
            <w:rFonts w:hint="eastAsia"/>
          </w:rPr>
          <w:fldChar w:fldCharType="begin"/>
        </w:r>
        <w:r>
          <w:rPr>
            <w:rFonts w:hint="eastAsia"/>
          </w:rPr>
          <w:instrText xml:space="preserve"> </w:instrText>
        </w:r>
        <w:r>
          <w:instrText>PAGEREF _Toc213053549 \h</w:instrText>
        </w:r>
        <w:r>
          <w:rPr>
            <w:rFonts w:hint="eastAsia"/>
          </w:rPr>
          <w:instrText xml:space="preserve"> </w:instrText>
        </w:r>
        <w:r>
          <w:rPr>
            <w:rFonts w:hint="eastAsia"/>
          </w:rPr>
        </w:r>
        <w:r>
          <w:rPr>
            <w:rFonts w:hint="eastAsia"/>
          </w:rPr>
          <w:fldChar w:fldCharType="separate"/>
        </w:r>
        <w:r>
          <w:t>20</w:t>
        </w:r>
        <w:r>
          <w:rPr>
            <w:rFonts w:hint="eastAsia"/>
          </w:rPr>
          <w:fldChar w:fldCharType="end"/>
        </w:r>
      </w:hyperlink>
    </w:p>
    <w:p w14:paraId="0D1A79C6"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50" w:history="1">
        <w:r>
          <w:rPr>
            <w:rStyle w:val="aff0"/>
            <w:rFonts w:hint="eastAsia"/>
          </w:rPr>
          <w:t xml:space="preserve">3.4.3 </w:t>
        </w:r>
        <w:r>
          <w:rPr>
            <w:rStyle w:val="aff0"/>
            <w:rFonts w:hint="eastAsia"/>
          </w:rPr>
          <w:t>技术可行性</w:t>
        </w:r>
        <w:r>
          <w:rPr>
            <w:rFonts w:hint="eastAsia"/>
          </w:rPr>
          <w:tab/>
        </w:r>
        <w:r>
          <w:rPr>
            <w:rFonts w:hint="eastAsia"/>
          </w:rPr>
          <w:fldChar w:fldCharType="begin"/>
        </w:r>
        <w:r>
          <w:rPr>
            <w:rFonts w:hint="eastAsia"/>
          </w:rPr>
          <w:instrText xml:space="preserve"> </w:instrText>
        </w:r>
        <w:r>
          <w:instrText>PAGEREF _Toc213053550 \h</w:instrText>
        </w:r>
        <w:r>
          <w:rPr>
            <w:rFonts w:hint="eastAsia"/>
          </w:rPr>
          <w:instrText xml:space="preserve"> </w:instrText>
        </w:r>
        <w:r>
          <w:rPr>
            <w:rFonts w:hint="eastAsia"/>
          </w:rPr>
        </w:r>
        <w:r>
          <w:rPr>
            <w:rFonts w:hint="eastAsia"/>
          </w:rPr>
          <w:fldChar w:fldCharType="separate"/>
        </w:r>
        <w:r>
          <w:t>20</w:t>
        </w:r>
        <w:r>
          <w:rPr>
            <w:rFonts w:hint="eastAsia"/>
          </w:rPr>
          <w:fldChar w:fldCharType="end"/>
        </w:r>
      </w:hyperlink>
    </w:p>
    <w:p w14:paraId="4BBE6916" w14:textId="77777777" w:rsidR="009D6247" w:rsidRDefault="009D6247">
      <w:pPr>
        <w:pStyle w:val="TOC1"/>
        <w:rPr>
          <w:rFonts w:asciiTheme="minorHAnsi" w:eastAsiaTheme="minorEastAsia" w:hAnsiTheme="minorHAnsi" w:cstheme="minorBidi"/>
          <w:b w:val="0"/>
          <w:sz w:val="22"/>
          <w:szCs w:val="24"/>
          <w14:ligatures w14:val="standardContextual"/>
        </w:rPr>
      </w:pPr>
      <w:hyperlink w:anchor="_Toc213053551" w:history="1">
        <w:r>
          <w:rPr>
            <w:rStyle w:val="aff0"/>
            <w:rFonts w:hint="eastAsia"/>
          </w:rPr>
          <w:t>第四章</w:t>
        </w:r>
        <w:r>
          <w:rPr>
            <w:rStyle w:val="aff0"/>
            <w:rFonts w:hint="eastAsia"/>
          </w:rPr>
          <w:t xml:space="preserve"> </w:t>
        </w:r>
        <w:r>
          <w:rPr>
            <w:rStyle w:val="aff0"/>
            <w:rFonts w:hint="eastAsia"/>
          </w:rPr>
          <w:t>需求分析</w:t>
        </w:r>
        <w:r>
          <w:rPr>
            <w:rFonts w:hint="eastAsia"/>
          </w:rPr>
          <w:tab/>
        </w:r>
        <w:r>
          <w:rPr>
            <w:rFonts w:hint="eastAsia"/>
          </w:rPr>
          <w:fldChar w:fldCharType="begin"/>
        </w:r>
        <w:r>
          <w:rPr>
            <w:rFonts w:hint="eastAsia"/>
          </w:rPr>
          <w:instrText xml:space="preserve"> </w:instrText>
        </w:r>
        <w:r>
          <w:instrText>PAGEREF _Toc213053551 \h</w:instrText>
        </w:r>
        <w:r>
          <w:rPr>
            <w:rFonts w:hint="eastAsia"/>
          </w:rPr>
          <w:instrText xml:space="preserve"> </w:instrText>
        </w:r>
        <w:r>
          <w:rPr>
            <w:rFonts w:hint="eastAsia"/>
          </w:rPr>
        </w:r>
        <w:r>
          <w:rPr>
            <w:rFonts w:hint="eastAsia"/>
          </w:rPr>
          <w:fldChar w:fldCharType="separate"/>
        </w:r>
        <w:r>
          <w:t>21</w:t>
        </w:r>
        <w:r>
          <w:rPr>
            <w:rFonts w:hint="eastAsia"/>
          </w:rPr>
          <w:fldChar w:fldCharType="end"/>
        </w:r>
      </w:hyperlink>
    </w:p>
    <w:p w14:paraId="62D247C2"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52" w:history="1">
        <w:r>
          <w:rPr>
            <w:rStyle w:val="aff0"/>
            <w:rFonts w:hint="eastAsia"/>
          </w:rPr>
          <w:t xml:space="preserve">4.1 </w:t>
        </w:r>
        <w:r>
          <w:rPr>
            <w:rStyle w:val="aff0"/>
            <w:rFonts w:hint="eastAsia"/>
          </w:rPr>
          <w:t>业务需求分析</w:t>
        </w:r>
        <w:r>
          <w:rPr>
            <w:rFonts w:hint="eastAsia"/>
          </w:rPr>
          <w:tab/>
        </w:r>
        <w:r>
          <w:rPr>
            <w:rFonts w:hint="eastAsia"/>
          </w:rPr>
          <w:fldChar w:fldCharType="begin"/>
        </w:r>
        <w:r>
          <w:rPr>
            <w:rFonts w:hint="eastAsia"/>
          </w:rPr>
          <w:instrText xml:space="preserve"> </w:instrText>
        </w:r>
        <w:r>
          <w:instrText>PAGEREF _Toc213053552 \h</w:instrText>
        </w:r>
        <w:r>
          <w:rPr>
            <w:rFonts w:hint="eastAsia"/>
          </w:rPr>
          <w:instrText xml:space="preserve"> </w:instrText>
        </w:r>
        <w:r>
          <w:rPr>
            <w:rFonts w:hint="eastAsia"/>
          </w:rPr>
        </w:r>
        <w:r>
          <w:rPr>
            <w:rFonts w:hint="eastAsia"/>
          </w:rPr>
          <w:fldChar w:fldCharType="separate"/>
        </w:r>
        <w:r>
          <w:t>21</w:t>
        </w:r>
        <w:r>
          <w:rPr>
            <w:rFonts w:hint="eastAsia"/>
          </w:rPr>
          <w:fldChar w:fldCharType="end"/>
        </w:r>
      </w:hyperlink>
    </w:p>
    <w:p w14:paraId="3817C45B"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53" w:history="1">
        <w:r>
          <w:rPr>
            <w:rStyle w:val="aff0"/>
            <w:rFonts w:hint="eastAsia"/>
          </w:rPr>
          <w:t xml:space="preserve">4.1.1 </w:t>
        </w:r>
        <w:r>
          <w:rPr>
            <w:rStyle w:val="aff0"/>
            <w:rFonts w:hint="eastAsia"/>
          </w:rPr>
          <w:t>智算基础设施需求</w:t>
        </w:r>
        <w:r>
          <w:rPr>
            <w:rFonts w:hint="eastAsia"/>
          </w:rPr>
          <w:tab/>
        </w:r>
        <w:r>
          <w:rPr>
            <w:rFonts w:hint="eastAsia"/>
          </w:rPr>
          <w:fldChar w:fldCharType="begin"/>
        </w:r>
        <w:r>
          <w:rPr>
            <w:rFonts w:hint="eastAsia"/>
          </w:rPr>
          <w:instrText xml:space="preserve"> </w:instrText>
        </w:r>
        <w:r>
          <w:instrText>PAGEREF _Toc213053553 \h</w:instrText>
        </w:r>
        <w:r>
          <w:rPr>
            <w:rFonts w:hint="eastAsia"/>
          </w:rPr>
          <w:instrText xml:space="preserve"> </w:instrText>
        </w:r>
        <w:r>
          <w:rPr>
            <w:rFonts w:hint="eastAsia"/>
          </w:rPr>
        </w:r>
        <w:r>
          <w:rPr>
            <w:rFonts w:hint="eastAsia"/>
          </w:rPr>
          <w:fldChar w:fldCharType="separate"/>
        </w:r>
        <w:r>
          <w:t>21</w:t>
        </w:r>
        <w:r>
          <w:rPr>
            <w:rFonts w:hint="eastAsia"/>
          </w:rPr>
          <w:fldChar w:fldCharType="end"/>
        </w:r>
      </w:hyperlink>
    </w:p>
    <w:p w14:paraId="02D49999"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54" w:history="1">
        <w:r>
          <w:rPr>
            <w:rStyle w:val="aff0"/>
            <w:rFonts w:hint="eastAsia"/>
          </w:rPr>
          <w:t xml:space="preserve">4.1.2 </w:t>
        </w:r>
        <w:r>
          <w:rPr>
            <w:rStyle w:val="aff0"/>
            <w:rFonts w:hint="eastAsia"/>
          </w:rPr>
          <w:t>数智融合中台需求</w:t>
        </w:r>
        <w:r>
          <w:rPr>
            <w:rFonts w:hint="eastAsia"/>
          </w:rPr>
          <w:tab/>
        </w:r>
        <w:r>
          <w:rPr>
            <w:rFonts w:hint="eastAsia"/>
          </w:rPr>
          <w:fldChar w:fldCharType="begin"/>
        </w:r>
        <w:r>
          <w:rPr>
            <w:rFonts w:hint="eastAsia"/>
          </w:rPr>
          <w:instrText xml:space="preserve"> </w:instrText>
        </w:r>
        <w:r>
          <w:instrText>PAGEREF _Toc213053554 \h</w:instrText>
        </w:r>
        <w:r>
          <w:rPr>
            <w:rFonts w:hint="eastAsia"/>
          </w:rPr>
          <w:instrText xml:space="preserve"> </w:instrText>
        </w:r>
        <w:r>
          <w:rPr>
            <w:rFonts w:hint="eastAsia"/>
          </w:rPr>
        </w:r>
        <w:r>
          <w:rPr>
            <w:rFonts w:hint="eastAsia"/>
          </w:rPr>
          <w:fldChar w:fldCharType="separate"/>
        </w:r>
        <w:r>
          <w:t>21</w:t>
        </w:r>
        <w:r>
          <w:rPr>
            <w:rFonts w:hint="eastAsia"/>
          </w:rPr>
          <w:fldChar w:fldCharType="end"/>
        </w:r>
      </w:hyperlink>
    </w:p>
    <w:p w14:paraId="31154173"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55" w:history="1">
        <w:r>
          <w:rPr>
            <w:rStyle w:val="aff0"/>
            <w:rFonts w:hint="eastAsia"/>
          </w:rPr>
          <w:t xml:space="preserve">4.1.3 </w:t>
        </w:r>
        <w:r>
          <w:rPr>
            <w:rStyle w:val="aff0"/>
            <w:rFonts w:hint="eastAsia"/>
          </w:rPr>
          <w:t>进阶支撑能力需求</w:t>
        </w:r>
        <w:r>
          <w:rPr>
            <w:rFonts w:hint="eastAsia"/>
          </w:rPr>
          <w:tab/>
        </w:r>
        <w:r>
          <w:rPr>
            <w:rFonts w:hint="eastAsia"/>
          </w:rPr>
          <w:fldChar w:fldCharType="begin"/>
        </w:r>
        <w:r>
          <w:rPr>
            <w:rFonts w:hint="eastAsia"/>
          </w:rPr>
          <w:instrText xml:space="preserve"> </w:instrText>
        </w:r>
        <w:r>
          <w:instrText>PAGEREF _Toc213053555 \h</w:instrText>
        </w:r>
        <w:r>
          <w:rPr>
            <w:rFonts w:hint="eastAsia"/>
          </w:rPr>
          <w:instrText xml:space="preserve"> </w:instrText>
        </w:r>
        <w:r>
          <w:rPr>
            <w:rFonts w:hint="eastAsia"/>
          </w:rPr>
        </w:r>
        <w:r>
          <w:rPr>
            <w:rFonts w:hint="eastAsia"/>
          </w:rPr>
          <w:fldChar w:fldCharType="separate"/>
        </w:r>
        <w:r>
          <w:t>22</w:t>
        </w:r>
        <w:r>
          <w:rPr>
            <w:rFonts w:hint="eastAsia"/>
          </w:rPr>
          <w:fldChar w:fldCharType="end"/>
        </w:r>
      </w:hyperlink>
    </w:p>
    <w:p w14:paraId="177C9B78"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56" w:history="1">
        <w:r>
          <w:rPr>
            <w:rStyle w:val="aff0"/>
            <w:rFonts w:hint="eastAsia"/>
          </w:rPr>
          <w:t xml:space="preserve">4.2 </w:t>
        </w:r>
        <w:r>
          <w:rPr>
            <w:rStyle w:val="aff0"/>
            <w:rFonts w:hint="eastAsia"/>
          </w:rPr>
          <w:t>系统功能需求分析</w:t>
        </w:r>
        <w:r>
          <w:rPr>
            <w:rFonts w:hint="eastAsia"/>
          </w:rPr>
          <w:tab/>
        </w:r>
        <w:r>
          <w:rPr>
            <w:rFonts w:hint="eastAsia"/>
          </w:rPr>
          <w:fldChar w:fldCharType="begin"/>
        </w:r>
        <w:r>
          <w:rPr>
            <w:rFonts w:hint="eastAsia"/>
          </w:rPr>
          <w:instrText xml:space="preserve"> </w:instrText>
        </w:r>
        <w:r>
          <w:instrText>PAGEREF _Toc213053556 \h</w:instrText>
        </w:r>
        <w:r>
          <w:rPr>
            <w:rFonts w:hint="eastAsia"/>
          </w:rPr>
          <w:instrText xml:space="preserve"> </w:instrText>
        </w:r>
        <w:r>
          <w:rPr>
            <w:rFonts w:hint="eastAsia"/>
          </w:rPr>
        </w:r>
        <w:r>
          <w:rPr>
            <w:rFonts w:hint="eastAsia"/>
          </w:rPr>
          <w:fldChar w:fldCharType="separate"/>
        </w:r>
        <w:r>
          <w:t>22</w:t>
        </w:r>
        <w:r>
          <w:rPr>
            <w:rFonts w:hint="eastAsia"/>
          </w:rPr>
          <w:fldChar w:fldCharType="end"/>
        </w:r>
      </w:hyperlink>
    </w:p>
    <w:p w14:paraId="22650809"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57" w:history="1">
        <w:r>
          <w:rPr>
            <w:rStyle w:val="aff0"/>
            <w:rFonts w:hint="eastAsia"/>
          </w:rPr>
          <w:t xml:space="preserve">4.2.1 </w:t>
        </w:r>
        <w:r>
          <w:rPr>
            <w:rStyle w:val="aff0"/>
            <w:rFonts w:hint="eastAsia"/>
          </w:rPr>
          <w:t>智算基础设施系统功能需求</w:t>
        </w:r>
        <w:r>
          <w:rPr>
            <w:rFonts w:hint="eastAsia"/>
          </w:rPr>
          <w:tab/>
        </w:r>
        <w:r>
          <w:rPr>
            <w:rFonts w:hint="eastAsia"/>
          </w:rPr>
          <w:fldChar w:fldCharType="begin"/>
        </w:r>
        <w:r>
          <w:rPr>
            <w:rFonts w:hint="eastAsia"/>
          </w:rPr>
          <w:instrText xml:space="preserve"> </w:instrText>
        </w:r>
        <w:r>
          <w:instrText>PAGEREF _Toc213053557 \h</w:instrText>
        </w:r>
        <w:r>
          <w:rPr>
            <w:rFonts w:hint="eastAsia"/>
          </w:rPr>
          <w:instrText xml:space="preserve"> </w:instrText>
        </w:r>
        <w:r>
          <w:rPr>
            <w:rFonts w:hint="eastAsia"/>
          </w:rPr>
        </w:r>
        <w:r>
          <w:rPr>
            <w:rFonts w:hint="eastAsia"/>
          </w:rPr>
          <w:fldChar w:fldCharType="separate"/>
        </w:r>
        <w:r>
          <w:t>23</w:t>
        </w:r>
        <w:r>
          <w:rPr>
            <w:rFonts w:hint="eastAsia"/>
          </w:rPr>
          <w:fldChar w:fldCharType="end"/>
        </w:r>
      </w:hyperlink>
    </w:p>
    <w:p w14:paraId="18F21903"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558" w:history="1">
        <w:r>
          <w:rPr>
            <w:rStyle w:val="aff0"/>
            <w:rFonts w:hint="eastAsia"/>
          </w:rPr>
          <w:t xml:space="preserve">4.2.1.1 </w:t>
        </w:r>
        <w:r>
          <w:rPr>
            <w:rStyle w:val="aff0"/>
            <w:rFonts w:hint="eastAsia"/>
          </w:rPr>
          <w:t>算力和高性能存储系统功能需求</w:t>
        </w:r>
        <w:r>
          <w:rPr>
            <w:rFonts w:hint="eastAsia"/>
          </w:rPr>
          <w:tab/>
        </w:r>
        <w:r>
          <w:rPr>
            <w:rFonts w:hint="eastAsia"/>
          </w:rPr>
          <w:fldChar w:fldCharType="begin"/>
        </w:r>
        <w:r>
          <w:rPr>
            <w:rFonts w:hint="eastAsia"/>
          </w:rPr>
          <w:instrText xml:space="preserve"> </w:instrText>
        </w:r>
        <w:r>
          <w:instrText>PAGEREF _Toc213053558 \h</w:instrText>
        </w:r>
        <w:r>
          <w:rPr>
            <w:rFonts w:hint="eastAsia"/>
          </w:rPr>
          <w:instrText xml:space="preserve"> </w:instrText>
        </w:r>
        <w:r>
          <w:rPr>
            <w:rFonts w:hint="eastAsia"/>
          </w:rPr>
        </w:r>
        <w:r>
          <w:rPr>
            <w:rFonts w:hint="eastAsia"/>
          </w:rPr>
          <w:fldChar w:fldCharType="separate"/>
        </w:r>
        <w:r>
          <w:t>23</w:t>
        </w:r>
        <w:r>
          <w:rPr>
            <w:rFonts w:hint="eastAsia"/>
          </w:rPr>
          <w:fldChar w:fldCharType="end"/>
        </w:r>
      </w:hyperlink>
    </w:p>
    <w:p w14:paraId="1AB65678"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559" w:history="1">
        <w:r>
          <w:rPr>
            <w:rStyle w:val="aff0"/>
            <w:rFonts w:hint="eastAsia"/>
          </w:rPr>
          <w:t xml:space="preserve">4.2.1.2 </w:t>
        </w:r>
        <w:r>
          <w:rPr>
            <w:rStyle w:val="aff0"/>
            <w:rFonts w:hint="eastAsia"/>
          </w:rPr>
          <w:t>自动驾驶数据汇聚存储需求</w:t>
        </w:r>
        <w:r>
          <w:rPr>
            <w:rFonts w:hint="eastAsia"/>
          </w:rPr>
          <w:tab/>
        </w:r>
        <w:r>
          <w:rPr>
            <w:rFonts w:hint="eastAsia"/>
          </w:rPr>
          <w:fldChar w:fldCharType="begin"/>
        </w:r>
        <w:r>
          <w:rPr>
            <w:rFonts w:hint="eastAsia"/>
          </w:rPr>
          <w:instrText xml:space="preserve"> </w:instrText>
        </w:r>
        <w:r>
          <w:instrText>PAGEREF _Toc213053559 \h</w:instrText>
        </w:r>
        <w:r>
          <w:rPr>
            <w:rFonts w:hint="eastAsia"/>
          </w:rPr>
          <w:instrText xml:space="preserve"> </w:instrText>
        </w:r>
        <w:r>
          <w:rPr>
            <w:rFonts w:hint="eastAsia"/>
          </w:rPr>
        </w:r>
        <w:r>
          <w:rPr>
            <w:rFonts w:hint="eastAsia"/>
          </w:rPr>
          <w:fldChar w:fldCharType="separate"/>
        </w:r>
        <w:r>
          <w:t>24</w:t>
        </w:r>
        <w:r>
          <w:rPr>
            <w:rFonts w:hint="eastAsia"/>
          </w:rPr>
          <w:fldChar w:fldCharType="end"/>
        </w:r>
      </w:hyperlink>
    </w:p>
    <w:p w14:paraId="601FECEB"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60" w:history="1">
        <w:r>
          <w:rPr>
            <w:rStyle w:val="aff0"/>
            <w:rFonts w:hint="eastAsia"/>
          </w:rPr>
          <w:t xml:space="preserve">4.2.2 </w:t>
        </w:r>
        <w:r>
          <w:rPr>
            <w:rStyle w:val="aff0"/>
            <w:rFonts w:hint="eastAsia"/>
          </w:rPr>
          <w:t>数据融合中台系统功能需求</w:t>
        </w:r>
        <w:r>
          <w:rPr>
            <w:rFonts w:hint="eastAsia"/>
          </w:rPr>
          <w:tab/>
        </w:r>
        <w:r>
          <w:rPr>
            <w:rFonts w:hint="eastAsia"/>
          </w:rPr>
          <w:fldChar w:fldCharType="begin"/>
        </w:r>
        <w:r>
          <w:rPr>
            <w:rFonts w:hint="eastAsia"/>
          </w:rPr>
          <w:instrText xml:space="preserve"> </w:instrText>
        </w:r>
        <w:r>
          <w:instrText>PAGEREF _Toc213053560 \h</w:instrText>
        </w:r>
        <w:r>
          <w:rPr>
            <w:rFonts w:hint="eastAsia"/>
          </w:rPr>
          <w:instrText xml:space="preserve"> </w:instrText>
        </w:r>
        <w:r>
          <w:rPr>
            <w:rFonts w:hint="eastAsia"/>
          </w:rPr>
        </w:r>
        <w:r>
          <w:rPr>
            <w:rFonts w:hint="eastAsia"/>
          </w:rPr>
          <w:fldChar w:fldCharType="separate"/>
        </w:r>
        <w:r>
          <w:t>26</w:t>
        </w:r>
        <w:r>
          <w:rPr>
            <w:rFonts w:hint="eastAsia"/>
          </w:rPr>
          <w:fldChar w:fldCharType="end"/>
        </w:r>
      </w:hyperlink>
    </w:p>
    <w:p w14:paraId="43D0DD78"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561" w:history="1">
        <w:r>
          <w:rPr>
            <w:rStyle w:val="aff0"/>
            <w:rFonts w:hint="eastAsia"/>
          </w:rPr>
          <w:t xml:space="preserve">4.2.2.1 </w:t>
        </w:r>
        <w:r>
          <w:rPr>
            <w:rStyle w:val="aff0"/>
            <w:rFonts w:hint="eastAsia"/>
          </w:rPr>
          <w:t>数据湖仓一体需求</w:t>
        </w:r>
        <w:r>
          <w:rPr>
            <w:rFonts w:hint="eastAsia"/>
          </w:rPr>
          <w:tab/>
        </w:r>
        <w:r>
          <w:rPr>
            <w:rFonts w:hint="eastAsia"/>
          </w:rPr>
          <w:fldChar w:fldCharType="begin"/>
        </w:r>
        <w:r>
          <w:rPr>
            <w:rFonts w:hint="eastAsia"/>
          </w:rPr>
          <w:instrText xml:space="preserve"> </w:instrText>
        </w:r>
        <w:r>
          <w:instrText>PAGEREF _Toc213053561 \h</w:instrText>
        </w:r>
        <w:r>
          <w:rPr>
            <w:rFonts w:hint="eastAsia"/>
          </w:rPr>
          <w:instrText xml:space="preserve"> </w:instrText>
        </w:r>
        <w:r>
          <w:rPr>
            <w:rFonts w:hint="eastAsia"/>
          </w:rPr>
        </w:r>
        <w:r>
          <w:rPr>
            <w:rFonts w:hint="eastAsia"/>
          </w:rPr>
          <w:fldChar w:fldCharType="separate"/>
        </w:r>
        <w:r>
          <w:t>26</w:t>
        </w:r>
        <w:r>
          <w:rPr>
            <w:rFonts w:hint="eastAsia"/>
          </w:rPr>
          <w:fldChar w:fldCharType="end"/>
        </w:r>
      </w:hyperlink>
    </w:p>
    <w:p w14:paraId="3ECD263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562" w:history="1">
        <w:r>
          <w:rPr>
            <w:rStyle w:val="aff0"/>
            <w:rFonts w:hint="eastAsia"/>
          </w:rPr>
          <w:t xml:space="preserve">4.2.2.2 </w:t>
        </w:r>
        <w:r>
          <w:rPr>
            <w:rStyle w:val="aff0"/>
            <w:rFonts w:hint="eastAsia"/>
          </w:rPr>
          <w:t>共性组件及基础库建设需求</w:t>
        </w:r>
        <w:r>
          <w:rPr>
            <w:rFonts w:hint="eastAsia"/>
          </w:rPr>
          <w:tab/>
        </w:r>
        <w:r>
          <w:rPr>
            <w:rFonts w:hint="eastAsia"/>
          </w:rPr>
          <w:fldChar w:fldCharType="begin"/>
        </w:r>
        <w:r>
          <w:rPr>
            <w:rFonts w:hint="eastAsia"/>
          </w:rPr>
          <w:instrText xml:space="preserve"> </w:instrText>
        </w:r>
        <w:r>
          <w:instrText>PAGEREF _Toc213053562 \h</w:instrText>
        </w:r>
        <w:r>
          <w:rPr>
            <w:rFonts w:hint="eastAsia"/>
          </w:rPr>
          <w:instrText xml:space="preserve"> </w:instrText>
        </w:r>
        <w:r>
          <w:rPr>
            <w:rFonts w:hint="eastAsia"/>
          </w:rPr>
        </w:r>
        <w:r>
          <w:rPr>
            <w:rFonts w:hint="eastAsia"/>
          </w:rPr>
          <w:fldChar w:fldCharType="separate"/>
        </w:r>
        <w:r>
          <w:t>28</w:t>
        </w:r>
        <w:r>
          <w:rPr>
            <w:rFonts w:hint="eastAsia"/>
          </w:rPr>
          <w:fldChar w:fldCharType="end"/>
        </w:r>
      </w:hyperlink>
    </w:p>
    <w:p w14:paraId="5F404C8B"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563" w:history="1">
        <w:r>
          <w:rPr>
            <w:rStyle w:val="aff0"/>
            <w:rFonts w:hint="eastAsia"/>
          </w:rPr>
          <w:t xml:space="preserve">4.2.2.3 </w:t>
        </w:r>
        <w:r>
          <w:rPr>
            <w:rStyle w:val="aff0"/>
            <w:rFonts w:hint="eastAsia"/>
          </w:rPr>
          <w:t>目录链等应用软件系统需求</w:t>
        </w:r>
        <w:r>
          <w:rPr>
            <w:rFonts w:hint="eastAsia"/>
          </w:rPr>
          <w:tab/>
        </w:r>
        <w:r>
          <w:rPr>
            <w:rFonts w:hint="eastAsia"/>
          </w:rPr>
          <w:fldChar w:fldCharType="begin"/>
        </w:r>
        <w:r>
          <w:rPr>
            <w:rFonts w:hint="eastAsia"/>
          </w:rPr>
          <w:instrText xml:space="preserve"> </w:instrText>
        </w:r>
        <w:r>
          <w:instrText>PAGEREF _Toc213053563 \h</w:instrText>
        </w:r>
        <w:r>
          <w:rPr>
            <w:rFonts w:hint="eastAsia"/>
          </w:rPr>
          <w:instrText xml:space="preserve"> </w:instrText>
        </w:r>
        <w:r>
          <w:rPr>
            <w:rFonts w:hint="eastAsia"/>
          </w:rPr>
        </w:r>
        <w:r>
          <w:rPr>
            <w:rFonts w:hint="eastAsia"/>
          </w:rPr>
          <w:fldChar w:fldCharType="separate"/>
        </w:r>
        <w:r>
          <w:t>28</w:t>
        </w:r>
        <w:r>
          <w:rPr>
            <w:rFonts w:hint="eastAsia"/>
          </w:rPr>
          <w:fldChar w:fldCharType="end"/>
        </w:r>
      </w:hyperlink>
    </w:p>
    <w:p w14:paraId="40C569A8"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564" w:history="1">
        <w:r>
          <w:rPr>
            <w:rStyle w:val="aff0"/>
            <w:rFonts w:hint="eastAsia"/>
          </w:rPr>
          <w:t xml:space="preserve">4.2.2.4 </w:t>
        </w:r>
        <w:r>
          <w:rPr>
            <w:rStyle w:val="aff0"/>
            <w:rFonts w:hint="eastAsia"/>
          </w:rPr>
          <w:t>地理信息地图需求</w:t>
        </w:r>
        <w:r>
          <w:rPr>
            <w:rFonts w:hint="eastAsia"/>
          </w:rPr>
          <w:tab/>
        </w:r>
        <w:r>
          <w:rPr>
            <w:rFonts w:hint="eastAsia"/>
          </w:rPr>
          <w:fldChar w:fldCharType="begin"/>
        </w:r>
        <w:r>
          <w:rPr>
            <w:rFonts w:hint="eastAsia"/>
          </w:rPr>
          <w:instrText xml:space="preserve"> </w:instrText>
        </w:r>
        <w:r>
          <w:instrText>PAGEREF _Toc213053564 \h</w:instrText>
        </w:r>
        <w:r>
          <w:rPr>
            <w:rFonts w:hint="eastAsia"/>
          </w:rPr>
          <w:instrText xml:space="preserve"> </w:instrText>
        </w:r>
        <w:r>
          <w:rPr>
            <w:rFonts w:hint="eastAsia"/>
          </w:rPr>
        </w:r>
        <w:r>
          <w:rPr>
            <w:rFonts w:hint="eastAsia"/>
          </w:rPr>
          <w:fldChar w:fldCharType="separate"/>
        </w:r>
        <w:r>
          <w:t>29</w:t>
        </w:r>
        <w:r>
          <w:rPr>
            <w:rFonts w:hint="eastAsia"/>
          </w:rPr>
          <w:fldChar w:fldCharType="end"/>
        </w:r>
      </w:hyperlink>
    </w:p>
    <w:p w14:paraId="707320D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565" w:history="1">
        <w:r>
          <w:rPr>
            <w:rStyle w:val="aff0"/>
            <w:rFonts w:hint="eastAsia"/>
          </w:rPr>
          <w:t xml:space="preserve">4.2.2.5 </w:t>
        </w:r>
        <w:r>
          <w:rPr>
            <w:rStyle w:val="aff0"/>
            <w:rFonts w:hint="eastAsia"/>
          </w:rPr>
          <w:t>低代码开发能力功能需求</w:t>
        </w:r>
        <w:r>
          <w:rPr>
            <w:rFonts w:hint="eastAsia"/>
          </w:rPr>
          <w:tab/>
        </w:r>
        <w:r>
          <w:rPr>
            <w:rFonts w:hint="eastAsia"/>
          </w:rPr>
          <w:fldChar w:fldCharType="begin"/>
        </w:r>
        <w:r>
          <w:rPr>
            <w:rFonts w:hint="eastAsia"/>
          </w:rPr>
          <w:instrText xml:space="preserve"> </w:instrText>
        </w:r>
        <w:r>
          <w:instrText>PAGEREF _Toc213053565 \h</w:instrText>
        </w:r>
        <w:r>
          <w:rPr>
            <w:rFonts w:hint="eastAsia"/>
          </w:rPr>
          <w:instrText xml:space="preserve"> </w:instrText>
        </w:r>
        <w:r>
          <w:rPr>
            <w:rFonts w:hint="eastAsia"/>
          </w:rPr>
        </w:r>
        <w:r>
          <w:rPr>
            <w:rFonts w:hint="eastAsia"/>
          </w:rPr>
          <w:fldChar w:fldCharType="separate"/>
        </w:r>
        <w:r>
          <w:t>30</w:t>
        </w:r>
        <w:r>
          <w:rPr>
            <w:rFonts w:hint="eastAsia"/>
          </w:rPr>
          <w:fldChar w:fldCharType="end"/>
        </w:r>
      </w:hyperlink>
    </w:p>
    <w:p w14:paraId="0BC04EB3"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66" w:history="1">
        <w:r>
          <w:rPr>
            <w:rStyle w:val="aff0"/>
            <w:rFonts w:hint="eastAsia"/>
          </w:rPr>
          <w:t xml:space="preserve">4.2.3 </w:t>
        </w:r>
        <w:r>
          <w:rPr>
            <w:rStyle w:val="aff0"/>
            <w:rFonts w:hint="eastAsia"/>
          </w:rPr>
          <w:t>进阶支撑能力系统功能需求</w:t>
        </w:r>
        <w:r>
          <w:rPr>
            <w:rFonts w:hint="eastAsia"/>
          </w:rPr>
          <w:tab/>
        </w:r>
        <w:r>
          <w:rPr>
            <w:rFonts w:hint="eastAsia"/>
          </w:rPr>
          <w:fldChar w:fldCharType="begin"/>
        </w:r>
        <w:r>
          <w:rPr>
            <w:rFonts w:hint="eastAsia"/>
          </w:rPr>
          <w:instrText xml:space="preserve"> </w:instrText>
        </w:r>
        <w:r>
          <w:instrText>PAGEREF _Toc213053566 \h</w:instrText>
        </w:r>
        <w:r>
          <w:rPr>
            <w:rFonts w:hint="eastAsia"/>
          </w:rPr>
          <w:instrText xml:space="preserve"> </w:instrText>
        </w:r>
        <w:r>
          <w:rPr>
            <w:rFonts w:hint="eastAsia"/>
          </w:rPr>
        </w:r>
        <w:r>
          <w:rPr>
            <w:rFonts w:hint="eastAsia"/>
          </w:rPr>
          <w:fldChar w:fldCharType="separate"/>
        </w:r>
        <w:r>
          <w:t>32</w:t>
        </w:r>
        <w:r>
          <w:rPr>
            <w:rFonts w:hint="eastAsia"/>
          </w:rPr>
          <w:fldChar w:fldCharType="end"/>
        </w:r>
      </w:hyperlink>
    </w:p>
    <w:p w14:paraId="6B97D41C"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567" w:history="1">
        <w:r>
          <w:rPr>
            <w:rStyle w:val="aff0"/>
            <w:rFonts w:hint="eastAsia"/>
          </w:rPr>
          <w:t xml:space="preserve">4.2.3.1 </w:t>
        </w:r>
        <w:r>
          <w:rPr>
            <w:rStyle w:val="aff0"/>
            <w:rFonts w:hint="eastAsia"/>
          </w:rPr>
          <w:t>人工智能大模型功能需求</w:t>
        </w:r>
        <w:r>
          <w:rPr>
            <w:rFonts w:hint="eastAsia"/>
          </w:rPr>
          <w:tab/>
        </w:r>
        <w:r>
          <w:rPr>
            <w:rFonts w:hint="eastAsia"/>
          </w:rPr>
          <w:fldChar w:fldCharType="begin"/>
        </w:r>
        <w:r>
          <w:rPr>
            <w:rFonts w:hint="eastAsia"/>
          </w:rPr>
          <w:instrText xml:space="preserve"> </w:instrText>
        </w:r>
        <w:r>
          <w:instrText>PAGEREF _Toc213053567 \h</w:instrText>
        </w:r>
        <w:r>
          <w:rPr>
            <w:rFonts w:hint="eastAsia"/>
          </w:rPr>
          <w:instrText xml:space="preserve"> </w:instrText>
        </w:r>
        <w:r>
          <w:rPr>
            <w:rFonts w:hint="eastAsia"/>
          </w:rPr>
        </w:r>
        <w:r>
          <w:rPr>
            <w:rFonts w:hint="eastAsia"/>
          </w:rPr>
          <w:fldChar w:fldCharType="separate"/>
        </w:r>
        <w:r>
          <w:t>32</w:t>
        </w:r>
        <w:r>
          <w:rPr>
            <w:rFonts w:hint="eastAsia"/>
          </w:rPr>
          <w:fldChar w:fldCharType="end"/>
        </w:r>
      </w:hyperlink>
    </w:p>
    <w:p w14:paraId="3AB12105"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568" w:history="1">
        <w:r>
          <w:rPr>
            <w:rStyle w:val="aff0"/>
            <w:rFonts w:hint="eastAsia"/>
          </w:rPr>
          <w:t xml:space="preserve">4.2.3.2 </w:t>
        </w:r>
        <w:r>
          <w:rPr>
            <w:rStyle w:val="aff0"/>
            <w:rFonts w:hint="eastAsia"/>
          </w:rPr>
          <w:t>智能体开发功能</w:t>
        </w:r>
        <w:r>
          <w:rPr>
            <w:rStyle w:val="aff0"/>
          </w:rPr>
          <w:t>​</w:t>
        </w:r>
        <w:r>
          <w:rPr>
            <w:rFonts w:hint="eastAsia"/>
          </w:rPr>
          <w:tab/>
        </w:r>
        <w:r>
          <w:rPr>
            <w:rFonts w:hint="eastAsia"/>
          </w:rPr>
          <w:fldChar w:fldCharType="begin"/>
        </w:r>
        <w:r>
          <w:rPr>
            <w:rFonts w:hint="eastAsia"/>
          </w:rPr>
          <w:instrText xml:space="preserve"> </w:instrText>
        </w:r>
        <w:r>
          <w:instrText>PAGEREF _Toc213053568 \h</w:instrText>
        </w:r>
        <w:r>
          <w:rPr>
            <w:rFonts w:hint="eastAsia"/>
          </w:rPr>
          <w:instrText xml:space="preserve"> </w:instrText>
        </w:r>
        <w:r>
          <w:rPr>
            <w:rFonts w:hint="eastAsia"/>
          </w:rPr>
        </w:r>
        <w:r>
          <w:rPr>
            <w:rFonts w:hint="eastAsia"/>
          </w:rPr>
          <w:fldChar w:fldCharType="separate"/>
        </w:r>
        <w:r>
          <w:t>35</w:t>
        </w:r>
        <w:r>
          <w:rPr>
            <w:rFonts w:hint="eastAsia"/>
          </w:rPr>
          <w:fldChar w:fldCharType="end"/>
        </w:r>
      </w:hyperlink>
    </w:p>
    <w:p w14:paraId="384C978E"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569" w:history="1">
        <w:r>
          <w:rPr>
            <w:rStyle w:val="aff0"/>
            <w:rFonts w:hint="eastAsia"/>
          </w:rPr>
          <w:t xml:space="preserve">4.2.3.3 </w:t>
        </w:r>
        <w:r>
          <w:rPr>
            <w:rStyle w:val="aff0"/>
            <w:rFonts w:hint="eastAsia"/>
          </w:rPr>
          <w:t>模型训练和推理功能</w:t>
        </w:r>
        <w:r>
          <w:rPr>
            <w:rStyle w:val="aff0"/>
          </w:rPr>
          <w:t>​</w:t>
        </w:r>
        <w:r>
          <w:rPr>
            <w:rFonts w:hint="eastAsia"/>
          </w:rPr>
          <w:tab/>
        </w:r>
        <w:r>
          <w:rPr>
            <w:rFonts w:hint="eastAsia"/>
          </w:rPr>
          <w:fldChar w:fldCharType="begin"/>
        </w:r>
        <w:r>
          <w:rPr>
            <w:rFonts w:hint="eastAsia"/>
          </w:rPr>
          <w:instrText xml:space="preserve"> </w:instrText>
        </w:r>
        <w:r>
          <w:instrText>PAGEREF _Toc213053569 \h</w:instrText>
        </w:r>
        <w:r>
          <w:rPr>
            <w:rFonts w:hint="eastAsia"/>
          </w:rPr>
          <w:instrText xml:space="preserve"> </w:instrText>
        </w:r>
        <w:r>
          <w:rPr>
            <w:rFonts w:hint="eastAsia"/>
          </w:rPr>
        </w:r>
        <w:r>
          <w:rPr>
            <w:rFonts w:hint="eastAsia"/>
          </w:rPr>
          <w:fldChar w:fldCharType="separate"/>
        </w:r>
        <w:r>
          <w:t>35</w:t>
        </w:r>
        <w:r>
          <w:rPr>
            <w:rFonts w:hint="eastAsia"/>
          </w:rPr>
          <w:fldChar w:fldCharType="end"/>
        </w:r>
      </w:hyperlink>
    </w:p>
    <w:p w14:paraId="6D5EFB26"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570" w:history="1">
        <w:r>
          <w:rPr>
            <w:rStyle w:val="aff0"/>
            <w:rFonts w:hint="eastAsia"/>
          </w:rPr>
          <w:t xml:space="preserve">4.2.3.4 </w:t>
        </w:r>
        <w:r>
          <w:rPr>
            <w:rStyle w:val="aff0"/>
            <w:rFonts w:hint="eastAsia"/>
          </w:rPr>
          <w:t>一体化办公平台功能需求</w:t>
        </w:r>
        <w:r>
          <w:rPr>
            <w:rFonts w:hint="eastAsia"/>
          </w:rPr>
          <w:tab/>
        </w:r>
        <w:r>
          <w:rPr>
            <w:rFonts w:hint="eastAsia"/>
          </w:rPr>
          <w:fldChar w:fldCharType="begin"/>
        </w:r>
        <w:r>
          <w:rPr>
            <w:rFonts w:hint="eastAsia"/>
          </w:rPr>
          <w:instrText xml:space="preserve"> </w:instrText>
        </w:r>
        <w:r>
          <w:instrText>PAGEREF _Toc213053570 \h</w:instrText>
        </w:r>
        <w:r>
          <w:rPr>
            <w:rFonts w:hint="eastAsia"/>
          </w:rPr>
          <w:instrText xml:space="preserve"> </w:instrText>
        </w:r>
        <w:r>
          <w:rPr>
            <w:rFonts w:hint="eastAsia"/>
          </w:rPr>
        </w:r>
        <w:r>
          <w:rPr>
            <w:rFonts w:hint="eastAsia"/>
          </w:rPr>
          <w:fldChar w:fldCharType="separate"/>
        </w:r>
        <w:r>
          <w:t>36</w:t>
        </w:r>
        <w:r>
          <w:rPr>
            <w:rFonts w:hint="eastAsia"/>
          </w:rPr>
          <w:fldChar w:fldCharType="end"/>
        </w:r>
      </w:hyperlink>
    </w:p>
    <w:p w14:paraId="6FD5D577"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571" w:history="1">
        <w:r>
          <w:rPr>
            <w:rStyle w:val="aff0"/>
            <w:rFonts w:hint="eastAsia"/>
          </w:rPr>
          <w:t xml:space="preserve">4.2.3.5 </w:t>
        </w:r>
        <w:r>
          <w:rPr>
            <w:rStyle w:val="aff0"/>
            <w:rFonts w:hint="eastAsia"/>
          </w:rPr>
          <w:t>数据采集功能需求</w:t>
        </w:r>
        <w:r>
          <w:rPr>
            <w:rFonts w:hint="eastAsia"/>
          </w:rPr>
          <w:tab/>
        </w:r>
        <w:r>
          <w:rPr>
            <w:rFonts w:hint="eastAsia"/>
          </w:rPr>
          <w:fldChar w:fldCharType="begin"/>
        </w:r>
        <w:r>
          <w:rPr>
            <w:rFonts w:hint="eastAsia"/>
          </w:rPr>
          <w:instrText xml:space="preserve"> </w:instrText>
        </w:r>
        <w:r>
          <w:instrText>PAGEREF _Toc213053571 \h</w:instrText>
        </w:r>
        <w:r>
          <w:rPr>
            <w:rFonts w:hint="eastAsia"/>
          </w:rPr>
          <w:instrText xml:space="preserve"> </w:instrText>
        </w:r>
        <w:r>
          <w:rPr>
            <w:rFonts w:hint="eastAsia"/>
          </w:rPr>
        </w:r>
        <w:r>
          <w:rPr>
            <w:rFonts w:hint="eastAsia"/>
          </w:rPr>
          <w:fldChar w:fldCharType="separate"/>
        </w:r>
        <w:r>
          <w:t>38</w:t>
        </w:r>
        <w:r>
          <w:rPr>
            <w:rFonts w:hint="eastAsia"/>
          </w:rPr>
          <w:fldChar w:fldCharType="end"/>
        </w:r>
      </w:hyperlink>
    </w:p>
    <w:p w14:paraId="796B2F63"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72" w:history="1">
        <w:r>
          <w:rPr>
            <w:rStyle w:val="aff0"/>
            <w:rFonts w:hint="eastAsia"/>
          </w:rPr>
          <w:t xml:space="preserve">4.3 </w:t>
        </w:r>
        <w:r>
          <w:rPr>
            <w:rStyle w:val="aff0"/>
            <w:rFonts w:hint="eastAsia"/>
          </w:rPr>
          <w:t>数据资源需求分析</w:t>
        </w:r>
        <w:r>
          <w:rPr>
            <w:rFonts w:hint="eastAsia"/>
          </w:rPr>
          <w:tab/>
        </w:r>
        <w:r>
          <w:rPr>
            <w:rFonts w:hint="eastAsia"/>
          </w:rPr>
          <w:fldChar w:fldCharType="begin"/>
        </w:r>
        <w:r>
          <w:rPr>
            <w:rFonts w:hint="eastAsia"/>
          </w:rPr>
          <w:instrText xml:space="preserve"> </w:instrText>
        </w:r>
        <w:r>
          <w:instrText>PAGEREF _Toc213053572 \h</w:instrText>
        </w:r>
        <w:r>
          <w:rPr>
            <w:rFonts w:hint="eastAsia"/>
          </w:rPr>
          <w:instrText xml:space="preserve"> </w:instrText>
        </w:r>
        <w:r>
          <w:rPr>
            <w:rFonts w:hint="eastAsia"/>
          </w:rPr>
        </w:r>
        <w:r>
          <w:rPr>
            <w:rFonts w:hint="eastAsia"/>
          </w:rPr>
          <w:fldChar w:fldCharType="separate"/>
        </w:r>
        <w:r>
          <w:t>40</w:t>
        </w:r>
        <w:r>
          <w:rPr>
            <w:rFonts w:hint="eastAsia"/>
          </w:rPr>
          <w:fldChar w:fldCharType="end"/>
        </w:r>
      </w:hyperlink>
    </w:p>
    <w:p w14:paraId="2005DE3B"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73" w:history="1">
        <w:r>
          <w:rPr>
            <w:rStyle w:val="aff0"/>
            <w:rFonts w:hint="eastAsia"/>
          </w:rPr>
          <w:t xml:space="preserve">4.3.1 </w:t>
        </w:r>
        <w:r>
          <w:rPr>
            <w:rStyle w:val="aff0"/>
            <w:rFonts w:hint="eastAsia"/>
          </w:rPr>
          <w:t>人口数据</w:t>
        </w:r>
        <w:r>
          <w:rPr>
            <w:rFonts w:hint="eastAsia"/>
          </w:rPr>
          <w:tab/>
        </w:r>
        <w:r>
          <w:rPr>
            <w:rFonts w:hint="eastAsia"/>
          </w:rPr>
          <w:fldChar w:fldCharType="begin"/>
        </w:r>
        <w:r>
          <w:rPr>
            <w:rFonts w:hint="eastAsia"/>
          </w:rPr>
          <w:instrText xml:space="preserve"> </w:instrText>
        </w:r>
        <w:r>
          <w:instrText>PAGEREF _Toc213053573 \h</w:instrText>
        </w:r>
        <w:r>
          <w:rPr>
            <w:rFonts w:hint="eastAsia"/>
          </w:rPr>
          <w:instrText xml:space="preserve"> </w:instrText>
        </w:r>
        <w:r>
          <w:rPr>
            <w:rFonts w:hint="eastAsia"/>
          </w:rPr>
        </w:r>
        <w:r>
          <w:rPr>
            <w:rFonts w:hint="eastAsia"/>
          </w:rPr>
          <w:fldChar w:fldCharType="separate"/>
        </w:r>
        <w:r>
          <w:t>40</w:t>
        </w:r>
        <w:r>
          <w:rPr>
            <w:rFonts w:hint="eastAsia"/>
          </w:rPr>
          <w:fldChar w:fldCharType="end"/>
        </w:r>
      </w:hyperlink>
    </w:p>
    <w:p w14:paraId="1C2B3B40"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74" w:history="1">
        <w:r>
          <w:rPr>
            <w:rStyle w:val="aff0"/>
            <w:rFonts w:hint="eastAsia"/>
          </w:rPr>
          <w:t xml:space="preserve">4.3.2 </w:t>
        </w:r>
        <w:r>
          <w:rPr>
            <w:rStyle w:val="aff0"/>
            <w:rFonts w:hint="eastAsia"/>
          </w:rPr>
          <w:t>法人及企业数据</w:t>
        </w:r>
        <w:r>
          <w:rPr>
            <w:rFonts w:hint="eastAsia"/>
          </w:rPr>
          <w:tab/>
        </w:r>
        <w:r>
          <w:rPr>
            <w:rFonts w:hint="eastAsia"/>
          </w:rPr>
          <w:fldChar w:fldCharType="begin"/>
        </w:r>
        <w:r>
          <w:rPr>
            <w:rFonts w:hint="eastAsia"/>
          </w:rPr>
          <w:instrText xml:space="preserve"> </w:instrText>
        </w:r>
        <w:r>
          <w:instrText>PAGEREF _Toc213053574 \h</w:instrText>
        </w:r>
        <w:r>
          <w:rPr>
            <w:rFonts w:hint="eastAsia"/>
          </w:rPr>
          <w:instrText xml:space="preserve"> </w:instrText>
        </w:r>
        <w:r>
          <w:rPr>
            <w:rFonts w:hint="eastAsia"/>
          </w:rPr>
        </w:r>
        <w:r>
          <w:rPr>
            <w:rFonts w:hint="eastAsia"/>
          </w:rPr>
          <w:fldChar w:fldCharType="separate"/>
        </w:r>
        <w:r>
          <w:t>41</w:t>
        </w:r>
        <w:r>
          <w:rPr>
            <w:rFonts w:hint="eastAsia"/>
          </w:rPr>
          <w:fldChar w:fldCharType="end"/>
        </w:r>
      </w:hyperlink>
    </w:p>
    <w:p w14:paraId="418CDA78"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75" w:history="1">
        <w:r>
          <w:rPr>
            <w:rStyle w:val="aff0"/>
            <w:rFonts w:hint="eastAsia"/>
          </w:rPr>
          <w:t xml:space="preserve">4.3.3 </w:t>
        </w:r>
        <w:r>
          <w:rPr>
            <w:rStyle w:val="aff0"/>
            <w:rFonts w:hint="eastAsia"/>
          </w:rPr>
          <w:t>空间地理信息数据</w:t>
        </w:r>
        <w:r>
          <w:rPr>
            <w:rFonts w:hint="eastAsia"/>
          </w:rPr>
          <w:tab/>
        </w:r>
        <w:r>
          <w:rPr>
            <w:rFonts w:hint="eastAsia"/>
          </w:rPr>
          <w:fldChar w:fldCharType="begin"/>
        </w:r>
        <w:r>
          <w:rPr>
            <w:rFonts w:hint="eastAsia"/>
          </w:rPr>
          <w:instrText xml:space="preserve"> </w:instrText>
        </w:r>
        <w:r>
          <w:instrText>PAGEREF _Toc213053575 \h</w:instrText>
        </w:r>
        <w:r>
          <w:rPr>
            <w:rFonts w:hint="eastAsia"/>
          </w:rPr>
          <w:instrText xml:space="preserve"> </w:instrText>
        </w:r>
        <w:r>
          <w:rPr>
            <w:rFonts w:hint="eastAsia"/>
          </w:rPr>
        </w:r>
        <w:r>
          <w:rPr>
            <w:rFonts w:hint="eastAsia"/>
          </w:rPr>
          <w:fldChar w:fldCharType="separate"/>
        </w:r>
        <w:r>
          <w:t>41</w:t>
        </w:r>
        <w:r>
          <w:rPr>
            <w:rFonts w:hint="eastAsia"/>
          </w:rPr>
          <w:fldChar w:fldCharType="end"/>
        </w:r>
      </w:hyperlink>
    </w:p>
    <w:p w14:paraId="53A60DBA"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76" w:history="1">
        <w:r>
          <w:rPr>
            <w:rStyle w:val="aff0"/>
            <w:rFonts w:hint="eastAsia"/>
          </w:rPr>
          <w:t xml:space="preserve">4.3.4 </w:t>
        </w:r>
        <w:r>
          <w:rPr>
            <w:rStyle w:val="aff0"/>
            <w:rFonts w:hint="eastAsia"/>
          </w:rPr>
          <w:t>其他专题数据</w:t>
        </w:r>
        <w:r>
          <w:rPr>
            <w:rFonts w:hint="eastAsia"/>
          </w:rPr>
          <w:tab/>
        </w:r>
        <w:r>
          <w:rPr>
            <w:rFonts w:hint="eastAsia"/>
          </w:rPr>
          <w:fldChar w:fldCharType="begin"/>
        </w:r>
        <w:r>
          <w:rPr>
            <w:rFonts w:hint="eastAsia"/>
          </w:rPr>
          <w:instrText xml:space="preserve"> </w:instrText>
        </w:r>
        <w:r>
          <w:instrText>PAGEREF _Toc213053576 \h</w:instrText>
        </w:r>
        <w:r>
          <w:rPr>
            <w:rFonts w:hint="eastAsia"/>
          </w:rPr>
          <w:instrText xml:space="preserve"> </w:instrText>
        </w:r>
        <w:r>
          <w:rPr>
            <w:rFonts w:hint="eastAsia"/>
          </w:rPr>
        </w:r>
        <w:r>
          <w:rPr>
            <w:rFonts w:hint="eastAsia"/>
          </w:rPr>
          <w:fldChar w:fldCharType="separate"/>
        </w:r>
        <w:r>
          <w:t>41</w:t>
        </w:r>
        <w:r>
          <w:rPr>
            <w:rFonts w:hint="eastAsia"/>
          </w:rPr>
          <w:fldChar w:fldCharType="end"/>
        </w:r>
      </w:hyperlink>
    </w:p>
    <w:p w14:paraId="24697422"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77" w:history="1">
        <w:r>
          <w:rPr>
            <w:rStyle w:val="aff0"/>
            <w:rFonts w:hint="eastAsia"/>
          </w:rPr>
          <w:t xml:space="preserve">4.3.5 </w:t>
        </w:r>
        <w:r>
          <w:rPr>
            <w:rStyle w:val="aff0"/>
            <w:rFonts w:hint="eastAsia"/>
          </w:rPr>
          <w:t>数据特征及质量要求</w:t>
        </w:r>
        <w:r>
          <w:rPr>
            <w:rFonts w:hint="eastAsia"/>
          </w:rPr>
          <w:tab/>
        </w:r>
        <w:r>
          <w:rPr>
            <w:rFonts w:hint="eastAsia"/>
          </w:rPr>
          <w:fldChar w:fldCharType="begin"/>
        </w:r>
        <w:r>
          <w:rPr>
            <w:rFonts w:hint="eastAsia"/>
          </w:rPr>
          <w:instrText xml:space="preserve"> </w:instrText>
        </w:r>
        <w:r>
          <w:instrText>PAGEREF _Toc213053577 \h</w:instrText>
        </w:r>
        <w:r>
          <w:rPr>
            <w:rFonts w:hint="eastAsia"/>
          </w:rPr>
          <w:instrText xml:space="preserve"> </w:instrText>
        </w:r>
        <w:r>
          <w:rPr>
            <w:rFonts w:hint="eastAsia"/>
          </w:rPr>
        </w:r>
        <w:r>
          <w:rPr>
            <w:rFonts w:hint="eastAsia"/>
          </w:rPr>
          <w:fldChar w:fldCharType="separate"/>
        </w:r>
        <w:r>
          <w:t>41</w:t>
        </w:r>
        <w:r>
          <w:rPr>
            <w:rFonts w:hint="eastAsia"/>
          </w:rPr>
          <w:fldChar w:fldCharType="end"/>
        </w:r>
      </w:hyperlink>
    </w:p>
    <w:p w14:paraId="7C9914D7"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78" w:history="1">
        <w:r>
          <w:rPr>
            <w:rStyle w:val="aff0"/>
            <w:rFonts w:hint="eastAsia"/>
          </w:rPr>
          <w:t xml:space="preserve">4.4 </w:t>
        </w:r>
        <w:r>
          <w:rPr>
            <w:rStyle w:val="aff0"/>
            <w:rFonts w:hint="eastAsia"/>
          </w:rPr>
          <w:t>系统性能需求分析</w:t>
        </w:r>
        <w:r>
          <w:rPr>
            <w:rFonts w:hint="eastAsia"/>
          </w:rPr>
          <w:tab/>
        </w:r>
        <w:r>
          <w:rPr>
            <w:rFonts w:hint="eastAsia"/>
          </w:rPr>
          <w:fldChar w:fldCharType="begin"/>
        </w:r>
        <w:r>
          <w:rPr>
            <w:rFonts w:hint="eastAsia"/>
          </w:rPr>
          <w:instrText xml:space="preserve"> </w:instrText>
        </w:r>
        <w:r>
          <w:instrText>PAGEREF _Toc213053578 \h</w:instrText>
        </w:r>
        <w:r>
          <w:rPr>
            <w:rFonts w:hint="eastAsia"/>
          </w:rPr>
          <w:instrText xml:space="preserve"> </w:instrText>
        </w:r>
        <w:r>
          <w:rPr>
            <w:rFonts w:hint="eastAsia"/>
          </w:rPr>
        </w:r>
        <w:r>
          <w:rPr>
            <w:rFonts w:hint="eastAsia"/>
          </w:rPr>
          <w:fldChar w:fldCharType="separate"/>
        </w:r>
        <w:r>
          <w:t>42</w:t>
        </w:r>
        <w:r>
          <w:rPr>
            <w:rFonts w:hint="eastAsia"/>
          </w:rPr>
          <w:fldChar w:fldCharType="end"/>
        </w:r>
      </w:hyperlink>
    </w:p>
    <w:p w14:paraId="17C169CE"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79" w:history="1">
        <w:r>
          <w:rPr>
            <w:rStyle w:val="aff0"/>
            <w:rFonts w:hint="eastAsia"/>
          </w:rPr>
          <w:t xml:space="preserve">4.4.1 </w:t>
        </w:r>
        <w:r>
          <w:rPr>
            <w:rStyle w:val="aff0"/>
            <w:rFonts w:hint="eastAsia"/>
          </w:rPr>
          <w:t>系统响应时间</w:t>
        </w:r>
        <w:r>
          <w:rPr>
            <w:rFonts w:hint="eastAsia"/>
          </w:rPr>
          <w:tab/>
        </w:r>
        <w:r>
          <w:rPr>
            <w:rFonts w:hint="eastAsia"/>
          </w:rPr>
          <w:fldChar w:fldCharType="begin"/>
        </w:r>
        <w:r>
          <w:rPr>
            <w:rFonts w:hint="eastAsia"/>
          </w:rPr>
          <w:instrText xml:space="preserve"> </w:instrText>
        </w:r>
        <w:r>
          <w:instrText>PAGEREF _Toc213053579 \h</w:instrText>
        </w:r>
        <w:r>
          <w:rPr>
            <w:rFonts w:hint="eastAsia"/>
          </w:rPr>
          <w:instrText xml:space="preserve"> </w:instrText>
        </w:r>
        <w:r>
          <w:rPr>
            <w:rFonts w:hint="eastAsia"/>
          </w:rPr>
        </w:r>
        <w:r>
          <w:rPr>
            <w:rFonts w:hint="eastAsia"/>
          </w:rPr>
          <w:fldChar w:fldCharType="separate"/>
        </w:r>
        <w:r>
          <w:t>42</w:t>
        </w:r>
        <w:r>
          <w:rPr>
            <w:rFonts w:hint="eastAsia"/>
          </w:rPr>
          <w:fldChar w:fldCharType="end"/>
        </w:r>
      </w:hyperlink>
    </w:p>
    <w:p w14:paraId="7204B450"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80" w:history="1">
        <w:r>
          <w:rPr>
            <w:rStyle w:val="aff0"/>
            <w:rFonts w:hint="eastAsia"/>
          </w:rPr>
          <w:t xml:space="preserve">4.4.2 </w:t>
        </w:r>
        <w:r>
          <w:rPr>
            <w:rStyle w:val="aff0"/>
            <w:rFonts w:hint="eastAsia"/>
          </w:rPr>
          <w:t>并发处理能力</w:t>
        </w:r>
        <w:r>
          <w:rPr>
            <w:rFonts w:hint="eastAsia"/>
          </w:rPr>
          <w:tab/>
        </w:r>
        <w:r>
          <w:rPr>
            <w:rFonts w:hint="eastAsia"/>
          </w:rPr>
          <w:fldChar w:fldCharType="begin"/>
        </w:r>
        <w:r>
          <w:rPr>
            <w:rFonts w:hint="eastAsia"/>
          </w:rPr>
          <w:instrText xml:space="preserve"> </w:instrText>
        </w:r>
        <w:r>
          <w:instrText>PAGEREF _Toc213053580 \h</w:instrText>
        </w:r>
        <w:r>
          <w:rPr>
            <w:rFonts w:hint="eastAsia"/>
          </w:rPr>
          <w:instrText xml:space="preserve"> </w:instrText>
        </w:r>
        <w:r>
          <w:rPr>
            <w:rFonts w:hint="eastAsia"/>
          </w:rPr>
        </w:r>
        <w:r>
          <w:rPr>
            <w:rFonts w:hint="eastAsia"/>
          </w:rPr>
          <w:fldChar w:fldCharType="separate"/>
        </w:r>
        <w:r>
          <w:t>42</w:t>
        </w:r>
        <w:r>
          <w:rPr>
            <w:rFonts w:hint="eastAsia"/>
          </w:rPr>
          <w:fldChar w:fldCharType="end"/>
        </w:r>
      </w:hyperlink>
    </w:p>
    <w:p w14:paraId="39864EE8"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81" w:history="1">
        <w:r>
          <w:rPr>
            <w:rStyle w:val="aff0"/>
            <w:rFonts w:hint="eastAsia"/>
          </w:rPr>
          <w:t xml:space="preserve">4.4.3 </w:t>
        </w:r>
        <w:r>
          <w:rPr>
            <w:rStyle w:val="aff0"/>
            <w:rFonts w:hint="eastAsia"/>
          </w:rPr>
          <w:t>数据处理能力</w:t>
        </w:r>
        <w:r>
          <w:rPr>
            <w:rFonts w:hint="eastAsia"/>
          </w:rPr>
          <w:tab/>
        </w:r>
        <w:r>
          <w:rPr>
            <w:rFonts w:hint="eastAsia"/>
          </w:rPr>
          <w:fldChar w:fldCharType="begin"/>
        </w:r>
        <w:r>
          <w:rPr>
            <w:rFonts w:hint="eastAsia"/>
          </w:rPr>
          <w:instrText xml:space="preserve"> </w:instrText>
        </w:r>
        <w:r>
          <w:instrText>PAGEREF _Toc213053581 \h</w:instrText>
        </w:r>
        <w:r>
          <w:rPr>
            <w:rFonts w:hint="eastAsia"/>
          </w:rPr>
          <w:instrText xml:space="preserve"> </w:instrText>
        </w:r>
        <w:r>
          <w:rPr>
            <w:rFonts w:hint="eastAsia"/>
          </w:rPr>
        </w:r>
        <w:r>
          <w:rPr>
            <w:rFonts w:hint="eastAsia"/>
          </w:rPr>
          <w:fldChar w:fldCharType="separate"/>
        </w:r>
        <w:r>
          <w:t>42</w:t>
        </w:r>
        <w:r>
          <w:rPr>
            <w:rFonts w:hint="eastAsia"/>
          </w:rPr>
          <w:fldChar w:fldCharType="end"/>
        </w:r>
      </w:hyperlink>
    </w:p>
    <w:p w14:paraId="708DFF35"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82" w:history="1">
        <w:r>
          <w:rPr>
            <w:rStyle w:val="aff0"/>
            <w:rFonts w:hint="eastAsia"/>
          </w:rPr>
          <w:t xml:space="preserve">4.4.4 </w:t>
        </w:r>
        <w:r>
          <w:rPr>
            <w:rStyle w:val="aff0"/>
            <w:rFonts w:hint="eastAsia"/>
          </w:rPr>
          <w:t>扩展性与容量规划</w:t>
        </w:r>
        <w:r>
          <w:rPr>
            <w:rFonts w:hint="eastAsia"/>
          </w:rPr>
          <w:tab/>
        </w:r>
        <w:r>
          <w:rPr>
            <w:rFonts w:hint="eastAsia"/>
          </w:rPr>
          <w:fldChar w:fldCharType="begin"/>
        </w:r>
        <w:r>
          <w:rPr>
            <w:rFonts w:hint="eastAsia"/>
          </w:rPr>
          <w:instrText xml:space="preserve"> </w:instrText>
        </w:r>
        <w:r>
          <w:instrText>PAGEREF _Toc213053582 \h</w:instrText>
        </w:r>
        <w:r>
          <w:rPr>
            <w:rFonts w:hint="eastAsia"/>
          </w:rPr>
          <w:instrText xml:space="preserve"> </w:instrText>
        </w:r>
        <w:r>
          <w:rPr>
            <w:rFonts w:hint="eastAsia"/>
          </w:rPr>
        </w:r>
        <w:r>
          <w:rPr>
            <w:rFonts w:hint="eastAsia"/>
          </w:rPr>
          <w:fldChar w:fldCharType="separate"/>
        </w:r>
        <w:r>
          <w:t>42</w:t>
        </w:r>
        <w:r>
          <w:rPr>
            <w:rFonts w:hint="eastAsia"/>
          </w:rPr>
          <w:fldChar w:fldCharType="end"/>
        </w:r>
      </w:hyperlink>
    </w:p>
    <w:p w14:paraId="128487CC"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83" w:history="1">
        <w:r>
          <w:rPr>
            <w:rStyle w:val="aff0"/>
            <w:rFonts w:hint="eastAsia"/>
          </w:rPr>
          <w:t xml:space="preserve">4.4.5 </w:t>
        </w:r>
        <w:r>
          <w:rPr>
            <w:rStyle w:val="aff0"/>
            <w:rFonts w:hint="eastAsia"/>
          </w:rPr>
          <w:t>服务接口与集成能力</w:t>
        </w:r>
        <w:r>
          <w:rPr>
            <w:rFonts w:hint="eastAsia"/>
          </w:rPr>
          <w:tab/>
        </w:r>
        <w:r>
          <w:rPr>
            <w:rFonts w:hint="eastAsia"/>
          </w:rPr>
          <w:fldChar w:fldCharType="begin"/>
        </w:r>
        <w:r>
          <w:rPr>
            <w:rFonts w:hint="eastAsia"/>
          </w:rPr>
          <w:instrText xml:space="preserve"> </w:instrText>
        </w:r>
        <w:r>
          <w:instrText>PAGEREF _Toc213053583 \h</w:instrText>
        </w:r>
        <w:r>
          <w:rPr>
            <w:rFonts w:hint="eastAsia"/>
          </w:rPr>
          <w:instrText xml:space="preserve"> </w:instrText>
        </w:r>
        <w:r>
          <w:rPr>
            <w:rFonts w:hint="eastAsia"/>
          </w:rPr>
        </w:r>
        <w:r>
          <w:rPr>
            <w:rFonts w:hint="eastAsia"/>
          </w:rPr>
          <w:fldChar w:fldCharType="separate"/>
        </w:r>
        <w:r>
          <w:t>43</w:t>
        </w:r>
        <w:r>
          <w:rPr>
            <w:rFonts w:hint="eastAsia"/>
          </w:rPr>
          <w:fldChar w:fldCharType="end"/>
        </w:r>
      </w:hyperlink>
    </w:p>
    <w:p w14:paraId="015A5430"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84" w:history="1">
        <w:r>
          <w:rPr>
            <w:rStyle w:val="aff0"/>
            <w:rFonts w:hint="eastAsia"/>
          </w:rPr>
          <w:t xml:space="preserve">4.4.6 </w:t>
        </w:r>
        <w:r>
          <w:rPr>
            <w:rStyle w:val="aff0"/>
            <w:rFonts w:hint="eastAsia"/>
          </w:rPr>
          <w:t>监控与运维能力</w:t>
        </w:r>
        <w:r>
          <w:rPr>
            <w:rFonts w:hint="eastAsia"/>
          </w:rPr>
          <w:tab/>
        </w:r>
        <w:r>
          <w:rPr>
            <w:rFonts w:hint="eastAsia"/>
          </w:rPr>
          <w:fldChar w:fldCharType="begin"/>
        </w:r>
        <w:r>
          <w:rPr>
            <w:rFonts w:hint="eastAsia"/>
          </w:rPr>
          <w:instrText xml:space="preserve"> </w:instrText>
        </w:r>
        <w:r>
          <w:instrText>PAGEREF _Toc213053584 \h</w:instrText>
        </w:r>
        <w:r>
          <w:rPr>
            <w:rFonts w:hint="eastAsia"/>
          </w:rPr>
          <w:instrText xml:space="preserve"> </w:instrText>
        </w:r>
        <w:r>
          <w:rPr>
            <w:rFonts w:hint="eastAsia"/>
          </w:rPr>
        </w:r>
        <w:r>
          <w:rPr>
            <w:rFonts w:hint="eastAsia"/>
          </w:rPr>
          <w:fldChar w:fldCharType="separate"/>
        </w:r>
        <w:r>
          <w:t>43</w:t>
        </w:r>
        <w:r>
          <w:rPr>
            <w:rFonts w:hint="eastAsia"/>
          </w:rPr>
          <w:fldChar w:fldCharType="end"/>
        </w:r>
      </w:hyperlink>
    </w:p>
    <w:p w14:paraId="015C55F6"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85" w:history="1">
        <w:r>
          <w:rPr>
            <w:rStyle w:val="aff0"/>
            <w:rFonts w:hint="eastAsia"/>
          </w:rPr>
          <w:t xml:space="preserve">4.4.7 </w:t>
        </w:r>
        <w:r>
          <w:rPr>
            <w:rStyle w:val="aff0"/>
            <w:rFonts w:hint="eastAsia"/>
          </w:rPr>
          <w:t>查询性能要求</w:t>
        </w:r>
        <w:r>
          <w:rPr>
            <w:rFonts w:hint="eastAsia"/>
          </w:rPr>
          <w:tab/>
        </w:r>
        <w:r>
          <w:rPr>
            <w:rFonts w:hint="eastAsia"/>
          </w:rPr>
          <w:fldChar w:fldCharType="begin"/>
        </w:r>
        <w:r>
          <w:rPr>
            <w:rFonts w:hint="eastAsia"/>
          </w:rPr>
          <w:instrText xml:space="preserve"> </w:instrText>
        </w:r>
        <w:r>
          <w:instrText>PAGEREF _Toc213053585 \h</w:instrText>
        </w:r>
        <w:r>
          <w:rPr>
            <w:rFonts w:hint="eastAsia"/>
          </w:rPr>
          <w:instrText xml:space="preserve"> </w:instrText>
        </w:r>
        <w:r>
          <w:rPr>
            <w:rFonts w:hint="eastAsia"/>
          </w:rPr>
        </w:r>
        <w:r>
          <w:rPr>
            <w:rFonts w:hint="eastAsia"/>
          </w:rPr>
          <w:fldChar w:fldCharType="separate"/>
        </w:r>
        <w:r>
          <w:t>43</w:t>
        </w:r>
        <w:r>
          <w:rPr>
            <w:rFonts w:hint="eastAsia"/>
          </w:rPr>
          <w:fldChar w:fldCharType="end"/>
        </w:r>
      </w:hyperlink>
    </w:p>
    <w:p w14:paraId="4E5A6B66"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86" w:history="1">
        <w:r>
          <w:rPr>
            <w:rStyle w:val="aff0"/>
            <w:rFonts w:hint="eastAsia"/>
          </w:rPr>
          <w:t xml:space="preserve">4.4.8 </w:t>
        </w:r>
        <w:r>
          <w:rPr>
            <w:rStyle w:val="aff0"/>
            <w:rFonts w:hint="eastAsia"/>
          </w:rPr>
          <w:t>可靠性要求</w:t>
        </w:r>
        <w:r>
          <w:rPr>
            <w:rFonts w:hint="eastAsia"/>
          </w:rPr>
          <w:tab/>
        </w:r>
        <w:r>
          <w:rPr>
            <w:rFonts w:hint="eastAsia"/>
          </w:rPr>
          <w:fldChar w:fldCharType="begin"/>
        </w:r>
        <w:r>
          <w:rPr>
            <w:rFonts w:hint="eastAsia"/>
          </w:rPr>
          <w:instrText xml:space="preserve"> </w:instrText>
        </w:r>
        <w:r>
          <w:instrText>PAGEREF _Toc213053586 \h</w:instrText>
        </w:r>
        <w:r>
          <w:rPr>
            <w:rFonts w:hint="eastAsia"/>
          </w:rPr>
          <w:instrText xml:space="preserve"> </w:instrText>
        </w:r>
        <w:r>
          <w:rPr>
            <w:rFonts w:hint="eastAsia"/>
          </w:rPr>
        </w:r>
        <w:r>
          <w:rPr>
            <w:rFonts w:hint="eastAsia"/>
          </w:rPr>
          <w:fldChar w:fldCharType="separate"/>
        </w:r>
        <w:r>
          <w:t>43</w:t>
        </w:r>
        <w:r>
          <w:rPr>
            <w:rFonts w:hint="eastAsia"/>
          </w:rPr>
          <w:fldChar w:fldCharType="end"/>
        </w:r>
      </w:hyperlink>
    </w:p>
    <w:p w14:paraId="7DD713C2"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87" w:history="1">
        <w:r>
          <w:rPr>
            <w:rStyle w:val="aff0"/>
            <w:rFonts w:hint="eastAsia"/>
          </w:rPr>
          <w:t xml:space="preserve">4.4.9 </w:t>
        </w:r>
        <w:r>
          <w:rPr>
            <w:rStyle w:val="aff0"/>
            <w:rFonts w:hint="eastAsia"/>
          </w:rPr>
          <w:t>扩展性要求</w:t>
        </w:r>
        <w:r>
          <w:rPr>
            <w:rFonts w:hint="eastAsia"/>
          </w:rPr>
          <w:tab/>
        </w:r>
        <w:r>
          <w:rPr>
            <w:rFonts w:hint="eastAsia"/>
          </w:rPr>
          <w:fldChar w:fldCharType="begin"/>
        </w:r>
        <w:r>
          <w:rPr>
            <w:rFonts w:hint="eastAsia"/>
          </w:rPr>
          <w:instrText xml:space="preserve"> </w:instrText>
        </w:r>
        <w:r>
          <w:instrText>PAGEREF _Toc213053587 \h</w:instrText>
        </w:r>
        <w:r>
          <w:rPr>
            <w:rFonts w:hint="eastAsia"/>
          </w:rPr>
          <w:instrText xml:space="preserve"> </w:instrText>
        </w:r>
        <w:r>
          <w:rPr>
            <w:rFonts w:hint="eastAsia"/>
          </w:rPr>
        </w:r>
        <w:r>
          <w:rPr>
            <w:rFonts w:hint="eastAsia"/>
          </w:rPr>
          <w:fldChar w:fldCharType="separate"/>
        </w:r>
        <w:r>
          <w:t>43</w:t>
        </w:r>
        <w:r>
          <w:rPr>
            <w:rFonts w:hint="eastAsia"/>
          </w:rPr>
          <w:fldChar w:fldCharType="end"/>
        </w:r>
      </w:hyperlink>
    </w:p>
    <w:p w14:paraId="3F1DFA0E"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88" w:history="1">
        <w:r>
          <w:rPr>
            <w:rStyle w:val="aff0"/>
            <w:rFonts w:hint="eastAsia"/>
          </w:rPr>
          <w:t xml:space="preserve">4.4.10 </w:t>
        </w:r>
        <w:r>
          <w:rPr>
            <w:rStyle w:val="aff0"/>
            <w:rFonts w:hint="eastAsia"/>
          </w:rPr>
          <w:t>稳定性要求</w:t>
        </w:r>
        <w:r>
          <w:rPr>
            <w:rFonts w:hint="eastAsia"/>
          </w:rPr>
          <w:tab/>
        </w:r>
        <w:r>
          <w:rPr>
            <w:rFonts w:hint="eastAsia"/>
          </w:rPr>
          <w:fldChar w:fldCharType="begin"/>
        </w:r>
        <w:r>
          <w:rPr>
            <w:rFonts w:hint="eastAsia"/>
          </w:rPr>
          <w:instrText xml:space="preserve"> </w:instrText>
        </w:r>
        <w:r>
          <w:instrText>PAGEREF _Toc213053588 \h</w:instrText>
        </w:r>
        <w:r>
          <w:rPr>
            <w:rFonts w:hint="eastAsia"/>
          </w:rPr>
          <w:instrText xml:space="preserve"> </w:instrText>
        </w:r>
        <w:r>
          <w:rPr>
            <w:rFonts w:hint="eastAsia"/>
          </w:rPr>
        </w:r>
        <w:r>
          <w:rPr>
            <w:rFonts w:hint="eastAsia"/>
          </w:rPr>
          <w:fldChar w:fldCharType="separate"/>
        </w:r>
        <w:r>
          <w:t>43</w:t>
        </w:r>
        <w:r>
          <w:rPr>
            <w:rFonts w:hint="eastAsia"/>
          </w:rPr>
          <w:fldChar w:fldCharType="end"/>
        </w:r>
      </w:hyperlink>
    </w:p>
    <w:p w14:paraId="7C0EB93C"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89" w:history="1">
        <w:r>
          <w:rPr>
            <w:rStyle w:val="aff0"/>
            <w:rFonts w:hint="eastAsia"/>
          </w:rPr>
          <w:t xml:space="preserve">4.4.11 </w:t>
        </w:r>
        <w:r>
          <w:rPr>
            <w:rStyle w:val="aff0"/>
            <w:rFonts w:hint="eastAsia"/>
          </w:rPr>
          <w:t>硬件性能需求</w:t>
        </w:r>
        <w:r>
          <w:rPr>
            <w:rFonts w:hint="eastAsia"/>
          </w:rPr>
          <w:tab/>
        </w:r>
        <w:r>
          <w:rPr>
            <w:rFonts w:hint="eastAsia"/>
          </w:rPr>
          <w:fldChar w:fldCharType="begin"/>
        </w:r>
        <w:r>
          <w:rPr>
            <w:rFonts w:hint="eastAsia"/>
          </w:rPr>
          <w:instrText xml:space="preserve"> </w:instrText>
        </w:r>
        <w:r>
          <w:instrText>PAGEREF _Toc213053589 \h</w:instrText>
        </w:r>
        <w:r>
          <w:rPr>
            <w:rFonts w:hint="eastAsia"/>
          </w:rPr>
          <w:instrText xml:space="preserve"> </w:instrText>
        </w:r>
        <w:r>
          <w:rPr>
            <w:rFonts w:hint="eastAsia"/>
          </w:rPr>
        </w:r>
        <w:r>
          <w:rPr>
            <w:rFonts w:hint="eastAsia"/>
          </w:rPr>
          <w:fldChar w:fldCharType="separate"/>
        </w:r>
        <w:r>
          <w:t>43</w:t>
        </w:r>
        <w:r>
          <w:rPr>
            <w:rFonts w:hint="eastAsia"/>
          </w:rPr>
          <w:fldChar w:fldCharType="end"/>
        </w:r>
      </w:hyperlink>
    </w:p>
    <w:p w14:paraId="5BE51DF1"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90" w:history="1">
        <w:r>
          <w:rPr>
            <w:rStyle w:val="aff0"/>
            <w:rFonts w:hint="eastAsia"/>
          </w:rPr>
          <w:t xml:space="preserve">4.5 </w:t>
        </w:r>
        <w:r>
          <w:rPr>
            <w:rStyle w:val="aff0"/>
            <w:rFonts w:hint="eastAsia"/>
          </w:rPr>
          <w:t>安全需求分析</w:t>
        </w:r>
        <w:r>
          <w:rPr>
            <w:rFonts w:hint="eastAsia"/>
          </w:rPr>
          <w:tab/>
        </w:r>
        <w:r>
          <w:rPr>
            <w:rFonts w:hint="eastAsia"/>
          </w:rPr>
          <w:fldChar w:fldCharType="begin"/>
        </w:r>
        <w:r>
          <w:rPr>
            <w:rFonts w:hint="eastAsia"/>
          </w:rPr>
          <w:instrText xml:space="preserve"> </w:instrText>
        </w:r>
        <w:r>
          <w:instrText>PAGEREF _Toc213053590 \h</w:instrText>
        </w:r>
        <w:r>
          <w:rPr>
            <w:rFonts w:hint="eastAsia"/>
          </w:rPr>
          <w:instrText xml:space="preserve"> </w:instrText>
        </w:r>
        <w:r>
          <w:rPr>
            <w:rFonts w:hint="eastAsia"/>
          </w:rPr>
        </w:r>
        <w:r>
          <w:rPr>
            <w:rFonts w:hint="eastAsia"/>
          </w:rPr>
          <w:fldChar w:fldCharType="separate"/>
        </w:r>
        <w:r>
          <w:t>44</w:t>
        </w:r>
        <w:r>
          <w:rPr>
            <w:rFonts w:hint="eastAsia"/>
          </w:rPr>
          <w:fldChar w:fldCharType="end"/>
        </w:r>
      </w:hyperlink>
    </w:p>
    <w:p w14:paraId="7FBA9D29" w14:textId="77777777" w:rsidR="009D6247" w:rsidRDefault="009D6247">
      <w:pPr>
        <w:pStyle w:val="TOC1"/>
        <w:rPr>
          <w:rFonts w:asciiTheme="minorHAnsi" w:eastAsiaTheme="minorEastAsia" w:hAnsiTheme="minorHAnsi" w:cstheme="minorBidi"/>
          <w:b w:val="0"/>
          <w:sz w:val="22"/>
          <w:szCs w:val="24"/>
          <w14:ligatures w14:val="standardContextual"/>
        </w:rPr>
      </w:pPr>
      <w:hyperlink w:anchor="_Toc213053591" w:history="1">
        <w:r>
          <w:rPr>
            <w:rStyle w:val="aff0"/>
            <w:rFonts w:hint="eastAsia"/>
          </w:rPr>
          <w:t>第五章</w:t>
        </w:r>
        <w:r>
          <w:rPr>
            <w:rStyle w:val="aff0"/>
            <w:rFonts w:hint="eastAsia"/>
          </w:rPr>
          <w:t xml:space="preserve"> </w:t>
        </w:r>
        <w:r>
          <w:rPr>
            <w:rStyle w:val="aff0"/>
            <w:rFonts w:hint="eastAsia"/>
          </w:rPr>
          <w:t>总体设计</w:t>
        </w:r>
        <w:r>
          <w:rPr>
            <w:rFonts w:hint="eastAsia"/>
          </w:rPr>
          <w:tab/>
        </w:r>
        <w:r>
          <w:rPr>
            <w:rFonts w:hint="eastAsia"/>
          </w:rPr>
          <w:fldChar w:fldCharType="begin"/>
        </w:r>
        <w:r>
          <w:rPr>
            <w:rFonts w:hint="eastAsia"/>
          </w:rPr>
          <w:instrText xml:space="preserve"> </w:instrText>
        </w:r>
        <w:r>
          <w:instrText>PAGEREF _Toc213053591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352C1C57"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92" w:history="1">
        <w:r>
          <w:rPr>
            <w:rStyle w:val="aff0"/>
            <w:rFonts w:hint="eastAsia"/>
          </w:rPr>
          <w:t xml:space="preserve">5.1 </w:t>
        </w:r>
        <w:r>
          <w:rPr>
            <w:rStyle w:val="aff0"/>
            <w:rFonts w:hint="eastAsia"/>
          </w:rPr>
          <w:t>建设原则</w:t>
        </w:r>
        <w:r>
          <w:rPr>
            <w:rFonts w:hint="eastAsia"/>
          </w:rPr>
          <w:tab/>
        </w:r>
        <w:r>
          <w:rPr>
            <w:rFonts w:hint="eastAsia"/>
          </w:rPr>
          <w:fldChar w:fldCharType="begin"/>
        </w:r>
        <w:r>
          <w:rPr>
            <w:rFonts w:hint="eastAsia"/>
          </w:rPr>
          <w:instrText xml:space="preserve"> </w:instrText>
        </w:r>
        <w:r>
          <w:instrText>PAGEREF _Toc213053592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7848058D"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593" w:history="1">
        <w:r>
          <w:rPr>
            <w:rStyle w:val="aff0"/>
            <w:rFonts w:hint="eastAsia"/>
          </w:rPr>
          <w:t xml:space="preserve">5.2 </w:t>
        </w:r>
        <w:r>
          <w:rPr>
            <w:rStyle w:val="aff0"/>
            <w:rFonts w:hint="eastAsia"/>
          </w:rPr>
          <w:t>关键技术路线</w:t>
        </w:r>
        <w:r>
          <w:rPr>
            <w:rFonts w:hint="eastAsia"/>
          </w:rPr>
          <w:tab/>
        </w:r>
        <w:r>
          <w:rPr>
            <w:rFonts w:hint="eastAsia"/>
          </w:rPr>
          <w:fldChar w:fldCharType="begin"/>
        </w:r>
        <w:r>
          <w:rPr>
            <w:rFonts w:hint="eastAsia"/>
          </w:rPr>
          <w:instrText xml:space="preserve"> </w:instrText>
        </w:r>
        <w:r>
          <w:instrText>PAGEREF _Toc213053593 \h</w:instrText>
        </w:r>
        <w:r>
          <w:rPr>
            <w:rFonts w:hint="eastAsia"/>
          </w:rPr>
          <w:instrText xml:space="preserve"> </w:instrText>
        </w:r>
        <w:r>
          <w:rPr>
            <w:rFonts w:hint="eastAsia"/>
          </w:rPr>
        </w:r>
        <w:r>
          <w:rPr>
            <w:rFonts w:hint="eastAsia"/>
          </w:rPr>
          <w:fldChar w:fldCharType="separate"/>
        </w:r>
        <w:r>
          <w:t>47</w:t>
        </w:r>
        <w:r>
          <w:rPr>
            <w:rFonts w:hint="eastAsia"/>
          </w:rPr>
          <w:fldChar w:fldCharType="end"/>
        </w:r>
      </w:hyperlink>
    </w:p>
    <w:p w14:paraId="7E09EB27"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94" w:history="1">
        <w:r>
          <w:rPr>
            <w:rStyle w:val="aff0"/>
            <w:rFonts w:hint="eastAsia"/>
          </w:rPr>
          <w:t xml:space="preserve">5.2.1 </w:t>
        </w:r>
        <w:r>
          <w:rPr>
            <w:rStyle w:val="aff0"/>
            <w:rFonts w:hint="eastAsia"/>
          </w:rPr>
          <w:t>通过国产化体系建设实现数智底座安全可控</w:t>
        </w:r>
        <w:r>
          <w:rPr>
            <w:rFonts w:hint="eastAsia"/>
          </w:rPr>
          <w:tab/>
        </w:r>
        <w:r>
          <w:rPr>
            <w:rFonts w:hint="eastAsia"/>
          </w:rPr>
          <w:fldChar w:fldCharType="begin"/>
        </w:r>
        <w:r>
          <w:rPr>
            <w:rFonts w:hint="eastAsia"/>
          </w:rPr>
          <w:instrText xml:space="preserve"> </w:instrText>
        </w:r>
        <w:r>
          <w:instrText>PAGEREF _Toc213053594 \h</w:instrText>
        </w:r>
        <w:r>
          <w:rPr>
            <w:rFonts w:hint="eastAsia"/>
          </w:rPr>
          <w:instrText xml:space="preserve"> </w:instrText>
        </w:r>
        <w:r>
          <w:rPr>
            <w:rFonts w:hint="eastAsia"/>
          </w:rPr>
        </w:r>
        <w:r>
          <w:rPr>
            <w:rFonts w:hint="eastAsia"/>
          </w:rPr>
          <w:fldChar w:fldCharType="separate"/>
        </w:r>
        <w:r>
          <w:t>47</w:t>
        </w:r>
        <w:r>
          <w:rPr>
            <w:rFonts w:hint="eastAsia"/>
          </w:rPr>
          <w:fldChar w:fldCharType="end"/>
        </w:r>
      </w:hyperlink>
    </w:p>
    <w:p w14:paraId="5D8F3DF6"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95" w:history="1">
        <w:r>
          <w:rPr>
            <w:rStyle w:val="aff0"/>
            <w:rFonts w:hint="eastAsia"/>
          </w:rPr>
          <w:t xml:space="preserve">5.2.2 </w:t>
        </w:r>
        <w:r>
          <w:rPr>
            <w:rStyle w:val="aff0"/>
            <w:rFonts w:hint="eastAsia"/>
          </w:rPr>
          <w:t>融合云计算技术促进数据资源化建设</w:t>
        </w:r>
        <w:r>
          <w:rPr>
            <w:rFonts w:hint="eastAsia"/>
          </w:rPr>
          <w:tab/>
        </w:r>
        <w:r>
          <w:rPr>
            <w:rFonts w:hint="eastAsia"/>
          </w:rPr>
          <w:fldChar w:fldCharType="begin"/>
        </w:r>
        <w:r>
          <w:rPr>
            <w:rFonts w:hint="eastAsia"/>
          </w:rPr>
          <w:instrText xml:space="preserve"> </w:instrText>
        </w:r>
        <w:r>
          <w:instrText>PAGEREF _Toc213053595 \h</w:instrText>
        </w:r>
        <w:r>
          <w:rPr>
            <w:rFonts w:hint="eastAsia"/>
          </w:rPr>
          <w:instrText xml:space="preserve"> </w:instrText>
        </w:r>
        <w:r>
          <w:rPr>
            <w:rFonts w:hint="eastAsia"/>
          </w:rPr>
        </w:r>
        <w:r>
          <w:rPr>
            <w:rFonts w:hint="eastAsia"/>
          </w:rPr>
          <w:fldChar w:fldCharType="separate"/>
        </w:r>
        <w:r>
          <w:t>48</w:t>
        </w:r>
        <w:r>
          <w:rPr>
            <w:rFonts w:hint="eastAsia"/>
          </w:rPr>
          <w:fldChar w:fldCharType="end"/>
        </w:r>
      </w:hyperlink>
    </w:p>
    <w:p w14:paraId="5B48FDE0"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96" w:history="1">
        <w:r>
          <w:rPr>
            <w:rStyle w:val="aff0"/>
            <w:rFonts w:hint="eastAsia"/>
          </w:rPr>
          <w:t xml:space="preserve">5.2.3 </w:t>
        </w:r>
        <w:r>
          <w:rPr>
            <w:rStyle w:val="aff0"/>
            <w:rFonts w:hint="eastAsia"/>
          </w:rPr>
          <w:t>通过分布式数据存储计算技术支撑海量数据处理</w:t>
        </w:r>
        <w:r>
          <w:rPr>
            <w:rFonts w:hint="eastAsia"/>
          </w:rPr>
          <w:tab/>
        </w:r>
        <w:r>
          <w:rPr>
            <w:rFonts w:hint="eastAsia"/>
          </w:rPr>
          <w:fldChar w:fldCharType="begin"/>
        </w:r>
        <w:r>
          <w:rPr>
            <w:rFonts w:hint="eastAsia"/>
          </w:rPr>
          <w:instrText xml:space="preserve"> </w:instrText>
        </w:r>
        <w:r>
          <w:instrText>PAGEREF _Toc213053596 \h</w:instrText>
        </w:r>
        <w:r>
          <w:rPr>
            <w:rFonts w:hint="eastAsia"/>
          </w:rPr>
          <w:instrText xml:space="preserve"> </w:instrText>
        </w:r>
        <w:r>
          <w:rPr>
            <w:rFonts w:hint="eastAsia"/>
          </w:rPr>
        </w:r>
        <w:r>
          <w:rPr>
            <w:rFonts w:hint="eastAsia"/>
          </w:rPr>
          <w:fldChar w:fldCharType="separate"/>
        </w:r>
        <w:r>
          <w:t>49</w:t>
        </w:r>
        <w:r>
          <w:rPr>
            <w:rFonts w:hint="eastAsia"/>
          </w:rPr>
          <w:fldChar w:fldCharType="end"/>
        </w:r>
      </w:hyperlink>
    </w:p>
    <w:p w14:paraId="1A406FB7"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97" w:history="1">
        <w:r>
          <w:rPr>
            <w:rStyle w:val="aff0"/>
            <w:rFonts w:hint="eastAsia"/>
          </w:rPr>
          <w:t xml:space="preserve">5.2.4 </w:t>
        </w:r>
        <w:r>
          <w:rPr>
            <w:rStyle w:val="aff0"/>
            <w:rFonts w:hint="eastAsia"/>
          </w:rPr>
          <w:t>通过多租户技术构建可隔离的数据应用环境</w:t>
        </w:r>
        <w:r>
          <w:rPr>
            <w:rFonts w:hint="eastAsia"/>
          </w:rPr>
          <w:tab/>
        </w:r>
        <w:r>
          <w:rPr>
            <w:rFonts w:hint="eastAsia"/>
          </w:rPr>
          <w:fldChar w:fldCharType="begin"/>
        </w:r>
        <w:r>
          <w:rPr>
            <w:rFonts w:hint="eastAsia"/>
          </w:rPr>
          <w:instrText xml:space="preserve"> </w:instrText>
        </w:r>
        <w:r>
          <w:instrText>PAGEREF _Toc213053597 \h</w:instrText>
        </w:r>
        <w:r>
          <w:rPr>
            <w:rFonts w:hint="eastAsia"/>
          </w:rPr>
          <w:instrText xml:space="preserve"> </w:instrText>
        </w:r>
        <w:r>
          <w:rPr>
            <w:rFonts w:hint="eastAsia"/>
          </w:rPr>
        </w:r>
        <w:r>
          <w:rPr>
            <w:rFonts w:hint="eastAsia"/>
          </w:rPr>
          <w:fldChar w:fldCharType="separate"/>
        </w:r>
        <w:r>
          <w:t>50</w:t>
        </w:r>
        <w:r>
          <w:rPr>
            <w:rFonts w:hint="eastAsia"/>
          </w:rPr>
          <w:fldChar w:fldCharType="end"/>
        </w:r>
      </w:hyperlink>
    </w:p>
    <w:p w14:paraId="350A8431"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98" w:history="1">
        <w:r>
          <w:rPr>
            <w:rStyle w:val="aff0"/>
            <w:rFonts w:hint="eastAsia"/>
          </w:rPr>
          <w:t xml:space="preserve">5.2.5 </w:t>
        </w:r>
        <w:r>
          <w:rPr>
            <w:rStyle w:val="aff0"/>
            <w:rFonts w:hint="eastAsia"/>
          </w:rPr>
          <w:t>通过区块链技术实现数据共享</w:t>
        </w:r>
        <w:r>
          <w:rPr>
            <w:rFonts w:hint="eastAsia"/>
          </w:rPr>
          <w:tab/>
        </w:r>
        <w:r>
          <w:rPr>
            <w:rFonts w:hint="eastAsia"/>
          </w:rPr>
          <w:fldChar w:fldCharType="begin"/>
        </w:r>
        <w:r>
          <w:rPr>
            <w:rFonts w:hint="eastAsia"/>
          </w:rPr>
          <w:instrText xml:space="preserve"> </w:instrText>
        </w:r>
        <w:r>
          <w:instrText>PAGEREF _Toc213053598 \h</w:instrText>
        </w:r>
        <w:r>
          <w:rPr>
            <w:rFonts w:hint="eastAsia"/>
          </w:rPr>
          <w:instrText xml:space="preserve"> </w:instrText>
        </w:r>
        <w:r>
          <w:rPr>
            <w:rFonts w:hint="eastAsia"/>
          </w:rPr>
        </w:r>
        <w:r>
          <w:rPr>
            <w:rFonts w:hint="eastAsia"/>
          </w:rPr>
          <w:fldChar w:fldCharType="separate"/>
        </w:r>
        <w:r>
          <w:t>50</w:t>
        </w:r>
        <w:r>
          <w:rPr>
            <w:rFonts w:hint="eastAsia"/>
          </w:rPr>
          <w:fldChar w:fldCharType="end"/>
        </w:r>
      </w:hyperlink>
    </w:p>
    <w:p w14:paraId="6F7E14EE"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599" w:history="1">
        <w:r>
          <w:rPr>
            <w:rStyle w:val="aff0"/>
            <w:rFonts w:hint="eastAsia"/>
          </w:rPr>
          <w:t xml:space="preserve">5.2.6 </w:t>
        </w:r>
        <w:r>
          <w:rPr>
            <w:rStyle w:val="aff0"/>
            <w:rFonts w:hint="eastAsia"/>
          </w:rPr>
          <w:t>通过视频解析处理技术增强视频数据应用价值</w:t>
        </w:r>
        <w:r>
          <w:rPr>
            <w:rFonts w:hint="eastAsia"/>
          </w:rPr>
          <w:tab/>
        </w:r>
        <w:r>
          <w:rPr>
            <w:rFonts w:hint="eastAsia"/>
          </w:rPr>
          <w:fldChar w:fldCharType="begin"/>
        </w:r>
        <w:r>
          <w:rPr>
            <w:rFonts w:hint="eastAsia"/>
          </w:rPr>
          <w:instrText xml:space="preserve"> </w:instrText>
        </w:r>
        <w:r>
          <w:instrText>PAGEREF _Toc213053599 \h</w:instrText>
        </w:r>
        <w:r>
          <w:rPr>
            <w:rFonts w:hint="eastAsia"/>
          </w:rPr>
          <w:instrText xml:space="preserve"> </w:instrText>
        </w:r>
        <w:r>
          <w:rPr>
            <w:rFonts w:hint="eastAsia"/>
          </w:rPr>
        </w:r>
        <w:r>
          <w:rPr>
            <w:rFonts w:hint="eastAsia"/>
          </w:rPr>
          <w:fldChar w:fldCharType="separate"/>
        </w:r>
        <w:r>
          <w:t>51</w:t>
        </w:r>
        <w:r>
          <w:rPr>
            <w:rFonts w:hint="eastAsia"/>
          </w:rPr>
          <w:fldChar w:fldCharType="end"/>
        </w:r>
      </w:hyperlink>
    </w:p>
    <w:p w14:paraId="52F5D317"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00" w:history="1">
        <w:r>
          <w:rPr>
            <w:rStyle w:val="aff0"/>
            <w:rFonts w:hint="eastAsia"/>
          </w:rPr>
          <w:t xml:space="preserve">5.2.7 </w:t>
        </w:r>
        <w:r>
          <w:rPr>
            <w:rStyle w:val="aff0"/>
            <w:rFonts w:hint="eastAsia"/>
          </w:rPr>
          <w:t>通过人工智能技术提升大数据分析能力</w:t>
        </w:r>
        <w:r>
          <w:rPr>
            <w:rFonts w:hint="eastAsia"/>
          </w:rPr>
          <w:tab/>
        </w:r>
        <w:r>
          <w:rPr>
            <w:rFonts w:hint="eastAsia"/>
          </w:rPr>
          <w:fldChar w:fldCharType="begin"/>
        </w:r>
        <w:r>
          <w:rPr>
            <w:rFonts w:hint="eastAsia"/>
          </w:rPr>
          <w:instrText xml:space="preserve"> </w:instrText>
        </w:r>
        <w:r>
          <w:instrText>PAGEREF _Toc213053600 \h</w:instrText>
        </w:r>
        <w:r>
          <w:rPr>
            <w:rFonts w:hint="eastAsia"/>
          </w:rPr>
          <w:instrText xml:space="preserve"> </w:instrText>
        </w:r>
        <w:r>
          <w:rPr>
            <w:rFonts w:hint="eastAsia"/>
          </w:rPr>
        </w:r>
        <w:r>
          <w:rPr>
            <w:rFonts w:hint="eastAsia"/>
          </w:rPr>
          <w:fldChar w:fldCharType="separate"/>
        </w:r>
        <w:r>
          <w:t>52</w:t>
        </w:r>
        <w:r>
          <w:rPr>
            <w:rFonts w:hint="eastAsia"/>
          </w:rPr>
          <w:fldChar w:fldCharType="end"/>
        </w:r>
      </w:hyperlink>
    </w:p>
    <w:p w14:paraId="3BAFF119"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601" w:history="1">
        <w:r>
          <w:rPr>
            <w:rStyle w:val="aff0"/>
            <w:rFonts w:hint="eastAsia"/>
          </w:rPr>
          <w:t xml:space="preserve">5.3 </w:t>
        </w:r>
        <w:r>
          <w:rPr>
            <w:rStyle w:val="aff0"/>
            <w:rFonts w:hint="eastAsia"/>
          </w:rPr>
          <w:t>总体架构</w:t>
        </w:r>
        <w:r>
          <w:rPr>
            <w:rFonts w:hint="eastAsia"/>
          </w:rPr>
          <w:tab/>
        </w:r>
        <w:r>
          <w:rPr>
            <w:rFonts w:hint="eastAsia"/>
          </w:rPr>
          <w:fldChar w:fldCharType="begin"/>
        </w:r>
        <w:r>
          <w:rPr>
            <w:rFonts w:hint="eastAsia"/>
          </w:rPr>
          <w:instrText xml:space="preserve"> </w:instrText>
        </w:r>
        <w:r>
          <w:instrText>PAGEREF _Toc213053601 \h</w:instrText>
        </w:r>
        <w:r>
          <w:rPr>
            <w:rFonts w:hint="eastAsia"/>
          </w:rPr>
          <w:instrText xml:space="preserve"> </w:instrText>
        </w:r>
        <w:r>
          <w:rPr>
            <w:rFonts w:hint="eastAsia"/>
          </w:rPr>
        </w:r>
        <w:r>
          <w:rPr>
            <w:rFonts w:hint="eastAsia"/>
          </w:rPr>
          <w:fldChar w:fldCharType="separate"/>
        </w:r>
        <w:r>
          <w:t>53</w:t>
        </w:r>
        <w:r>
          <w:rPr>
            <w:rFonts w:hint="eastAsia"/>
          </w:rPr>
          <w:fldChar w:fldCharType="end"/>
        </w:r>
      </w:hyperlink>
    </w:p>
    <w:p w14:paraId="67C11A74"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02" w:history="1">
        <w:r>
          <w:rPr>
            <w:rStyle w:val="aff0"/>
            <w:rFonts w:hint="eastAsia"/>
          </w:rPr>
          <w:t xml:space="preserve">5.3.1 </w:t>
        </w:r>
        <w:r>
          <w:rPr>
            <w:rStyle w:val="aff0"/>
            <w:rFonts w:hint="eastAsia"/>
          </w:rPr>
          <w:t>架构层次说明</w:t>
        </w:r>
        <w:r>
          <w:rPr>
            <w:rFonts w:hint="eastAsia"/>
          </w:rPr>
          <w:tab/>
        </w:r>
        <w:r>
          <w:rPr>
            <w:rFonts w:hint="eastAsia"/>
          </w:rPr>
          <w:fldChar w:fldCharType="begin"/>
        </w:r>
        <w:r>
          <w:rPr>
            <w:rFonts w:hint="eastAsia"/>
          </w:rPr>
          <w:instrText xml:space="preserve"> </w:instrText>
        </w:r>
        <w:r>
          <w:instrText>PAGEREF _Toc213053602 \h</w:instrText>
        </w:r>
        <w:r>
          <w:rPr>
            <w:rFonts w:hint="eastAsia"/>
          </w:rPr>
          <w:instrText xml:space="preserve"> </w:instrText>
        </w:r>
        <w:r>
          <w:rPr>
            <w:rFonts w:hint="eastAsia"/>
          </w:rPr>
        </w:r>
        <w:r>
          <w:rPr>
            <w:rFonts w:hint="eastAsia"/>
          </w:rPr>
          <w:fldChar w:fldCharType="separate"/>
        </w:r>
        <w:r>
          <w:t>54</w:t>
        </w:r>
        <w:r>
          <w:rPr>
            <w:rFonts w:hint="eastAsia"/>
          </w:rPr>
          <w:fldChar w:fldCharType="end"/>
        </w:r>
      </w:hyperlink>
    </w:p>
    <w:p w14:paraId="7620D431"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03" w:history="1">
        <w:r>
          <w:rPr>
            <w:rStyle w:val="aff0"/>
            <w:rFonts w:hint="eastAsia"/>
          </w:rPr>
          <w:t xml:space="preserve">5.3.2 </w:t>
        </w:r>
        <w:r>
          <w:rPr>
            <w:rStyle w:val="aff0"/>
            <w:rFonts w:hint="eastAsia"/>
          </w:rPr>
          <w:t>信息安全体系</w:t>
        </w:r>
        <w:r>
          <w:rPr>
            <w:rFonts w:hint="eastAsia"/>
          </w:rPr>
          <w:tab/>
        </w:r>
        <w:r>
          <w:rPr>
            <w:rFonts w:hint="eastAsia"/>
          </w:rPr>
          <w:fldChar w:fldCharType="begin"/>
        </w:r>
        <w:r>
          <w:rPr>
            <w:rFonts w:hint="eastAsia"/>
          </w:rPr>
          <w:instrText xml:space="preserve"> </w:instrText>
        </w:r>
        <w:r>
          <w:instrText>PAGEREF _Toc213053603 \h</w:instrText>
        </w:r>
        <w:r>
          <w:rPr>
            <w:rFonts w:hint="eastAsia"/>
          </w:rPr>
          <w:instrText xml:space="preserve"> </w:instrText>
        </w:r>
        <w:r>
          <w:rPr>
            <w:rFonts w:hint="eastAsia"/>
          </w:rPr>
        </w:r>
        <w:r>
          <w:rPr>
            <w:rFonts w:hint="eastAsia"/>
          </w:rPr>
          <w:fldChar w:fldCharType="separate"/>
        </w:r>
        <w:r>
          <w:t>57</w:t>
        </w:r>
        <w:r>
          <w:rPr>
            <w:rFonts w:hint="eastAsia"/>
          </w:rPr>
          <w:fldChar w:fldCharType="end"/>
        </w:r>
      </w:hyperlink>
    </w:p>
    <w:p w14:paraId="647945E6"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04" w:history="1">
        <w:r>
          <w:rPr>
            <w:rStyle w:val="aff0"/>
            <w:rFonts w:hint="eastAsia"/>
          </w:rPr>
          <w:t xml:space="preserve">5.3.3 </w:t>
        </w:r>
        <w:r>
          <w:rPr>
            <w:rStyle w:val="aff0"/>
            <w:rFonts w:hint="eastAsia"/>
          </w:rPr>
          <w:t>标准规范体系</w:t>
        </w:r>
        <w:r>
          <w:rPr>
            <w:rFonts w:hint="eastAsia"/>
          </w:rPr>
          <w:tab/>
        </w:r>
        <w:r>
          <w:rPr>
            <w:rFonts w:hint="eastAsia"/>
          </w:rPr>
          <w:fldChar w:fldCharType="begin"/>
        </w:r>
        <w:r>
          <w:rPr>
            <w:rFonts w:hint="eastAsia"/>
          </w:rPr>
          <w:instrText xml:space="preserve"> </w:instrText>
        </w:r>
        <w:r>
          <w:instrText>PAGEREF _Toc213053604 \h</w:instrText>
        </w:r>
        <w:r>
          <w:rPr>
            <w:rFonts w:hint="eastAsia"/>
          </w:rPr>
          <w:instrText xml:space="preserve"> </w:instrText>
        </w:r>
        <w:r>
          <w:rPr>
            <w:rFonts w:hint="eastAsia"/>
          </w:rPr>
        </w:r>
        <w:r>
          <w:rPr>
            <w:rFonts w:hint="eastAsia"/>
          </w:rPr>
          <w:fldChar w:fldCharType="separate"/>
        </w:r>
        <w:r>
          <w:t>58</w:t>
        </w:r>
        <w:r>
          <w:rPr>
            <w:rFonts w:hint="eastAsia"/>
          </w:rPr>
          <w:fldChar w:fldCharType="end"/>
        </w:r>
      </w:hyperlink>
    </w:p>
    <w:p w14:paraId="1B7B6A30"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605" w:history="1">
        <w:r>
          <w:rPr>
            <w:rStyle w:val="aff0"/>
            <w:rFonts w:hint="eastAsia"/>
          </w:rPr>
          <w:t xml:space="preserve">5.4 </w:t>
        </w:r>
        <w:r>
          <w:rPr>
            <w:rStyle w:val="aff0"/>
            <w:rFonts w:hint="eastAsia"/>
          </w:rPr>
          <w:t>逻辑架构</w:t>
        </w:r>
        <w:r>
          <w:rPr>
            <w:rFonts w:hint="eastAsia"/>
          </w:rPr>
          <w:tab/>
        </w:r>
        <w:r>
          <w:rPr>
            <w:rFonts w:hint="eastAsia"/>
          </w:rPr>
          <w:fldChar w:fldCharType="begin"/>
        </w:r>
        <w:r>
          <w:rPr>
            <w:rFonts w:hint="eastAsia"/>
          </w:rPr>
          <w:instrText xml:space="preserve"> </w:instrText>
        </w:r>
        <w:r>
          <w:instrText>PAGEREF _Toc213053605 \h</w:instrText>
        </w:r>
        <w:r>
          <w:rPr>
            <w:rFonts w:hint="eastAsia"/>
          </w:rPr>
          <w:instrText xml:space="preserve"> </w:instrText>
        </w:r>
        <w:r>
          <w:rPr>
            <w:rFonts w:hint="eastAsia"/>
          </w:rPr>
        </w:r>
        <w:r>
          <w:rPr>
            <w:rFonts w:hint="eastAsia"/>
          </w:rPr>
          <w:fldChar w:fldCharType="separate"/>
        </w:r>
        <w:r>
          <w:t>60</w:t>
        </w:r>
        <w:r>
          <w:rPr>
            <w:rFonts w:hint="eastAsia"/>
          </w:rPr>
          <w:fldChar w:fldCharType="end"/>
        </w:r>
      </w:hyperlink>
    </w:p>
    <w:p w14:paraId="68A580E9"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606" w:history="1">
        <w:r>
          <w:rPr>
            <w:rStyle w:val="aff0"/>
            <w:rFonts w:hint="eastAsia"/>
          </w:rPr>
          <w:t xml:space="preserve">5.5 </w:t>
        </w:r>
        <w:r>
          <w:rPr>
            <w:rStyle w:val="aff0"/>
            <w:rFonts w:hint="eastAsia"/>
          </w:rPr>
          <w:t>技术架构</w:t>
        </w:r>
        <w:r>
          <w:rPr>
            <w:rFonts w:hint="eastAsia"/>
          </w:rPr>
          <w:tab/>
        </w:r>
        <w:r>
          <w:rPr>
            <w:rFonts w:hint="eastAsia"/>
          </w:rPr>
          <w:fldChar w:fldCharType="begin"/>
        </w:r>
        <w:r>
          <w:rPr>
            <w:rFonts w:hint="eastAsia"/>
          </w:rPr>
          <w:instrText xml:space="preserve"> </w:instrText>
        </w:r>
        <w:r>
          <w:instrText>PAGEREF _Toc213053606 \h</w:instrText>
        </w:r>
        <w:r>
          <w:rPr>
            <w:rFonts w:hint="eastAsia"/>
          </w:rPr>
          <w:instrText xml:space="preserve"> </w:instrText>
        </w:r>
        <w:r>
          <w:rPr>
            <w:rFonts w:hint="eastAsia"/>
          </w:rPr>
        </w:r>
        <w:r>
          <w:rPr>
            <w:rFonts w:hint="eastAsia"/>
          </w:rPr>
          <w:fldChar w:fldCharType="separate"/>
        </w:r>
        <w:r>
          <w:t>61</w:t>
        </w:r>
        <w:r>
          <w:rPr>
            <w:rFonts w:hint="eastAsia"/>
          </w:rPr>
          <w:fldChar w:fldCharType="end"/>
        </w:r>
      </w:hyperlink>
    </w:p>
    <w:p w14:paraId="304F63CE"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607" w:history="1">
        <w:r>
          <w:rPr>
            <w:rStyle w:val="aff0"/>
            <w:rFonts w:hint="eastAsia"/>
          </w:rPr>
          <w:t xml:space="preserve">5.6 </w:t>
        </w:r>
        <w:r>
          <w:rPr>
            <w:rStyle w:val="aff0"/>
            <w:rFonts w:hint="eastAsia"/>
          </w:rPr>
          <w:t>数据架构</w:t>
        </w:r>
        <w:r>
          <w:rPr>
            <w:rFonts w:hint="eastAsia"/>
          </w:rPr>
          <w:tab/>
        </w:r>
        <w:r>
          <w:rPr>
            <w:rFonts w:hint="eastAsia"/>
          </w:rPr>
          <w:fldChar w:fldCharType="begin"/>
        </w:r>
        <w:r>
          <w:rPr>
            <w:rFonts w:hint="eastAsia"/>
          </w:rPr>
          <w:instrText xml:space="preserve"> </w:instrText>
        </w:r>
        <w:r>
          <w:instrText>PAGEREF _Toc213053607 \h</w:instrText>
        </w:r>
        <w:r>
          <w:rPr>
            <w:rFonts w:hint="eastAsia"/>
          </w:rPr>
          <w:instrText xml:space="preserve"> </w:instrText>
        </w:r>
        <w:r>
          <w:rPr>
            <w:rFonts w:hint="eastAsia"/>
          </w:rPr>
        </w:r>
        <w:r>
          <w:rPr>
            <w:rFonts w:hint="eastAsia"/>
          </w:rPr>
          <w:fldChar w:fldCharType="separate"/>
        </w:r>
        <w:r>
          <w:t>64</w:t>
        </w:r>
        <w:r>
          <w:rPr>
            <w:rFonts w:hint="eastAsia"/>
          </w:rPr>
          <w:fldChar w:fldCharType="end"/>
        </w:r>
      </w:hyperlink>
    </w:p>
    <w:p w14:paraId="70B4A4A8"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08" w:history="1">
        <w:r>
          <w:rPr>
            <w:rStyle w:val="aff0"/>
            <w:rFonts w:hint="eastAsia"/>
          </w:rPr>
          <w:t xml:space="preserve">5.6.1 </w:t>
        </w:r>
        <w:r>
          <w:rPr>
            <w:rStyle w:val="aff0"/>
            <w:rFonts w:hint="eastAsia"/>
          </w:rPr>
          <w:t>数据生命周期说明</w:t>
        </w:r>
        <w:r>
          <w:rPr>
            <w:rFonts w:hint="eastAsia"/>
          </w:rPr>
          <w:tab/>
        </w:r>
        <w:r>
          <w:rPr>
            <w:rFonts w:hint="eastAsia"/>
          </w:rPr>
          <w:fldChar w:fldCharType="begin"/>
        </w:r>
        <w:r>
          <w:rPr>
            <w:rFonts w:hint="eastAsia"/>
          </w:rPr>
          <w:instrText xml:space="preserve"> </w:instrText>
        </w:r>
        <w:r>
          <w:instrText>PAGEREF _Toc213053608 \h</w:instrText>
        </w:r>
        <w:r>
          <w:rPr>
            <w:rFonts w:hint="eastAsia"/>
          </w:rPr>
          <w:instrText xml:space="preserve"> </w:instrText>
        </w:r>
        <w:r>
          <w:rPr>
            <w:rFonts w:hint="eastAsia"/>
          </w:rPr>
        </w:r>
        <w:r>
          <w:rPr>
            <w:rFonts w:hint="eastAsia"/>
          </w:rPr>
          <w:fldChar w:fldCharType="separate"/>
        </w:r>
        <w:r>
          <w:t>64</w:t>
        </w:r>
        <w:r>
          <w:rPr>
            <w:rFonts w:hint="eastAsia"/>
          </w:rPr>
          <w:fldChar w:fldCharType="end"/>
        </w:r>
      </w:hyperlink>
    </w:p>
    <w:p w14:paraId="5D1DC487"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09" w:history="1">
        <w:r>
          <w:rPr>
            <w:rStyle w:val="aff0"/>
            <w:rFonts w:hint="eastAsia"/>
          </w:rPr>
          <w:t xml:space="preserve">5.6.2 </w:t>
        </w:r>
        <w:r>
          <w:rPr>
            <w:rStyle w:val="aff0"/>
            <w:rFonts w:hint="eastAsia"/>
          </w:rPr>
          <w:t>数据架构图及说明</w:t>
        </w:r>
        <w:r>
          <w:rPr>
            <w:rFonts w:hint="eastAsia"/>
          </w:rPr>
          <w:tab/>
        </w:r>
        <w:r>
          <w:rPr>
            <w:rFonts w:hint="eastAsia"/>
          </w:rPr>
          <w:fldChar w:fldCharType="begin"/>
        </w:r>
        <w:r>
          <w:rPr>
            <w:rFonts w:hint="eastAsia"/>
          </w:rPr>
          <w:instrText xml:space="preserve"> </w:instrText>
        </w:r>
        <w:r>
          <w:instrText>PAGEREF _Toc213053609 \h</w:instrText>
        </w:r>
        <w:r>
          <w:rPr>
            <w:rFonts w:hint="eastAsia"/>
          </w:rPr>
          <w:instrText xml:space="preserve"> </w:instrText>
        </w:r>
        <w:r>
          <w:rPr>
            <w:rFonts w:hint="eastAsia"/>
          </w:rPr>
        </w:r>
        <w:r>
          <w:rPr>
            <w:rFonts w:hint="eastAsia"/>
          </w:rPr>
          <w:fldChar w:fldCharType="separate"/>
        </w:r>
        <w:r>
          <w:t>65</w:t>
        </w:r>
        <w:r>
          <w:rPr>
            <w:rFonts w:hint="eastAsia"/>
          </w:rPr>
          <w:fldChar w:fldCharType="end"/>
        </w:r>
      </w:hyperlink>
    </w:p>
    <w:p w14:paraId="5A0966DA"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10" w:history="1">
        <w:r>
          <w:rPr>
            <w:rStyle w:val="aff0"/>
            <w:rFonts w:hint="eastAsia"/>
          </w:rPr>
          <w:t xml:space="preserve">5.6.3 </w:t>
        </w:r>
        <w:r>
          <w:rPr>
            <w:rStyle w:val="aff0"/>
            <w:rFonts w:hint="eastAsia"/>
          </w:rPr>
          <w:t>数据传输交换架构</w:t>
        </w:r>
        <w:r>
          <w:rPr>
            <w:rFonts w:hint="eastAsia"/>
          </w:rPr>
          <w:tab/>
        </w:r>
        <w:r>
          <w:rPr>
            <w:rFonts w:hint="eastAsia"/>
          </w:rPr>
          <w:fldChar w:fldCharType="begin"/>
        </w:r>
        <w:r>
          <w:rPr>
            <w:rFonts w:hint="eastAsia"/>
          </w:rPr>
          <w:instrText xml:space="preserve"> </w:instrText>
        </w:r>
        <w:r>
          <w:instrText>PAGEREF _Toc213053610 \h</w:instrText>
        </w:r>
        <w:r>
          <w:rPr>
            <w:rFonts w:hint="eastAsia"/>
          </w:rPr>
          <w:instrText xml:space="preserve"> </w:instrText>
        </w:r>
        <w:r>
          <w:rPr>
            <w:rFonts w:hint="eastAsia"/>
          </w:rPr>
        </w:r>
        <w:r>
          <w:rPr>
            <w:rFonts w:hint="eastAsia"/>
          </w:rPr>
          <w:fldChar w:fldCharType="separate"/>
        </w:r>
        <w:r>
          <w:t>66</w:t>
        </w:r>
        <w:r>
          <w:rPr>
            <w:rFonts w:hint="eastAsia"/>
          </w:rPr>
          <w:fldChar w:fldCharType="end"/>
        </w:r>
      </w:hyperlink>
    </w:p>
    <w:p w14:paraId="35BBA40B"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11" w:history="1">
        <w:r>
          <w:rPr>
            <w:rStyle w:val="aff0"/>
            <w:rFonts w:hint="eastAsia"/>
          </w:rPr>
          <w:t xml:space="preserve">5.6.4 </w:t>
        </w:r>
        <w:r>
          <w:rPr>
            <w:rStyle w:val="aff0"/>
            <w:rFonts w:hint="eastAsia"/>
          </w:rPr>
          <w:t>数据存储逻辑架构</w:t>
        </w:r>
        <w:r>
          <w:rPr>
            <w:rFonts w:hint="eastAsia"/>
          </w:rPr>
          <w:tab/>
        </w:r>
        <w:r>
          <w:rPr>
            <w:rFonts w:hint="eastAsia"/>
          </w:rPr>
          <w:fldChar w:fldCharType="begin"/>
        </w:r>
        <w:r>
          <w:rPr>
            <w:rFonts w:hint="eastAsia"/>
          </w:rPr>
          <w:instrText xml:space="preserve"> </w:instrText>
        </w:r>
        <w:r>
          <w:instrText>PAGEREF _Toc213053611 \h</w:instrText>
        </w:r>
        <w:r>
          <w:rPr>
            <w:rFonts w:hint="eastAsia"/>
          </w:rPr>
          <w:instrText xml:space="preserve"> </w:instrText>
        </w:r>
        <w:r>
          <w:rPr>
            <w:rFonts w:hint="eastAsia"/>
          </w:rPr>
        </w:r>
        <w:r>
          <w:rPr>
            <w:rFonts w:hint="eastAsia"/>
          </w:rPr>
          <w:fldChar w:fldCharType="separate"/>
        </w:r>
        <w:r>
          <w:t>68</w:t>
        </w:r>
        <w:r>
          <w:rPr>
            <w:rFonts w:hint="eastAsia"/>
          </w:rPr>
          <w:fldChar w:fldCharType="end"/>
        </w:r>
      </w:hyperlink>
    </w:p>
    <w:p w14:paraId="7A911495" w14:textId="77777777" w:rsidR="009D6247" w:rsidRDefault="009D6247">
      <w:pPr>
        <w:pStyle w:val="TOC1"/>
        <w:rPr>
          <w:rFonts w:asciiTheme="minorHAnsi" w:eastAsiaTheme="minorEastAsia" w:hAnsiTheme="minorHAnsi" w:cstheme="minorBidi"/>
          <w:b w:val="0"/>
          <w:sz w:val="22"/>
          <w:szCs w:val="24"/>
          <w14:ligatures w14:val="standardContextual"/>
        </w:rPr>
      </w:pPr>
      <w:hyperlink w:anchor="_Toc213053612" w:history="1">
        <w:r>
          <w:rPr>
            <w:rStyle w:val="aff0"/>
            <w:rFonts w:hint="eastAsia"/>
          </w:rPr>
          <w:t>第六章</w:t>
        </w:r>
        <w:r>
          <w:rPr>
            <w:rStyle w:val="aff0"/>
            <w:rFonts w:hint="eastAsia"/>
          </w:rPr>
          <w:t xml:space="preserve"> </w:t>
        </w:r>
        <w:r>
          <w:rPr>
            <w:rStyle w:val="aff0"/>
            <w:rFonts w:hint="eastAsia"/>
          </w:rPr>
          <w:t>智算基础设施体系设计</w:t>
        </w:r>
        <w:r>
          <w:rPr>
            <w:rFonts w:hint="eastAsia"/>
          </w:rPr>
          <w:tab/>
        </w:r>
        <w:r>
          <w:rPr>
            <w:rFonts w:hint="eastAsia"/>
          </w:rPr>
          <w:fldChar w:fldCharType="begin"/>
        </w:r>
        <w:r>
          <w:rPr>
            <w:rFonts w:hint="eastAsia"/>
          </w:rPr>
          <w:instrText xml:space="preserve"> </w:instrText>
        </w:r>
        <w:r>
          <w:instrText>PAGEREF _Toc213053612 \h</w:instrText>
        </w:r>
        <w:r>
          <w:rPr>
            <w:rFonts w:hint="eastAsia"/>
          </w:rPr>
          <w:instrText xml:space="preserve"> </w:instrText>
        </w:r>
        <w:r>
          <w:rPr>
            <w:rFonts w:hint="eastAsia"/>
          </w:rPr>
        </w:r>
        <w:r>
          <w:rPr>
            <w:rFonts w:hint="eastAsia"/>
          </w:rPr>
          <w:fldChar w:fldCharType="separate"/>
        </w:r>
        <w:r>
          <w:t>70</w:t>
        </w:r>
        <w:r>
          <w:rPr>
            <w:rFonts w:hint="eastAsia"/>
          </w:rPr>
          <w:fldChar w:fldCharType="end"/>
        </w:r>
      </w:hyperlink>
    </w:p>
    <w:p w14:paraId="2ACF891F"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613" w:history="1">
        <w:r>
          <w:rPr>
            <w:rStyle w:val="aff0"/>
            <w:rFonts w:hint="eastAsia"/>
          </w:rPr>
          <w:t xml:space="preserve">6.1 </w:t>
        </w:r>
        <w:r>
          <w:rPr>
            <w:rStyle w:val="aff0"/>
            <w:rFonts w:hint="eastAsia"/>
          </w:rPr>
          <w:t>算力和高性能存储</w:t>
        </w:r>
        <w:r>
          <w:rPr>
            <w:rFonts w:hint="eastAsia"/>
          </w:rPr>
          <w:tab/>
        </w:r>
        <w:r>
          <w:rPr>
            <w:rFonts w:hint="eastAsia"/>
          </w:rPr>
          <w:fldChar w:fldCharType="begin"/>
        </w:r>
        <w:r>
          <w:rPr>
            <w:rFonts w:hint="eastAsia"/>
          </w:rPr>
          <w:instrText xml:space="preserve"> </w:instrText>
        </w:r>
        <w:r>
          <w:instrText>PAGEREF _Toc213053613 \h</w:instrText>
        </w:r>
        <w:r>
          <w:rPr>
            <w:rFonts w:hint="eastAsia"/>
          </w:rPr>
          <w:instrText xml:space="preserve"> </w:instrText>
        </w:r>
        <w:r>
          <w:rPr>
            <w:rFonts w:hint="eastAsia"/>
          </w:rPr>
        </w:r>
        <w:r>
          <w:rPr>
            <w:rFonts w:hint="eastAsia"/>
          </w:rPr>
          <w:fldChar w:fldCharType="separate"/>
        </w:r>
        <w:r>
          <w:t>70</w:t>
        </w:r>
        <w:r>
          <w:rPr>
            <w:rFonts w:hint="eastAsia"/>
          </w:rPr>
          <w:fldChar w:fldCharType="end"/>
        </w:r>
      </w:hyperlink>
    </w:p>
    <w:p w14:paraId="76CC40CD"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14" w:history="1">
        <w:r>
          <w:rPr>
            <w:rStyle w:val="aff0"/>
            <w:rFonts w:hint="eastAsia"/>
          </w:rPr>
          <w:t xml:space="preserve">6.1.1 </w:t>
        </w:r>
        <w:r>
          <w:rPr>
            <w:rStyle w:val="aff0"/>
            <w:rFonts w:hint="eastAsia"/>
          </w:rPr>
          <w:t>智算基础设施架构</w:t>
        </w:r>
        <w:r>
          <w:rPr>
            <w:rFonts w:hint="eastAsia"/>
          </w:rPr>
          <w:tab/>
        </w:r>
        <w:r>
          <w:rPr>
            <w:rFonts w:hint="eastAsia"/>
          </w:rPr>
          <w:fldChar w:fldCharType="begin"/>
        </w:r>
        <w:r>
          <w:rPr>
            <w:rFonts w:hint="eastAsia"/>
          </w:rPr>
          <w:instrText xml:space="preserve"> </w:instrText>
        </w:r>
        <w:r>
          <w:instrText>PAGEREF _Toc213053614 \h</w:instrText>
        </w:r>
        <w:r>
          <w:rPr>
            <w:rFonts w:hint="eastAsia"/>
          </w:rPr>
          <w:instrText xml:space="preserve"> </w:instrText>
        </w:r>
        <w:r>
          <w:rPr>
            <w:rFonts w:hint="eastAsia"/>
          </w:rPr>
        </w:r>
        <w:r>
          <w:rPr>
            <w:rFonts w:hint="eastAsia"/>
          </w:rPr>
          <w:fldChar w:fldCharType="separate"/>
        </w:r>
        <w:r>
          <w:t>70</w:t>
        </w:r>
        <w:r>
          <w:rPr>
            <w:rFonts w:hint="eastAsia"/>
          </w:rPr>
          <w:fldChar w:fldCharType="end"/>
        </w:r>
      </w:hyperlink>
    </w:p>
    <w:p w14:paraId="14DEF0CF"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15" w:history="1">
        <w:r>
          <w:rPr>
            <w:rStyle w:val="aff0"/>
            <w:rFonts w:hint="eastAsia"/>
          </w:rPr>
          <w:t xml:space="preserve">6.1.2 </w:t>
        </w:r>
        <w:r>
          <w:rPr>
            <w:rStyle w:val="aff0"/>
            <w:rFonts w:hint="eastAsia"/>
          </w:rPr>
          <w:t>用户量与并发量估算</w:t>
        </w:r>
        <w:r>
          <w:rPr>
            <w:rFonts w:hint="eastAsia"/>
          </w:rPr>
          <w:tab/>
        </w:r>
        <w:r>
          <w:rPr>
            <w:rFonts w:hint="eastAsia"/>
          </w:rPr>
          <w:fldChar w:fldCharType="begin"/>
        </w:r>
        <w:r>
          <w:rPr>
            <w:rFonts w:hint="eastAsia"/>
          </w:rPr>
          <w:instrText xml:space="preserve"> </w:instrText>
        </w:r>
        <w:r>
          <w:instrText>PAGEREF _Toc213053615 \h</w:instrText>
        </w:r>
        <w:r>
          <w:rPr>
            <w:rFonts w:hint="eastAsia"/>
          </w:rPr>
          <w:instrText xml:space="preserve"> </w:instrText>
        </w:r>
        <w:r>
          <w:rPr>
            <w:rFonts w:hint="eastAsia"/>
          </w:rPr>
        </w:r>
        <w:r>
          <w:rPr>
            <w:rFonts w:hint="eastAsia"/>
          </w:rPr>
          <w:fldChar w:fldCharType="separate"/>
        </w:r>
        <w:r>
          <w:t>70</w:t>
        </w:r>
        <w:r>
          <w:rPr>
            <w:rFonts w:hint="eastAsia"/>
          </w:rPr>
          <w:fldChar w:fldCharType="end"/>
        </w:r>
      </w:hyperlink>
    </w:p>
    <w:p w14:paraId="47C90440"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16" w:history="1">
        <w:r>
          <w:rPr>
            <w:rStyle w:val="aff0"/>
            <w:rFonts w:hint="eastAsia"/>
          </w:rPr>
          <w:t xml:space="preserve">6.1.2.1 </w:t>
        </w:r>
        <w:r>
          <w:rPr>
            <w:rStyle w:val="aff0"/>
            <w:rFonts w:hint="eastAsia"/>
          </w:rPr>
          <w:t>用户基数</w:t>
        </w:r>
        <w:r>
          <w:rPr>
            <w:rFonts w:hint="eastAsia"/>
          </w:rPr>
          <w:tab/>
        </w:r>
        <w:r>
          <w:rPr>
            <w:rFonts w:hint="eastAsia"/>
          </w:rPr>
          <w:fldChar w:fldCharType="begin"/>
        </w:r>
        <w:r>
          <w:rPr>
            <w:rFonts w:hint="eastAsia"/>
          </w:rPr>
          <w:instrText xml:space="preserve"> </w:instrText>
        </w:r>
        <w:r>
          <w:instrText>PAGEREF _Toc213053616 \h</w:instrText>
        </w:r>
        <w:r>
          <w:rPr>
            <w:rFonts w:hint="eastAsia"/>
          </w:rPr>
          <w:instrText xml:space="preserve"> </w:instrText>
        </w:r>
        <w:r>
          <w:rPr>
            <w:rFonts w:hint="eastAsia"/>
          </w:rPr>
        </w:r>
        <w:r>
          <w:rPr>
            <w:rFonts w:hint="eastAsia"/>
          </w:rPr>
          <w:fldChar w:fldCharType="separate"/>
        </w:r>
        <w:r>
          <w:t>70</w:t>
        </w:r>
        <w:r>
          <w:rPr>
            <w:rFonts w:hint="eastAsia"/>
          </w:rPr>
          <w:fldChar w:fldCharType="end"/>
        </w:r>
      </w:hyperlink>
    </w:p>
    <w:p w14:paraId="05B4D6EE"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17" w:history="1">
        <w:r>
          <w:rPr>
            <w:rStyle w:val="aff0"/>
            <w:rFonts w:hint="eastAsia"/>
          </w:rPr>
          <w:t xml:space="preserve">6.1.2.2 </w:t>
        </w:r>
        <w:r>
          <w:rPr>
            <w:rStyle w:val="aff0"/>
            <w:rFonts w:hint="eastAsia"/>
          </w:rPr>
          <w:t>活跃用户与使用频率</w:t>
        </w:r>
        <w:r>
          <w:rPr>
            <w:rFonts w:hint="eastAsia"/>
          </w:rPr>
          <w:tab/>
        </w:r>
        <w:r>
          <w:rPr>
            <w:rFonts w:hint="eastAsia"/>
          </w:rPr>
          <w:fldChar w:fldCharType="begin"/>
        </w:r>
        <w:r>
          <w:rPr>
            <w:rFonts w:hint="eastAsia"/>
          </w:rPr>
          <w:instrText xml:space="preserve"> </w:instrText>
        </w:r>
        <w:r>
          <w:instrText>PAGEREF _Toc213053617 \h</w:instrText>
        </w:r>
        <w:r>
          <w:rPr>
            <w:rFonts w:hint="eastAsia"/>
          </w:rPr>
          <w:instrText xml:space="preserve"> </w:instrText>
        </w:r>
        <w:r>
          <w:rPr>
            <w:rFonts w:hint="eastAsia"/>
          </w:rPr>
        </w:r>
        <w:r>
          <w:rPr>
            <w:rFonts w:hint="eastAsia"/>
          </w:rPr>
          <w:fldChar w:fldCharType="separate"/>
        </w:r>
        <w:r>
          <w:t>70</w:t>
        </w:r>
        <w:r>
          <w:rPr>
            <w:rFonts w:hint="eastAsia"/>
          </w:rPr>
          <w:fldChar w:fldCharType="end"/>
        </w:r>
      </w:hyperlink>
    </w:p>
    <w:p w14:paraId="05A62D79"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18" w:history="1">
        <w:r>
          <w:rPr>
            <w:rStyle w:val="aff0"/>
            <w:rFonts w:hint="eastAsia"/>
          </w:rPr>
          <w:t xml:space="preserve">6.1.2.3 </w:t>
        </w:r>
        <w:r>
          <w:rPr>
            <w:rStyle w:val="aff0"/>
            <w:rFonts w:hint="eastAsia"/>
          </w:rPr>
          <w:t>并发量估算（峰值）</w:t>
        </w:r>
        <w:r>
          <w:rPr>
            <w:rFonts w:hint="eastAsia"/>
          </w:rPr>
          <w:tab/>
        </w:r>
        <w:r>
          <w:rPr>
            <w:rFonts w:hint="eastAsia"/>
          </w:rPr>
          <w:fldChar w:fldCharType="begin"/>
        </w:r>
        <w:r>
          <w:rPr>
            <w:rFonts w:hint="eastAsia"/>
          </w:rPr>
          <w:instrText xml:space="preserve"> </w:instrText>
        </w:r>
        <w:r>
          <w:instrText>PAGEREF _Toc213053618 \h</w:instrText>
        </w:r>
        <w:r>
          <w:rPr>
            <w:rFonts w:hint="eastAsia"/>
          </w:rPr>
          <w:instrText xml:space="preserve"> </w:instrText>
        </w:r>
        <w:r>
          <w:rPr>
            <w:rFonts w:hint="eastAsia"/>
          </w:rPr>
        </w:r>
        <w:r>
          <w:rPr>
            <w:rFonts w:hint="eastAsia"/>
          </w:rPr>
          <w:fldChar w:fldCharType="separate"/>
        </w:r>
        <w:r>
          <w:t>71</w:t>
        </w:r>
        <w:r>
          <w:rPr>
            <w:rFonts w:hint="eastAsia"/>
          </w:rPr>
          <w:fldChar w:fldCharType="end"/>
        </w:r>
      </w:hyperlink>
    </w:p>
    <w:p w14:paraId="532B3999"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19" w:history="1">
        <w:r>
          <w:rPr>
            <w:rStyle w:val="aff0"/>
            <w:rFonts w:hint="eastAsia"/>
          </w:rPr>
          <w:t xml:space="preserve">6.1.2.4 </w:t>
        </w:r>
        <w:r>
          <w:rPr>
            <w:rStyle w:val="aff0"/>
            <w:rFonts w:hint="eastAsia"/>
          </w:rPr>
          <w:t>资源估算</w:t>
        </w:r>
        <w:r>
          <w:rPr>
            <w:rFonts w:hint="eastAsia"/>
          </w:rPr>
          <w:tab/>
        </w:r>
        <w:r>
          <w:rPr>
            <w:rFonts w:hint="eastAsia"/>
          </w:rPr>
          <w:fldChar w:fldCharType="begin"/>
        </w:r>
        <w:r>
          <w:rPr>
            <w:rFonts w:hint="eastAsia"/>
          </w:rPr>
          <w:instrText xml:space="preserve"> </w:instrText>
        </w:r>
        <w:r>
          <w:instrText>PAGEREF _Toc213053619 \h</w:instrText>
        </w:r>
        <w:r>
          <w:rPr>
            <w:rFonts w:hint="eastAsia"/>
          </w:rPr>
          <w:instrText xml:space="preserve"> </w:instrText>
        </w:r>
        <w:r>
          <w:rPr>
            <w:rFonts w:hint="eastAsia"/>
          </w:rPr>
        </w:r>
        <w:r>
          <w:rPr>
            <w:rFonts w:hint="eastAsia"/>
          </w:rPr>
          <w:fldChar w:fldCharType="separate"/>
        </w:r>
        <w:r>
          <w:t>71</w:t>
        </w:r>
        <w:r>
          <w:rPr>
            <w:rFonts w:hint="eastAsia"/>
          </w:rPr>
          <w:fldChar w:fldCharType="end"/>
        </w:r>
      </w:hyperlink>
    </w:p>
    <w:p w14:paraId="3C4D76BA"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20" w:history="1">
        <w:r>
          <w:rPr>
            <w:rStyle w:val="aff0"/>
            <w:rFonts w:hint="eastAsia"/>
          </w:rPr>
          <w:t xml:space="preserve">6.1.3 </w:t>
        </w:r>
        <w:r>
          <w:rPr>
            <w:rStyle w:val="aff0"/>
            <w:rFonts w:hint="eastAsia"/>
          </w:rPr>
          <w:t>技术选型</w:t>
        </w:r>
        <w:r>
          <w:rPr>
            <w:rFonts w:hint="eastAsia"/>
          </w:rPr>
          <w:tab/>
        </w:r>
        <w:r>
          <w:rPr>
            <w:rFonts w:hint="eastAsia"/>
          </w:rPr>
          <w:fldChar w:fldCharType="begin"/>
        </w:r>
        <w:r>
          <w:rPr>
            <w:rFonts w:hint="eastAsia"/>
          </w:rPr>
          <w:instrText xml:space="preserve"> </w:instrText>
        </w:r>
        <w:r>
          <w:instrText>PAGEREF _Toc213053620 \h</w:instrText>
        </w:r>
        <w:r>
          <w:rPr>
            <w:rFonts w:hint="eastAsia"/>
          </w:rPr>
          <w:instrText xml:space="preserve"> </w:instrText>
        </w:r>
        <w:r>
          <w:rPr>
            <w:rFonts w:hint="eastAsia"/>
          </w:rPr>
        </w:r>
        <w:r>
          <w:rPr>
            <w:rFonts w:hint="eastAsia"/>
          </w:rPr>
          <w:fldChar w:fldCharType="separate"/>
        </w:r>
        <w:r>
          <w:t>71</w:t>
        </w:r>
        <w:r>
          <w:rPr>
            <w:rFonts w:hint="eastAsia"/>
          </w:rPr>
          <w:fldChar w:fldCharType="end"/>
        </w:r>
      </w:hyperlink>
    </w:p>
    <w:p w14:paraId="02D096BD"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21" w:history="1">
        <w:r>
          <w:rPr>
            <w:rStyle w:val="aff0"/>
            <w:rFonts w:hint="eastAsia"/>
          </w:rPr>
          <w:t xml:space="preserve">6.1.4 </w:t>
        </w:r>
        <w:r>
          <w:rPr>
            <w:rStyle w:val="aff0"/>
            <w:rFonts w:hint="eastAsia"/>
          </w:rPr>
          <w:t>建设内容</w:t>
        </w:r>
        <w:r>
          <w:rPr>
            <w:rFonts w:hint="eastAsia"/>
          </w:rPr>
          <w:tab/>
        </w:r>
        <w:r>
          <w:rPr>
            <w:rFonts w:hint="eastAsia"/>
          </w:rPr>
          <w:fldChar w:fldCharType="begin"/>
        </w:r>
        <w:r>
          <w:rPr>
            <w:rFonts w:hint="eastAsia"/>
          </w:rPr>
          <w:instrText xml:space="preserve"> </w:instrText>
        </w:r>
        <w:r>
          <w:instrText>PAGEREF _Toc213053621 \h</w:instrText>
        </w:r>
        <w:r>
          <w:rPr>
            <w:rFonts w:hint="eastAsia"/>
          </w:rPr>
          <w:instrText xml:space="preserve"> </w:instrText>
        </w:r>
        <w:r>
          <w:rPr>
            <w:rFonts w:hint="eastAsia"/>
          </w:rPr>
        </w:r>
        <w:r>
          <w:rPr>
            <w:rFonts w:hint="eastAsia"/>
          </w:rPr>
          <w:fldChar w:fldCharType="separate"/>
        </w:r>
        <w:r>
          <w:t>72</w:t>
        </w:r>
        <w:r>
          <w:rPr>
            <w:rFonts w:hint="eastAsia"/>
          </w:rPr>
          <w:fldChar w:fldCharType="end"/>
        </w:r>
      </w:hyperlink>
    </w:p>
    <w:p w14:paraId="173389FC"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22" w:history="1">
        <w:r>
          <w:rPr>
            <w:rStyle w:val="aff0"/>
            <w:rFonts w:hint="eastAsia"/>
          </w:rPr>
          <w:t xml:space="preserve">6.1.4.1 </w:t>
        </w:r>
        <w:r>
          <w:rPr>
            <w:rStyle w:val="aff0"/>
            <w:rFonts w:hint="eastAsia"/>
          </w:rPr>
          <w:t>计算资源层</w:t>
        </w:r>
        <w:r>
          <w:rPr>
            <w:rFonts w:hint="eastAsia"/>
          </w:rPr>
          <w:tab/>
        </w:r>
        <w:r>
          <w:rPr>
            <w:rFonts w:hint="eastAsia"/>
          </w:rPr>
          <w:fldChar w:fldCharType="begin"/>
        </w:r>
        <w:r>
          <w:rPr>
            <w:rFonts w:hint="eastAsia"/>
          </w:rPr>
          <w:instrText xml:space="preserve"> </w:instrText>
        </w:r>
        <w:r>
          <w:instrText>PAGEREF _Toc213053622 \h</w:instrText>
        </w:r>
        <w:r>
          <w:rPr>
            <w:rFonts w:hint="eastAsia"/>
          </w:rPr>
          <w:instrText xml:space="preserve"> </w:instrText>
        </w:r>
        <w:r>
          <w:rPr>
            <w:rFonts w:hint="eastAsia"/>
          </w:rPr>
        </w:r>
        <w:r>
          <w:rPr>
            <w:rFonts w:hint="eastAsia"/>
          </w:rPr>
          <w:fldChar w:fldCharType="separate"/>
        </w:r>
        <w:r>
          <w:t>72</w:t>
        </w:r>
        <w:r>
          <w:rPr>
            <w:rFonts w:hint="eastAsia"/>
          </w:rPr>
          <w:fldChar w:fldCharType="end"/>
        </w:r>
      </w:hyperlink>
    </w:p>
    <w:p w14:paraId="2F413A4E"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23" w:history="1">
        <w:r>
          <w:rPr>
            <w:rStyle w:val="aff0"/>
            <w:rFonts w:hint="eastAsia"/>
          </w:rPr>
          <w:t xml:space="preserve">6.1.4.2 </w:t>
        </w:r>
        <w:r>
          <w:rPr>
            <w:rStyle w:val="aff0"/>
            <w:rFonts w:hint="eastAsia"/>
          </w:rPr>
          <w:t>高性能存储资源层</w:t>
        </w:r>
        <w:r>
          <w:rPr>
            <w:rFonts w:hint="eastAsia"/>
          </w:rPr>
          <w:tab/>
        </w:r>
        <w:r>
          <w:rPr>
            <w:rFonts w:hint="eastAsia"/>
          </w:rPr>
          <w:fldChar w:fldCharType="begin"/>
        </w:r>
        <w:r>
          <w:rPr>
            <w:rFonts w:hint="eastAsia"/>
          </w:rPr>
          <w:instrText xml:space="preserve"> </w:instrText>
        </w:r>
        <w:r>
          <w:instrText>PAGEREF _Toc213053623 \h</w:instrText>
        </w:r>
        <w:r>
          <w:rPr>
            <w:rFonts w:hint="eastAsia"/>
          </w:rPr>
          <w:instrText xml:space="preserve"> </w:instrText>
        </w:r>
        <w:r>
          <w:rPr>
            <w:rFonts w:hint="eastAsia"/>
          </w:rPr>
        </w:r>
        <w:r>
          <w:rPr>
            <w:rFonts w:hint="eastAsia"/>
          </w:rPr>
          <w:fldChar w:fldCharType="separate"/>
        </w:r>
        <w:r>
          <w:t>73</w:t>
        </w:r>
        <w:r>
          <w:rPr>
            <w:rFonts w:hint="eastAsia"/>
          </w:rPr>
          <w:fldChar w:fldCharType="end"/>
        </w:r>
      </w:hyperlink>
    </w:p>
    <w:p w14:paraId="74667DD3"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24" w:history="1">
        <w:r>
          <w:rPr>
            <w:rStyle w:val="aff0"/>
            <w:rFonts w:hint="eastAsia"/>
          </w:rPr>
          <w:t xml:space="preserve">6.1.4.3 </w:t>
        </w:r>
        <w:r>
          <w:rPr>
            <w:rStyle w:val="aff0"/>
            <w:rFonts w:hint="eastAsia"/>
          </w:rPr>
          <w:t>网络环境设计</w:t>
        </w:r>
        <w:r>
          <w:rPr>
            <w:rFonts w:hint="eastAsia"/>
          </w:rPr>
          <w:tab/>
        </w:r>
        <w:r>
          <w:rPr>
            <w:rFonts w:hint="eastAsia"/>
          </w:rPr>
          <w:fldChar w:fldCharType="begin"/>
        </w:r>
        <w:r>
          <w:rPr>
            <w:rFonts w:hint="eastAsia"/>
          </w:rPr>
          <w:instrText xml:space="preserve"> </w:instrText>
        </w:r>
        <w:r>
          <w:instrText>PAGEREF _Toc213053624 \h</w:instrText>
        </w:r>
        <w:r>
          <w:rPr>
            <w:rFonts w:hint="eastAsia"/>
          </w:rPr>
          <w:instrText xml:space="preserve"> </w:instrText>
        </w:r>
        <w:r>
          <w:rPr>
            <w:rFonts w:hint="eastAsia"/>
          </w:rPr>
        </w:r>
        <w:r>
          <w:rPr>
            <w:rFonts w:hint="eastAsia"/>
          </w:rPr>
          <w:fldChar w:fldCharType="separate"/>
        </w:r>
        <w:r>
          <w:t>74</w:t>
        </w:r>
        <w:r>
          <w:rPr>
            <w:rFonts w:hint="eastAsia"/>
          </w:rPr>
          <w:fldChar w:fldCharType="end"/>
        </w:r>
      </w:hyperlink>
    </w:p>
    <w:p w14:paraId="1AF61066"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625" w:history="1">
        <w:r>
          <w:rPr>
            <w:rStyle w:val="aff0"/>
            <w:rFonts w:hint="eastAsia"/>
          </w:rPr>
          <w:t xml:space="preserve">6.2 </w:t>
        </w:r>
        <w:r>
          <w:rPr>
            <w:rStyle w:val="aff0"/>
            <w:rFonts w:hint="eastAsia"/>
          </w:rPr>
          <w:t>自动驾驶数据汇聚存储</w:t>
        </w:r>
        <w:r>
          <w:rPr>
            <w:rFonts w:hint="eastAsia"/>
          </w:rPr>
          <w:tab/>
        </w:r>
        <w:r>
          <w:rPr>
            <w:rFonts w:hint="eastAsia"/>
          </w:rPr>
          <w:fldChar w:fldCharType="begin"/>
        </w:r>
        <w:r>
          <w:rPr>
            <w:rFonts w:hint="eastAsia"/>
          </w:rPr>
          <w:instrText xml:space="preserve"> </w:instrText>
        </w:r>
        <w:r>
          <w:instrText>PAGEREF _Toc213053625 \h</w:instrText>
        </w:r>
        <w:r>
          <w:rPr>
            <w:rFonts w:hint="eastAsia"/>
          </w:rPr>
          <w:instrText xml:space="preserve"> </w:instrText>
        </w:r>
        <w:r>
          <w:rPr>
            <w:rFonts w:hint="eastAsia"/>
          </w:rPr>
        </w:r>
        <w:r>
          <w:rPr>
            <w:rFonts w:hint="eastAsia"/>
          </w:rPr>
          <w:fldChar w:fldCharType="separate"/>
        </w:r>
        <w:r>
          <w:t>75</w:t>
        </w:r>
        <w:r>
          <w:rPr>
            <w:rFonts w:hint="eastAsia"/>
          </w:rPr>
          <w:fldChar w:fldCharType="end"/>
        </w:r>
      </w:hyperlink>
    </w:p>
    <w:p w14:paraId="6CDFDF8F"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26" w:history="1">
        <w:r>
          <w:rPr>
            <w:rStyle w:val="aff0"/>
            <w:rFonts w:hint="eastAsia"/>
          </w:rPr>
          <w:t xml:space="preserve">6.2.1 </w:t>
        </w:r>
        <w:r>
          <w:rPr>
            <w:rStyle w:val="aff0"/>
            <w:rFonts w:hint="eastAsia"/>
          </w:rPr>
          <w:t>自动驾驶示范区</w:t>
        </w:r>
        <w:r>
          <w:rPr>
            <w:rStyle w:val="aff0"/>
            <w:rFonts w:hint="eastAsia"/>
          </w:rPr>
          <w:t>3.0</w:t>
        </w:r>
        <w:r>
          <w:rPr>
            <w:rStyle w:val="aff0"/>
            <w:rFonts w:hint="eastAsia"/>
          </w:rPr>
          <w:t>扩区新增视频监控数据</w:t>
        </w:r>
        <w:r>
          <w:rPr>
            <w:rFonts w:hint="eastAsia"/>
          </w:rPr>
          <w:tab/>
        </w:r>
        <w:r>
          <w:rPr>
            <w:rFonts w:hint="eastAsia"/>
          </w:rPr>
          <w:fldChar w:fldCharType="begin"/>
        </w:r>
        <w:r>
          <w:rPr>
            <w:rFonts w:hint="eastAsia"/>
          </w:rPr>
          <w:instrText xml:space="preserve"> </w:instrText>
        </w:r>
        <w:r>
          <w:instrText>PAGEREF _Toc213053626 \h</w:instrText>
        </w:r>
        <w:r>
          <w:rPr>
            <w:rFonts w:hint="eastAsia"/>
          </w:rPr>
          <w:instrText xml:space="preserve"> </w:instrText>
        </w:r>
        <w:r>
          <w:rPr>
            <w:rFonts w:hint="eastAsia"/>
          </w:rPr>
        </w:r>
        <w:r>
          <w:rPr>
            <w:rFonts w:hint="eastAsia"/>
          </w:rPr>
          <w:fldChar w:fldCharType="separate"/>
        </w:r>
        <w:r>
          <w:t>75</w:t>
        </w:r>
        <w:r>
          <w:rPr>
            <w:rFonts w:hint="eastAsia"/>
          </w:rPr>
          <w:fldChar w:fldCharType="end"/>
        </w:r>
      </w:hyperlink>
    </w:p>
    <w:p w14:paraId="63906E3A"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27" w:history="1">
        <w:r>
          <w:rPr>
            <w:rStyle w:val="aff0"/>
            <w:rFonts w:hint="eastAsia"/>
          </w:rPr>
          <w:t xml:space="preserve">6.2.2 </w:t>
        </w:r>
        <w:r>
          <w:rPr>
            <w:rStyle w:val="aff0"/>
            <w:rFonts w:hint="eastAsia"/>
          </w:rPr>
          <w:t>河东地区车辆抓拍数据</w:t>
        </w:r>
        <w:r>
          <w:rPr>
            <w:rFonts w:hint="eastAsia"/>
          </w:rPr>
          <w:tab/>
        </w:r>
        <w:r>
          <w:rPr>
            <w:rFonts w:hint="eastAsia"/>
          </w:rPr>
          <w:fldChar w:fldCharType="begin"/>
        </w:r>
        <w:r>
          <w:rPr>
            <w:rFonts w:hint="eastAsia"/>
          </w:rPr>
          <w:instrText xml:space="preserve"> </w:instrText>
        </w:r>
        <w:r>
          <w:instrText>PAGEREF _Toc213053627 \h</w:instrText>
        </w:r>
        <w:r>
          <w:rPr>
            <w:rFonts w:hint="eastAsia"/>
          </w:rPr>
          <w:instrText xml:space="preserve"> </w:instrText>
        </w:r>
        <w:r>
          <w:rPr>
            <w:rFonts w:hint="eastAsia"/>
          </w:rPr>
        </w:r>
        <w:r>
          <w:rPr>
            <w:rFonts w:hint="eastAsia"/>
          </w:rPr>
          <w:fldChar w:fldCharType="separate"/>
        </w:r>
        <w:r>
          <w:t>75</w:t>
        </w:r>
        <w:r>
          <w:rPr>
            <w:rFonts w:hint="eastAsia"/>
          </w:rPr>
          <w:fldChar w:fldCharType="end"/>
        </w:r>
      </w:hyperlink>
    </w:p>
    <w:p w14:paraId="36E19BE2" w14:textId="77777777" w:rsidR="009D6247" w:rsidRDefault="009D6247">
      <w:pPr>
        <w:pStyle w:val="TOC1"/>
        <w:rPr>
          <w:rFonts w:asciiTheme="minorHAnsi" w:eastAsiaTheme="minorEastAsia" w:hAnsiTheme="minorHAnsi" w:cstheme="minorBidi"/>
          <w:b w:val="0"/>
          <w:sz w:val="22"/>
          <w:szCs w:val="24"/>
          <w14:ligatures w14:val="standardContextual"/>
        </w:rPr>
      </w:pPr>
      <w:hyperlink w:anchor="_Toc213053628" w:history="1">
        <w:r>
          <w:rPr>
            <w:rStyle w:val="aff0"/>
            <w:rFonts w:hint="eastAsia"/>
          </w:rPr>
          <w:t>第七章</w:t>
        </w:r>
        <w:r>
          <w:rPr>
            <w:rStyle w:val="aff0"/>
            <w:rFonts w:hint="eastAsia"/>
          </w:rPr>
          <w:t xml:space="preserve"> </w:t>
        </w:r>
        <w:r>
          <w:rPr>
            <w:rStyle w:val="aff0"/>
            <w:rFonts w:hint="eastAsia"/>
          </w:rPr>
          <w:t>数据融合中台设计</w:t>
        </w:r>
        <w:r>
          <w:rPr>
            <w:rFonts w:hint="eastAsia"/>
          </w:rPr>
          <w:tab/>
        </w:r>
        <w:r>
          <w:rPr>
            <w:rFonts w:hint="eastAsia"/>
          </w:rPr>
          <w:fldChar w:fldCharType="begin"/>
        </w:r>
        <w:r>
          <w:rPr>
            <w:rFonts w:hint="eastAsia"/>
          </w:rPr>
          <w:instrText xml:space="preserve"> </w:instrText>
        </w:r>
        <w:r>
          <w:instrText>PAGEREF _Toc213053628 \h</w:instrText>
        </w:r>
        <w:r>
          <w:rPr>
            <w:rFonts w:hint="eastAsia"/>
          </w:rPr>
          <w:instrText xml:space="preserve"> </w:instrText>
        </w:r>
        <w:r>
          <w:rPr>
            <w:rFonts w:hint="eastAsia"/>
          </w:rPr>
        </w:r>
        <w:r>
          <w:rPr>
            <w:rFonts w:hint="eastAsia"/>
          </w:rPr>
          <w:fldChar w:fldCharType="separate"/>
        </w:r>
        <w:r>
          <w:t>77</w:t>
        </w:r>
        <w:r>
          <w:rPr>
            <w:rFonts w:hint="eastAsia"/>
          </w:rPr>
          <w:fldChar w:fldCharType="end"/>
        </w:r>
      </w:hyperlink>
    </w:p>
    <w:p w14:paraId="08260DC3"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629" w:history="1">
        <w:r>
          <w:rPr>
            <w:rStyle w:val="aff0"/>
            <w:rFonts w:hint="eastAsia"/>
          </w:rPr>
          <w:t xml:space="preserve">7.1 </w:t>
        </w:r>
        <w:r>
          <w:rPr>
            <w:rStyle w:val="aff0"/>
            <w:rFonts w:hint="eastAsia"/>
          </w:rPr>
          <w:t>湖仓一体数据存储系统</w:t>
        </w:r>
        <w:r>
          <w:rPr>
            <w:rFonts w:hint="eastAsia"/>
          </w:rPr>
          <w:tab/>
        </w:r>
        <w:r>
          <w:rPr>
            <w:rFonts w:hint="eastAsia"/>
          </w:rPr>
          <w:fldChar w:fldCharType="begin"/>
        </w:r>
        <w:r>
          <w:rPr>
            <w:rFonts w:hint="eastAsia"/>
          </w:rPr>
          <w:instrText xml:space="preserve"> </w:instrText>
        </w:r>
        <w:r>
          <w:instrText>PAGEREF _Toc213053629 \h</w:instrText>
        </w:r>
        <w:r>
          <w:rPr>
            <w:rFonts w:hint="eastAsia"/>
          </w:rPr>
          <w:instrText xml:space="preserve"> </w:instrText>
        </w:r>
        <w:r>
          <w:rPr>
            <w:rFonts w:hint="eastAsia"/>
          </w:rPr>
        </w:r>
        <w:r>
          <w:rPr>
            <w:rFonts w:hint="eastAsia"/>
          </w:rPr>
          <w:fldChar w:fldCharType="separate"/>
        </w:r>
        <w:r>
          <w:t>77</w:t>
        </w:r>
        <w:r>
          <w:rPr>
            <w:rFonts w:hint="eastAsia"/>
          </w:rPr>
          <w:fldChar w:fldCharType="end"/>
        </w:r>
      </w:hyperlink>
    </w:p>
    <w:p w14:paraId="36EAB174"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30" w:history="1">
        <w:r>
          <w:rPr>
            <w:rStyle w:val="aff0"/>
            <w:rFonts w:hint="eastAsia"/>
          </w:rPr>
          <w:t xml:space="preserve">7.1.1 </w:t>
        </w:r>
        <w:r>
          <w:rPr>
            <w:rStyle w:val="aff0"/>
            <w:rFonts w:hint="eastAsia"/>
          </w:rPr>
          <w:t>湖仓一体系统功能</w:t>
        </w:r>
        <w:r>
          <w:rPr>
            <w:rFonts w:hint="eastAsia"/>
          </w:rPr>
          <w:tab/>
        </w:r>
        <w:r>
          <w:rPr>
            <w:rFonts w:hint="eastAsia"/>
          </w:rPr>
          <w:fldChar w:fldCharType="begin"/>
        </w:r>
        <w:r>
          <w:rPr>
            <w:rFonts w:hint="eastAsia"/>
          </w:rPr>
          <w:instrText xml:space="preserve"> </w:instrText>
        </w:r>
        <w:r>
          <w:instrText>PAGEREF _Toc213053630 \h</w:instrText>
        </w:r>
        <w:r>
          <w:rPr>
            <w:rFonts w:hint="eastAsia"/>
          </w:rPr>
          <w:instrText xml:space="preserve"> </w:instrText>
        </w:r>
        <w:r>
          <w:rPr>
            <w:rFonts w:hint="eastAsia"/>
          </w:rPr>
        </w:r>
        <w:r>
          <w:rPr>
            <w:rFonts w:hint="eastAsia"/>
          </w:rPr>
          <w:fldChar w:fldCharType="separate"/>
        </w:r>
        <w:r>
          <w:t>77</w:t>
        </w:r>
        <w:r>
          <w:rPr>
            <w:rFonts w:hint="eastAsia"/>
          </w:rPr>
          <w:fldChar w:fldCharType="end"/>
        </w:r>
      </w:hyperlink>
    </w:p>
    <w:p w14:paraId="64A69125"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31" w:history="1">
        <w:r>
          <w:rPr>
            <w:rStyle w:val="aff0"/>
            <w:rFonts w:hint="eastAsia"/>
          </w:rPr>
          <w:t xml:space="preserve">7.1.1.1 </w:t>
        </w:r>
        <w:r>
          <w:rPr>
            <w:rStyle w:val="aff0"/>
            <w:rFonts w:hint="eastAsia"/>
          </w:rPr>
          <w:t>数据接入</w:t>
        </w:r>
        <w:r>
          <w:rPr>
            <w:rFonts w:hint="eastAsia"/>
          </w:rPr>
          <w:tab/>
        </w:r>
        <w:r>
          <w:rPr>
            <w:rFonts w:hint="eastAsia"/>
          </w:rPr>
          <w:fldChar w:fldCharType="begin"/>
        </w:r>
        <w:r>
          <w:rPr>
            <w:rFonts w:hint="eastAsia"/>
          </w:rPr>
          <w:instrText xml:space="preserve"> </w:instrText>
        </w:r>
        <w:r>
          <w:instrText>PAGEREF _Toc213053631 \h</w:instrText>
        </w:r>
        <w:r>
          <w:rPr>
            <w:rFonts w:hint="eastAsia"/>
          </w:rPr>
          <w:instrText xml:space="preserve"> </w:instrText>
        </w:r>
        <w:r>
          <w:rPr>
            <w:rFonts w:hint="eastAsia"/>
          </w:rPr>
        </w:r>
        <w:r>
          <w:rPr>
            <w:rFonts w:hint="eastAsia"/>
          </w:rPr>
          <w:fldChar w:fldCharType="separate"/>
        </w:r>
        <w:r>
          <w:t>77</w:t>
        </w:r>
        <w:r>
          <w:rPr>
            <w:rFonts w:hint="eastAsia"/>
          </w:rPr>
          <w:fldChar w:fldCharType="end"/>
        </w:r>
      </w:hyperlink>
    </w:p>
    <w:p w14:paraId="651B28C2"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32" w:history="1">
        <w:r>
          <w:rPr>
            <w:rStyle w:val="aff0"/>
            <w:rFonts w:hint="eastAsia"/>
          </w:rPr>
          <w:t xml:space="preserve">7.1.1.2 </w:t>
        </w:r>
        <w:r>
          <w:rPr>
            <w:rStyle w:val="aff0"/>
            <w:rFonts w:hint="eastAsia"/>
          </w:rPr>
          <w:t>数据治理</w:t>
        </w:r>
        <w:r>
          <w:rPr>
            <w:rFonts w:hint="eastAsia"/>
          </w:rPr>
          <w:tab/>
        </w:r>
        <w:r>
          <w:rPr>
            <w:rFonts w:hint="eastAsia"/>
          </w:rPr>
          <w:fldChar w:fldCharType="begin"/>
        </w:r>
        <w:r>
          <w:rPr>
            <w:rFonts w:hint="eastAsia"/>
          </w:rPr>
          <w:instrText xml:space="preserve"> </w:instrText>
        </w:r>
        <w:r>
          <w:instrText>PAGEREF _Toc213053632 \h</w:instrText>
        </w:r>
        <w:r>
          <w:rPr>
            <w:rFonts w:hint="eastAsia"/>
          </w:rPr>
          <w:instrText xml:space="preserve"> </w:instrText>
        </w:r>
        <w:r>
          <w:rPr>
            <w:rFonts w:hint="eastAsia"/>
          </w:rPr>
        </w:r>
        <w:r>
          <w:rPr>
            <w:rFonts w:hint="eastAsia"/>
          </w:rPr>
          <w:fldChar w:fldCharType="separate"/>
        </w:r>
        <w:r>
          <w:t>77</w:t>
        </w:r>
        <w:r>
          <w:rPr>
            <w:rFonts w:hint="eastAsia"/>
          </w:rPr>
          <w:fldChar w:fldCharType="end"/>
        </w:r>
      </w:hyperlink>
    </w:p>
    <w:p w14:paraId="5DF77F07"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33" w:history="1">
        <w:r>
          <w:rPr>
            <w:rStyle w:val="aff0"/>
            <w:rFonts w:hint="eastAsia"/>
          </w:rPr>
          <w:t xml:space="preserve">7.1.1.3 </w:t>
        </w:r>
        <w:r>
          <w:rPr>
            <w:rStyle w:val="aff0"/>
            <w:rFonts w:hint="eastAsia"/>
          </w:rPr>
          <w:t>数据开发</w:t>
        </w:r>
        <w:r>
          <w:rPr>
            <w:rFonts w:hint="eastAsia"/>
          </w:rPr>
          <w:tab/>
        </w:r>
        <w:r>
          <w:rPr>
            <w:rFonts w:hint="eastAsia"/>
          </w:rPr>
          <w:fldChar w:fldCharType="begin"/>
        </w:r>
        <w:r>
          <w:rPr>
            <w:rFonts w:hint="eastAsia"/>
          </w:rPr>
          <w:instrText xml:space="preserve"> </w:instrText>
        </w:r>
        <w:r>
          <w:instrText>PAGEREF _Toc213053633 \h</w:instrText>
        </w:r>
        <w:r>
          <w:rPr>
            <w:rFonts w:hint="eastAsia"/>
          </w:rPr>
          <w:instrText xml:space="preserve"> </w:instrText>
        </w:r>
        <w:r>
          <w:rPr>
            <w:rFonts w:hint="eastAsia"/>
          </w:rPr>
        </w:r>
        <w:r>
          <w:rPr>
            <w:rFonts w:hint="eastAsia"/>
          </w:rPr>
          <w:fldChar w:fldCharType="separate"/>
        </w:r>
        <w:r>
          <w:t>78</w:t>
        </w:r>
        <w:r>
          <w:rPr>
            <w:rFonts w:hint="eastAsia"/>
          </w:rPr>
          <w:fldChar w:fldCharType="end"/>
        </w:r>
      </w:hyperlink>
    </w:p>
    <w:p w14:paraId="7AD1269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34" w:history="1">
        <w:r>
          <w:rPr>
            <w:rStyle w:val="aff0"/>
            <w:rFonts w:hint="eastAsia"/>
          </w:rPr>
          <w:t xml:space="preserve">7.1.1.4 </w:t>
        </w:r>
        <w:r>
          <w:rPr>
            <w:rStyle w:val="aff0"/>
            <w:rFonts w:hint="eastAsia"/>
          </w:rPr>
          <w:t>数据服务</w:t>
        </w:r>
        <w:r>
          <w:rPr>
            <w:rFonts w:hint="eastAsia"/>
          </w:rPr>
          <w:tab/>
        </w:r>
        <w:r>
          <w:rPr>
            <w:rFonts w:hint="eastAsia"/>
          </w:rPr>
          <w:fldChar w:fldCharType="begin"/>
        </w:r>
        <w:r>
          <w:rPr>
            <w:rFonts w:hint="eastAsia"/>
          </w:rPr>
          <w:instrText xml:space="preserve"> </w:instrText>
        </w:r>
        <w:r>
          <w:instrText>PAGEREF _Toc213053634 \h</w:instrText>
        </w:r>
        <w:r>
          <w:rPr>
            <w:rFonts w:hint="eastAsia"/>
          </w:rPr>
          <w:instrText xml:space="preserve"> </w:instrText>
        </w:r>
        <w:r>
          <w:rPr>
            <w:rFonts w:hint="eastAsia"/>
          </w:rPr>
        </w:r>
        <w:r>
          <w:rPr>
            <w:rFonts w:hint="eastAsia"/>
          </w:rPr>
          <w:fldChar w:fldCharType="separate"/>
        </w:r>
        <w:r>
          <w:t>78</w:t>
        </w:r>
        <w:r>
          <w:rPr>
            <w:rFonts w:hint="eastAsia"/>
          </w:rPr>
          <w:fldChar w:fldCharType="end"/>
        </w:r>
      </w:hyperlink>
    </w:p>
    <w:p w14:paraId="44C2D3D6"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35" w:history="1">
        <w:r>
          <w:rPr>
            <w:rStyle w:val="aff0"/>
            <w:rFonts w:hint="eastAsia"/>
          </w:rPr>
          <w:t xml:space="preserve">7.1.1.5 </w:t>
        </w:r>
        <w:r>
          <w:rPr>
            <w:rStyle w:val="aff0"/>
            <w:rFonts w:hint="eastAsia"/>
          </w:rPr>
          <w:t>数据资产与门户</w:t>
        </w:r>
        <w:r>
          <w:rPr>
            <w:rFonts w:hint="eastAsia"/>
          </w:rPr>
          <w:tab/>
        </w:r>
        <w:r>
          <w:rPr>
            <w:rFonts w:hint="eastAsia"/>
          </w:rPr>
          <w:fldChar w:fldCharType="begin"/>
        </w:r>
        <w:r>
          <w:rPr>
            <w:rFonts w:hint="eastAsia"/>
          </w:rPr>
          <w:instrText xml:space="preserve"> </w:instrText>
        </w:r>
        <w:r>
          <w:instrText>PAGEREF _Toc213053635 \h</w:instrText>
        </w:r>
        <w:r>
          <w:rPr>
            <w:rFonts w:hint="eastAsia"/>
          </w:rPr>
          <w:instrText xml:space="preserve"> </w:instrText>
        </w:r>
        <w:r>
          <w:rPr>
            <w:rFonts w:hint="eastAsia"/>
          </w:rPr>
        </w:r>
        <w:r>
          <w:rPr>
            <w:rFonts w:hint="eastAsia"/>
          </w:rPr>
          <w:fldChar w:fldCharType="separate"/>
        </w:r>
        <w:r>
          <w:t>78</w:t>
        </w:r>
        <w:r>
          <w:rPr>
            <w:rFonts w:hint="eastAsia"/>
          </w:rPr>
          <w:fldChar w:fldCharType="end"/>
        </w:r>
      </w:hyperlink>
    </w:p>
    <w:p w14:paraId="0145962F"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36" w:history="1">
        <w:r>
          <w:rPr>
            <w:rStyle w:val="aff0"/>
            <w:rFonts w:hint="eastAsia"/>
          </w:rPr>
          <w:t xml:space="preserve">7.1.1.6 </w:t>
        </w:r>
        <w:r>
          <w:rPr>
            <w:rStyle w:val="aff0"/>
            <w:rFonts w:hint="eastAsia"/>
          </w:rPr>
          <w:t>数据存储与计算</w:t>
        </w:r>
        <w:r>
          <w:rPr>
            <w:rFonts w:hint="eastAsia"/>
          </w:rPr>
          <w:tab/>
        </w:r>
        <w:r>
          <w:rPr>
            <w:rFonts w:hint="eastAsia"/>
          </w:rPr>
          <w:fldChar w:fldCharType="begin"/>
        </w:r>
        <w:r>
          <w:rPr>
            <w:rFonts w:hint="eastAsia"/>
          </w:rPr>
          <w:instrText xml:space="preserve"> </w:instrText>
        </w:r>
        <w:r>
          <w:instrText>PAGEREF _Toc213053636 \h</w:instrText>
        </w:r>
        <w:r>
          <w:rPr>
            <w:rFonts w:hint="eastAsia"/>
          </w:rPr>
          <w:instrText xml:space="preserve"> </w:instrText>
        </w:r>
        <w:r>
          <w:rPr>
            <w:rFonts w:hint="eastAsia"/>
          </w:rPr>
        </w:r>
        <w:r>
          <w:rPr>
            <w:rFonts w:hint="eastAsia"/>
          </w:rPr>
          <w:fldChar w:fldCharType="separate"/>
        </w:r>
        <w:r>
          <w:t>79</w:t>
        </w:r>
        <w:r>
          <w:rPr>
            <w:rFonts w:hint="eastAsia"/>
          </w:rPr>
          <w:fldChar w:fldCharType="end"/>
        </w:r>
      </w:hyperlink>
    </w:p>
    <w:p w14:paraId="659F2997"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37" w:history="1">
        <w:r>
          <w:rPr>
            <w:rStyle w:val="aff0"/>
            <w:rFonts w:hint="eastAsia"/>
          </w:rPr>
          <w:t xml:space="preserve">7.1.1.7 </w:t>
        </w:r>
        <w:r>
          <w:rPr>
            <w:rStyle w:val="aff0"/>
            <w:rFonts w:hint="eastAsia"/>
          </w:rPr>
          <w:t>数据可视化</w:t>
        </w:r>
        <w:r>
          <w:rPr>
            <w:rFonts w:hint="eastAsia"/>
          </w:rPr>
          <w:tab/>
        </w:r>
        <w:r>
          <w:rPr>
            <w:rFonts w:hint="eastAsia"/>
          </w:rPr>
          <w:fldChar w:fldCharType="begin"/>
        </w:r>
        <w:r>
          <w:rPr>
            <w:rFonts w:hint="eastAsia"/>
          </w:rPr>
          <w:instrText xml:space="preserve"> </w:instrText>
        </w:r>
        <w:r>
          <w:instrText>PAGEREF _Toc213053637 \h</w:instrText>
        </w:r>
        <w:r>
          <w:rPr>
            <w:rFonts w:hint="eastAsia"/>
          </w:rPr>
          <w:instrText xml:space="preserve"> </w:instrText>
        </w:r>
        <w:r>
          <w:rPr>
            <w:rFonts w:hint="eastAsia"/>
          </w:rPr>
        </w:r>
        <w:r>
          <w:rPr>
            <w:rFonts w:hint="eastAsia"/>
          </w:rPr>
          <w:fldChar w:fldCharType="separate"/>
        </w:r>
        <w:r>
          <w:t>79</w:t>
        </w:r>
        <w:r>
          <w:rPr>
            <w:rFonts w:hint="eastAsia"/>
          </w:rPr>
          <w:fldChar w:fldCharType="end"/>
        </w:r>
      </w:hyperlink>
    </w:p>
    <w:p w14:paraId="260B7F9E"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38" w:history="1">
        <w:r>
          <w:rPr>
            <w:rStyle w:val="aff0"/>
            <w:rFonts w:hint="eastAsia"/>
          </w:rPr>
          <w:t xml:space="preserve">7.1.2 </w:t>
        </w:r>
        <w:r>
          <w:rPr>
            <w:rStyle w:val="aff0"/>
            <w:rFonts w:hint="eastAsia"/>
          </w:rPr>
          <w:t>共性基础库</w:t>
        </w:r>
        <w:r>
          <w:rPr>
            <w:rFonts w:hint="eastAsia"/>
          </w:rPr>
          <w:tab/>
        </w:r>
        <w:r>
          <w:rPr>
            <w:rFonts w:hint="eastAsia"/>
          </w:rPr>
          <w:fldChar w:fldCharType="begin"/>
        </w:r>
        <w:r>
          <w:rPr>
            <w:rFonts w:hint="eastAsia"/>
          </w:rPr>
          <w:instrText xml:space="preserve"> </w:instrText>
        </w:r>
        <w:r>
          <w:instrText>PAGEREF _Toc213053638 \h</w:instrText>
        </w:r>
        <w:r>
          <w:rPr>
            <w:rFonts w:hint="eastAsia"/>
          </w:rPr>
          <w:instrText xml:space="preserve"> </w:instrText>
        </w:r>
        <w:r>
          <w:rPr>
            <w:rFonts w:hint="eastAsia"/>
          </w:rPr>
        </w:r>
        <w:r>
          <w:rPr>
            <w:rFonts w:hint="eastAsia"/>
          </w:rPr>
          <w:fldChar w:fldCharType="separate"/>
        </w:r>
        <w:r>
          <w:t>81</w:t>
        </w:r>
        <w:r>
          <w:rPr>
            <w:rFonts w:hint="eastAsia"/>
          </w:rPr>
          <w:fldChar w:fldCharType="end"/>
        </w:r>
      </w:hyperlink>
    </w:p>
    <w:p w14:paraId="222B95B6"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39" w:history="1">
        <w:r>
          <w:rPr>
            <w:rStyle w:val="aff0"/>
            <w:rFonts w:hint="eastAsia"/>
          </w:rPr>
          <w:t xml:space="preserve">7.1.2.1 </w:t>
        </w:r>
        <w:r>
          <w:rPr>
            <w:rStyle w:val="aff0"/>
            <w:rFonts w:hint="eastAsia"/>
          </w:rPr>
          <w:t>人口基础库</w:t>
        </w:r>
        <w:r>
          <w:rPr>
            <w:rFonts w:hint="eastAsia"/>
          </w:rPr>
          <w:tab/>
        </w:r>
        <w:r>
          <w:rPr>
            <w:rFonts w:hint="eastAsia"/>
          </w:rPr>
          <w:fldChar w:fldCharType="begin"/>
        </w:r>
        <w:r>
          <w:rPr>
            <w:rFonts w:hint="eastAsia"/>
          </w:rPr>
          <w:instrText xml:space="preserve"> </w:instrText>
        </w:r>
        <w:r>
          <w:instrText>PAGEREF _Toc213053639 \h</w:instrText>
        </w:r>
        <w:r>
          <w:rPr>
            <w:rFonts w:hint="eastAsia"/>
          </w:rPr>
          <w:instrText xml:space="preserve"> </w:instrText>
        </w:r>
        <w:r>
          <w:rPr>
            <w:rFonts w:hint="eastAsia"/>
          </w:rPr>
        </w:r>
        <w:r>
          <w:rPr>
            <w:rFonts w:hint="eastAsia"/>
          </w:rPr>
          <w:fldChar w:fldCharType="separate"/>
        </w:r>
        <w:r>
          <w:t>81</w:t>
        </w:r>
        <w:r>
          <w:rPr>
            <w:rFonts w:hint="eastAsia"/>
          </w:rPr>
          <w:fldChar w:fldCharType="end"/>
        </w:r>
      </w:hyperlink>
    </w:p>
    <w:p w14:paraId="7D1B1B44"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40" w:history="1">
        <w:r>
          <w:rPr>
            <w:rStyle w:val="aff0"/>
            <w:rFonts w:hint="eastAsia"/>
          </w:rPr>
          <w:t xml:space="preserve">7.1.2.2 </w:t>
        </w:r>
        <w:r>
          <w:rPr>
            <w:rStyle w:val="aff0"/>
            <w:rFonts w:hint="eastAsia"/>
          </w:rPr>
          <w:t>法人基础库</w:t>
        </w:r>
        <w:r>
          <w:rPr>
            <w:rFonts w:hint="eastAsia"/>
          </w:rPr>
          <w:tab/>
        </w:r>
        <w:r>
          <w:rPr>
            <w:rFonts w:hint="eastAsia"/>
          </w:rPr>
          <w:fldChar w:fldCharType="begin"/>
        </w:r>
        <w:r>
          <w:rPr>
            <w:rFonts w:hint="eastAsia"/>
          </w:rPr>
          <w:instrText xml:space="preserve"> </w:instrText>
        </w:r>
        <w:r>
          <w:instrText>PAGEREF _Toc213053640 \h</w:instrText>
        </w:r>
        <w:r>
          <w:rPr>
            <w:rFonts w:hint="eastAsia"/>
          </w:rPr>
          <w:instrText xml:space="preserve"> </w:instrText>
        </w:r>
        <w:r>
          <w:rPr>
            <w:rFonts w:hint="eastAsia"/>
          </w:rPr>
        </w:r>
        <w:r>
          <w:rPr>
            <w:rFonts w:hint="eastAsia"/>
          </w:rPr>
          <w:fldChar w:fldCharType="separate"/>
        </w:r>
        <w:r>
          <w:t>81</w:t>
        </w:r>
        <w:r>
          <w:rPr>
            <w:rFonts w:hint="eastAsia"/>
          </w:rPr>
          <w:fldChar w:fldCharType="end"/>
        </w:r>
      </w:hyperlink>
    </w:p>
    <w:p w14:paraId="13F1E9BB"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41" w:history="1">
        <w:r>
          <w:rPr>
            <w:rStyle w:val="aff0"/>
            <w:rFonts w:hint="eastAsia"/>
          </w:rPr>
          <w:t xml:space="preserve">7.1.3 </w:t>
        </w:r>
        <w:r>
          <w:rPr>
            <w:rStyle w:val="aff0"/>
            <w:rFonts w:hint="eastAsia"/>
          </w:rPr>
          <w:t>物联感知库</w:t>
        </w:r>
        <w:r>
          <w:rPr>
            <w:rFonts w:hint="eastAsia"/>
          </w:rPr>
          <w:tab/>
        </w:r>
        <w:r>
          <w:rPr>
            <w:rFonts w:hint="eastAsia"/>
          </w:rPr>
          <w:fldChar w:fldCharType="begin"/>
        </w:r>
        <w:r>
          <w:rPr>
            <w:rFonts w:hint="eastAsia"/>
          </w:rPr>
          <w:instrText xml:space="preserve"> </w:instrText>
        </w:r>
        <w:r>
          <w:instrText>PAGEREF _Toc213053641 \h</w:instrText>
        </w:r>
        <w:r>
          <w:rPr>
            <w:rFonts w:hint="eastAsia"/>
          </w:rPr>
          <w:instrText xml:space="preserve"> </w:instrText>
        </w:r>
        <w:r>
          <w:rPr>
            <w:rFonts w:hint="eastAsia"/>
          </w:rPr>
        </w:r>
        <w:r>
          <w:rPr>
            <w:rFonts w:hint="eastAsia"/>
          </w:rPr>
          <w:fldChar w:fldCharType="separate"/>
        </w:r>
        <w:r>
          <w:t>82</w:t>
        </w:r>
        <w:r>
          <w:rPr>
            <w:rFonts w:hint="eastAsia"/>
          </w:rPr>
          <w:fldChar w:fldCharType="end"/>
        </w:r>
      </w:hyperlink>
    </w:p>
    <w:p w14:paraId="42A05F4F"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42" w:history="1">
        <w:r>
          <w:rPr>
            <w:rStyle w:val="aff0"/>
            <w:rFonts w:hint="eastAsia"/>
          </w:rPr>
          <w:t xml:space="preserve">7.1.3.1 </w:t>
        </w:r>
        <w:r>
          <w:rPr>
            <w:rStyle w:val="aff0"/>
            <w:rFonts w:hint="eastAsia"/>
          </w:rPr>
          <w:t>雪亮前端感知数据</w:t>
        </w:r>
        <w:r>
          <w:rPr>
            <w:rFonts w:hint="eastAsia"/>
          </w:rPr>
          <w:tab/>
        </w:r>
        <w:r>
          <w:rPr>
            <w:rFonts w:hint="eastAsia"/>
          </w:rPr>
          <w:fldChar w:fldCharType="begin"/>
        </w:r>
        <w:r>
          <w:rPr>
            <w:rFonts w:hint="eastAsia"/>
          </w:rPr>
          <w:instrText xml:space="preserve"> </w:instrText>
        </w:r>
        <w:r>
          <w:instrText>PAGEREF _Toc213053642 \h</w:instrText>
        </w:r>
        <w:r>
          <w:rPr>
            <w:rFonts w:hint="eastAsia"/>
          </w:rPr>
          <w:instrText xml:space="preserve"> </w:instrText>
        </w:r>
        <w:r>
          <w:rPr>
            <w:rFonts w:hint="eastAsia"/>
          </w:rPr>
        </w:r>
        <w:r>
          <w:rPr>
            <w:rFonts w:hint="eastAsia"/>
          </w:rPr>
          <w:fldChar w:fldCharType="separate"/>
        </w:r>
        <w:r>
          <w:t>82</w:t>
        </w:r>
        <w:r>
          <w:rPr>
            <w:rFonts w:hint="eastAsia"/>
          </w:rPr>
          <w:fldChar w:fldCharType="end"/>
        </w:r>
      </w:hyperlink>
    </w:p>
    <w:p w14:paraId="1D753244"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43" w:history="1">
        <w:r>
          <w:rPr>
            <w:rStyle w:val="aff0"/>
            <w:rFonts w:hint="eastAsia"/>
          </w:rPr>
          <w:t xml:space="preserve">7.1.3.2 </w:t>
        </w:r>
        <w:r>
          <w:rPr>
            <w:rStyle w:val="aff0"/>
            <w:rFonts w:hint="eastAsia"/>
          </w:rPr>
          <w:t>自动驾驶</w:t>
        </w:r>
        <w:r>
          <w:rPr>
            <w:rStyle w:val="aff0"/>
            <w:rFonts w:hint="eastAsia"/>
          </w:rPr>
          <w:t>3.0</w:t>
        </w:r>
        <w:r>
          <w:rPr>
            <w:rFonts w:hint="eastAsia"/>
          </w:rPr>
          <w:tab/>
        </w:r>
        <w:r>
          <w:rPr>
            <w:rFonts w:hint="eastAsia"/>
          </w:rPr>
          <w:fldChar w:fldCharType="begin"/>
        </w:r>
        <w:r>
          <w:rPr>
            <w:rFonts w:hint="eastAsia"/>
          </w:rPr>
          <w:instrText xml:space="preserve"> </w:instrText>
        </w:r>
        <w:r>
          <w:instrText>PAGEREF _Toc213053643 \h</w:instrText>
        </w:r>
        <w:r>
          <w:rPr>
            <w:rFonts w:hint="eastAsia"/>
          </w:rPr>
          <w:instrText xml:space="preserve"> </w:instrText>
        </w:r>
        <w:r>
          <w:rPr>
            <w:rFonts w:hint="eastAsia"/>
          </w:rPr>
        </w:r>
        <w:r>
          <w:rPr>
            <w:rFonts w:hint="eastAsia"/>
          </w:rPr>
          <w:fldChar w:fldCharType="separate"/>
        </w:r>
        <w:r>
          <w:t>82</w:t>
        </w:r>
        <w:r>
          <w:rPr>
            <w:rFonts w:hint="eastAsia"/>
          </w:rPr>
          <w:fldChar w:fldCharType="end"/>
        </w:r>
      </w:hyperlink>
    </w:p>
    <w:p w14:paraId="34162901"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44" w:history="1">
        <w:r>
          <w:rPr>
            <w:rStyle w:val="aff0"/>
            <w:rFonts w:hint="eastAsia"/>
          </w:rPr>
          <w:t xml:space="preserve">7.1.3.3 </w:t>
        </w:r>
        <w:r>
          <w:rPr>
            <w:rStyle w:val="aff0"/>
            <w:rFonts w:hint="eastAsia"/>
          </w:rPr>
          <w:t>气象前端设备</w:t>
        </w:r>
        <w:r>
          <w:rPr>
            <w:rFonts w:hint="eastAsia"/>
          </w:rPr>
          <w:tab/>
        </w:r>
        <w:r>
          <w:rPr>
            <w:rFonts w:hint="eastAsia"/>
          </w:rPr>
          <w:fldChar w:fldCharType="begin"/>
        </w:r>
        <w:r>
          <w:rPr>
            <w:rFonts w:hint="eastAsia"/>
          </w:rPr>
          <w:instrText xml:space="preserve"> </w:instrText>
        </w:r>
        <w:r>
          <w:instrText>PAGEREF _Toc213053644 \h</w:instrText>
        </w:r>
        <w:r>
          <w:rPr>
            <w:rFonts w:hint="eastAsia"/>
          </w:rPr>
          <w:instrText xml:space="preserve"> </w:instrText>
        </w:r>
        <w:r>
          <w:rPr>
            <w:rFonts w:hint="eastAsia"/>
          </w:rPr>
        </w:r>
        <w:r>
          <w:rPr>
            <w:rFonts w:hint="eastAsia"/>
          </w:rPr>
          <w:fldChar w:fldCharType="separate"/>
        </w:r>
        <w:r>
          <w:t>83</w:t>
        </w:r>
        <w:r>
          <w:rPr>
            <w:rFonts w:hint="eastAsia"/>
          </w:rPr>
          <w:fldChar w:fldCharType="end"/>
        </w:r>
      </w:hyperlink>
    </w:p>
    <w:p w14:paraId="512FDE15"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45" w:history="1">
        <w:r>
          <w:rPr>
            <w:rStyle w:val="aff0"/>
            <w:rFonts w:hint="eastAsia"/>
          </w:rPr>
          <w:t xml:space="preserve">7.1.3.4 </w:t>
        </w:r>
        <w:r>
          <w:rPr>
            <w:rStyle w:val="aff0"/>
            <w:rFonts w:hint="eastAsia"/>
          </w:rPr>
          <w:t>数据存储</w:t>
        </w:r>
        <w:r>
          <w:rPr>
            <w:rFonts w:hint="eastAsia"/>
          </w:rPr>
          <w:tab/>
        </w:r>
        <w:r>
          <w:rPr>
            <w:rFonts w:hint="eastAsia"/>
          </w:rPr>
          <w:fldChar w:fldCharType="begin"/>
        </w:r>
        <w:r>
          <w:rPr>
            <w:rFonts w:hint="eastAsia"/>
          </w:rPr>
          <w:instrText xml:space="preserve"> </w:instrText>
        </w:r>
        <w:r>
          <w:instrText>PAGEREF _Toc213053645 \h</w:instrText>
        </w:r>
        <w:r>
          <w:rPr>
            <w:rFonts w:hint="eastAsia"/>
          </w:rPr>
          <w:instrText xml:space="preserve"> </w:instrText>
        </w:r>
        <w:r>
          <w:rPr>
            <w:rFonts w:hint="eastAsia"/>
          </w:rPr>
        </w:r>
        <w:r>
          <w:rPr>
            <w:rFonts w:hint="eastAsia"/>
          </w:rPr>
          <w:fldChar w:fldCharType="separate"/>
        </w:r>
        <w:r>
          <w:t>83</w:t>
        </w:r>
        <w:r>
          <w:rPr>
            <w:rFonts w:hint="eastAsia"/>
          </w:rPr>
          <w:fldChar w:fldCharType="end"/>
        </w:r>
      </w:hyperlink>
    </w:p>
    <w:p w14:paraId="3467B9D9"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46" w:history="1">
        <w:r>
          <w:rPr>
            <w:rStyle w:val="aff0"/>
            <w:rFonts w:hint="eastAsia"/>
          </w:rPr>
          <w:t xml:space="preserve">7.1.4 </w:t>
        </w:r>
        <w:r>
          <w:rPr>
            <w:rStyle w:val="aff0"/>
            <w:rFonts w:hint="eastAsia"/>
          </w:rPr>
          <w:t>综合数据库</w:t>
        </w:r>
        <w:r>
          <w:rPr>
            <w:rFonts w:hint="eastAsia"/>
          </w:rPr>
          <w:tab/>
        </w:r>
        <w:r>
          <w:rPr>
            <w:rFonts w:hint="eastAsia"/>
          </w:rPr>
          <w:fldChar w:fldCharType="begin"/>
        </w:r>
        <w:r>
          <w:rPr>
            <w:rFonts w:hint="eastAsia"/>
          </w:rPr>
          <w:instrText xml:space="preserve"> </w:instrText>
        </w:r>
        <w:r>
          <w:instrText>PAGEREF _Toc213053646 \h</w:instrText>
        </w:r>
        <w:r>
          <w:rPr>
            <w:rFonts w:hint="eastAsia"/>
          </w:rPr>
          <w:instrText xml:space="preserve"> </w:instrText>
        </w:r>
        <w:r>
          <w:rPr>
            <w:rFonts w:hint="eastAsia"/>
          </w:rPr>
        </w:r>
        <w:r>
          <w:rPr>
            <w:rFonts w:hint="eastAsia"/>
          </w:rPr>
          <w:fldChar w:fldCharType="separate"/>
        </w:r>
        <w:r>
          <w:t>84</w:t>
        </w:r>
        <w:r>
          <w:rPr>
            <w:rFonts w:hint="eastAsia"/>
          </w:rPr>
          <w:fldChar w:fldCharType="end"/>
        </w:r>
      </w:hyperlink>
    </w:p>
    <w:p w14:paraId="0A519B18"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47" w:history="1">
        <w:r>
          <w:rPr>
            <w:rStyle w:val="aff0"/>
            <w:rFonts w:hint="eastAsia"/>
          </w:rPr>
          <w:t xml:space="preserve">7.1.4.1 </w:t>
        </w:r>
        <w:r>
          <w:rPr>
            <w:rStyle w:val="aff0"/>
            <w:rFonts w:hint="eastAsia"/>
          </w:rPr>
          <w:t>人口综合库</w:t>
        </w:r>
        <w:r>
          <w:rPr>
            <w:rFonts w:hint="eastAsia"/>
          </w:rPr>
          <w:tab/>
        </w:r>
        <w:r>
          <w:rPr>
            <w:rFonts w:hint="eastAsia"/>
          </w:rPr>
          <w:fldChar w:fldCharType="begin"/>
        </w:r>
        <w:r>
          <w:rPr>
            <w:rFonts w:hint="eastAsia"/>
          </w:rPr>
          <w:instrText xml:space="preserve"> </w:instrText>
        </w:r>
        <w:r>
          <w:instrText>PAGEREF _Toc213053647 \h</w:instrText>
        </w:r>
        <w:r>
          <w:rPr>
            <w:rFonts w:hint="eastAsia"/>
          </w:rPr>
          <w:instrText xml:space="preserve"> </w:instrText>
        </w:r>
        <w:r>
          <w:rPr>
            <w:rFonts w:hint="eastAsia"/>
          </w:rPr>
        </w:r>
        <w:r>
          <w:rPr>
            <w:rFonts w:hint="eastAsia"/>
          </w:rPr>
          <w:fldChar w:fldCharType="separate"/>
        </w:r>
        <w:r>
          <w:t>84</w:t>
        </w:r>
        <w:r>
          <w:rPr>
            <w:rFonts w:hint="eastAsia"/>
          </w:rPr>
          <w:fldChar w:fldCharType="end"/>
        </w:r>
      </w:hyperlink>
    </w:p>
    <w:p w14:paraId="77B7925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48" w:history="1">
        <w:r>
          <w:rPr>
            <w:rStyle w:val="aff0"/>
            <w:rFonts w:hint="eastAsia"/>
          </w:rPr>
          <w:t xml:space="preserve">7.1.4.2 </w:t>
        </w:r>
        <w:r>
          <w:rPr>
            <w:rStyle w:val="aff0"/>
            <w:rFonts w:hint="eastAsia"/>
          </w:rPr>
          <w:t>法人综合库</w:t>
        </w:r>
        <w:r>
          <w:rPr>
            <w:rFonts w:hint="eastAsia"/>
          </w:rPr>
          <w:tab/>
        </w:r>
        <w:r>
          <w:rPr>
            <w:rFonts w:hint="eastAsia"/>
          </w:rPr>
          <w:fldChar w:fldCharType="begin"/>
        </w:r>
        <w:r>
          <w:rPr>
            <w:rFonts w:hint="eastAsia"/>
          </w:rPr>
          <w:instrText xml:space="preserve"> </w:instrText>
        </w:r>
        <w:r>
          <w:instrText>PAGEREF _Toc213053648 \h</w:instrText>
        </w:r>
        <w:r>
          <w:rPr>
            <w:rFonts w:hint="eastAsia"/>
          </w:rPr>
          <w:instrText xml:space="preserve"> </w:instrText>
        </w:r>
        <w:r>
          <w:rPr>
            <w:rFonts w:hint="eastAsia"/>
          </w:rPr>
        </w:r>
        <w:r>
          <w:rPr>
            <w:rFonts w:hint="eastAsia"/>
          </w:rPr>
          <w:fldChar w:fldCharType="separate"/>
        </w:r>
        <w:r>
          <w:t>84</w:t>
        </w:r>
        <w:r>
          <w:rPr>
            <w:rFonts w:hint="eastAsia"/>
          </w:rPr>
          <w:fldChar w:fldCharType="end"/>
        </w:r>
      </w:hyperlink>
    </w:p>
    <w:p w14:paraId="58766E18"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49" w:history="1">
        <w:r>
          <w:rPr>
            <w:rStyle w:val="aff0"/>
            <w:rFonts w:hint="eastAsia"/>
          </w:rPr>
          <w:t xml:space="preserve">7.1.5 </w:t>
        </w:r>
        <w:r>
          <w:rPr>
            <w:rStyle w:val="aff0"/>
            <w:rFonts w:hint="eastAsia"/>
          </w:rPr>
          <w:t>人企关系图谱</w:t>
        </w:r>
        <w:r>
          <w:rPr>
            <w:rFonts w:hint="eastAsia"/>
          </w:rPr>
          <w:tab/>
        </w:r>
        <w:r>
          <w:rPr>
            <w:rFonts w:hint="eastAsia"/>
          </w:rPr>
          <w:fldChar w:fldCharType="begin"/>
        </w:r>
        <w:r>
          <w:rPr>
            <w:rFonts w:hint="eastAsia"/>
          </w:rPr>
          <w:instrText xml:space="preserve"> </w:instrText>
        </w:r>
        <w:r>
          <w:instrText>PAGEREF _Toc213053649 \h</w:instrText>
        </w:r>
        <w:r>
          <w:rPr>
            <w:rFonts w:hint="eastAsia"/>
          </w:rPr>
          <w:instrText xml:space="preserve"> </w:instrText>
        </w:r>
        <w:r>
          <w:rPr>
            <w:rFonts w:hint="eastAsia"/>
          </w:rPr>
        </w:r>
        <w:r>
          <w:rPr>
            <w:rFonts w:hint="eastAsia"/>
          </w:rPr>
          <w:fldChar w:fldCharType="separate"/>
        </w:r>
        <w:r>
          <w:t>85</w:t>
        </w:r>
        <w:r>
          <w:rPr>
            <w:rFonts w:hint="eastAsia"/>
          </w:rPr>
          <w:fldChar w:fldCharType="end"/>
        </w:r>
      </w:hyperlink>
    </w:p>
    <w:p w14:paraId="526A8208"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50" w:history="1">
        <w:r>
          <w:rPr>
            <w:rStyle w:val="aff0"/>
            <w:rFonts w:hint="eastAsia"/>
          </w:rPr>
          <w:t xml:space="preserve">7.1.5.1 </w:t>
        </w:r>
        <w:r>
          <w:rPr>
            <w:rStyle w:val="aff0"/>
            <w:rFonts w:hint="eastAsia"/>
          </w:rPr>
          <w:t>人企数据梳理</w:t>
        </w:r>
        <w:r>
          <w:rPr>
            <w:rFonts w:hint="eastAsia"/>
          </w:rPr>
          <w:tab/>
        </w:r>
        <w:r>
          <w:rPr>
            <w:rFonts w:hint="eastAsia"/>
          </w:rPr>
          <w:fldChar w:fldCharType="begin"/>
        </w:r>
        <w:r>
          <w:rPr>
            <w:rFonts w:hint="eastAsia"/>
          </w:rPr>
          <w:instrText xml:space="preserve"> </w:instrText>
        </w:r>
        <w:r>
          <w:instrText>PAGEREF _Toc213053650 \h</w:instrText>
        </w:r>
        <w:r>
          <w:rPr>
            <w:rFonts w:hint="eastAsia"/>
          </w:rPr>
          <w:instrText xml:space="preserve"> </w:instrText>
        </w:r>
        <w:r>
          <w:rPr>
            <w:rFonts w:hint="eastAsia"/>
          </w:rPr>
        </w:r>
        <w:r>
          <w:rPr>
            <w:rFonts w:hint="eastAsia"/>
          </w:rPr>
          <w:fldChar w:fldCharType="separate"/>
        </w:r>
        <w:r>
          <w:t>85</w:t>
        </w:r>
        <w:r>
          <w:rPr>
            <w:rFonts w:hint="eastAsia"/>
          </w:rPr>
          <w:fldChar w:fldCharType="end"/>
        </w:r>
      </w:hyperlink>
    </w:p>
    <w:p w14:paraId="5B0B5BA6"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51" w:history="1">
        <w:r>
          <w:rPr>
            <w:rStyle w:val="aff0"/>
            <w:rFonts w:hint="eastAsia"/>
          </w:rPr>
          <w:t xml:space="preserve">7.1.5.2 </w:t>
        </w:r>
        <w:r>
          <w:rPr>
            <w:rStyle w:val="aff0"/>
            <w:rFonts w:hint="eastAsia"/>
          </w:rPr>
          <w:t>实体关系</w:t>
        </w:r>
        <w:r>
          <w:rPr>
            <w:rFonts w:hint="eastAsia"/>
          </w:rPr>
          <w:tab/>
        </w:r>
        <w:r>
          <w:rPr>
            <w:rFonts w:hint="eastAsia"/>
          </w:rPr>
          <w:fldChar w:fldCharType="begin"/>
        </w:r>
        <w:r>
          <w:rPr>
            <w:rFonts w:hint="eastAsia"/>
          </w:rPr>
          <w:instrText xml:space="preserve"> </w:instrText>
        </w:r>
        <w:r>
          <w:instrText>PAGEREF _Toc213053651 \h</w:instrText>
        </w:r>
        <w:r>
          <w:rPr>
            <w:rFonts w:hint="eastAsia"/>
          </w:rPr>
          <w:instrText xml:space="preserve"> </w:instrText>
        </w:r>
        <w:r>
          <w:rPr>
            <w:rFonts w:hint="eastAsia"/>
          </w:rPr>
        </w:r>
        <w:r>
          <w:rPr>
            <w:rFonts w:hint="eastAsia"/>
          </w:rPr>
          <w:fldChar w:fldCharType="separate"/>
        </w:r>
        <w:r>
          <w:t>85</w:t>
        </w:r>
        <w:r>
          <w:rPr>
            <w:rFonts w:hint="eastAsia"/>
          </w:rPr>
          <w:fldChar w:fldCharType="end"/>
        </w:r>
      </w:hyperlink>
    </w:p>
    <w:p w14:paraId="5DC7DAF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52" w:history="1">
        <w:r>
          <w:rPr>
            <w:rStyle w:val="aff0"/>
            <w:rFonts w:hint="eastAsia"/>
          </w:rPr>
          <w:t xml:space="preserve">7.1.5.3 </w:t>
        </w:r>
        <w:r>
          <w:rPr>
            <w:rStyle w:val="aff0"/>
            <w:rFonts w:hint="eastAsia"/>
          </w:rPr>
          <w:t>图谱构建</w:t>
        </w:r>
        <w:r>
          <w:rPr>
            <w:rFonts w:hint="eastAsia"/>
          </w:rPr>
          <w:tab/>
        </w:r>
        <w:r>
          <w:rPr>
            <w:rFonts w:hint="eastAsia"/>
          </w:rPr>
          <w:fldChar w:fldCharType="begin"/>
        </w:r>
        <w:r>
          <w:rPr>
            <w:rFonts w:hint="eastAsia"/>
          </w:rPr>
          <w:instrText xml:space="preserve"> </w:instrText>
        </w:r>
        <w:r>
          <w:instrText>PAGEREF _Toc213053652 \h</w:instrText>
        </w:r>
        <w:r>
          <w:rPr>
            <w:rFonts w:hint="eastAsia"/>
          </w:rPr>
          <w:instrText xml:space="preserve"> </w:instrText>
        </w:r>
        <w:r>
          <w:rPr>
            <w:rFonts w:hint="eastAsia"/>
          </w:rPr>
        </w:r>
        <w:r>
          <w:rPr>
            <w:rFonts w:hint="eastAsia"/>
          </w:rPr>
          <w:fldChar w:fldCharType="separate"/>
        </w:r>
        <w:r>
          <w:t>86</w:t>
        </w:r>
        <w:r>
          <w:rPr>
            <w:rFonts w:hint="eastAsia"/>
          </w:rPr>
          <w:fldChar w:fldCharType="end"/>
        </w:r>
      </w:hyperlink>
    </w:p>
    <w:p w14:paraId="57288355"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653" w:history="1">
        <w:r>
          <w:rPr>
            <w:rStyle w:val="aff0"/>
            <w:rFonts w:hint="eastAsia"/>
          </w:rPr>
          <w:t xml:space="preserve">7.2 </w:t>
        </w:r>
        <w:r>
          <w:rPr>
            <w:rStyle w:val="aff0"/>
            <w:rFonts w:hint="eastAsia"/>
          </w:rPr>
          <w:t>共性组件</w:t>
        </w:r>
        <w:r>
          <w:rPr>
            <w:rFonts w:hint="eastAsia"/>
          </w:rPr>
          <w:tab/>
        </w:r>
        <w:r>
          <w:rPr>
            <w:rFonts w:hint="eastAsia"/>
          </w:rPr>
          <w:fldChar w:fldCharType="begin"/>
        </w:r>
        <w:r>
          <w:rPr>
            <w:rFonts w:hint="eastAsia"/>
          </w:rPr>
          <w:instrText xml:space="preserve"> </w:instrText>
        </w:r>
        <w:r>
          <w:instrText>PAGEREF _Toc213053653 \h</w:instrText>
        </w:r>
        <w:r>
          <w:rPr>
            <w:rFonts w:hint="eastAsia"/>
          </w:rPr>
          <w:instrText xml:space="preserve"> </w:instrText>
        </w:r>
        <w:r>
          <w:rPr>
            <w:rFonts w:hint="eastAsia"/>
          </w:rPr>
        </w:r>
        <w:r>
          <w:rPr>
            <w:rFonts w:hint="eastAsia"/>
          </w:rPr>
          <w:fldChar w:fldCharType="separate"/>
        </w:r>
        <w:r>
          <w:t>86</w:t>
        </w:r>
        <w:r>
          <w:rPr>
            <w:rFonts w:hint="eastAsia"/>
          </w:rPr>
          <w:fldChar w:fldCharType="end"/>
        </w:r>
      </w:hyperlink>
    </w:p>
    <w:p w14:paraId="48433DE7"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54" w:history="1">
        <w:r>
          <w:rPr>
            <w:rStyle w:val="aff0"/>
            <w:rFonts w:hint="eastAsia"/>
          </w:rPr>
          <w:t xml:space="preserve">7.2.1 </w:t>
        </w:r>
        <w:r>
          <w:rPr>
            <w:rStyle w:val="aff0"/>
            <w:rFonts w:hint="eastAsia"/>
          </w:rPr>
          <w:t>感知算法</w:t>
        </w:r>
        <w:r>
          <w:rPr>
            <w:rFonts w:hint="eastAsia"/>
          </w:rPr>
          <w:tab/>
        </w:r>
        <w:r>
          <w:rPr>
            <w:rFonts w:hint="eastAsia"/>
          </w:rPr>
          <w:fldChar w:fldCharType="begin"/>
        </w:r>
        <w:r>
          <w:rPr>
            <w:rFonts w:hint="eastAsia"/>
          </w:rPr>
          <w:instrText xml:space="preserve"> </w:instrText>
        </w:r>
        <w:r>
          <w:instrText>PAGEREF _Toc213053654 \h</w:instrText>
        </w:r>
        <w:r>
          <w:rPr>
            <w:rFonts w:hint="eastAsia"/>
          </w:rPr>
          <w:instrText xml:space="preserve"> </w:instrText>
        </w:r>
        <w:r>
          <w:rPr>
            <w:rFonts w:hint="eastAsia"/>
          </w:rPr>
        </w:r>
        <w:r>
          <w:rPr>
            <w:rFonts w:hint="eastAsia"/>
          </w:rPr>
          <w:fldChar w:fldCharType="separate"/>
        </w:r>
        <w:r>
          <w:t>86</w:t>
        </w:r>
        <w:r>
          <w:rPr>
            <w:rFonts w:hint="eastAsia"/>
          </w:rPr>
          <w:fldChar w:fldCharType="end"/>
        </w:r>
      </w:hyperlink>
    </w:p>
    <w:p w14:paraId="56AAA195"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55" w:history="1">
        <w:r>
          <w:rPr>
            <w:rStyle w:val="aff0"/>
            <w:rFonts w:hint="eastAsia"/>
          </w:rPr>
          <w:t xml:space="preserve">7.2.1.1 </w:t>
        </w:r>
        <w:r>
          <w:rPr>
            <w:rStyle w:val="aff0"/>
            <w:rFonts w:hint="eastAsia"/>
          </w:rPr>
          <w:t>感知管理服务平台</w:t>
        </w:r>
        <w:r>
          <w:rPr>
            <w:rFonts w:hint="eastAsia"/>
          </w:rPr>
          <w:tab/>
        </w:r>
        <w:r>
          <w:rPr>
            <w:rFonts w:hint="eastAsia"/>
          </w:rPr>
          <w:fldChar w:fldCharType="begin"/>
        </w:r>
        <w:r>
          <w:rPr>
            <w:rFonts w:hint="eastAsia"/>
          </w:rPr>
          <w:instrText xml:space="preserve"> </w:instrText>
        </w:r>
        <w:r>
          <w:instrText>PAGEREF _Toc213053655 \h</w:instrText>
        </w:r>
        <w:r>
          <w:rPr>
            <w:rFonts w:hint="eastAsia"/>
          </w:rPr>
          <w:instrText xml:space="preserve"> </w:instrText>
        </w:r>
        <w:r>
          <w:rPr>
            <w:rFonts w:hint="eastAsia"/>
          </w:rPr>
        </w:r>
        <w:r>
          <w:rPr>
            <w:rFonts w:hint="eastAsia"/>
          </w:rPr>
          <w:fldChar w:fldCharType="separate"/>
        </w:r>
        <w:r>
          <w:t>86</w:t>
        </w:r>
        <w:r>
          <w:rPr>
            <w:rFonts w:hint="eastAsia"/>
          </w:rPr>
          <w:fldChar w:fldCharType="end"/>
        </w:r>
      </w:hyperlink>
    </w:p>
    <w:p w14:paraId="6B05A2B9"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56" w:history="1">
        <w:r>
          <w:rPr>
            <w:rStyle w:val="aff0"/>
            <w:rFonts w:hint="eastAsia"/>
          </w:rPr>
          <w:t xml:space="preserve">7.2.1.2 </w:t>
        </w:r>
        <w:r>
          <w:rPr>
            <w:rStyle w:val="aff0"/>
            <w:rFonts w:hint="eastAsia"/>
          </w:rPr>
          <w:t>主题应用</w:t>
        </w:r>
        <w:r>
          <w:rPr>
            <w:rFonts w:hint="eastAsia"/>
          </w:rPr>
          <w:tab/>
        </w:r>
        <w:r>
          <w:rPr>
            <w:rFonts w:hint="eastAsia"/>
          </w:rPr>
          <w:fldChar w:fldCharType="begin"/>
        </w:r>
        <w:r>
          <w:rPr>
            <w:rFonts w:hint="eastAsia"/>
          </w:rPr>
          <w:instrText xml:space="preserve"> </w:instrText>
        </w:r>
        <w:r>
          <w:instrText>PAGEREF _Toc213053656 \h</w:instrText>
        </w:r>
        <w:r>
          <w:rPr>
            <w:rFonts w:hint="eastAsia"/>
          </w:rPr>
          <w:instrText xml:space="preserve"> </w:instrText>
        </w:r>
        <w:r>
          <w:rPr>
            <w:rFonts w:hint="eastAsia"/>
          </w:rPr>
        </w:r>
        <w:r>
          <w:rPr>
            <w:rFonts w:hint="eastAsia"/>
          </w:rPr>
          <w:fldChar w:fldCharType="separate"/>
        </w:r>
        <w:r>
          <w:t>107</w:t>
        </w:r>
        <w:r>
          <w:rPr>
            <w:rFonts w:hint="eastAsia"/>
          </w:rPr>
          <w:fldChar w:fldCharType="end"/>
        </w:r>
      </w:hyperlink>
    </w:p>
    <w:p w14:paraId="52408BFE"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57" w:history="1">
        <w:r>
          <w:rPr>
            <w:rStyle w:val="aff0"/>
            <w:rFonts w:hint="eastAsia"/>
          </w:rPr>
          <w:t xml:space="preserve">7.2.1.3 </w:t>
        </w:r>
        <w:r>
          <w:rPr>
            <w:rStyle w:val="aff0"/>
            <w:rFonts w:hint="eastAsia"/>
          </w:rPr>
          <w:t>智能算法管理</w:t>
        </w:r>
        <w:r>
          <w:rPr>
            <w:rFonts w:hint="eastAsia"/>
          </w:rPr>
          <w:tab/>
        </w:r>
        <w:r>
          <w:rPr>
            <w:rFonts w:hint="eastAsia"/>
          </w:rPr>
          <w:fldChar w:fldCharType="begin"/>
        </w:r>
        <w:r>
          <w:rPr>
            <w:rFonts w:hint="eastAsia"/>
          </w:rPr>
          <w:instrText xml:space="preserve"> </w:instrText>
        </w:r>
        <w:r>
          <w:instrText>PAGEREF _Toc213053657 \h</w:instrText>
        </w:r>
        <w:r>
          <w:rPr>
            <w:rFonts w:hint="eastAsia"/>
          </w:rPr>
          <w:instrText xml:space="preserve"> </w:instrText>
        </w:r>
        <w:r>
          <w:rPr>
            <w:rFonts w:hint="eastAsia"/>
          </w:rPr>
        </w:r>
        <w:r>
          <w:rPr>
            <w:rFonts w:hint="eastAsia"/>
          </w:rPr>
          <w:fldChar w:fldCharType="separate"/>
        </w:r>
        <w:r>
          <w:t>115</w:t>
        </w:r>
        <w:r>
          <w:rPr>
            <w:rFonts w:hint="eastAsia"/>
          </w:rPr>
          <w:fldChar w:fldCharType="end"/>
        </w:r>
      </w:hyperlink>
    </w:p>
    <w:p w14:paraId="1147619F"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58" w:history="1">
        <w:r>
          <w:rPr>
            <w:rStyle w:val="aff0"/>
            <w:rFonts w:hint="eastAsia"/>
          </w:rPr>
          <w:t xml:space="preserve">7.2.1.4 </w:t>
        </w:r>
        <w:r>
          <w:rPr>
            <w:rStyle w:val="aff0"/>
            <w:rFonts w:hint="eastAsia"/>
          </w:rPr>
          <w:t>算法策略管理</w:t>
        </w:r>
        <w:r>
          <w:rPr>
            <w:rFonts w:hint="eastAsia"/>
          </w:rPr>
          <w:tab/>
        </w:r>
        <w:r>
          <w:rPr>
            <w:rFonts w:hint="eastAsia"/>
          </w:rPr>
          <w:fldChar w:fldCharType="begin"/>
        </w:r>
        <w:r>
          <w:rPr>
            <w:rFonts w:hint="eastAsia"/>
          </w:rPr>
          <w:instrText xml:space="preserve"> </w:instrText>
        </w:r>
        <w:r>
          <w:instrText>PAGEREF _Toc213053658 \h</w:instrText>
        </w:r>
        <w:r>
          <w:rPr>
            <w:rFonts w:hint="eastAsia"/>
          </w:rPr>
          <w:instrText xml:space="preserve"> </w:instrText>
        </w:r>
        <w:r>
          <w:rPr>
            <w:rFonts w:hint="eastAsia"/>
          </w:rPr>
        </w:r>
        <w:r>
          <w:rPr>
            <w:rFonts w:hint="eastAsia"/>
          </w:rPr>
          <w:fldChar w:fldCharType="separate"/>
        </w:r>
        <w:r>
          <w:t>118</w:t>
        </w:r>
        <w:r>
          <w:rPr>
            <w:rFonts w:hint="eastAsia"/>
          </w:rPr>
          <w:fldChar w:fldCharType="end"/>
        </w:r>
      </w:hyperlink>
    </w:p>
    <w:p w14:paraId="7A78DC23"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59" w:history="1">
        <w:r>
          <w:rPr>
            <w:rStyle w:val="aff0"/>
            <w:rFonts w:hint="eastAsia"/>
          </w:rPr>
          <w:t xml:space="preserve">7.2.2 </w:t>
        </w:r>
        <w:r>
          <w:rPr>
            <w:rStyle w:val="aff0"/>
            <w:rFonts w:hint="eastAsia"/>
          </w:rPr>
          <w:t>数据治理</w:t>
        </w:r>
        <w:r>
          <w:rPr>
            <w:rFonts w:hint="eastAsia"/>
          </w:rPr>
          <w:tab/>
        </w:r>
        <w:r>
          <w:rPr>
            <w:rFonts w:hint="eastAsia"/>
          </w:rPr>
          <w:fldChar w:fldCharType="begin"/>
        </w:r>
        <w:r>
          <w:rPr>
            <w:rFonts w:hint="eastAsia"/>
          </w:rPr>
          <w:instrText xml:space="preserve"> </w:instrText>
        </w:r>
        <w:r>
          <w:instrText>PAGEREF _Toc213053659 \h</w:instrText>
        </w:r>
        <w:r>
          <w:rPr>
            <w:rFonts w:hint="eastAsia"/>
          </w:rPr>
          <w:instrText xml:space="preserve"> </w:instrText>
        </w:r>
        <w:r>
          <w:rPr>
            <w:rFonts w:hint="eastAsia"/>
          </w:rPr>
        </w:r>
        <w:r>
          <w:rPr>
            <w:rFonts w:hint="eastAsia"/>
          </w:rPr>
          <w:fldChar w:fldCharType="separate"/>
        </w:r>
        <w:r>
          <w:t>124</w:t>
        </w:r>
        <w:r>
          <w:rPr>
            <w:rFonts w:hint="eastAsia"/>
          </w:rPr>
          <w:fldChar w:fldCharType="end"/>
        </w:r>
      </w:hyperlink>
    </w:p>
    <w:p w14:paraId="09A22095"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60" w:history="1">
        <w:r>
          <w:rPr>
            <w:rStyle w:val="aff0"/>
            <w:rFonts w:hint="eastAsia"/>
          </w:rPr>
          <w:t xml:space="preserve">7.2.2.1 </w:t>
        </w:r>
        <w:r>
          <w:rPr>
            <w:rStyle w:val="aff0"/>
            <w:rFonts w:hint="eastAsia"/>
          </w:rPr>
          <w:t>数据标准化</w:t>
        </w:r>
        <w:r>
          <w:rPr>
            <w:rFonts w:hint="eastAsia"/>
          </w:rPr>
          <w:tab/>
        </w:r>
        <w:r>
          <w:rPr>
            <w:rFonts w:hint="eastAsia"/>
          </w:rPr>
          <w:fldChar w:fldCharType="begin"/>
        </w:r>
        <w:r>
          <w:rPr>
            <w:rFonts w:hint="eastAsia"/>
          </w:rPr>
          <w:instrText xml:space="preserve"> </w:instrText>
        </w:r>
        <w:r>
          <w:instrText>PAGEREF _Toc213053660 \h</w:instrText>
        </w:r>
        <w:r>
          <w:rPr>
            <w:rFonts w:hint="eastAsia"/>
          </w:rPr>
          <w:instrText xml:space="preserve"> </w:instrText>
        </w:r>
        <w:r>
          <w:rPr>
            <w:rFonts w:hint="eastAsia"/>
          </w:rPr>
        </w:r>
        <w:r>
          <w:rPr>
            <w:rFonts w:hint="eastAsia"/>
          </w:rPr>
          <w:fldChar w:fldCharType="separate"/>
        </w:r>
        <w:r>
          <w:t>124</w:t>
        </w:r>
        <w:r>
          <w:rPr>
            <w:rFonts w:hint="eastAsia"/>
          </w:rPr>
          <w:fldChar w:fldCharType="end"/>
        </w:r>
      </w:hyperlink>
    </w:p>
    <w:p w14:paraId="2BC89CF7"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61" w:history="1">
        <w:r>
          <w:rPr>
            <w:rStyle w:val="aff0"/>
            <w:rFonts w:hint="eastAsia"/>
          </w:rPr>
          <w:t xml:space="preserve">7.2.2.2 </w:t>
        </w:r>
        <w:r>
          <w:rPr>
            <w:rStyle w:val="aff0"/>
            <w:rFonts w:hint="eastAsia"/>
          </w:rPr>
          <w:t>元数据管理</w:t>
        </w:r>
        <w:r>
          <w:rPr>
            <w:rFonts w:hint="eastAsia"/>
          </w:rPr>
          <w:tab/>
        </w:r>
        <w:r>
          <w:rPr>
            <w:rFonts w:hint="eastAsia"/>
          </w:rPr>
          <w:fldChar w:fldCharType="begin"/>
        </w:r>
        <w:r>
          <w:rPr>
            <w:rFonts w:hint="eastAsia"/>
          </w:rPr>
          <w:instrText xml:space="preserve"> </w:instrText>
        </w:r>
        <w:r>
          <w:instrText>PAGEREF _Toc213053661 \h</w:instrText>
        </w:r>
        <w:r>
          <w:rPr>
            <w:rFonts w:hint="eastAsia"/>
          </w:rPr>
          <w:instrText xml:space="preserve"> </w:instrText>
        </w:r>
        <w:r>
          <w:rPr>
            <w:rFonts w:hint="eastAsia"/>
          </w:rPr>
        </w:r>
        <w:r>
          <w:rPr>
            <w:rFonts w:hint="eastAsia"/>
          </w:rPr>
          <w:fldChar w:fldCharType="separate"/>
        </w:r>
        <w:r>
          <w:t>126</w:t>
        </w:r>
        <w:r>
          <w:rPr>
            <w:rFonts w:hint="eastAsia"/>
          </w:rPr>
          <w:fldChar w:fldCharType="end"/>
        </w:r>
      </w:hyperlink>
    </w:p>
    <w:p w14:paraId="4A3A8958"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62" w:history="1">
        <w:r>
          <w:rPr>
            <w:rStyle w:val="aff0"/>
            <w:rFonts w:hint="eastAsia"/>
          </w:rPr>
          <w:t xml:space="preserve">7.2.2.3 </w:t>
        </w:r>
        <w:r>
          <w:rPr>
            <w:rStyle w:val="aff0"/>
            <w:rFonts w:hint="eastAsia"/>
          </w:rPr>
          <w:t>数据质量评估</w:t>
        </w:r>
        <w:r>
          <w:rPr>
            <w:rFonts w:hint="eastAsia"/>
          </w:rPr>
          <w:tab/>
        </w:r>
        <w:r>
          <w:rPr>
            <w:rFonts w:hint="eastAsia"/>
          </w:rPr>
          <w:fldChar w:fldCharType="begin"/>
        </w:r>
        <w:r>
          <w:rPr>
            <w:rFonts w:hint="eastAsia"/>
          </w:rPr>
          <w:instrText xml:space="preserve"> </w:instrText>
        </w:r>
        <w:r>
          <w:instrText>PAGEREF _Toc213053662 \h</w:instrText>
        </w:r>
        <w:r>
          <w:rPr>
            <w:rFonts w:hint="eastAsia"/>
          </w:rPr>
          <w:instrText xml:space="preserve"> </w:instrText>
        </w:r>
        <w:r>
          <w:rPr>
            <w:rFonts w:hint="eastAsia"/>
          </w:rPr>
        </w:r>
        <w:r>
          <w:rPr>
            <w:rFonts w:hint="eastAsia"/>
          </w:rPr>
          <w:fldChar w:fldCharType="separate"/>
        </w:r>
        <w:r>
          <w:t>127</w:t>
        </w:r>
        <w:r>
          <w:rPr>
            <w:rFonts w:hint="eastAsia"/>
          </w:rPr>
          <w:fldChar w:fldCharType="end"/>
        </w:r>
      </w:hyperlink>
    </w:p>
    <w:p w14:paraId="42B3D819"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63" w:history="1">
        <w:r>
          <w:rPr>
            <w:rStyle w:val="aff0"/>
            <w:rFonts w:hint="eastAsia"/>
          </w:rPr>
          <w:t xml:space="preserve">7.2.2.4 </w:t>
        </w:r>
        <w:r>
          <w:rPr>
            <w:rStyle w:val="aff0"/>
            <w:rFonts w:hint="eastAsia"/>
          </w:rPr>
          <w:t>数据质量监控</w:t>
        </w:r>
        <w:r>
          <w:rPr>
            <w:rFonts w:hint="eastAsia"/>
          </w:rPr>
          <w:tab/>
        </w:r>
        <w:r>
          <w:rPr>
            <w:rFonts w:hint="eastAsia"/>
          </w:rPr>
          <w:fldChar w:fldCharType="begin"/>
        </w:r>
        <w:r>
          <w:rPr>
            <w:rFonts w:hint="eastAsia"/>
          </w:rPr>
          <w:instrText xml:space="preserve"> </w:instrText>
        </w:r>
        <w:r>
          <w:instrText>PAGEREF _Toc213053663 \h</w:instrText>
        </w:r>
        <w:r>
          <w:rPr>
            <w:rFonts w:hint="eastAsia"/>
          </w:rPr>
          <w:instrText xml:space="preserve"> </w:instrText>
        </w:r>
        <w:r>
          <w:rPr>
            <w:rFonts w:hint="eastAsia"/>
          </w:rPr>
        </w:r>
        <w:r>
          <w:rPr>
            <w:rFonts w:hint="eastAsia"/>
          </w:rPr>
          <w:fldChar w:fldCharType="separate"/>
        </w:r>
        <w:r>
          <w:t>128</w:t>
        </w:r>
        <w:r>
          <w:rPr>
            <w:rFonts w:hint="eastAsia"/>
          </w:rPr>
          <w:fldChar w:fldCharType="end"/>
        </w:r>
      </w:hyperlink>
    </w:p>
    <w:p w14:paraId="08761CD7"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64" w:history="1">
        <w:r>
          <w:rPr>
            <w:rStyle w:val="aff0"/>
            <w:rFonts w:hint="eastAsia"/>
          </w:rPr>
          <w:t xml:space="preserve">7.2.2.5 </w:t>
        </w:r>
        <w:r>
          <w:rPr>
            <w:rStyle w:val="aff0"/>
            <w:rFonts w:hint="eastAsia"/>
          </w:rPr>
          <w:t>稽核规则维护</w:t>
        </w:r>
        <w:r>
          <w:rPr>
            <w:rFonts w:hint="eastAsia"/>
          </w:rPr>
          <w:tab/>
        </w:r>
        <w:r>
          <w:rPr>
            <w:rFonts w:hint="eastAsia"/>
          </w:rPr>
          <w:fldChar w:fldCharType="begin"/>
        </w:r>
        <w:r>
          <w:rPr>
            <w:rFonts w:hint="eastAsia"/>
          </w:rPr>
          <w:instrText xml:space="preserve"> </w:instrText>
        </w:r>
        <w:r>
          <w:instrText>PAGEREF _Toc213053664 \h</w:instrText>
        </w:r>
        <w:r>
          <w:rPr>
            <w:rFonts w:hint="eastAsia"/>
          </w:rPr>
          <w:instrText xml:space="preserve"> </w:instrText>
        </w:r>
        <w:r>
          <w:rPr>
            <w:rFonts w:hint="eastAsia"/>
          </w:rPr>
        </w:r>
        <w:r>
          <w:rPr>
            <w:rFonts w:hint="eastAsia"/>
          </w:rPr>
          <w:fldChar w:fldCharType="separate"/>
        </w:r>
        <w:r>
          <w:t>128</w:t>
        </w:r>
        <w:r>
          <w:rPr>
            <w:rFonts w:hint="eastAsia"/>
          </w:rPr>
          <w:fldChar w:fldCharType="end"/>
        </w:r>
      </w:hyperlink>
    </w:p>
    <w:p w14:paraId="363D0AD8"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65" w:history="1">
        <w:r>
          <w:rPr>
            <w:rStyle w:val="aff0"/>
            <w:rFonts w:hint="eastAsia"/>
          </w:rPr>
          <w:t xml:space="preserve">7.2.2.6 </w:t>
        </w:r>
        <w:r>
          <w:rPr>
            <w:rStyle w:val="aff0"/>
            <w:rFonts w:hint="eastAsia"/>
          </w:rPr>
          <w:t>数据共享交换</w:t>
        </w:r>
        <w:r>
          <w:rPr>
            <w:rFonts w:hint="eastAsia"/>
          </w:rPr>
          <w:tab/>
        </w:r>
        <w:r>
          <w:rPr>
            <w:rFonts w:hint="eastAsia"/>
          </w:rPr>
          <w:fldChar w:fldCharType="begin"/>
        </w:r>
        <w:r>
          <w:rPr>
            <w:rFonts w:hint="eastAsia"/>
          </w:rPr>
          <w:instrText xml:space="preserve"> </w:instrText>
        </w:r>
        <w:r>
          <w:instrText>PAGEREF _Toc213053665 \h</w:instrText>
        </w:r>
        <w:r>
          <w:rPr>
            <w:rFonts w:hint="eastAsia"/>
          </w:rPr>
          <w:instrText xml:space="preserve"> </w:instrText>
        </w:r>
        <w:r>
          <w:rPr>
            <w:rFonts w:hint="eastAsia"/>
          </w:rPr>
        </w:r>
        <w:r>
          <w:rPr>
            <w:rFonts w:hint="eastAsia"/>
          </w:rPr>
          <w:fldChar w:fldCharType="separate"/>
        </w:r>
        <w:r>
          <w:t>128</w:t>
        </w:r>
        <w:r>
          <w:rPr>
            <w:rFonts w:hint="eastAsia"/>
          </w:rPr>
          <w:fldChar w:fldCharType="end"/>
        </w:r>
      </w:hyperlink>
    </w:p>
    <w:p w14:paraId="5ED5D6C9"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66" w:history="1">
        <w:r>
          <w:rPr>
            <w:rStyle w:val="aff0"/>
            <w:rFonts w:hint="eastAsia"/>
          </w:rPr>
          <w:t xml:space="preserve">7.2.3 </w:t>
        </w:r>
        <w:r>
          <w:rPr>
            <w:rStyle w:val="aff0"/>
            <w:rFonts w:hint="eastAsia"/>
          </w:rPr>
          <w:t>数据标签</w:t>
        </w:r>
        <w:r>
          <w:rPr>
            <w:rFonts w:hint="eastAsia"/>
          </w:rPr>
          <w:tab/>
        </w:r>
        <w:r>
          <w:rPr>
            <w:rFonts w:hint="eastAsia"/>
          </w:rPr>
          <w:fldChar w:fldCharType="begin"/>
        </w:r>
        <w:r>
          <w:rPr>
            <w:rFonts w:hint="eastAsia"/>
          </w:rPr>
          <w:instrText xml:space="preserve"> </w:instrText>
        </w:r>
        <w:r>
          <w:instrText>PAGEREF _Toc213053666 \h</w:instrText>
        </w:r>
        <w:r>
          <w:rPr>
            <w:rFonts w:hint="eastAsia"/>
          </w:rPr>
          <w:instrText xml:space="preserve"> </w:instrText>
        </w:r>
        <w:r>
          <w:rPr>
            <w:rFonts w:hint="eastAsia"/>
          </w:rPr>
        </w:r>
        <w:r>
          <w:rPr>
            <w:rFonts w:hint="eastAsia"/>
          </w:rPr>
          <w:fldChar w:fldCharType="separate"/>
        </w:r>
        <w:r>
          <w:t>129</w:t>
        </w:r>
        <w:r>
          <w:rPr>
            <w:rFonts w:hint="eastAsia"/>
          </w:rPr>
          <w:fldChar w:fldCharType="end"/>
        </w:r>
      </w:hyperlink>
    </w:p>
    <w:p w14:paraId="4C9DC073"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67" w:history="1">
        <w:r>
          <w:rPr>
            <w:rStyle w:val="aff0"/>
            <w:rFonts w:hint="eastAsia"/>
          </w:rPr>
          <w:t xml:space="preserve">7.2.3.1 </w:t>
        </w:r>
        <w:r>
          <w:rPr>
            <w:rStyle w:val="aff0"/>
            <w:rFonts w:hint="eastAsia"/>
          </w:rPr>
          <w:t>标签类目体系设计</w:t>
        </w:r>
        <w:r>
          <w:rPr>
            <w:rFonts w:hint="eastAsia"/>
          </w:rPr>
          <w:tab/>
        </w:r>
        <w:r>
          <w:rPr>
            <w:rFonts w:hint="eastAsia"/>
          </w:rPr>
          <w:fldChar w:fldCharType="begin"/>
        </w:r>
        <w:r>
          <w:rPr>
            <w:rFonts w:hint="eastAsia"/>
          </w:rPr>
          <w:instrText xml:space="preserve"> </w:instrText>
        </w:r>
        <w:r>
          <w:instrText>PAGEREF _Toc213053667 \h</w:instrText>
        </w:r>
        <w:r>
          <w:rPr>
            <w:rFonts w:hint="eastAsia"/>
          </w:rPr>
          <w:instrText xml:space="preserve"> </w:instrText>
        </w:r>
        <w:r>
          <w:rPr>
            <w:rFonts w:hint="eastAsia"/>
          </w:rPr>
        </w:r>
        <w:r>
          <w:rPr>
            <w:rFonts w:hint="eastAsia"/>
          </w:rPr>
          <w:fldChar w:fldCharType="separate"/>
        </w:r>
        <w:r>
          <w:t>129</w:t>
        </w:r>
        <w:r>
          <w:rPr>
            <w:rFonts w:hint="eastAsia"/>
          </w:rPr>
          <w:fldChar w:fldCharType="end"/>
        </w:r>
      </w:hyperlink>
    </w:p>
    <w:p w14:paraId="5AECD70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68" w:history="1">
        <w:r>
          <w:rPr>
            <w:rStyle w:val="aff0"/>
            <w:rFonts w:hint="eastAsia"/>
          </w:rPr>
          <w:t xml:space="preserve">7.2.3.2 </w:t>
        </w:r>
        <w:r>
          <w:rPr>
            <w:rStyle w:val="aff0"/>
            <w:rFonts w:hint="eastAsia"/>
          </w:rPr>
          <w:t>标签的管理</w:t>
        </w:r>
        <w:r>
          <w:rPr>
            <w:rFonts w:hint="eastAsia"/>
          </w:rPr>
          <w:tab/>
        </w:r>
        <w:r>
          <w:rPr>
            <w:rFonts w:hint="eastAsia"/>
          </w:rPr>
          <w:fldChar w:fldCharType="begin"/>
        </w:r>
        <w:r>
          <w:rPr>
            <w:rFonts w:hint="eastAsia"/>
          </w:rPr>
          <w:instrText xml:space="preserve"> </w:instrText>
        </w:r>
        <w:r>
          <w:instrText>PAGEREF _Toc213053668 \h</w:instrText>
        </w:r>
        <w:r>
          <w:rPr>
            <w:rFonts w:hint="eastAsia"/>
          </w:rPr>
          <w:instrText xml:space="preserve"> </w:instrText>
        </w:r>
        <w:r>
          <w:rPr>
            <w:rFonts w:hint="eastAsia"/>
          </w:rPr>
        </w:r>
        <w:r>
          <w:rPr>
            <w:rFonts w:hint="eastAsia"/>
          </w:rPr>
          <w:fldChar w:fldCharType="separate"/>
        </w:r>
        <w:r>
          <w:t>130</w:t>
        </w:r>
        <w:r>
          <w:rPr>
            <w:rFonts w:hint="eastAsia"/>
          </w:rPr>
          <w:fldChar w:fldCharType="end"/>
        </w:r>
      </w:hyperlink>
    </w:p>
    <w:p w14:paraId="4B027D9D"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69" w:history="1">
        <w:r>
          <w:rPr>
            <w:rStyle w:val="aff0"/>
            <w:rFonts w:hint="eastAsia"/>
          </w:rPr>
          <w:t xml:space="preserve">7.2.3.3 </w:t>
        </w:r>
        <w:r>
          <w:rPr>
            <w:rStyle w:val="aff0"/>
            <w:rFonts w:hint="eastAsia"/>
          </w:rPr>
          <w:t>人口标签体系</w:t>
        </w:r>
        <w:r>
          <w:rPr>
            <w:rFonts w:hint="eastAsia"/>
          </w:rPr>
          <w:tab/>
        </w:r>
        <w:r>
          <w:rPr>
            <w:rFonts w:hint="eastAsia"/>
          </w:rPr>
          <w:fldChar w:fldCharType="begin"/>
        </w:r>
        <w:r>
          <w:rPr>
            <w:rFonts w:hint="eastAsia"/>
          </w:rPr>
          <w:instrText xml:space="preserve"> </w:instrText>
        </w:r>
        <w:r>
          <w:instrText>PAGEREF _Toc213053669 \h</w:instrText>
        </w:r>
        <w:r>
          <w:rPr>
            <w:rFonts w:hint="eastAsia"/>
          </w:rPr>
          <w:instrText xml:space="preserve"> </w:instrText>
        </w:r>
        <w:r>
          <w:rPr>
            <w:rFonts w:hint="eastAsia"/>
          </w:rPr>
        </w:r>
        <w:r>
          <w:rPr>
            <w:rFonts w:hint="eastAsia"/>
          </w:rPr>
          <w:fldChar w:fldCharType="separate"/>
        </w:r>
        <w:r>
          <w:t>131</w:t>
        </w:r>
        <w:r>
          <w:rPr>
            <w:rFonts w:hint="eastAsia"/>
          </w:rPr>
          <w:fldChar w:fldCharType="end"/>
        </w:r>
      </w:hyperlink>
    </w:p>
    <w:p w14:paraId="3999C7D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70" w:history="1">
        <w:r>
          <w:rPr>
            <w:rStyle w:val="aff0"/>
            <w:rFonts w:hint="eastAsia"/>
          </w:rPr>
          <w:t xml:space="preserve">7.2.3.4 </w:t>
        </w:r>
        <w:r>
          <w:rPr>
            <w:rStyle w:val="aff0"/>
            <w:rFonts w:hint="eastAsia"/>
          </w:rPr>
          <w:t>企业标签体系</w:t>
        </w:r>
        <w:r>
          <w:rPr>
            <w:rFonts w:hint="eastAsia"/>
          </w:rPr>
          <w:tab/>
        </w:r>
        <w:r>
          <w:rPr>
            <w:rFonts w:hint="eastAsia"/>
          </w:rPr>
          <w:fldChar w:fldCharType="begin"/>
        </w:r>
        <w:r>
          <w:rPr>
            <w:rFonts w:hint="eastAsia"/>
          </w:rPr>
          <w:instrText xml:space="preserve"> </w:instrText>
        </w:r>
        <w:r>
          <w:instrText>PAGEREF _Toc213053670 \h</w:instrText>
        </w:r>
        <w:r>
          <w:rPr>
            <w:rFonts w:hint="eastAsia"/>
          </w:rPr>
          <w:instrText xml:space="preserve"> </w:instrText>
        </w:r>
        <w:r>
          <w:rPr>
            <w:rFonts w:hint="eastAsia"/>
          </w:rPr>
        </w:r>
        <w:r>
          <w:rPr>
            <w:rFonts w:hint="eastAsia"/>
          </w:rPr>
          <w:fldChar w:fldCharType="separate"/>
        </w:r>
        <w:r>
          <w:t>131</w:t>
        </w:r>
        <w:r>
          <w:rPr>
            <w:rFonts w:hint="eastAsia"/>
          </w:rPr>
          <w:fldChar w:fldCharType="end"/>
        </w:r>
      </w:hyperlink>
    </w:p>
    <w:p w14:paraId="5B94CB8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71" w:history="1">
        <w:r>
          <w:rPr>
            <w:rStyle w:val="aff0"/>
            <w:rFonts w:hint="eastAsia"/>
          </w:rPr>
          <w:t xml:space="preserve">7.2.3.5 </w:t>
        </w:r>
        <w:r>
          <w:rPr>
            <w:rStyle w:val="aff0"/>
            <w:rFonts w:hint="eastAsia"/>
          </w:rPr>
          <w:t>考评统计功能</w:t>
        </w:r>
        <w:r>
          <w:rPr>
            <w:rFonts w:hint="eastAsia"/>
          </w:rPr>
          <w:tab/>
        </w:r>
        <w:r>
          <w:rPr>
            <w:rFonts w:hint="eastAsia"/>
          </w:rPr>
          <w:fldChar w:fldCharType="begin"/>
        </w:r>
        <w:r>
          <w:rPr>
            <w:rFonts w:hint="eastAsia"/>
          </w:rPr>
          <w:instrText xml:space="preserve"> </w:instrText>
        </w:r>
        <w:r>
          <w:instrText>PAGEREF _Toc213053671 \h</w:instrText>
        </w:r>
        <w:r>
          <w:rPr>
            <w:rFonts w:hint="eastAsia"/>
          </w:rPr>
          <w:instrText xml:space="preserve"> </w:instrText>
        </w:r>
        <w:r>
          <w:rPr>
            <w:rFonts w:hint="eastAsia"/>
          </w:rPr>
        </w:r>
        <w:r>
          <w:rPr>
            <w:rFonts w:hint="eastAsia"/>
          </w:rPr>
          <w:fldChar w:fldCharType="separate"/>
        </w:r>
        <w:r>
          <w:t>131</w:t>
        </w:r>
        <w:r>
          <w:rPr>
            <w:rFonts w:hint="eastAsia"/>
          </w:rPr>
          <w:fldChar w:fldCharType="end"/>
        </w:r>
      </w:hyperlink>
    </w:p>
    <w:p w14:paraId="765142B3"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72" w:history="1">
        <w:r>
          <w:rPr>
            <w:rStyle w:val="aff0"/>
            <w:rFonts w:hint="eastAsia"/>
          </w:rPr>
          <w:t xml:space="preserve">7.2.3.6 </w:t>
        </w:r>
        <w:r>
          <w:rPr>
            <w:rStyle w:val="aff0"/>
            <w:rFonts w:hint="eastAsia"/>
          </w:rPr>
          <w:t>智能搜索功能</w:t>
        </w:r>
        <w:r>
          <w:rPr>
            <w:rFonts w:hint="eastAsia"/>
          </w:rPr>
          <w:tab/>
        </w:r>
        <w:r>
          <w:rPr>
            <w:rFonts w:hint="eastAsia"/>
          </w:rPr>
          <w:fldChar w:fldCharType="begin"/>
        </w:r>
        <w:r>
          <w:rPr>
            <w:rFonts w:hint="eastAsia"/>
          </w:rPr>
          <w:instrText xml:space="preserve"> </w:instrText>
        </w:r>
        <w:r>
          <w:instrText>PAGEREF _Toc213053672 \h</w:instrText>
        </w:r>
        <w:r>
          <w:rPr>
            <w:rFonts w:hint="eastAsia"/>
          </w:rPr>
          <w:instrText xml:space="preserve"> </w:instrText>
        </w:r>
        <w:r>
          <w:rPr>
            <w:rFonts w:hint="eastAsia"/>
          </w:rPr>
        </w:r>
        <w:r>
          <w:rPr>
            <w:rFonts w:hint="eastAsia"/>
          </w:rPr>
          <w:fldChar w:fldCharType="separate"/>
        </w:r>
        <w:r>
          <w:t>132</w:t>
        </w:r>
        <w:r>
          <w:rPr>
            <w:rFonts w:hint="eastAsia"/>
          </w:rPr>
          <w:fldChar w:fldCharType="end"/>
        </w:r>
      </w:hyperlink>
    </w:p>
    <w:p w14:paraId="2678B781"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673" w:history="1">
        <w:r>
          <w:rPr>
            <w:rStyle w:val="aff0"/>
            <w:rFonts w:hint="eastAsia"/>
          </w:rPr>
          <w:t xml:space="preserve">7.3 </w:t>
        </w:r>
        <w:r>
          <w:rPr>
            <w:rStyle w:val="aff0"/>
            <w:rFonts w:hint="eastAsia"/>
          </w:rPr>
          <w:t>地理信息地图</w:t>
        </w:r>
        <w:r>
          <w:rPr>
            <w:rFonts w:hint="eastAsia"/>
          </w:rPr>
          <w:tab/>
        </w:r>
        <w:r>
          <w:rPr>
            <w:rFonts w:hint="eastAsia"/>
          </w:rPr>
          <w:fldChar w:fldCharType="begin"/>
        </w:r>
        <w:r>
          <w:rPr>
            <w:rFonts w:hint="eastAsia"/>
          </w:rPr>
          <w:instrText xml:space="preserve"> </w:instrText>
        </w:r>
        <w:r>
          <w:instrText>PAGEREF _Toc213053673 \h</w:instrText>
        </w:r>
        <w:r>
          <w:rPr>
            <w:rFonts w:hint="eastAsia"/>
          </w:rPr>
          <w:instrText xml:space="preserve"> </w:instrText>
        </w:r>
        <w:r>
          <w:rPr>
            <w:rFonts w:hint="eastAsia"/>
          </w:rPr>
        </w:r>
        <w:r>
          <w:rPr>
            <w:rFonts w:hint="eastAsia"/>
          </w:rPr>
          <w:fldChar w:fldCharType="separate"/>
        </w:r>
        <w:r>
          <w:t>132</w:t>
        </w:r>
        <w:r>
          <w:rPr>
            <w:rFonts w:hint="eastAsia"/>
          </w:rPr>
          <w:fldChar w:fldCharType="end"/>
        </w:r>
      </w:hyperlink>
    </w:p>
    <w:p w14:paraId="002487B0"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74" w:history="1">
        <w:r>
          <w:rPr>
            <w:rStyle w:val="aff0"/>
            <w:rFonts w:hint="eastAsia"/>
          </w:rPr>
          <w:t xml:space="preserve">7.3.1 </w:t>
        </w:r>
        <w:r>
          <w:rPr>
            <w:rStyle w:val="aff0"/>
            <w:rFonts w:hint="eastAsia"/>
          </w:rPr>
          <w:t>政务外网地图平台升级</w:t>
        </w:r>
        <w:r>
          <w:rPr>
            <w:rFonts w:hint="eastAsia"/>
          </w:rPr>
          <w:tab/>
        </w:r>
        <w:r>
          <w:rPr>
            <w:rFonts w:hint="eastAsia"/>
          </w:rPr>
          <w:fldChar w:fldCharType="begin"/>
        </w:r>
        <w:r>
          <w:rPr>
            <w:rFonts w:hint="eastAsia"/>
          </w:rPr>
          <w:instrText xml:space="preserve"> </w:instrText>
        </w:r>
        <w:r>
          <w:instrText>PAGEREF _Toc213053674 \h</w:instrText>
        </w:r>
        <w:r>
          <w:rPr>
            <w:rFonts w:hint="eastAsia"/>
          </w:rPr>
          <w:instrText xml:space="preserve"> </w:instrText>
        </w:r>
        <w:r>
          <w:rPr>
            <w:rFonts w:hint="eastAsia"/>
          </w:rPr>
        </w:r>
        <w:r>
          <w:rPr>
            <w:rFonts w:hint="eastAsia"/>
          </w:rPr>
          <w:fldChar w:fldCharType="separate"/>
        </w:r>
        <w:r>
          <w:t>133</w:t>
        </w:r>
        <w:r>
          <w:rPr>
            <w:rFonts w:hint="eastAsia"/>
          </w:rPr>
          <w:fldChar w:fldCharType="end"/>
        </w:r>
      </w:hyperlink>
    </w:p>
    <w:p w14:paraId="14762AC8"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75" w:history="1">
        <w:r>
          <w:rPr>
            <w:rStyle w:val="aff0"/>
            <w:rFonts w:hint="eastAsia"/>
          </w:rPr>
          <w:t xml:space="preserve">7.3.1.1 </w:t>
        </w:r>
        <w:r>
          <w:rPr>
            <w:rStyle w:val="aff0"/>
            <w:rFonts w:hint="eastAsia"/>
          </w:rPr>
          <w:t>矢量库动态更新机制深化</w:t>
        </w:r>
        <w:r>
          <w:rPr>
            <w:rFonts w:hint="eastAsia"/>
          </w:rPr>
          <w:tab/>
        </w:r>
        <w:r>
          <w:rPr>
            <w:rFonts w:hint="eastAsia"/>
          </w:rPr>
          <w:fldChar w:fldCharType="begin"/>
        </w:r>
        <w:r>
          <w:rPr>
            <w:rFonts w:hint="eastAsia"/>
          </w:rPr>
          <w:instrText xml:space="preserve"> </w:instrText>
        </w:r>
        <w:r>
          <w:instrText>PAGEREF _Toc213053675 \h</w:instrText>
        </w:r>
        <w:r>
          <w:rPr>
            <w:rFonts w:hint="eastAsia"/>
          </w:rPr>
          <w:instrText xml:space="preserve"> </w:instrText>
        </w:r>
        <w:r>
          <w:rPr>
            <w:rFonts w:hint="eastAsia"/>
          </w:rPr>
        </w:r>
        <w:r>
          <w:rPr>
            <w:rFonts w:hint="eastAsia"/>
          </w:rPr>
          <w:fldChar w:fldCharType="separate"/>
        </w:r>
        <w:r>
          <w:t>133</w:t>
        </w:r>
        <w:r>
          <w:rPr>
            <w:rFonts w:hint="eastAsia"/>
          </w:rPr>
          <w:fldChar w:fldCharType="end"/>
        </w:r>
      </w:hyperlink>
    </w:p>
    <w:p w14:paraId="1453E4D8"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76" w:history="1">
        <w:r>
          <w:rPr>
            <w:rStyle w:val="aff0"/>
            <w:rFonts w:hint="eastAsia"/>
          </w:rPr>
          <w:t xml:space="preserve">7.3.1.2 </w:t>
        </w:r>
        <w:r>
          <w:rPr>
            <w:rStyle w:val="aff0"/>
            <w:rFonts w:hint="eastAsia"/>
          </w:rPr>
          <w:t>矢量数据更新技术路径</w:t>
        </w:r>
        <w:r>
          <w:rPr>
            <w:rFonts w:hint="eastAsia"/>
          </w:rPr>
          <w:tab/>
        </w:r>
        <w:r>
          <w:rPr>
            <w:rFonts w:hint="eastAsia"/>
          </w:rPr>
          <w:fldChar w:fldCharType="begin"/>
        </w:r>
        <w:r>
          <w:rPr>
            <w:rFonts w:hint="eastAsia"/>
          </w:rPr>
          <w:instrText xml:space="preserve"> </w:instrText>
        </w:r>
        <w:r>
          <w:instrText>PAGEREF _Toc213053676 \h</w:instrText>
        </w:r>
        <w:r>
          <w:rPr>
            <w:rFonts w:hint="eastAsia"/>
          </w:rPr>
          <w:instrText xml:space="preserve"> </w:instrText>
        </w:r>
        <w:r>
          <w:rPr>
            <w:rFonts w:hint="eastAsia"/>
          </w:rPr>
        </w:r>
        <w:r>
          <w:rPr>
            <w:rFonts w:hint="eastAsia"/>
          </w:rPr>
          <w:fldChar w:fldCharType="separate"/>
        </w:r>
        <w:r>
          <w:t>133</w:t>
        </w:r>
        <w:r>
          <w:rPr>
            <w:rFonts w:hint="eastAsia"/>
          </w:rPr>
          <w:fldChar w:fldCharType="end"/>
        </w:r>
      </w:hyperlink>
    </w:p>
    <w:p w14:paraId="717EFE6D"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77" w:history="1">
        <w:r>
          <w:rPr>
            <w:rStyle w:val="aff0"/>
            <w:rFonts w:hint="eastAsia"/>
          </w:rPr>
          <w:t xml:space="preserve">7.3.1.3 </w:t>
        </w:r>
        <w:r>
          <w:rPr>
            <w:rStyle w:val="aff0"/>
            <w:rFonts w:hint="eastAsia"/>
          </w:rPr>
          <w:t>矢量数据质量控制体系</w:t>
        </w:r>
        <w:r>
          <w:rPr>
            <w:rFonts w:hint="eastAsia"/>
          </w:rPr>
          <w:tab/>
        </w:r>
        <w:r>
          <w:rPr>
            <w:rFonts w:hint="eastAsia"/>
          </w:rPr>
          <w:fldChar w:fldCharType="begin"/>
        </w:r>
        <w:r>
          <w:rPr>
            <w:rFonts w:hint="eastAsia"/>
          </w:rPr>
          <w:instrText xml:space="preserve"> </w:instrText>
        </w:r>
        <w:r>
          <w:instrText>PAGEREF _Toc213053677 \h</w:instrText>
        </w:r>
        <w:r>
          <w:rPr>
            <w:rFonts w:hint="eastAsia"/>
          </w:rPr>
          <w:instrText xml:space="preserve"> </w:instrText>
        </w:r>
        <w:r>
          <w:rPr>
            <w:rFonts w:hint="eastAsia"/>
          </w:rPr>
        </w:r>
        <w:r>
          <w:rPr>
            <w:rFonts w:hint="eastAsia"/>
          </w:rPr>
          <w:fldChar w:fldCharType="separate"/>
        </w:r>
        <w:r>
          <w:t>133</w:t>
        </w:r>
        <w:r>
          <w:rPr>
            <w:rFonts w:hint="eastAsia"/>
          </w:rPr>
          <w:fldChar w:fldCharType="end"/>
        </w:r>
      </w:hyperlink>
    </w:p>
    <w:p w14:paraId="2FF38454"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78" w:history="1">
        <w:r>
          <w:rPr>
            <w:rStyle w:val="aff0"/>
            <w:rFonts w:hint="eastAsia"/>
          </w:rPr>
          <w:t xml:space="preserve">7.3.1.4 </w:t>
        </w:r>
        <w:r>
          <w:rPr>
            <w:rStyle w:val="aff0"/>
            <w:rFonts w:hint="eastAsia"/>
          </w:rPr>
          <w:t>影像库多时相更新策略</w:t>
        </w:r>
        <w:r>
          <w:rPr>
            <w:rFonts w:hint="eastAsia"/>
          </w:rPr>
          <w:tab/>
        </w:r>
        <w:r>
          <w:rPr>
            <w:rFonts w:hint="eastAsia"/>
          </w:rPr>
          <w:fldChar w:fldCharType="begin"/>
        </w:r>
        <w:r>
          <w:rPr>
            <w:rFonts w:hint="eastAsia"/>
          </w:rPr>
          <w:instrText xml:space="preserve"> </w:instrText>
        </w:r>
        <w:r>
          <w:instrText>PAGEREF _Toc213053678 \h</w:instrText>
        </w:r>
        <w:r>
          <w:rPr>
            <w:rFonts w:hint="eastAsia"/>
          </w:rPr>
          <w:instrText xml:space="preserve"> </w:instrText>
        </w:r>
        <w:r>
          <w:rPr>
            <w:rFonts w:hint="eastAsia"/>
          </w:rPr>
        </w:r>
        <w:r>
          <w:rPr>
            <w:rFonts w:hint="eastAsia"/>
          </w:rPr>
          <w:fldChar w:fldCharType="separate"/>
        </w:r>
        <w:r>
          <w:t>133</w:t>
        </w:r>
        <w:r>
          <w:rPr>
            <w:rFonts w:hint="eastAsia"/>
          </w:rPr>
          <w:fldChar w:fldCharType="end"/>
        </w:r>
      </w:hyperlink>
    </w:p>
    <w:p w14:paraId="2C2869C0"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79" w:history="1">
        <w:r>
          <w:rPr>
            <w:rStyle w:val="aff0"/>
            <w:rFonts w:hint="eastAsia"/>
          </w:rPr>
          <w:t xml:space="preserve">7.3.1.5 </w:t>
        </w:r>
        <w:r>
          <w:rPr>
            <w:rStyle w:val="aff0"/>
            <w:rFonts w:hint="eastAsia"/>
          </w:rPr>
          <w:t>影像数据更新技术架构</w:t>
        </w:r>
        <w:r>
          <w:rPr>
            <w:rFonts w:hint="eastAsia"/>
          </w:rPr>
          <w:tab/>
        </w:r>
        <w:r>
          <w:rPr>
            <w:rFonts w:hint="eastAsia"/>
          </w:rPr>
          <w:fldChar w:fldCharType="begin"/>
        </w:r>
        <w:r>
          <w:rPr>
            <w:rFonts w:hint="eastAsia"/>
          </w:rPr>
          <w:instrText xml:space="preserve"> </w:instrText>
        </w:r>
        <w:r>
          <w:instrText>PAGEREF _Toc213053679 \h</w:instrText>
        </w:r>
        <w:r>
          <w:rPr>
            <w:rFonts w:hint="eastAsia"/>
          </w:rPr>
          <w:instrText xml:space="preserve"> </w:instrText>
        </w:r>
        <w:r>
          <w:rPr>
            <w:rFonts w:hint="eastAsia"/>
          </w:rPr>
        </w:r>
        <w:r>
          <w:rPr>
            <w:rFonts w:hint="eastAsia"/>
          </w:rPr>
          <w:fldChar w:fldCharType="separate"/>
        </w:r>
        <w:r>
          <w:t>134</w:t>
        </w:r>
        <w:r>
          <w:rPr>
            <w:rFonts w:hint="eastAsia"/>
          </w:rPr>
          <w:fldChar w:fldCharType="end"/>
        </w:r>
      </w:hyperlink>
    </w:p>
    <w:p w14:paraId="256DBF6C"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80" w:history="1">
        <w:r>
          <w:rPr>
            <w:rStyle w:val="aff0"/>
            <w:rFonts w:hint="eastAsia"/>
          </w:rPr>
          <w:t xml:space="preserve">7.3.1.6 </w:t>
        </w:r>
        <w:r>
          <w:rPr>
            <w:rStyle w:val="aff0"/>
            <w:rFonts w:hint="eastAsia"/>
          </w:rPr>
          <w:t>影像服务优化方案</w:t>
        </w:r>
        <w:r>
          <w:rPr>
            <w:rFonts w:hint="eastAsia"/>
          </w:rPr>
          <w:tab/>
        </w:r>
        <w:r>
          <w:rPr>
            <w:rFonts w:hint="eastAsia"/>
          </w:rPr>
          <w:fldChar w:fldCharType="begin"/>
        </w:r>
        <w:r>
          <w:rPr>
            <w:rFonts w:hint="eastAsia"/>
          </w:rPr>
          <w:instrText xml:space="preserve"> </w:instrText>
        </w:r>
        <w:r>
          <w:instrText>PAGEREF _Toc213053680 \h</w:instrText>
        </w:r>
        <w:r>
          <w:rPr>
            <w:rFonts w:hint="eastAsia"/>
          </w:rPr>
          <w:instrText xml:space="preserve"> </w:instrText>
        </w:r>
        <w:r>
          <w:rPr>
            <w:rFonts w:hint="eastAsia"/>
          </w:rPr>
        </w:r>
        <w:r>
          <w:rPr>
            <w:rFonts w:hint="eastAsia"/>
          </w:rPr>
          <w:fldChar w:fldCharType="separate"/>
        </w:r>
        <w:r>
          <w:t>134</w:t>
        </w:r>
        <w:r>
          <w:rPr>
            <w:rFonts w:hint="eastAsia"/>
          </w:rPr>
          <w:fldChar w:fldCharType="end"/>
        </w:r>
      </w:hyperlink>
    </w:p>
    <w:p w14:paraId="7E554F73"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81" w:history="1">
        <w:r>
          <w:rPr>
            <w:rStyle w:val="aff0"/>
            <w:rFonts w:hint="eastAsia"/>
          </w:rPr>
          <w:t xml:space="preserve">7.3.1.7 </w:t>
        </w:r>
        <w:r>
          <w:rPr>
            <w:rStyle w:val="aff0"/>
            <w:rFonts w:hint="eastAsia"/>
          </w:rPr>
          <w:t>地名地址库标准化建设</w:t>
        </w:r>
        <w:r>
          <w:rPr>
            <w:rFonts w:hint="eastAsia"/>
          </w:rPr>
          <w:tab/>
        </w:r>
        <w:r>
          <w:rPr>
            <w:rFonts w:hint="eastAsia"/>
          </w:rPr>
          <w:fldChar w:fldCharType="begin"/>
        </w:r>
        <w:r>
          <w:rPr>
            <w:rFonts w:hint="eastAsia"/>
          </w:rPr>
          <w:instrText xml:space="preserve"> </w:instrText>
        </w:r>
        <w:r>
          <w:instrText>PAGEREF _Toc213053681 \h</w:instrText>
        </w:r>
        <w:r>
          <w:rPr>
            <w:rFonts w:hint="eastAsia"/>
          </w:rPr>
          <w:instrText xml:space="preserve"> </w:instrText>
        </w:r>
        <w:r>
          <w:rPr>
            <w:rFonts w:hint="eastAsia"/>
          </w:rPr>
        </w:r>
        <w:r>
          <w:rPr>
            <w:rFonts w:hint="eastAsia"/>
          </w:rPr>
          <w:fldChar w:fldCharType="separate"/>
        </w:r>
        <w:r>
          <w:t>134</w:t>
        </w:r>
        <w:r>
          <w:rPr>
            <w:rFonts w:hint="eastAsia"/>
          </w:rPr>
          <w:fldChar w:fldCharType="end"/>
        </w:r>
      </w:hyperlink>
    </w:p>
    <w:p w14:paraId="29D5D7F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82" w:history="1">
        <w:r>
          <w:rPr>
            <w:rStyle w:val="aff0"/>
            <w:rFonts w:hint="eastAsia"/>
          </w:rPr>
          <w:t xml:space="preserve">7.3.1.8 </w:t>
        </w:r>
        <w:r>
          <w:rPr>
            <w:rStyle w:val="aff0"/>
            <w:rFonts w:hint="eastAsia"/>
          </w:rPr>
          <w:t>服务制作能力升级优化</w:t>
        </w:r>
        <w:r>
          <w:rPr>
            <w:rFonts w:hint="eastAsia"/>
          </w:rPr>
          <w:tab/>
        </w:r>
        <w:r>
          <w:rPr>
            <w:rFonts w:hint="eastAsia"/>
          </w:rPr>
          <w:fldChar w:fldCharType="begin"/>
        </w:r>
        <w:r>
          <w:rPr>
            <w:rFonts w:hint="eastAsia"/>
          </w:rPr>
          <w:instrText xml:space="preserve"> </w:instrText>
        </w:r>
        <w:r>
          <w:instrText>PAGEREF _Toc213053682 \h</w:instrText>
        </w:r>
        <w:r>
          <w:rPr>
            <w:rFonts w:hint="eastAsia"/>
          </w:rPr>
          <w:instrText xml:space="preserve"> </w:instrText>
        </w:r>
        <w:r>
          <w:rPr>
            <w:rFonts w:hint="eastAsia"/>
          </w:rPr>
        </w:r>
        <w:r>
          <w:rPr>
            <w:rFonts w:hint="eastAsia"/>
          </w:rPr>
          <w:fldChar w:fldCharType="separate"/>
        </w:r>
        <w:r>
          <w:t>135</w:t>
        </w:r>
        <w:r>
          <w:rPr>
            <w:rFonts w:hint="eastAsia"/>
          </w:rPr>
          <w:fldChar w:fldCharType="end"/>
        </w:r>
      </w:hyperlink>
    </w:p>
    <w:p w14:paraId="0BCB6C90"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83" w:history="1">
        <w:r>
          <w:rPr>
            <w:rStyle w:val="aff0"/>
            <w:rFonts w:hint="eastAsia"/>
          </w:rPr>
          <w:t xml:space="preserve">7.3.1.9 </w:t>
        </w:r>
        <w:r>
          <w:rPr>
            <w:rStyle w:val="aff0"/>
            <w:rFonts w:hint="eastAsia"/>
          </w:rPr>
          <w:t>平台功能深度升级优化</w:t>
        </w:r>
        <w:r>
          <w:rPr>
            <w:rFonts w:hint="eastAsia"/>
          </w:rPr>
          <w:tab/>
        </w:r>
        <w:r>
          <w:rPr>
            <w:rFonts w:hint="eastAsia"/>
          </w:rPr>
          <w:fldChar w:fldCharType="begin"/>
        </w:r>
        <w:r>
          <w:rPr>
            <w:rFonts w:hint="eastAsia"/>
          </w:rPr>
          <w:instrText xml:space="preserve"> </w:instrText>
        </w:r>
        <w:r>
          <w:instrText>PAGEREF _Toc213053683 \h</w:instrText>
        </w:r>
        <w:r>
          <w:rPr>
            <w:rFonts w:hint="eastAsia"/>
          </w:rPr>
          <w:instrText xml:space="preserve"> </w:instrText>
        </w:r>
        <w:r>
          <w:rPr>
            <w:rFonts w:hint="eastAsia"/>
          </w:rPr>
        </w:r>
        <w:r>
          <w:rPr>
            <w:rFonts w:hint="eastAsia"/>
          </w:rPr>
          <w:fldChar w:fldCharType="separate"/>
        </w:r>
        <w:r>
          <w:t>136</w:t>
        </w:r>
        <w:r>
          <w:rPr>
            <w:rFonts w:hint="eastAsia"/>
          </w:rPr>
          <w:fldChar w:fldCharType="end"/>
        </w:r>
      </w:hyperlink>
    </w:p>
    <w:p w14:paraId="16108284"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84" w:history="1">
        <w:r>
          <w:rPr>
            <w:rStyle w:val="aff0"/>
            <w:rFonts w:hint="eastAsia"/>
          </w:rPr>
          <w:t xml:space="preserve">7.3.2 </w:t>
        </w:r>
        <w:r>
          <w:rPr>
            <w:rStyle w:val="aff0"/>
            <w:rFonts w:hint="eastAsia"/>
          </w:rPr>
          <w:t>互联网地图平台部署</w:t>
        </w:r>
        <w:r>
          <w:rPr>
            <w:rFonts w:hint="eastAsia"/>
          </w:rPr>
          <w:tab/>
        </w:r>
        <w:r>
          <w:rPr>
            <w:rFonts w:hint="eastAsia"/>
          </w:rPr>
          <w:fldChar w:fldCharType="begin"/>
        </w:r>
        <w:r>
          <w:rPr>
            <w:rFonts w:hint="eastAsia"/>
          </w:rPr>
          <w:instrText xml:space="preserve"> </w:instrText>
        </w:r>
        <w:r>
          <w:instrText>PAGEREF _Toc213053684 \h</w:instrText>
        </w:r>
        <w:r>
          <w:rPr>
            <w:rFonts w:hint="eastAsia"/>
          </w:rPr>
          <w:instrText xml:space="preserve"> </w:instrText>
        </w:r>
        <w:r>
          <w:rPr>
            <w:rFonts w:hint="eastAsia"/>
          </w:rPr>
        </w:r>
        <w:r>
          <w:rPr>
            <w:rFonts w:hint="eastAsia"/>
          </w:rPr>
          <w:fldChar w:fldCharType="separate"/>
        </w:r>
        <w:r>
          <w:t>141</w:t>
        </w:r>
        <w:r>
          <w:rPr>
            <w:rFonts w:hint="eastAsia"/>
          </w:rPr>
          <w:fldChar w:fldCharType="end"/>
        </w:r>
      </w:hyperlink>
    </w:p>
    <w:p w14:paraId="126BD042"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85" w:history="1">
        <w:r>
          <w:rPr>
            <w:rStyle w:val="aff0"/>
            <w:rFonts w:hint="eastAsia"/>
          </w:rPr>
          <w:t xml:space="preserve">7.3.2.1 </w:t>
        </w:r>
        <w:r>
          <w:rPr>
            <w:rStyle w:val="aff0"/>
            <w:rFonts w:hint="eastAsia"/>
          </w:rPr>
          <w:t>基础数据公开显示技术处理引擎</w:t>
        </w:r>
        <w:r>
          <w:rPr>
            <w:rFonts w:hint="eastAsia"/>
          </w:rPr>
          <w:tab/>
        </w:r>
        <w:r>
          <w:rPr>
            <w:rFonts w:hint="eastAsia"/>
          </w:rPr>
          <w:fldChar w:fldCharType="begin"/>
        </w:r>
        <w:r>
          <w:rPr>
            <w:rFonts w:hint="eastAsia"/>
          </w:rPr>
          <w:instrText xml:space="preserve"> </w:instrText>
        </w:r>
        <w:r>
          <w:instrText>PAGEREF _Toc213053685 \h</w:instrText>
        </w:r>
        <w:r>
          <w:rPr>
            <w:rFonts w:hint="eastAsia"/>
          </w:rPr>
          <w:instrText xml:space="preserve"> </w:instrText>
        </w:r>
        <w:r>
          <w:rPr>
            <w:rFonts w:hint="eastAsia"/>
          </w:rPr>
        </w:r>
        <w:r>
          <w:rPr>
            <w:rFonts w:hint="eastAsia"/>
          </w:rPr>
          <w:fldChar w:fldCharType="separate"/>
        </w:r>
        <w:r>
          <w:t>141</w:t>
        </w:r>
        <w:r>
          <w:rPr>
            <w:rFonts w:hint="eastAsia"/>
          </w:rPr>
          <w:fldChar w:fldCharType="end"/>
        </w:r>
      </w:hyperlink>
    </w:p>
    <w:p w14:paraId="4D212055"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86" w:history="1">
        <w:r>
          <w:rPr>
            <w:rStyle w:val="aff0"/>
            <w:rFonts w:hint="eastAsia"/>
          </w:rPr>
          <w:t xml:space="preserve">7.3.2.2 </w:t>
        </w:r>
        <w:r>
          <w:rPr>
            <w:rStyle w:val="aff0"/>
            <w:rFonts w:hint="eastAsia"/>
          </w:rPr>
          <w:t>二维地图服务制作体系</w:t>
        </w:r>
        <w:r>
          <w:rPr>
            <w:rFonts w:hint="eastAsia"/>
          </w:rPr>
          <w:tab/>
        </w:r>
        <w:r>
          <w:rPr>
            <w:rFonts w:hint="eastAsia"/>
          </w:rPr>
          <w:fldChar w:fldCharType="begin"/>
        </w:r>
        <w:r>
          <w:rPr>
            <w:rFonts w:hint="eastAsia"/>
          </w:rPr>
          <w:instrText xml:space="preserve"> </w:instrText>
        </w:r>
        <w:r>
          <w:instrText>PAGEREF _Toc213053686 \h</w:instrText>
        </w:r>
        <w:r>
          <w:rPr>
            <w:rFonts w:hint="eastAsia"/>
          </w:rPr>
          <w:instrText xml:space="preserve"> </w:instrText>
        </w:r>
        <w:r>
          <w:rPr>
            <w:rFonts w:hint="eastAsia"/>
          </w:rPr>
        </w:r>
        <w:r>
          <w:rPr>
            <w:rFonts w:hint="eastAsia"/>
          </w:rPr>
          <w:fldChar w:fldCharType="separate"/>
        </w:r>
        <w:r>
          <w:t>142</w:t>
        </w:r>
        <w:r>
          <w:rPr>
            <w:rFonts w:hint="eastAsia"/>
          </w:rPr>
          <w:fldChar w:fldCharType="end"/>
        </w:r>
      </w:hyperlink>
    </w:p>
    <w:p w14:paraId="0AE24B1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87" w:history="1">
        <w:r>
          <w:rPr>
            <w:rStyle w:val="aff0"/>
            <w:rFonts w:hint="eastAsia"/>
          </w:rPr>
          <w:t xml:space="preserve">7.3.2.3 </w:t>
        </w:r>
        <w:r>
          <w:rPr>
            <w:rStyle w:val="aff0"/>
            <w:rFonts w:hint="eastAsia"/>
          </w:rPr>
          <w:t>专题地图服务制作体系</w:t>
        </w:r>
        <w:r>
          <w:rPr>
            <w:rFonts w:hint="eastAsia"/>
          </w:rPr>
          <w:tab/>
        </w:r>
        <w:r>
          <w:rPr>
            <w:rFonts w:hint="eastAsia"/>
          </w:rPr>
          <w:fldChar w:fldCharType="begin"/>
        </w:r>
        <w:r>
          <w:rPr>
            <w:rFonts w:hint="eastAsia"/>
          </w:rPr>
          <w:instrText xml:space="preserve"> </w:instrText>
        </w:r>
        <w:r>
          <w:instrText>PAGEREF _Toc213053687 \h</w:instrText>
        </w:r>
        <w:r>
          <w:rPr>
            <w:rFonts w:hint="eastAsia"/>
          </w:rPr>
          <w:instrText xml:space="preserve"> </w:instrText>
        </w:r>
        <w:r>
          <w:rPr>
            <w:rFonts w:hint="eastAsia"/>
          </w:rPr>
        </w:r>
        <w:r>
          <w:rPr>
            <w:rFonts w:hint="eastAsia"/>
          </w:rPr>
          <w:fldChar w:fldCharType="separate"/>
        </w:r>
        <w:r>
          <w:t>143</w:t>
        </w:r>
        <w:r>
          <w:rPr>
            <w:rFonts w:hint="eastAsia"/>
          </w:rPr>
          <w:fldChar w:fldCharType="end"/>
        </w:r>
      </w:hyperlink>
    </w:p>
    <w:p w14:paraId="2667DF57"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88" w:history="1">
        <w:r>
          <w:rPr>
            <w:rStyle w:val="aff0"/>
            <w:rFonts w:hint="eastAsia"/>
          </w:rPr>
          <w:t xml:space="preserve">7.3.2.4 </w:t>
        </w:r>
        <w:r>
          <w:rPr>
            <w:rStyle w:val="aff0"/>
            <w:rFonts w:hint="eastAsia"/>
          </w:rPr>
          <w:t>功能迁移与优化体系</w:t>
        </w:r>
        <w:r>
          <w:rPr>
            <w:rFonts w:hint="eastAsia"/>
          </w:rPr>
          <w:tab/>
        </w:r>
        <w:r>
          <w:rPr>
            <w:rFonts w:hint="eastAsia"/>
          </w:rPr>
          <w:fldChar w:fldCharType="begin"/>
        </w:r>
        <w:r>
          <w:rPr>
            <w:rFonts w:hint="eastAsia"/>
          </w:rPr>
          <w:instrText xml:space="preserve"> </w:instrText>
        </w:r>
        <w:r>
          <w:instrText>PAGEREF _Toc213053688 \h</w:instrText>
        </w:r>
        <w:r>
          <w:rPr>
            <w:rFonts w:hint="eastAsia"/>
          </w:rPr>
          <w:instrText xml:space="preserve"> </w:instrText>
        </w:r>
        <w:r>
          <w:rPr>
            <w:rFonts w:hint="eastAsia"/>
          </w:rPr>
        </w:r>
        <w:r>
          <w:rPr>
            <w:rFonts w:hint="eastAsia"/>
          </w:rPr>
          <w:fldChar w:fldCharType="separate"/>
        </w:r>
        <w:r>
          <w:t>144</w:t>
        </w:r>
        <w:r>
          <w:rPr>
            <w:rFonts w:hint="eastAsia"/>
          </w:rPr>
          <w:fldChar w:fldCharType="end"/>
        </w:r>
      </w:hyperlink>
    </w:p>
    <w:p w14:paraId="79EFDD9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89" w:history="1">
        <w:r>
          <w:rPr>
            <w:rStyle w:val="aff0"/>
            <w:rFonts w:hint="eastAsia"/>
          </w:rPr>
          <w:t xml:space="preserve">7.3.2.5 </w:t>
        </w:r>
        <w:r>
          <w:rPr>
            <w:rStyle w:val="aff0"/>
            <w:rFonts w:hint="eastAsia"/>
          </w:rPr>
          <w:t>系统集成与门户迁移体系</w:t>
        </w:r>
        <w:r>
          <w:rPr>
            <w:rFonts w:hint="eastAsia"/>
          </w:rPr>
          <w:tab/>
        </w:r>
        <w:r>
          <w:rPr>
            <w:rFonts w:hint="eastAsia"/>
          </w:rPr>
          <w:fldChar w:fldCharType="begin"/>
        </w:r>
        <w:r>
          <w:rPr>
            <w:rFonts w:hint="eastAsia"/>
          </w:rPr>
          <w:instrText xml:space="preserve"> </w:instrText>
        </w:r>
        <w:r>
          <w:instrText>PAGEREF _Toc213053689 \h</w:instrText>
        </w:r>
        <w:r>
          <w:rPr>
            <w:rFonts w:hint="eastAsia"/>
          </w:rPr>
          <w:instrText xml:space="preserve"> </w:instrText>
        </w:r>
        <w:r>
          <w:rPr>
            <w:rFonts w:hint="eastAsia"/>
          </w:rPr>
        </w:r>
        <w:r>
          <w:rPr>
            <w:rFonts w:hint="eastAsia"/>
          </w:rPr>
          <w:fldChar w:fldCharType="separate"/>
        </w:r>
        <w:r>
          <w:t>146</w:t>
        </w:r>
        <w:r>
          <w:rPr>
            <w:rFonts w:hint="eastAsia"/>
          </w:rPr>
          <w:fldChar w:fldCharType="end"/>
        </w:r>
      </w:hyperlink>
    </w:p>
    <w:p w14:paraId="0215445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90" w:history="1">
        <w:r>
          <w:rPr>
            <w:rStyle w:val="aff0"/>
            <w:rFonts w:hint="eastAsia"/>
          </w:rPr>
          <w:t xml:space="preserve">7.3.2.6 </w:t>
        </w:r>
        <w:r>
          <w:rPr>
            <w:rStyle w:val="aff0"/>
            <w:rFonts w:hint="eastAsia"/>
          </w:rPr>
          <w:t>系统测试与质量保障体系</w:t>
        </w:r>
        <w:r>
          <w:rPr>
            <w:rFonts w:hint="eastAsia"/>
          </w:rPr>
          <w:tab/>
        </w:r>
        <w:r>
          <w:rPr>
            <w:rFonts w:hint="eastAsia"/>
          </w:rPr>
          <w:fldChar w:fldCharType="begin"/>
        </w:r>
        <w:r>
          <w:rPr>
            <w:rFonts w:hint="eastAsia"/>
          </w:rPr>
          <w:instrText xml:space="preserve"> </w:instrText>
        </w:r>
        <w:r>
          <w:instrText>PAGEREF _Toc213053690 \h</w:instrText>
        </w:r>
        <w:r>
          <w:rPr>
            <w:rFonts w:hint="eastAsia"/>
          </w:rPr>
          <w:instrText xml:space="preserve"> </w:instrText>
        </w:r>
        <w:r>
          <w:rPr>
            <w:rFonts w:hint="eastAsia"/>
          </w:rPr>
        </w:r>
        <w:r>
          <w:rPr>
            <w:rFonts w:hint="eastAsia"/>
          </w:rPr>
          <w:fldChar w:fldCharType="separate"/>
        </w:r>
        <w:r>
          <w:t>148</w:t>
        </w:r>
        <w:r>
          <w:rPr>
            <w:rFonts w:hint="eastAsia"/>
          </w:rPr>
          <w:fldChar w:fldCharType="end"/>
        </w:r>
      </w:hyperlink>
    </w:p>
    <w:p w14:paraId="04EBD74A"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91" w:history="1">
        <w:r>
          <w:rPr>
            <w:rStyle w:val="aff0"/>
            <w:rFonts w:hint="eastAsia"/>
          </w:rPr>
          <w:t xml:space="preserve">7.3.3 </w:t>
        </w:r>
        <w:r>
          <w:rPr>
            <w:rStyle w:val="aff0"/>
            <w:rFonts w:hint="eastAsia"/>
          </w:rPr>
          <w:t>移动端部署</w:t>
        </w:r>
        <w:r>
          <w:rPr>
            <w:rFonts w:hint="eastAsia"/>
          </w:rPr>
          <w:tab/>
        </w:r>
        <w:r>
          <w:rPr>
            <w:rFonts w:hint="eastAsia"/>
          </w:rPr>
          <w:fldChar w:fldCharType="begin"/>
        </w:r>
        <w:r>
          <w:rPr>
            <w:rFonts w:hint="eastAsia"/>
          </w:rPr>
          <w:instrText xml:space="preserve"> </w:instrText>
        </w:r>
        <w:r>
          <w:instrText>PAGEREF _Toc213053691 \h</w:instrText>
        </w:r>
        <w:r>
          <w:rPr>
            <w:rFonts w:hint="eastAsia"/>
          </w:rPr>
          <w:instrText xml:space="preserve"> </w:instrText>
        </w:r>
        <w:r>
          <w:rPr>
            <w:rFonts w:hint="eastAsia"/>
          </w:rPr>
        </w:r>
        <w:r>
          <w:rPr>
            <w:rFonts w:hint="eastAsia"/>
          </w:rPr>
          <w:fldChar w:fldCharType="separate"/>
        </w:r>
        <w:r>
          <w:t>149</w:t>
        </w:r>
        <w:r>
          <w:rPr>
            <w:rFonts w:hint="eastAsia"/>
          </w:rPr>
          <w:fldChar w:fldCharType="end"/>
        </w:r>
      </w:hyperlink>
    </w:p>
    <w:p w14:paraId="66AED3E7"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92" w:history="1">
        <w:r>
          <w:rPr>
            <w:rStyle w:val="aff0"/>
            <w:rFonts w:hint="eastAsia"/>
          </w:rPr>
          <w:t xml:space="preserve">7.3.3.1 </w:t>
        </w:r>
        <w:r>
          <w:rPr>
            <w:rStyle w:val="aff0"/>
            <w:rFonts w:hint="eastAsia"/>
          </w:rPr>
          <w:t>移动端地图服务调用开发</w:t>
        </w:r>
        <w:r>
          <w:rPr>
            <w:rFonts w:hint="eastAsia"/>
          </w:rPr>
          <w:tab/>
        </w:r>
        <w:r>
          <w:rPr>
            <w:rFonts w:hint="eastAsia"/>
          </w:rPr>
          <w:fldChar w:fldCharType="begin"/>
        </w:r>
        <w:r>
          <w:rPr>
            <w:rFonts w:hint="eastAsia"/>
          </w:rPr>
          <w:instrText xml:space="preserve"> </w:instrText>
        </w:r>
        <w:r>
          <w:instrText>PAGEREF _Toc213053692 \h</w:instrText>
        </w:r>
        <w:r>
          <w:rPr>
            <w:rFonts w:hint="eastAsia"/>
          </w:rPr>
          <w:instrText xml:space="preserve"> </w:instrText>
        </w:r>
        <w:r>
          <w:rPr>
            <w:rFonts w:hint="eastAsia"/>
          </w:rPr>
        </w:r>
        <w:r>
          <w:rPr>
            <w:rFonts w:hint="eastAsia"/>
          </w:rPr>
          <w:fldChar w:fldCharType="separate"/>
        </w:r>
        <w:r>
          <w:t>149</w:t>
        </w:r>
        <w:r>
          <w:rPr>
            <w:rFonts w:hint="eastAsia"/>
          </w:rPr>
          <w:fldChar w:fldCharType="end"/>
        </w:r>
      </w:hyperlink>
    </w:p>
    <w:p w14:paraId="5C042138"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93" w:history="1">
        <w:r>
          <w:rPr>
            <w:rStyle w:val="aff0"/>
            <w:rFonts w:hint="eastAsia"/>
          </w:rPr>
          <w:t xml:space="preserve">7.3.3.2 </w:t>
        </w:r>
        <w:r>
          <w:rPr>
            <w:rStyle w:val="aff0"/>
            <w:rFonts w:hint="eastAsia"/>
          </w:rPr>
          <w:t>移动端地图功能开发</w:t>
        </w:r>
        <w:r>
          <w:rPr>
            <w:rFonts w:hint="eastAsia"/>
          </w:rPr>
          <w:tab/>
        </w:r>
        <w:r>
          <w:rPr>
            <w:rFonts w:hint="eastAsia"/>
          </w:rPr>
          <w:fldChar w:fldCharType="begin"/>
        </w:r>
        <w:r>
          <w:rPr>
            <w:rFonts w:hint="eastAsia"/>
          </w:rPr>
          <w:instrText xml:space="preserve"> </w:instrText>
        </w:r>
        <w:r>
          <w:instrText>PAGEREF _Toc213053693 \h</w:instrText>
        </w:r>
        <w:r>
          <w:rPr>
            <w:rFonts w:hint="eastAsia"/>
          </w:rPr>
          <w:instrText xml:space="preserve"> </w:instrText>
        </w:r>
        <w:r>
          <w:rPr>
            <w:rFonts w:hint="eastAsia"/>
          </w:rPr>
        </w:r>
        <w:r>
          <w:rPr>
            <w:rFonts w:hint="eastAsia"/>
          </w:rPr>
          <w:fldChar w:fldCharType="separate"/>
        </w:r>
        <w:r>
          <w:t>150</w:t>
        </w:r>
        <w:r>
          <w:rPr>
            <w:rFonts w:hint="eastAsia"/>
          </w:rPr>
          <w:fldChar w:fldCharType="end"/>
        </w:r>
      </w:hyperlink>
    </w:p>
    <w:p w14:paraId="257B49DF"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94" w:history="1">
        <w:r>
          <w:rPr>
            <w:rStyle w:val="aff0"/>
            <w:rFonts w:hint="eastAsia"/>
          </w:rPr>
          <w:t xml:space="preserve">7.3.3.3 </w:t>
        </w:r>
        <w:r>
          <w:rPr>
            <w:rStyle w:val="aff0"/>
            <w:rFonts w:hint="eastAsia"/>
          </w:rPr>
          <w:t>内外部接口设计</w:t>
        </w:r>
        <w:r>
          <w:rPr>
            <w:rFonts w:hint="eastAsia"/>
          </w:rPr>
          <w:tab/>
        </w:r>
        <w:r>
          <w:rPr>
            <w:rFonts w:hint="eastAsia"/>
          </w:rPr>
          <w:fldChar w:fldCharType="begin"/>
        </w:r>
        <w:r>
          <w:rPr>
            <w:rFonts w:hint="eastAsia"/>
          </w:rPr>
          <w:instrText xml:space="preserve"> </w:instrText>
        </w:r>
        <w:r>
          <w:instrText>PAGEREF _Toc213053694 \h</w:instrText>
        </w:r>
        <w:r>
          <w:rPr>
            <w:rFonts w:hint="eastAsia"/>
          </w:rPr>
          <w:instrText xml:space="preserve"> </w:instrText>
        </w:r>
        <w:r>
          <w:rPr>
            <w:rFonts w:hint="eastAsia"/>
          </w:rPr>
        </w:r>
        <w:r>
          <w:rPr>
            <w:rFonts w:hint="eastAsia"/>
          </w:rPr>
          <w:fldChar w:fldCharType="separate"/>
        </w:r>
        <w:r>
          <w:t>152</w:t>
        </w:r>
        <w:r>
          <w:rPr>
            <w:rFonts w:hint="eastAsia"/>
          </w:rPr>
          <w:fldChar w:fldCharType="end"/>
        </w:r>
      </w:hyperlink>
    </w:p>
    <w:p w14:paraId="05CDB267"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695" w:history="1">
        <w:r>
          <w:rPr>
            <w:rStyle w:val="aff0"/>
            <w:rFonts w:hint="eastAsia"/>
          </w:rPr>
          <w:t xml:space="preserve">7.3.4 </w:t>
        </w:r>
        <w:r>
          <w:rPr>
            <w:rStyle w:val="aff0"/>
            <w:rFonts w:hint="eastAsia"/>
          </w:rPr>
          <w:t>地名地址库建设</w:t>
        </w:r>
        <w:r>
          <w:rPr>
            <w:rFonts w:hint="eastAsia"/>
          </w:rPr>
          <w:tab/>
        </w:r>
        <w:r>
          <w:rPr>
            <w:rFonts w:hint="eastAsia"/>
          </w:rPr>
          <w:fldChar w:fldCharType="begin"/>
        </w:r>
        <w:r>
          <w:rPr>
            <w:rFonts w:hint="eastAsia"/>
          </w:rPr>
          <w:instrText xml:space="preserve"> </w:instrText>
        </w:r>
        <w:r>
          <w:instrText>PAGEREF _Toc213053695 \h</w:instrText>
        </w:r>
        <w:r>
          <w:rPr>
            <w:rFonts w:hint="eastAsia"/>
          </w:rPr>
          <w:instrText xml:space="preserve"> </w:instrText>
        </w:r>
        <w:r>
          <w:rPr>
            <w:rFonts w:hint="eastAsia"/>
          </w:rPr>
        </w:r>
        <w:r>
          <w:rPr>
            <w:rFonts w:hint="eastAsia"/>
          </w:rPr>
          <w:fldChar w:fldCharType="separate"/>
        </w:r>
        <w:r>
          <w:t>153</w:t>
        </w:r>
        <w:r>
          <w:rPr>
            <w:rFonts w:hint="eastAsia"/>
          </w:rPr>
          <w:fldChar w:fldCharType="end"/>
        </w:r>
      </w:hyperlink>
    </w:p>
    <w:p w14:paraId="3F41CA59"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96" w:history="1">
        <w:r>
          <w:rPr>
            <w:rStyle w:val="aff0"/>
            <w:rFonts w:hint="eastAsia"/>
          </w:rPr>
          <w:t xml:space="preserve">7.3.4.1 </w:t>
        </w:r>
        <w:r>
          <w:rPr>
            <w:rStyle w:val="aff0"/>
            <w:rFonts w:hint="eastAsia"/>
          </w:rPr>
          <w:t>地名地址库服务建设内容与优化设计</w:t>
        </w:r>
        <w:r>
          <w:rPr>
            <w:rFonts w:hint="eastAsia"/>
          </w:rPr>
          <w:tab/>
        </w:r>
        <w:r>
          <w:rPr>
            <w:rFonts w:hint="eastAsia"/>
          </w:rPr>
          <w:fldChar w:fldCharType="begin"/>
        </w:r>
        <w:r>
          <w:rPr>
            <w:rFonts w:hint="eastAsia"/>
          </w:rPr>
          <w:instrText xml:space="preserve"> </w:instrText>
        </w:r>
        <w:r>
          <w:instrText>PAGEREF _Toc213053696 \h</w:instrText>
        </w:r>
        <w:r>
          <w:rPr>
            <w:rFonts w:hint="eastAsia"/>
          </w:rPr>
          <w:instrText xml:space="preserve"> </w:instrText>
        </w:r>
        <w:r>
          <w:rPr>
            <w:rFonts w:hint="eastAsia"/>
          </w:rPr>
        </w:r>
        <w:r>
          <w:rPr>
            <w:rFonts w:hint="eastAsia"/>
          </w:rPr>
          <w:fldChar w:fldCharType="separate"/>
        </w:r>
        <w:r>
          <w:t>153</w:t>
        </w:r>
        <w:r>
          <w:rPr>
            <w:rFonts w:hint="eastAsia"/>
          </w:rPr>
          <w:fldChar w:fldCharType="end"/>
        </w:r>
      </w:hyperlink>
    </w:p>
    <w:p w14:paraId="59FC8342"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97" w:history="1">
        <w:r>
          <w:rPr>
            <w:rStyle w:val="aff0"/>
            <w:rFonts w:hint="eastAsia"/>
          </w:rPr>
          <w:t xml:space="preserve">7.3.4.2 </w:t>
        </w:r>
        <w:r>
          <w:rPr>
            <w:rStyle w:val="aff0"/>
            <w:rFonts w:hint="eastAsia"/>
          </w:rPr>
          <w:t>三库融合架构设计</w:t>
        </w:r>
        <w:r>
          <w:rPr>
            <w:rFonts w:hint="eastAsia"/>
          </w:rPr>
          <w:tab/>
        </w:r>
        <w:r>
          <w:rPr>
            <w:rFonts w:hint="eastAsia"/>
          </w:rPr>
          <w:fldChar w:fldCharType="begin"/>
        </w:r>
        <w:r>
          <w:rPr>
            <w:rFonts w:hint="eastAsia"/>
          </w:rPr>
          <w:instrText xml:space="preserve"> </w:instrText>
        </w:r>
        <w:r>
          <w:instrText>PAGEREF _Toc213053697 \h</w:instrText>
        </w:r>
        <w:r>
          <w:rPr>
            <w:rFonts w:hint="eastAsia"/>
          </w:rPr>
          <w:instrText xml:space="preserve"> </w:instrText>
        </w:r>
        <w:r>
          <w:rPr>
            <w:rFonts w:hint="eastAsia"/>
          </w:rPr>
        </w:r>
        <w:r>
          <w:rPr>
            <w:rFonts w:hint="eastAsia"/>
          </w:rPr>
          <w:fldChar w:fldCharType="separate"/>
        </w:r>
        <w:r>
          <w:t>153</w:t>
        </w:r>
        <w:r>
          <w:rPr>
            <w:rFonts w:hint="eastAsia"/>
          </w:rPr>
          <w:fldChar w:fldCharType="end"/>
        </w:r>
      </w:hyperlink>
    </w:p>
    <w:p w14:paraId="47446D64"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98" w:history="1">
        <w:r>
          <w:rPr>
            <w:rStyle w:val="aff0"/>
            <w:rFonts w:hint="eastAsia"/>
          </w:rPr>
          <w:t xml:space="preserve">7.3.4.3 </w:t>
        </w:r>
        <w:r>
          <w:rPr>
            <w:rStyle w:val="aff0"/>
            <w:rFonts w:hint="eastAsia"/>
          </w:rPr>
          <w:t>法人地址精准映射</w:t>
        </w:r>
        <w:r>
          <w:rPr>
            <w:rFonts w:hint="eastAsia"/>
          </w:rPr>
          <w:tab/>
        </w:r>
        <w:r>
          <w:rPr>
            <w:rFonts w:hint="eastAsia"/>
          </w:rPr>
          <w:fldChar w:fldCharType="begin"/>
        </w:r>
        <w:r>
          <w:rPr>
            <w:rFonts w:hint="eastAsia"/>
          </w:rPr>
          <w:instrText xml:space="preserve"> </w:instrText>
        </w:r>
        <w:r>
          <w:instrText>PAGEREF _Toc213053698 \h</w:instrText>
        </w:r>
        <w:r>
          <w:rPr>
            <w:rFonts w:hint="eastAsia"/>
          </w:rPr>
          <w:instrText xml:space="preserve"> </w:instrText>
        </w:r>
        <w:r>
          <w:rPr>
            <w:rFonts w:hint="eastAsia"/>
          </w:rPr>
        </w:r>
        <w:r>
          <w:rPr>
            <w:rFonts w:hint="eastAsia"/>
          </w:rPr>
          <w:fldChar w:fldCharType="separate"/>
        </w:r>
        <w:r>
          <w:t>154</w:t>
        </w:r>
        <w:r>
          <w:rPr>
            <w:rFonts w:hint="eastAsia"/>
          </w:rPr>
          <w:fldChar w:fldCharType="end"/>
        </w:r>
      </w:hyperlink>
    </w:p>
    <w:p w14:paraId="27257D2E"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699" w:history="1">
        <w:r>
          <w:rPr>
            <w:rStyle w:val="aff0"/>
            <w:rFonts w:hint="eastAsia"/>
          </w:rPr>
          <w:t xml:space="preserve">7.3.4.4 </w:t>
        </w:r>
        <w:r>
          <w:rPr>
            <w:rStyle w:val="aff0"/>
            <w:rFonts w:hint="eastAsia"/>
          </w:rPr>
          <w:t>地理信息地图深度对接</w:t>
        </w:r>
        <w:r>
          <w:rPr>
            <w:rFonts w:hint="eastAsia"/>
          </w:rPr>
          <w:tab/>
        </w:r>
        <w:r>
          <w:rPr>
            <w:rFonts w:hint="eastAsia"/>
          </w:rPr>
          <w:fldChar w:fldCharType="begin"/>
        </w:r>
        <w:r>
          <w:rPr>
            <w:rFonts w:hint="eastAsia"/>
          </w:rPr>
          <w:instrText xml:space="preserve"> </w:instrText>
        </w:r>
        <w:r>
          <w:instrText>PAGEREF _Toc213053699 \h</w:instrText>
        </w:r>
        <w:r>
          <w:rPr>
            <w:rFonts w:hint="eastAsia"/>
          </w:rPr>
          <w:instrText xml:space="preserve"> </w:instrText>
        </w:r>
        <w:r>
          <w:rPr>
            <w:rFonts w:hint="eastAsia"/>
          </w:rPr>
        </w:r>
        <w:r>
          <w:rPr>
            <w:rFonts w:hint="eastAsia"/>
          </w:rPr>
          <w:fldChar w:fldCharType="separate"/>
        </w:r>
        <w:r>
          <w:t>154</w:t>
        </w:r>
        <w:r>
          <w:rPr>
            <w:rFonts w:hint="eastAsia"/>
          </w:rPr>
          <w:fldChar w:fldCharType="end"/>
        </w:r>
      </w:hyperlink>
    </w:p>
    <w:p w14:paraId="64401E1B"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00" w:history="1">
        <w:r>
          <w:rPr>
            <w:rStyle w:val="aff0"/>
            <w:rFonts w:hint="eastAsia"/>
          </w:rPr>
          <w:t xml:space="preserve">7.3.4.5 </w:t>
        </w:r>
        <w:r>
          <w:rPr>
            <w:rStyle w:val="aff0"/>
            <w:rFonts w:hint="eastAsia"/>
          </w:rPr>
          <w:t>动态更新与质量管控</w:t>
        </w:r>
        <w:r>
          <w:rPr>
            <w:rFonts w:hint="eastAsia"/>
          </w:rPr>
          <w:tab/>
        </w:r>
        <w:r>
          <w:rPr>
            <w:rFonts w:hint="eastAsia"/>
          </w:rPr>
          <w:fldChar w:fldCharType="begin"/>
        </w:r>
        <w:r>
          <w:rPr>
            <w:rFonts w:hint="eastAsia"/>
          </w:rPr>
          <w:instrText xml:space="preserve"> </w:instrText>
        </w:r>
        <w:r>
          <w:instrText>PAGEREF _Toc213053700 \h</w:instrText>
        </w:r>
        <w:r>
          <w:rPr>
            <w:rFonts w:hint="eastAsia"/>
          </w:rPr>
          <w:instrText xml:space="preserve"> </w:instrText>
        </w:r>
        <w:r>
          <w:rPr>
            <w:rFonts w:hint="eastAsia"/>
          </w:rPr>
        </w:r>
        <w:r>
          <w:rPr>
            <w:rFonts w:hint="eastAsia"/>
          </w:rPr>
          <w:fldChar w:fldCharType="separate"/>
        </w:r>
        <w:r>
          <w:t>154</w:t>
        </w:r>
        <w:r>
          <w:rPr>
            <w:rFonts w:hint="eastAsia"/>
          </w:rPr>
          <w:fldChar w:fldCharType="end"/>
        </w:r>
      </w:hyperlink>
    </w:p>
    <w:p w14:paraId="0ACFEE31"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701" w:history="1">
        <w:r>
          <w:rPr>
            <w:rStyle w:val="aff0"/>
            <w:rFonts w:hint="eastAsia"/>
          </w:rPr>
          <w:t xml:space="preserve">7.4 </w:t>
        </w:r>
        <w:r>
          <w:rPr>
            <w:rStyle w:val="aff0"/>
            <w:rFonts w:hint="eastAsia"/>
          </w:rPr>
          <w:t>目录链</w:t>
        </w:r>
        <w:r>
          <w:rPr>
            <w:rFonts w:hint="eastAsia"/>
          </w:rPr>
          <w:tab/>
        </w:r>
        <w:r>
          <w:rPr>
            <w:rFonts w:hint="eastAsia"/>
          </w:rPr>
          <w:fldChar w:fldCharType="begin"/>
        </w:r>
        <w:r>
          <w:rPr>
            <w:rFonts w:hint="eastAsia"/>
          </w:rPr>
          <w:instrText xml:space="preserve"> </w:instrText>
        </w:r>
        <w:r>
          <w:instrText>PAGEREF _Toc213053701 \h</w:instrText>
        </w:r>
        <w:r>
          <w:rPr>
            <w:rFonts w:hint="eastAsia"/>
          </w:rPr>
          <w:instrText xml:space="preserve"> </w:instrText>
        </w:r>
        <w:r>
          <w:rPr>
            <w:rFonts w:hint="eastAsia"/>
          </w:rPr>
        </w:r>
        <w:r>
          <w:rPr>
            <w:rFonts w:hint="eastAsia"/>
          </w:rPr>
          <w:fldChar w:fldCharType="separate"/>
        </w:r>
        <w:r>
          <w:t>154</w:t>
        </w:r>
        <w:r>
          <w:rPr>
            <w:rFonts w:hint="eastAsia"/>
          </w:rPr>
          <w:fldChar w:fldCharType="end"/>
        </w:r>
      </w:hyperlink>
    </w:p>
    <w:p w14:paraId="65F1955B"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02" w:history="1">
        <w:r>
          <w:rPr>
            <w:rStyle w:val="aff0"/>
            <w:rFonts w:hint="eastAsia"/>
          </w:rPr>
          <w:t xml:space="preserve">7.4.1 </w:t>
        </w:r>
        <w:r>
          <w:rPr>
            <w:rStyle w:val="aff0"/>
            <w:rFonts w:hint="eastAsia"/>
          </w:rPr>
          <w:t>目录管理平台</w:t>
        </w:r>
        <w:r>
          <w:rPr>
            <w:rFonts w:hint="eastAsia"/>
          </w:rPr>
          <w:tab/>
        </w:r>
        <w:r>
          <w:rPr>
            <w:rFonts w:hint="eastAsia"/>
          </w:rPr>
          <w:fldChar w:fldCharType="begin"/>
        </w:r>
        <w:r>
          <w:rPr>
            <w:rFonts w:hint="eastAsia"/>
          </w:rPr>
          <w:instrText xml:space="preserve"> </w:instrText>
        </w:r>
        <w:r>
          <w:instrText>PAGEREF _Toc213053702 \h</w:instrText>
        </w:r>
        <w:r>
          <w:rPr>
            <w:rFonts w:hint="eastAsia"/>
          </w:rPr>
          <w:instrText xml:space="preserve"> </w:instrText>
        </w:r>
        <w:r>
          <w:rPr>
            <w:rFonts w:hint="eastAsia"/>
          </w:rPr>
        </w:r>
        <w:r>
          <w:rPr>
            <w:rFonts w:hint="eastAsia"/>
          </w:rPr>
          <w:fldChar w:fldCharType="separate"/>
        </w:r>
        <w:r>
          <w:t>154</w:t>
        </w:r>
        <w:r>
          <w:rPr>
            <w:rFonts w:hint="eastAsia"/>
          </w:rPr>
          <w:fldChar w:fldCharType="end"/>
        </w:r>
      </w:hyperlink>
    </w:p>
    <w:p w14:paraId="7FFBAFCD"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03" w:history="1">
        <w:r>
          <w:rPr>
            <w:rStyle w:val="aff0"/>
            <w:rFonts w:hint="eastAsia"/>
          </w:rPr>
          <w:t xml:space="preserve">7.4.2 </w:t>
        </w:r>
        <w:r>
          <w:rPr>
            <w:rStyle w:val="aff0"/>
            <w:rFonts w:hint="eastAsia"/>
          </w:rPr>
          <w:t>三定目录管理功能</w:t>
        </w:r>
        <w:r>
          <w:rPr>
            <w:rFonts w:hint="eastAsia"/>
          </w:rPr>
          <w:tab/>
        </w:r>
        <w:r>
          <w:rPr>
            <w:rFonts w:hint="eastAsia"/>
          </w:rPr>
          <w:fldChar w:fldCharType="begin"/>
        </w:r>
        <w:r>
          <w:rPr>
            <w:rFonts w:hint="eastAsia"/>
          </w:rPr>
          <w:instrText xml:space="preserve"> </w:instrText>
        </w:r>
        <w:r>
          <w:instrText>PAGEREF _Toc213053703 \h</w:instrText>
        </w:r>
        <w:r>
          <w:rPr>
            <w:rFonts w:hint="eastAsia"/>
          </w:rPr>
          <w:instrText xml:space="preserve"> </w:instrText>
        </w:r>
        <w:r>
          <w:rPr>
            <w:rFonts w:hint="eastAsia"/>
          </w:rPr>
        </w:r>
        <w:r>
          <w:rPr>
            <w:rFonts w:hint="eastAsia"/>
          </w:rPr>
          <w:fldChar w:fldCharType="separate"/>
        </w:r>
        <w:r>
          <w:t>155</w:t>
        </w:r>
        <w:r>
          <w:rPr>
            <w:rFonts w:hint="eastAsia"/>
          </w:rPr>
          <w:fldChar w:fldCharType="end"/>
        </w:r>
      </w:hyperlink>
    </w:p>
    <w:p w14:paraId="75945351"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04" w:history="1">
        <w:r>
          <w:rPr>
            <w:rStyle w:val="aff0"/>
            <w:rFonts w:hint="eastAsia"/>
          </w:rPr>
          <w:t xml:space="preserve">7.4.3 </w:t>
        </w:r>
        <w:r>
          <w:rPr>
            <w:rStyle w:val="aff0"/>
            <w:rFonts w:hint="eastAsia"/>
          </w:rPr>
          <w:t>业务部门管理</w:t>
        </w:r>
        <w:r>
          <w:rPr>
            <w:rFonts w:hint="eastAsia"/>
          </w:rPr>
          <w:tab/>
        </w:r>
        <w:r>
          <w:rPr>
            <w:rFonts w:hint="eastAsia"/>
          </w:rPr>
          <w:fldChar w:fldCharType="begin"/>
        </w:r>
        <w:r>
          <w:rPr>
            <w:rFonts w:hint="eastAsia"/>
          </w:rPr>
          <w:instrText xml:space="preserve"> </w:instrText>
        </w:r>
        <w:r>
          <w:instrText>PAGEREF _Toc213053704 \h</w:instrText>
        </w:r>
        <w:r>
          <w:rPr>
            <w:rFonts w:hint="eastAsia"/>
          </w:rPr>
          <w:instrText xml:space="preserve"> </w:instrText>
        </w:r>
        <w:r>
          <w:rPr>
            <w:rFonts w:hint="eastAsia"/>
          </w:rPr>
        </w:r>
        <w:r>
          <w:rPr>
            <w:rFonts w:hint="eastAsia"/>
          </w:rPr>
          <w:fldChar w:fldCharType="separate"/>
        </w:r>
        <w:r>
          <w:t>155</w:t>
        </w:r>
        <w:r>
          <w:rPr>
            <w:rFonts w:hint="eastAsia"/>
          </w:rPr>
          <w:fldChar w:fldCharType="end"/>
        </w:r>
      </w:hyperlink>
    </w:p>
    <w:p w14:paraId="564D3067"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05" w:history="1">
        <w:r>
          <w:rPr>
            <w:rStyle w:val="aff0"/>
            <w:rFonts w:hint="eastAsia"/>
          </w:rPr>
          <w:t xml:space="preserve">7.4.4 </w:t>
        </w:r>
        <w:r>
          <w:rPr>
            <w:rStyle w:val="aff0"/>
            <w:rFonts w:hint="eastAsia"/>
          </w:rPr>
          <w:t>职责目录管理</w:t>
        </w:r>
        <w:r>
          <w:rPr>
            <w:rFonts w:hint="eastAsia"/>
          </w:rPr>
          <w:tab/>
        </w:r>
        <w:r>
          <w:rPr>
            <w:rFonts w:hint="eastAsia"/>
          </w:rPr>
          <w:fldChar w:fldCharType="begin"/>
        </w:r>
        <w:r>
          <w:rPr>
            <w:rFonts w:hint="eastAsia"/>
          </w:rPr>
          <w:instrText xml:space="preserve"> </w:instrText>
        </w:r>
        <w:r>
          <w:instrText>PAGEREF _Toc213053705 \h</w:instrText>
        </w:r>
        <w:r>
          <w:rPr>
            <w:rFonts w:hint="eastAsia"/>
          </w:rPr>
          <w:instrText xml:space="preserve"> </w:instrText>
        </w:r>
        <w:r>
          <w:rPr>
            <w:rFonts w:hint="eastAsia"/>
          </w:rPr>
        </w:r>
        <w:r>
          <w:rPr>
            <w:rFonts w:hint="eastAsia"/>
          </w:rPr>
          <w:fldChar w:fldCharType="separate"/>
        </w:r>
        <w:r>
          <w:t>155</w:t>
        </w:r>
        <w:r>
          <w:rPr>
            <w:rFonts w:hint="eastAsia"/>
          </w:rPr>
          <w:fldChar w:fldCharType="end"/>
        </w:r>
      </w:hyperlink>
    </w:p>
    <w:p w14:paraId="6A46C17F"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06" w:history="1">
        <w:r>
          <w:rPr>
            <w:rStyle w:val="aff0"/>
            <w:rFonts w:hint="eastAsia"/>
          </w:rPr>
          <w:t xml:space="preserve">7.4.5 </w:t>
        </w:r>
        <w:r>
          <w:rPr>
            <w:rStyle w:val="aff0"/>
            <w:rFonts w:hint="eastAsia"/>
          </w:rPr>
          <w:t>信息系统管理</w:t>
        </w:r>
        <w:r>
          <w:rPr>
            <w:rFonts w:hint="eastAsia"/>
          </w:rPr>
          <w:tab/>
        </w:r>
        <w:r>
          <w:rPr>
            <w:rFonts w:hint="eastAsia"/>
          </w:rPr>
          <w:fldChar w:fldCharType="begin"/>
        </w:r>
        <w:r>
          <w:rPr>
            <w:rFonts w:hint="eastAsia"/>
          </w:rPr>
          <w:instrText xml:space="preserve"> </w:instrText>
        </w:r>
        <w:r>
          <w:instrText>PAGEREF _Toc213053706 \h</w:instrText>
        </w:r>
        <w:r>
          <w:rPr>
            <w:rFonts w:hint="eastAsia"/>
          </w:rPr>
          <w:instrText xml:space="preserve"> </w:instrText>
        </w:r>
        <w:r>
          <w:rPr>
            <w:rFonts w:hint="eastAsia"/>
          </w:rPr>
        </w:r>
        <w:r>
          <w:rPr>
            <w:rFonts w:hint="eastAsia"/>
          </w:rPr>
          <w:fldChar w:fldCharType="separate"/>
        </w:r>
        <w:r>
          <w:t>156</w:t>
        </w:r>
        <w:r>
          <w:rPr>
            <w:rFonts w:hint="eastAsia"/>
          </w:rPr>
          <w:fldChar w:fldCharType="end"/>
        </w:r>
      </w:hyperlink>
    </w:p>
    <w:p w14:paraId="377A1C6C"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07" w:history="1">
        <w:r>
          <w:rPr>
            <w:rStyle w:val="aff0"/>
            <w:rFonts w:hint="eastAsia"/>
          </w:rPr>
          <w:t xml:space="preserve">7.4.6 </w:t>
        </w:r>
        <w:r>
          <w:rPr>
            <w:rStyle w:val="aff0"/>
            <w:rFonts w:hint="eastAsia"/>
          </w:rPr>
          <w:t>数据目录管理</w:t>
        </w:r>
        <w:r>
          <w:rPr>
            <w:rFonts w:hint="eastAsia"/>
          </w:rPr>
          <w:tab/>
        </w:r>
        <w:r>
          <w:rPr>
            <w:rFonts w:hint="eastAsia"/>
          </w:rPr>
          <w:fldChar w:fldCharType="begin"/>
        </w:r>
        <w:r>
          <w:rPr>
            <w:rFonts w:hint="eastAsia"/>
          </w:rPr>
          <w:instrText xml:space="preserve"> </w:instrText>
        </w:r>
        <w:r>
          <w:instrText>PAGEREF _Toc213053707 \h</w:instrText>
        </w:r>
        <w:r>
          <w:rPr>
            <w:rFonts w:hint="eastAsia"/>
          </w:rPr>
          <w:instrText xml:space="preserve"> </w:instrText>
        </w:r>
        <w:r>
          <w:rPr>
            <w:rFonts w:hint="eastAsia"/>
          </w:rPr>
        </w:r>
        <w:r>
          <w:rPr>
            <w:rFonts w:hint="eastAsia"/>
          </w:rPr>
          <w:fldChar w:fldCharType="separate"/>
        </w:r>
        <w:r>
          <w:t>156</w:t>
        </w:r>
        <w:r>
          <w:rPr>
            <w:rFonts w:hint="eastAsia"/>
          </w:rPr>
          <w:fldChar w:fldCharType="end"/>
        </w:r>
      </w:hyperlink>
    </w:p>
    <w:p w14:paraId="62A13BAA"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08" w:history="1">
        <w:r>
          <w:rPr>
            <w:rStyle w:val="aff0"/>
            <w:rFonts w:hint="eastAsia"/>
          </w:rPr>
          <w:t xml:space="preserve">7.4.7 </w:t>
        </w:r>
        <w:r>
          <w:rPr>
            <w:rStyle w:val="aff0"/>
            <w:rFonts w:hint="eastAsia"/>
          </w:rPr>
          <w:t>目录编制助手</w:t>
        </w:r>
        <w:r>
          <w:rPr>
            <w:rFonts w:hint="eastAsia"/>
          </w:rPr>
          <w:tab/>
        </w:r>
        <w:r>
          <w:rPr>
            <w:rFonts w:hint="eastAsia"/>
          </w:rPr>
          <w:fldChar w:fldCharType="begin"/>
        </w:r>
        <w:r>
          <w:rPr>
            <w:rFonts w:hint="eastAsia"/>
          </w:rPr>
          <w:instrText xml:space="preserve"> </w:instrText>
        </w:r>
        <w:r>
          <w:instrText>PAGEREF _Toc213053708 \h</w:instrText>
        </w:r>
        <w:r>
          <w:rPr>
            <w:rFonts w:hint="eastAsia"/>
          </w:rPr>
          <w:instrText xml:space="preserve"> </w:instrText>
        </w:r>
        <w:r>
          <w:rPr>
            <w:rFonts w:hint="eastAsia"/>
          </w:rPr>
        </w:r>
        <w:r>
          <w:rPr>
            <w:rFonts w:hint="eastAsia"/>
          </w:rPr>
          <w:fldChar w:fldCharType="separate"/>
        </w:r>
        <w:r>
          <w:t>156</w:t>
        </w:r>
        <w:r>
          <w:rPr>
            <w:rFonts w:hint="eastAsia"/>
          </w:rPr>
          <w:fldChar w:fldCharType="end"/>
        </w:r>
      </w:hyperlink>
    </w:p>
    <w:p w14:paraId="5E7AE031"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09" w:history="1">
        <w:r>
          <w:rPr>
            <w:rStyle w:val="aff0"/>
            <w:rFonts w:hint="eastAsia"/>
          </w:rPr>
          <w:t xml:space="preserve">7.4.8 </w:t>
        </w:r>
        <w:r>
          <w:rPr>
            <w:rStyle w:val="aff0"/>
            <w:rFonts w:hint="eastAsia"/>
          </w:rPr>
          <w:t>智能编目</w:t>
        </w:r>
        <w:r>
          <w:rPr>
            <w:rFonts w:hint="eastAsia"/>
          </w:rPr>
          <w:tab/>
        </w:r>
        <w:r>
          <w:rPr>
            <w:rFonts w:hint="eastAsia"/>
          </w:rPr>
          <w:fldChar w:fldCharType="begin"/>
        </w:r>
        <w:r>
          <w:rPr>
            <w:rFonts w:hint="eastAsia"/>
          </w:rPr>
          <w:instrText xml:space="preserve"> </w:instrText>
        </w:r>
        <w:r>
          <w:instrText>PAGEREF _Toc213053709 \h</w:instrText>
        </w:r>
        <w:r>
          <w:rPr>
            <w:rFonts w:hint="eastAsia"/>
          </w:rPr>
          <w:instrText xml:space="preserve"> </w:instrText>
        </w:r>
        <w:r>
          <w:rPr>
            <w:rFonts w:hint="eastAsia"/>
          </w:rPr>
        </w:r>
        <w:r>
          <w:rPr>
            <w:rFonts w:hint="eastAsia"/>
          </w:rPr>
          <w:fldChar w:fldCharType="separate"/>
        </w:r>
        <w:r>
          <w:t>156</w:t>
        </w:r>
        <w:r>
          <w:rPr>
            <w:rFonts w:hint="eastAsia"/>
          </w:rPr>
          <w:fldChar w:fldCharType="end"/>
        </w:r>
      </w:hyperlink>
    </w:p>
    <w:p w14:paraId="2AF7A62C"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10" w:history="1">
        <w:r>
          <w:rPr>
            <w:rStyle w:val="aff0"/>
            <w:rFonts w:hint="eastAsia"/>
          </w:rPr>
          <w:t xml:space="preserve">7.4.9 </w:t>
        </w:r>
        <w:r>
          <w:rPr>
            <w:rStyle w:val="aff0"/>
            <w:rFonts w:hint="eastAsia"/>
          </w:rPr>
          <w:t>目录查询</w:t>
        </w:r>
        <w:r>
          <w:rPr>
            <w:rFonts w:hint="eastAsia"/>
          </w:rPr>
          <w:tab/>
        </w:r>
        <w:r>
          <w:rPr>
            <w:rFonts w:hint="eastAsia"/>
          </w:rPr>
          <w:fldChar w:fldCharType="begin"/>
        </w:r>
        <w:r>
          <w:rPr>
            <w:rFonts w:hint="eastAsia"/>
          </w:rPr>
          <w:instrText xml:space="preserve"> </w:instrText>
        </w:r>
        <w:r>
          <w:instrText>PAGEREF _Toc213053710 \h</w:instrText>
        </w:r>
        <w:r>
          <w:rPr>
            <w:rFonts w:hint="eastAsia"/>
          </w:rPr>
          <w:instrText xml:space="preserve"> </w:instrText>
        </w:r>
        <w:r>
          <w:rPr>
            <w:rFonts w:hint="eastAsia"/>
          </w:rPr>
        </w:r>
        <w:r>
          <w:rPr>
            <w:rFonts w:hint="eastAsia"/>
          </w:rPr>
          <w:fldChar w:fldCharType="separate"/>
        </w:r>
        <w:r>
          <w:t>156</w:t>
        </w:r>
        <w:r>
          <w:rPr>
            <w:rFonts w:hint="eastAsia"/>
          </w:rPr>
          <w:fldChar w:fldCharType="end"/>
        </w:r>
      </w:hyperlink>
    </w:p>
    <w:p w14:paraId="79AEAED0"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11" w:history="1">
        <w:r>
          <w:rPr>
            <w:rStyle w:val="aff0"/>
            <w:rFonts w:hint="eastAsia"/>
          </w:rPr>
          <w:t xml:space="preserve">7.4.10 </w:t>
        </w:r>
        <w:r>
          <w:rPr>
            <w:rStyle w:val="aff0"/>
            <w:rFonts w:hint="eastAsia"/>
          </w:rPr>
          <w:t>目录提交</w:t>
        </w:r>
        <w:r>
          <w:rPr>
            <w:rFonts w:hint="eastAsia"/>
          </w:rPr>
          <w:tab/>
        </w:r>
        <w:r>
          <w:rPr>
            <w:rFonts w:hint="eastAsia"/>
          </w:rPr>
          <w:fldChar w:fldCharType="begin"/>
        </w:r>
        <w:r>
          <w:rPr>
            <w:rFonts w:hint="eastAsia"/>
          </w:rPr>
          <w:instrText xml:space="preserve"> </w:instrText>
        </w:r>
        <w:r>
          <w:instrText>PAGEREF _Toc213053711 \h</w:instrText>
        </w:r>
        <w:r>
          <w:rPr>
            <w:rFonts w:hint="eastAsia"/>
          </w:rPr>
          <w:instrText xml:space="preserve"> </w:instrText>
        </w:r>
        <w:r>
          <w:rPr>
            <w:rFonts w:hint="eastAsia"/>
          </w:rPr>
        </w:r>
        <w:r>
          <w:rPr>
            <w:rFonts w:hint="eastAsia"/>
          </w:rPr>
          <w:fldChar w:fldCharType="separate"/>
        </w:r>
        <w:r>
          <w:t>157</w:t>
        </w:r>
        <w:r>
          <w:rPr>
            <w:rFonts w:hint="eastAsia"/>
          </w:rPr>
          <w:fldChar w:fldCharType="end"/>
        </w:r>
      </w:hyperlink>
    </w:p>
    <w:p w14:paraId="3D7550AF"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12" w:history="1">
        <w:r>
          <w:rPr>
            <w:rStyle w:val="aff0"/>
            <w:rFonts w:hint="eastAsia"/>
          </w:rPr>
          <w:t xml:space="preserve">7.4.11 </w:t>
        </w:r>
        <w:r>
          <w:rPr>
            <w:rStyle w:val="aff0"/>
            <w:rFonts w:hint="eastAsia"/>
          </w:rPr>
          <w:t>目录删除</w:t>
        </w:r>
        <w:r>
          <w:rPr>
            <w:rFonts w:hint="eastAsia"/>
          </w:rPr>
          <w:tab/>
        </w:r>
        <w:r>
          <w:rPr>
            <w:rFonts w:hint="eastAsia"/>
          </w:rPr>
          <w:fldChar w:fldCharType="begin"/>
        </w:r>
        <w:r>
          <w:rPr>
            <w:rFonts w:hint="eastAsia"/>
          </w:rPr>
          <w:instrText xml:space="preserve"> </w:instrText>
        </w:r>
        <w:r>
          <w:instrText>PAGEREF _Toc213053712 \h</w:instrText>
        </w:r>
        <w:r>
          <w:rPr>
            <w:rFonts w:hint="eastAsia"/>
          </w:rPr>
          <w:instrText xml:space="preserve"> </w:instrText>
        </w:r>
        <w:r>
          <w:rPr>
            <w:rFonts w:hint="eastAsia"/>
          </w:rPr>
        </w:r>
        <w:r>
          <w:rPr>
            <w:rFonts w:hint="eastAsia"/>
          </w:rPr>
          <w:fldChar w:fldCharType="separate"/>
        </w:r>
        <w:r>
          <w:t>157</w:t>
        </w:r>
        <w:r>
          <w:rPr>
            <w:rFonts w:hint="eastAsia"/>
          </w:rPr>
          <w:fldChar w:fldCharType="end"/>
        </w:r>
      </w:hyperlink>
    </w:p>
    <w:p w14:paraId="58A50B6F"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13" w:history="1">
        <w:r>
          <w:rPr>
            <w:rStyle w:val="aff0"/>
            <w:rFonts w:hint="eastAsia"/>
          </w:rPr>
          <w:t xml:space="preserve">7.4.12 </w:t>
        </w:r>
        <w:r>
          <w:rPr>
            <w:rStyle w:val="aff0"/>
            <w:rFonts w:hint="eastAsia"/>
          </w:rPr>
          <w:t>目录资源挂接功能</w:t>
        </w:r>
        <w:r>
          <w:rPr>
            <w:rFonts w:hint="eastAsia"/>
          </w:rPr>
          <w:tab/>
        </w:r>
        <w:r>
          <w:rPr>
            <w:rFonts w:hint="eastAsia"/>
          </w:rPr>
          <w:fldChar w:fldCharType="begin"/>
        </w:r>
        <w:r>
          <w:rPr>
            <w:rFonts w:hint="eastAsia"/>
          </w:rPr>
          <w:instrText xml:space="preserve"> </w:instrText>
        </w:r>
        <w:r>
          <w:instrText>PAGEREF _Toc213053713 \h</w:instrText>
        </w:r>
        <w:r>
          <w:rPr>
            <w:rFonts w:hint="eastAsia"/>
          </w:rPr>
          <w:instrText xml:space="preserve"> </w:instrText>
        </w:r>
        <w:r>
          <w:rPr>
            <w:rFonts w:hint="eastAsia"/>
          </w:rPr>
        </w:r>
        <w:r>
          <w:rPr>
            <w:rFonts w:hint="eastAsia"/>
          </w:rPr>
          <w:fldChar w:fldCharType="separate"/>
        </w:r>
        <w:r>
          <w:t>157</w:t>
        </w:r>
        <w:r>
          <w:rPr>
            <w:rFonts w:hint="eastAsia"/>
          </w:rPr>
          <w:fldChar w:fldCharType="end"/>
        </w:r>
      </w:hyperlink>
    </w:p>
    <w:p w14:paraId="4EB49490"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14" w:history="1">
        <w:r>
          <w:rPr>
            <w:rStyle w:val="aff0"/>
            <w:rFonts w:hint="eastAsia"/>
          </w:rPr>
          <w:t xml:space="preserve">7.4.13 </w:t>
        </w:r>
        <w:r>
          <w:rPr>
            <w:rStyle w:val="aff0"/>
            <w:rFonts w:hint="eastAsia"/>
          </w:rPr>
          <w:t>密钥提交</w:t>
        </w:r>
        <w:r>
          <w:rPr>
            <w:rFonts w:hint="eastAsia"/>
          </w:rPr>
          <w:tab/>
        </w:r>
        <w:r>
          <w:rPr>
            <w:rFonts w:hint="eastAsia"/>
          </w:rPr>
          <w:fldChar w:fldCharType="begin"/>
        </w:r>
        <w:r>
          <w:rPr>
            <w:rFonts w:hint="eastAsia"/>
          </w:rPr>
          <w:instrText xml:space="preserve"> </w:instrText>
        </w:r>
        <w:r>
          <w:instrText>PAGEREF _Toc213053714 \h</w:instrText>
        </w:r>
        <w:r>
          <w:rPr>
            <w:rFonts w:hint="eastAsia"/>
          </w:rPr>
          <w:instrText xml:space="preserve"> </w:instrText>
        </w:r>
        <w:r>
          <w:rPr>
            <w:rFonts w:hint="eastAsia"/>
          </w:rPr>
        </w:r>
        <w:r>
          <w:rPr>
            <w:rFonts w:hint="eastAsia"/>
          </w:rPr>
          <w:fldChar w:fldCharType="separate"/>
        </w:r>
        <w:r>
          <w:t>157</w:t>
        </w:r>
        <w:r>
          <w:rPr>
            <w:rFonts w:hint="eastAsia"/>
          </w:rPr>
          <w:fldChar w:fldCharType="end"/>
        </w:r>
      </w:hyperlink>
    </w:p>
    <w:p w14:paraId="00B44018"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15" w:history="1">
        <w:r>
          <w:rPr>
            <w:rStyle w:val="aff0"/>
            <w:rFonts w:hint="eastAsia"/>
          </w:rPr>
          <w:t xml:space="preserve">7.4.14 </w:t>
        </w:r>
        <w:r>
          <w:rPr>
            <w:rStyle w:val="aff0"/>
            <w:rFonts w:hint="eastAsia"/>
          </w:rPr>
          <w:t>网络策略配置</w:t>
        </w:r>
        <w:r>
          <w:rPr>
            <w:rFonts w:hint="eastAsia"/>
          </w:rPr>
          <w:tab/>
        </w:r>
        <w:r>
          <w:rPr>
            <w:rFonts w:hint="eastAsia"/>
          </w:rPr>
          <w:fldChar w:fldCharType="begin"/>
        </w:r>
        <w:r>
          <w:rPr>
            <w:rFonts w:hint="eastAsia"/>
          </w:rPr>
          <w:instrText xml:space="preserve"> </w:instrText>
        </w:r>
        <w:r>
          <w:instrText>PAGEREF _Toc213053715 \h</w:instrText>
        </w:r>
        <w:r>
          <w:rPr>
            <w:rFonts w:hint="eastAsia"/>
          </w:rPr>
          <w:instrText xml:space="preserve"> </w:instrText>
        </w:r>
        <w:r>
          <w:rPr>
            <w:rFonts w:hint="eastAsia"/>
          </w:rPr>
        </w:r>
        <w:r>
          <w:rPr>
            <w:rFonts w:hint="eastAsia"/>
          </w:rPr>
          <w:fldChar w:fldCharType="separate"/>
        </w:r>
        <w:r>
          <w:t>157</w:t>
        </w:r>
        <w:r>
          <w:rPr>
            <w:rFonts w:hint="eastAsia"/>
          </w:rPr>
          <w:fldChar w:fldCharType="end"/>
        </w:r>
      </w:hyperlink>
    </w:p>
    <w:p w14:paraId="1E0B7BCA"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16" w:history="1">
        <w:r>
          <w:rPr>
            <w:rStyle w:val="aff0"/>
            <w:rFonts w:hint="eastAsia"/>
          </w:rPr>
          <w:t xml:space="preserve">7.4.15 </w:t>
        </w:r>
        <w:r>
          <w:rPr>
            <w:rStyle w:val="aff0"/>
            <w:rFonts w:hint="eastAsia"/>
          </w:rPr>
          <w:t>网络验证</w:t>
        </w:r>
        <w:r>
          <w:rPr>
            <w:rFonts w:hint="eastAsia"/>
          </w:rPr>
          <w:tab/>
        </w:r>
        <w:r>
          <w:rPr>
            <w:rFonts w:hint="eastAsia"/>
          </w:rPr>
          <w:fldChar w:fldCharType="begin"/>
        </w:r>
        <w:r>
          <w:rPr>
            <w:rFonts w:hint="eastAsia"/>
          </w:rPr>
          <w:instrText xml:space="preserve"> </w:instrText>
        </w:r>
        <w:r>
          <w:instrText>PAGEREF _Toc213053716 \h</w:instrText>
        </w:r>
        <w:r>
          <w:rPr>
            <w:rFonts w:hint="eastAsia"/>
          </w:rPr>
          <w:instrText xml:space="preserve"> </w:instrText>
        </w:r>
        <w:r>
          <w:rPr>
            <w:rFonts w:hint="eastAsia"/>
          </w:rPr>
        </w:r>
        <w:r>
          <w:rPr>
            <w:rFonts w:hint="eastAsia"/>
          </w:rPr>
          <w:fldChar w:fldCharType="separate"/>
        </w:r>
        <w:r>
          <w:t>157</w:t>
        </w:r>
        <w:r>
          <w:rPr>
            <w:rFonts w:hint="eastAsia"/>
          </w:rPr>
          <w:fldChar w:fldCharType="end"/>
        </w:r>
      </w:hyperlink>
    </w:p>
    <w:p w14:paraId="3998A829"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17" w:history="1">
        <w:r>
          <w:rPr>
            <w:rStyle w:val="aff0"/>
            <w:rFonts w:hint="eastAsia"/>
          </w:rPr>
          <w:t xml:space="preserve">7.4.16 </w:t>
        </w:r>
        <w:r>
          <w:rPr>
            <w:rStyle w:val="aff0"/>
            <w:rFonts w:hint="eastAsia"/>
          </w:rPr>
          <w:t>数据探测</w:t>
        </w:r>
        <w:r>
          <w:rPr>
            <w:rFonts w:hint="eastAsia"/>
          </w:rPr>
          <w:tab/>
        </w:r>
        <w:r>
          <w:rPr>
            <w:rFonts w:hint="eastAsia"/>
          </w:rPr>
          <w:fldChar w:fldCharType="begin"/>
        </w:r>
        <w:r>
          <w:rPr>
            <w:rFonts w:hint="eastAsia"/>
          </w:rPr>
          <w:instrText xml:space="preserve"> </w:instrText>
        </w:r>
        <w:r>
          <w:instrText>PAGEREF _Toc213053717 \h</w:instrText>
        </w:r>
        <w:r>
          <w:rPr>
            <w:rFonts w:hint="eastAsia"/>
          </w:rPr>
          <w:instrText xml:space="preserve"> </w:instrText>
        </w:r>
        <w:r>
          <w:rPr>
            <w:rFonts w:hint="eastAsia"/>
          </w:rPr>
        </w:r>
        <w:r>
          <w:rPr>
            <w:rFonts w:hint="eastAsia"/>
          </w:rPr>
          <w:fldChar w:fldCharType="separate"/>
        </w:r>
        <w:r>
          <w:t>158</w:t>
        </w:r>
        <w:r>
          <w:rPr>
            <w:rFonts w:hint="eastAsia"/>
          </w:rPr>
          <w:fldChar w:fldCharType="end"/>
        </w:r>
      </w:hyperlink>
    </w:p>
    <w:p w14:paraId="3077FF94"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18" w:history="1">
        <w:r>
          <w:rPr>
            <w:rStyle w:val="aff0"/>
            <w:rFonts w:hint="eastAsia"/>
          </w:rPr>
          <w:t xml:space="preserve">7.4.17 </w:t>
        </w:r>
        <w:r>
          <w:rPr>
            <w:rStyle w:val="aff0"/>
            <w:rFonts w:hint="eastAsia"/>
          </w:rPr>
          <w:t>数据共享管理功能</w:t>
        </w:r>
        <w:r>
          <w:rPr>
            <w:rFonts w:hint="eastAsia"/>
          </w:rPr>
          <w:tab/>
        </w:r>
        <w:r>
          <w:rPr>
            <w:rFonts w:hint="eastAsia"/>
          </w:rPr>
          <w:fldChar w:fldCharType="begin"/>
        </w:r>
        <w:r>
          <w:rPr>
            <w:rFonts w:hint="eastAsia"/>
          </w:rPr>
          <w:instrText xml:space="preserve"> </w:instrText>
        </w:r>
        <w:r>
          <w:instrText>PAGEREF _Toc213053718 \h</w:instrText>
        </w:r>
        <w:r>
          <w:rPr>
            <w:rFonts w:hint="eastAsia"/>
          </w:rPr>
          <w:instrText xml:space="preserve"> </w:instrText>
        </w:r>
        <w:r>
          <w:rPr>
            <w:rFonts w:hint="eastAsia"/>
          </w:rPr>
        </w:r>
        <w:r>
          <w:rPr>
            <w:rFonts w:hint="eastAsia"/>
          </w:rPr>
          <w:fldChar w:fldCharType="separate"/>
        </w:r>
        <w:r>
          <w:t>158</w:t>
        </w:r>
        <w:r>
          <w:rPr>
            <w:rFonts w:hint="eastAsia"/>
          </w:rPr>
          <w:fldChar w:fldCharType="end"/>
        </w:r>
      </w:hyperlink>
    </w:p>
    <w:p w14:paraId="0694A849"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719" w:history="1">
        <w:r>
          <w:rPr>
            <w:rStyle w:val="aff0"/>
            <w:rFonts w:hint="eastAsia"/>
          </w:rPr>
          <w:t xml:space="preserve">7.5 </w:t>
        </w:r>
        <w:r>
          <w:rPr>
            <w:rStyle w:val="aff0"/>
            <w:rFonts w:hint="eastAsia"/>
          </w:rPr>
          <w:t>低代码开发环境</w:t>
        </w:r>
        <w:r>
          <w:rPr>
            <w:rFonts w:hint="eastAsia"/>
          </w:rPr>
          <w:tab/>
        </w:r>
        <w:r>
          <w:rPr>
            <w:rFonts w:hint="eastAsia"/>
          </w:rPr>
          <w:fldChar w:fldCharType="begin"/>
        </w:r>
        <w:r>
          <w:rPr>
            <w:rFonts w:hint="eastAsia"/>
          </w:rPr>
          <w:instrText xml:space="preserve"> </w:instrText>
        </w:r>
        <w:r>
          <w:instrText>PAGEREF _Toc213053719 \h</w:instrText>
        </w:r>
        <w:r>
          <w:rPr>
            <w:rFonts w:hint="eastAsia"/>
          </w:rPr>
          <w:instrText xml:space="preserve"> </w:instrText>
        </w:r>
        <w:r>
          <w:rPr>
            <w:rFonts w:hint="eastAsia"/>
          </w:rPr>
        </w:r>
        <w:r>
          <w:rPr>
            <w:rFonts w:hint="eastAsia"/>
          </w:rPr>
          <w:fldChar w:fldCharType="separate"/>
        </w:r>
        <w:r>
          <w:t>158</w:t>
        </w:r>
        <w:r>
          <w:rPr>
            <w:rFonts w:hint="eastAsia"/>
          </w:rPr>
          <w:fldChar w:fldCharType="end"/>
        </w:r>
      </w:hyperlink>
    </w:p>
    <w:p w14:paraId="1008B1FE"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20" w:history="1">
        <w:r>
          <w:rPr>
            <w:rStyle w:val="aff0"/>
            <w:rFonts w:hint="eastAsia"/>
          </w:rPr>
          <w:t xml:space="preserve">7.5.1 </w:t>
        </w:r>
        <w:r>
          <w:rPr>
            <w:rStyle w:val="aff0"/>
            <w:rFonts w:hint="eastAsia"/>
          </w:rPr>
          <w:t>场景化可视化开发体系构建</w:t>
        </w:r>
        <w:r>
          <w:rPr>
            <w:rFonts w:hint="eastAsia"/>
          </w:rPr>
          <w:tab/>
        </w:r>
        <w:r>
          <w:rPr>
            <w:rFonts w:hint="eastAsia"/>
          </w:rPr>
          <w:fldChar w:fldCharType="begin"/>
        </w:r>
        <w:r>
          <w:rPr>
            <w:rFonts w:hint="eastAsia"/>
          </w:rPr>
          <w:instrText xml:space="preserve"> </w:instrText>
        </w:r>
        <w:r>
          <w:instrText>PAGEREF _Toc213053720 \h</w:instrText>
        </w:r>
        <w:r>
          <w:rPr>
            <w:rFonts w:hint="eastAsia"/>
          </w:rPr>
          <w:instrText xml:space="preserve"> </w:instrText>
        </w:r>
        <w:r>
          <w:rPr>
            <w:rFonts w:hint="eastAsia"/>
          </w:rPr>
        </w:r>
        <w:r>
          <w:rPr>
            <w:rFonts w:hint="eastAsia"/>
          </w:rPr>
          <w:fldChar w:fldCharType="separate"/>
        </w:r>
        <w:r>
          <w:t>159</w:t>
        </w:r>
        <w:r>
          <w:rPr>
            <w:rFonts w:hint="eastAsia"/>
          </w:rPr>
          <w:fldChar w:fldCharType="end"/>
        </w:r>
      </w:hyperlink>
    </w:p>
    <w:p w14:paraId="38A11CF7"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21" w:history="1">
        <w:r>
          <w:rPr>
            <w:rStyle w:val="aff0"/>
            <w:rFonts w:hint="eastAsia"/>
          </w:rPr>
          <w:t xml:space="preserve">7.5.1.1 </w:t>
        </w:r>
        <w:r>
          <w:rPr>
            <w:rStyle w:val="aff0"/>
            <w:rFonts w:hint="eastAsia"/>
          </w:rPr>
          <w:t>智能页面设计与渲染引擎</w:t>
        </w:r>
        <w:r>
          <w:rPr>
            <w:rFonts w:hint="eastAsia"/>
          </w:rPr>
          <w:tab/>
        </w:r>
        <w:r>
          <w:rPr>
            <w:rFonts w:hint="eastAsia"/>
          </w:rPr>
          <w:fldChar w:fldCharType="begin"/>
        </w:r>
        <w:r>
          <w:rPr>
            <w:rFonts w:hint="eastAsia"/>
          </w:rPr>
          <w:instrText xml:space="preserve"> </w:instrText>
        </w:r>
        <w:r>
          <w:instrText>PAGEREF _Toc213053721 \h</w:instrText>
        </w:r>
        <w:r>
          <w:rPr>
            <w:rFonts w:hint="eastAsia"/>
          </w:rPr>
          <w:instrText xml:space="preserve"> </w:instrText>
        </w:r>
        <w:r>
          <w:rPr>
            <w:rFonts w:hint="eastAsia"/>
          </w:rPr>
        </w:r>
        <w:r>
          <w:rPr>
            <w:rFonts w:hint="eastAsia"/>
          </w:rPr>
          <w:fldChar w:fldCharType="separate"/>
        </w:r>
        <w:r>
          <w:t>159</w:t>
        </w:r>
        <w:r>
          <w:rPr>
            <w:rFonts w:hint="eastAsia"/>
          </w:rPr>
          <w:fldChar w:fldCharType="end"/>
        </w:r>
      </w:hyperlink>
    </w:p>
    <w:p w14:paraId="17E0F258"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22" w:history="1">
        <w:r>
          <w:rPr>
            <w:rStyle w:val="aff0"/>
            <w:rFonts w:hint="eastAsia"/>
          </w:rPr>
          <w:t xml:space="preserve">7.5.1.2 </w:t>
        </w:r>
        <w:r>
          <w:rPr>
            <w:rStyle w:val="aff0"/>
            <w:rFonts w:hint="eastAsia"/>
          </w:rPr>
          <w:t>双向交互逻辑设计器</w:t>
        </w:r>
        <w:r>
          <w:rPr>
            <w:rFonts w:hint="eastAsia"/>
          </w:rPr>
          <w:tab/>
        </w:r>
        <w:r>
          <w:rPr>
            <w:rFonts w:hint="eastAsia"/>
          </w:rPr>
          <w:fldChar w:fldCharType="begin"/>
        </w:r>
        <w:r>
          <w:rPr>
            <w:rFonts w:hint="eastAsia"/>
          </w:rPr>
          <w:instrText xml:space="preserve"> </w:instrText>
        </w:r>
        <w:r>
          <w:instrText>PAGEREF _Toc213053722 \h</w:instrText>
        </w:r>
        <w:r>
          <w:rPr>
            <w:rFonts w:hint="eastAsia"/>
          </w:rPr>
          <w:instrText xml:space="preserve"> </w:instrText>
        </w:r>
        <w:r>
          <w:rPr>
            <w:rFonts w:hint="eastAsia"/>
          </w:rPr>
        </w:r>
        <w:r>
          <w:rPr>
            <w:rFonts w:hint="eastAsia"/>
          </w:rPr>
          <w:fldChar w:fldCharType="separate"/>
        </w:r>
        <w:r>
          <w:t>159</w:t>
        </w:r>
        <w:r>
          <w:rPr>
            <w:rFonts w:hint="eastAsia"/>
          </w:rPr>
          <w:fldChar w:fldCharType="end"/>
        </w:r>
      </w:hyperlink>
    </w:p>
    <w:p w14:paraId="2BBDDFCE"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23" w:history="1">
        <w:r>
          <w:rPr>
            <w:rStyle w:val="aff0"/>
            <w:rFonts w:hint="eastAsia"/>
          </w:rPr>
          <w:t xml:space="preserve">7.5.1.3 </w:t>
        </w:r>
        <w:r>
          <w:rPr>
            <w:rStyle w:val="aff0"/>
            <w:rFonts w:hint="eastAsia"/>
          </w:rPr>
          <w:t>多维数据模型与关系设计器</w:t>
        </w:r>
        <w:r>
          <w:rPr>
            <w:rFonts w:hint="eastAsia"/>
          </w:rPr>
          <w:tab/>
        </w:r>
        <w:r>
          <w:rPr>
            <w:rFonts w:hint="eastAsia"/>
          </w:rPr>
          <w:fldChar w:fldCharType="begin"/>
        </w:r>
        <w:r>
          <w:rPr>
            <w:rFonts w:hint="eastAsia"/>
          </w:rPr>
          <w:instrText xml:space="preserve"> </w:instrText>
        </w:r>
        <w:r>
          <w:instrText>PAGEREF _Toc213053723 \h</w:instrText>
        </w:r>
        <w:r>
          <w:rPr>
            <w:rFonts w:hint="eastAsia"/>
          </w:rPr>
          <w:instrText xml:space="preserve"> </w:instrText>
        </w:r>
        <w:r>
          <w:rPr>
            <w:rFonts w:hint="eastAsia"/>
          </w:rPr>
        </w:r>
        <w:r>
          <w:rPr>
            <w:rFonts w:hint="eastAsia"/>
          </w:rPr>
          <w:fldChar w:fldCharType="separate"/>
        </w:r>
        <w:r>
          <w:t>160</w:t>
        </w:r>
        <w:r>
          <w:rPr>
            <w:rFonts w:hint="eastAsia"/>
          </w:rPr>
          <w:fldChar w:fldCharType="end"/>
        </w:r>
      </w:hyperlink>
    </w:p>
    <w:p w14:paraId="2E3FA067"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24" w:history="1">
        <w:r>
          <w:rPr>
            <w:rStyle w:val="aff0"/>
            <w:rFonts w:hint="eastAsia"/>
          </w:rPr>
          <w:t xml:space="preserve">7.5.1.4 </w:t>
        </w:r>
        <w:r>
          <w:rPr>
            <w:rStyle w:val="aff0"/>
            <w:rFonts w:hint="eastAsia"/>
          </w:rPr>
          <w:t>专业化流程与表单设计器</w:t>
        </w:r>
        <w:r>
          <w:rPr>
            <w:rFonts w:hint="eastAsia"/>
          </w:rPr>
          <w:tab/>
        </w:r>
        <w:r>
          <w:rPr>
            <w:rFonts w:hint="eastAsia"/>
          </w:rPr>
          <w:fldChar w:fldCharType="begin"/>
        </w:r>
        <w:r>
          <w:rPr>
            <w:rFonts w:hint="eastAsia"/>
          </w:rPr>
          <w:instrText xml:space="preserve"> </w:instrText>
        </w:r>
        <w:r>
          <w:instrText>PAGEREF _Toc213053724 \h</w:instrText>
        </w:r>
        <w:r>
          <w:rPr>
            <w:rFonts w:hint="eastAsia"/>
          </w:rPr>
          <w:instrText xml:space="preserve"> </w:instrText>
        </w:r>
        <w:r>
          <w:rPr>
            <w:rFonts w:hint="eastAsia"/>
          </w:rPr>
        </w:r>
        <w:r>
          <w:rPr>
            <w:rFonts w:hint="eastAsia"/>
          </w:rPr>
          <w:fldChar w:fldCharType="separate"/>
        </w:r>
        <w:r>
          <w:t>160</w:t>
        </w:r>
        <w:r>
          <w:rPr>
            <w:rFonts w:hint="eastAsia"/>
          </w:rPr>
          <w:fldChar w:fldCharType="end"/>
        </w:r>
      </w:hyperlink>
    </w:p>
    <w:p w14:paraId="59F95C98"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25" w:history="1">
        <w:r>
          <w:rPr>
            <w:rStyle w:val="aff0"/>
            <w:rFonts w:hint="eastAsia"/>
          </w:rPr>
          <w:t xml:space="preserve">7.5.2 </w:t>
        </w:r>
        <w:r>
          <w:rPr>
            <w:rStyle w:val="aff0"/>
            <w:rFonts w:hint="eastAsia"/>
          </w:rPr>
          <w:t>高性能核心引擎集群建设</w:t>
        </w:r>
        <w:r>
          <w:rPr>
            <w:rFonts w:hint="eastAsia"/>
          </w:rPr>
          <w:tab/>
        </w:r>
        <w:r>
          <w:rPr>
            <w:rFonts w:hint="eastAsia"/>
          </w:rPr>
          <w:fldChar w:fldCharType="begin"/>
        </w:r>
        <w:r>
          <w:rPr>
            <w:rFonts w:hint="eastAsia"/>
          </w:rPr>
          <w:instrText xml:space="preserve"> </w:instrText>
        </w:r>
        <w:r>
          <w:instrText>PAGEREF _Toc213053725 \h</w:instrText>
        </w:r>
        <w:r>
          <w:rPr>
            <w:rFonts w:hint="eastAsia"/>
          </w:rPr>
          <w:instrText xml:space="preserve"> </w:instrText>
        </w:r>
        <w:r>
          <w:rPr>
            <w:rFonts w:hint="eastAsia"/>
          </w:rPr>
        </w:r>
        <w:r>
          <w:rPr>
            <w:rFonts w:hint="eastAsia"/>
          </w:rPr>
          <w:fldChar w:fldCharType="separate"/>
        </w:r>
        <w:r>
          <w:t>161</w:t>
        </w:r>
        <w:r>
          <w:rPr>
            <w:rFonts w:hint="eastAsia"/>
          </w:rPr>
          <w:fldChar w:fldCharType="end"/>
        </w:r>
      </w:hyperlink>
    </w:p>
    <w:p w14:paraId="4E621081"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26" w:history="1">
        <w:r>
          <w:rPr>
            <w:rStyle w:val="aff0"/>
            <w:rFonts w:hint="eastAsia"/>
          </w:rPr>
          <w:t xml:space="preserve">7.5.2.1 </w:t>
        </w:r>
        <w:r>
          <w:rPr>
            <w:rStyle w:val="aff0"/>
            <w:rFonts w:hint="eastAsia"/>
          </w:rPr>
          <w:t>统一集成与连接器引擎</w:t>
        </w:r>
        <w:r>
          <w:rPr>
            <w:rFonts w:hint="eastAsia"/>
          </w:rPr>
          <w:tab/>
        </w:r>
        <w:r>
          <w:rPr>
            <w:rFonts w:hint="eastAsia"/>
          </w:rPr>
          <w:fldChar w:fldCharType="begin"/>
        </w:r>
        <w:r>
          <w:rPr>
            <w:rFonts w:hint="eastAsia"/>
          </w:rPr>
          <w:instrText xml:space="preserve"> </w:instrText>
        </w:r>
        <w:r>
          <w:instrText>PAGEREF _Toc213053726 \h</w:instrText>
        </w:r>
        <w:r>
          <w:rPr>
            <w:rFonts w:hint="eastAsia"/>
          </w:rPr>
          <w:instrText xml:space="preserve"> </w:instrText>
        </w:r>
        <w:r>
          <w:rPr>
            <w:rFonts w:hint="eastAsia"/>
          </w:rPr>
        </w:r>
        <w:r>
          <w:rPr>
            <w:rFonts w:hint="eastAsia"/>
          </w:rPr>
          <w:fldChar w:fldCharType="separate"/>
        </w:r>
        <w:r>
          <w:t>161</w:t>
        </w:r>
        <w:r>
          <w:rPr>
            <w:rFonts w:hint="eastAsia"/>
          </w:rPr>
          <w:fldChar w:fldCharType="end"/>
        </w:r>
      </w:hyperlink>
    </w:p>
    <w:p w14:paraId="2320042D"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27" w:history="1">
        <w:r>
          <w:rPr>
            <w:rStyle w:val="aff0"/>
            <w:rFonts w:hint="eastAsia"/>
          </w:rPr>
          <w:t xml:space="preserve">7.5.2.2 </w:t>
        </w:r>
        <w:r>
          <w:rPr>
            <w:rStyle w:val="aff0"/>
            <w:rFonts w:hint="eastAsia"/>
          </w:rPr>
          <w:t>决策与规则引擎集群</w:t>
        </w:r>
        <w:r>
          <w:rPr>
            <w:rFonts w:hint="eastAsia"/>
          </w:rPr>
          <w:tab/>
        </w:r>
        <w:r>
          <w:rPr>
            <w:rFonts w:hint="eastAsia"/>
          </w:rPr>
          <w:fldChar w:fldCharType="begin"/>
        </w:r>
        <w:r>
          <w:rPr>
            <w:rFonts w:hint="eastAsia"/>
          </w:rPr>
          <w:instrText xml:space="preserve"> </w:instrText>
        </w:r>
        <w:r>
          <w:instrText>PAGEREF _Toc213053727 \h</w:instrText>
        </w:r>
        <w:r>
          <w:rPr>
            <w:rFonts w:hint="eastAsia"/>
          </w:rPr>
          <w:instrText xml:space="preserve"> </w:instrText>
        </w:r>
        <w:r>
          <w:rPr>
            <w:rFonts w:hint="eastAsia"/>
          </w:rPr>
        </w:r>
        <w:r>
          <w:rPr>
            <w:rFonts w:hint="eastAsia"/>
          </w:rPr>
          <w:fldChar w:fldCharType="separate"/>
        </w:r>
        <w:r>
          <w:t>161</w:t>
        </w:r>
        <w:r>
          <w:rPr>
            <w:rFonts w:hint="eastAsia"/>
          </w:rPr>
          <w:fldChar w:fldCharType="end"/>
        </w:r>
      </w:hyperlink>
    </w:p>
    <w:p w14:paraId="1E4CE7A0"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28" w:history="1">
        <w:r>
          <w:rPr>
            <w:rStyle w:val="aff0"/>
            <w:rFonts w:hint="eastAsia"/>
          </w:rPr>
          <w:t xml:space="preserve">7.5.2.3 </w:t>
        </w:r>
        <w:r>
          <w:rPr>
            <w:rStyle w:val="aff0"/>
            <w:rFonts w:hint="eastAsia"/>
          </w:rPr>
          <w:t>人工智能与数据智能引擎</w:t>
        </w:r>
        <w:r>
          <w:rPr>
            <w:rFonts w:hint="eastAsia"/>
          </w:rPr>
          <w:tab/>
        </w:r>
        <w:r>
          <w:rPr>
            <w:rFonts w:hint="eastAsia"/>
          </w:rPr>
          <w:fldChar w:fldCharType="begin"/>
        </w:r>
        <w:r>
          <w:rPr>
            <w:rFonts w:hint="eastAsia"/>
          </w:rPr>
          <w:instrText xml:space="preserve"> </w:instrText>
        </w:r>
        <w:r>
          <w:instrText>PAGEREF _Toc213053728 \h</w:instrText>
        </w:r>
        <w:r>
          <w:rPr>
            <w:rFonts w:hint="eastAsia"/>
          </w:rPr>
          <w:instrText xml:space="preserve"> </w:instrText>
        </w:r>
        <w:r>
          <w:rPr>
            <w:rFonts w:hint="eastAsia"/>
          </w:rPr>
        </w:r>
        <w:r>
          <w:rPr>
            <w:rFonts w:hint="eastAsia"/>
          </w:rPr>
          <w:fldChar w:fldCharType="separate"/>
        </w:r>
        <w:r>
          <w:t>161</w:t>
        </w:r>
        <w:r>
          <w:rPr>
            <w:rFonts w:hint="eastAsia"/>
          </w:rPr>
          <w:fldChar w:fldCharType="end"/>
        </w:r>
      </w:hyperlink>
    </w:p>
    <w:p w14:paraId="075E9E39"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29" w:history="1">
        <w:r>
          <w:rPr>
            <w:rStyle w:val="aff0"/>
            <w:rFonts w:hint="eastAsia"/>
          </w:rPr>
          <w:t xml:space="preserve">7.5.2.4 </w:t>
        </w:r>
        <w:r>
          <w:rPr>
            <w:rStyle w:val="aff0"/>
            <w:rFonts w:hint="eastAsia"/>
          </w:rPr>
          <w:t>移动端深度赋能引擎</w:t>
        </w:r>
        <w:r>
          <w:rPr>
            <w:rFonts w:hint="eastAsia"/>
          </w:rPr>
          <w:tab/>
        </w:r>
        <w:r>
          <w:rPr>
            <w:rFonts w:hint="eastAsia"/>
          </w:rPr>
          <w:fldChar w:fldCharType="begin"/>
        </w:r>
        <w:r>
          <w:rPr>
            <w:rFonts w:hint="eastAsia"/>
          </w:rPr>
          <w:instrText xml:space="preserve"> </w:instrText>
        </w:r>
        <w:r>
          <w:instrText>PAGEREF _Toc213053729 \h</w:instrText>
        </w:r>
        <w:r>
          <w:rPr>
            <w:rFonts w:hint="eastAsia"/>
          </w:rPr>
          <w:instrText xml:space="preserve"> </w:instrText>
        </w:r>
        <w:r>
          <w:rPr>
            <w:rFonts w:hint="eastAsia"/>
          </w:rPr>
        </w:r>
        <w:r>
          <w:rPr>
            <w:rFonts w:hint="eastAsia"/>
          </w:rPr>
          <w:fldChar w:fldCharType="separate"/>
        </w:r>
        <w:r>
          <w:t>162</w:t>
        </w:r>
        <w:r>
          <w:rPr>
            <w:rFonts w:hint="eastAsia"/>
          </w:rPr>
          <w:fldChar w:fldCharType="end"/>
        </w:r>
      </w:hyperlink>
    </w:p>
    <w:p w14:paraId="53E8B3EB"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30" w:history="1">
        <w:r>
          <w:rPr>
            <w:rStyle w:val="aff0"/>
            <w:rFonts w:hint="eastAsia"/>
          </w:rPr>
          <w:t xml:space="preserve">7.5.3 </w:t>
        </w:r>
        <w:r>
          <w:rPr>
            <w:rStyle w:val="aff0"/>
            <w:rFonts w:hint="eastAsia"/>
          </w:rPr>
          <w:t>企业级治理与运维体系构建</w:t>
        </w:r>
        <w:r>
          <w:rPr>
            <w:rFonts w:hint="eastAsia"/>
          </w:rPr>
          <w:tab/>
        </w:r>
        <w:r>
          <w:rPr>
            <w:rFonts w:hint="eastAsia"/>
          </w:rPr>
          <w:fldChar w:fldCharType="begin"/>
        </w:r>
        <w:r>
          <w:rPr>
            <w:rFonts w:hint="eastAsia"/>
          </w:rPr>
          <w:instrText xml:space="preserve"> </w:instrText>
        </w:r>
        <w:r>
          <w:instrText>PAGEREF _Toc213053730 \h</w:instrText>
        </w:r>
        <w:r>
          <w:rPr>
            <w:rFonts w:hint="eastAsia"/>
          </w:rPr>
          <w:instrText xml:space="preserve"> </w:instrText>
        </w:r>
        <w:r>
          <w:rPr>
            <w:rFonts w:hint="eastAsia"/>
          </w:rPr>
        </w:r>
        <w:r>
          <w:rPr>
            <w:rFonts w:hint="eastAsia"/>
          </w:rPr>
          <w:fldChar w:fldCharType="separate"/>
        </w:r>
        <w:r>
          <w:t>162</w:t>
        </w:r>
        <w:r>
          <w:rPr>
            <w:rFonts w:hint="eastAsia"/>
          </w:rPr>
          <w:fldChar w:fldCharType="end"/>
        </w:r>
      </w:hyperlink>
    </w:p>
    <w:p w14:paraId="214B1597"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31" w:history="1">
        <w:r>
          <w:rPr>
            <w:rStyle w:val="aff0"/>
            <w:rFonts w:hint="eastAsia"/>
          </w:rPr>
          <w:t xml:space="preserve">7.5.3.1 </w:t>
        </w:r>
        <w:r>
          <w:rPr>
            <w:rStyle w:val="aff0"/>
            <w:rFonts w:hint="eastAsia"/>
          </w:rPr>
          <w:t>平台运维监控中心</w:t>
        </w:r>
        <w:r>
          <w:rPr>
            <w:rFonts w:hint="eastAsia"/>
          </w:rPr>
          <w:tab/>
        </w:r>
        <w:r>
          <w:rPr>
            <w:rFonts w:hint="eastAsia"/>
          </w:rPr>
          <w:fldChar w:fldCharType="begin"/>
        </w:r>
        <w:r>
          <w:rPr>
            <w:rFonts w:hint="eastAsia"/>
          </w:rPr>
          <w:instrText xml:space="preserve"> </w:instrText>
        </w:r>
        <w:r>
          <w:instrText>PAGEREF _Toc213053731 \h</w:instrText>
        </w:r>
        <w:r>
          <w:rPr>
            <w:rFonts w:hint="eastAsia"/>
          </w:rPr>
          <w:instrText xml:space="preserve"> </w:instrText>
        </w:r>
        <w:r>
          <w:rPr>
            <w:rFonts w:hint="eastAsia"/>
          </w:rPr>
        </w:r>
        <w:r>
          <w:rPr>
            <w:rFonts w:hint="eastAsia"/>
          </w:rPr>
          <w:fldChar w:fldCharType="separate"/>
        </w:r>
        <w:r>
          <w:t>162</w:t>
        </w:r>
        <w:r>
          <w:rPr>
            <w:rFonts w:hint="eastAsia"/>
          </w:rPr>
          <w:fldChar w:fldCharType="end"/>
        </w:r>
      </w:hyperlink>
    </w:p>
    <w:p w14:paraId="588805D0"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32" w:history="1">
        <w:r>
          <w:rPr>
            <w:rStyle w:val="aff0"/>
            <w:rFonts w:hint="eastAsia"/>
          </w:rPr>
          <w:t>7.5.3.2 DevOps</w:t>
        </w:r>
        <w:r>
          <w:rPr>
            <w:rStyle w:val="aff0"/>
            <w:rFonts w:hint="eastAsia"/>
          </w:rPr>
          <w:t>一体化流水线</w:t>
        </w:r>
        <w:r>
          <w:rPr>
            <w:rFonts w:hint="eastAsia"/>
          </w:rPr>
          <w:tab/>
        </w:r>
        <w:r>
          <w:rPr>
            <w:rFonts w:hint="eastAsia"/>
          </w:rPr>
          <w:fldChar w:fldCharType="begin"/>
        </w:r>
        <w:r>
          <w:rPr>
            <w:rFonts w:hint="eastAsia"/>
          </w:rPr>
          <w:instrText xml:space="preserve"> </w:instrText>
        </w:r>
        <w:r>
          <w:instrText>PAGEREF _Toc213053732 \h</w:instrText>
        </w:r>
        <w:r>
          <w:rPr>
            <w:rFonts w:hint="eastAsia"/>
          </w:rPr>
          <w:instrText xml:space="preserve"> </w:instrText>
        </w:r>
        <w:r>
          <w:rPr>
            <w:rFonts w:hint="eastAsia"/>
          </w:rPr>
        </w:r>
        <w:r>
          <w:rPr>
            <w:rFonts w:hint="eastAsia"/>
          </w:rPr>
          <w:fldChar w:fldCharType="separate"/>
        </w:r>
        <w:r>
          <w:t>162</w:t>
        </w:r>
        <w:r>
          <w:rPr>
            <w:rFonts w:hint="eastAsia"/>
          </w:rPr>
          <w:fldChar w:fldCharType="end"/>
        </w:r>
      </w:hyperlink>
    </w:p>
    <w:p w14:paraId="7553F319"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33" w:history="1">
        <w:r>
          <w:rPr>
            <w:rStyle w:val="aff0"/>
            <w:rFonts w:hint="eastAsia"/>
          </w:rPr>
          <w:t xml:space="preserve">7.5.3.3 </w:t>
        </w:r>
        <w:r>
          <w:rPr>
            <w:rStyle w:val="aff0"/>
            <w:rFonts w:hint="eastAsia"/>
          </w:rPr>
          <w:t>安全与合规治理中心</w:t>
        </w:r>
        <w:r>
          <w:rPr>
            <w:rFonts w:hint="eastAsia"/>
          </w:rPr>
          <w:tab/>
        </w:r>
        <w:r>
          <w:rPr>
            <w:rFonts w:hint="eastAsia"/>
          </w:rPr>
          <w:fldChar w:fldCharType="begin"/>
        </w:r>
        <w:r>
          <w:rPr>
            <w:rFonts w:hint="eastAsia"/>
          </w:rPr>
          <w:instrText xml:space="preserve"> </w:instrText>
        </w:r>
        <w:r>
          <w:instrText>PAGEREF _Toc213053733 \h</w:instrText>
        </w:r>
        <w:r>
          <w:rPr>
            <w:rFonts w:hint="eastAsia"/>
          </w:rPr>
          <w:instrText xml:space="preserve"> </w:instrText>
        </w:r>
        <w:r>
          <w:rPr>
            <w:rFonts w:hint="eastAsia"/>
          </w:rPr>
        </w:r>
        <w:r>
          <w:rPr>
            <w:rFonts w:hint="eastAsia"/>
          </w:rPr>
          <w:fldChar w:fldCharType="separate"/>
        </w:r>
        <w:r>
          <w:t>163</w:t>
        </w:r>
        <w:r>
          <w:rPr>
            <w:rFonts w:hint="eastAsia"/>
          </w:rPr>
          <w:fldChar w:fldCharType="end"/>
        </w:r>
      </w:hyperlink>
    </w:p>
    <w:p w14:paraId="30A1ED8F"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34" w:history="1">
        <w:r>
          <w:rPr>
            <w:rStyle w:val="aff0"/>
            <w:rFonts w:hint="eastAsia"/>
          </w:rPr>
          <w:t xml:space="preserve">7.5.4 </w:t>
        </w:r>
        <w:r>
          <w:rPr>
            <w:rStyle w:val="aff0"/>
            <w:rFonts w:hint="eastAsia"/>
          </w:rPr>
          <w:t>生态与运营体系建设</w:t>
        </w:r>
        <w:r>
          <w:rPr>
            <w:rFonts w:hint="eastAsia"/>
          </w:rPr>
          <w:tab/>
        </w:r>
        <w:r>
          <w:rPr>
            <w:rFonts w:hint="eastAsia"/>
          </w:rPr>
          <w:fldChar w:fldCharType="begin"/>
        </w:r>
        <w:r>
          <w:rPr>
            <w:rFonts w:hint="eastAsia"/>
          </w:rPr>
          <w:instrText xml:space="preserve"> </w:instrText>
        </w:r>
        <w:r>
          <w:instrText>PAGEREF _Toc213053734 \h</w:instrText>
        </w:r>
        <w:r>
          <w:rPr>
            <w:rFonts w:hint="eastAsia"/>
          </w:rPr>
          <w:instrText xml:space="preserve"> </w:instrText>
        </w:r>
        <w:r>
          <w:rPr>
            <w:rFonts w:hint="eastAsia"/>
          </w:rPr>
        </w:r>
        <w:r>
          <w:rPr>
            <w:rFonts w:hint="eastAsia"/>
          </w:rPr>
          <w:fldChar w:fldCharType="separate"/>
        </w:r>
        <w:r>
          <w:t>163</w:t>
        </w:r>
        <w:r>
          <w:rPr>
            <w:rFonts w:hint="eastAsia"/>
          </w:rPr>
          <w:fldChar w:fldCharType="end"/>
        </w:r>
      </w:hyperlink>
    </w:p>
    <w:p w14:paraId="4F235AF1" w14:textId="77777777" w:rsidR="009D6247" w:rsidRDefault="009D6247">
      <w:pPr>
        <w:pStyle w:val="TOC1"/>
        <w:rPr>
          <w:rFonts w:asciiTheme="minorHAnsi" w:eastAsiaTheme="minorEastAsia" w:hAnsiTheme="minorHAnsi" w:cstheme="minorBidi"/>
          <w:b w:val="0"/>
          <w:sz w:val="22"/>
          <w:szCs w:val="24"/>
          <w14:ligatures w14:val="standardContextual"/>
        </w:rPr>
      </w:pPr>
      <w:hyperlink w:anchor="_Toc213053735" w:history="1">
        <w:r>
          <w:rPr>
            <w:rStyle w:val="aff0"/>
            <w:rFonts w:hint="eastAsia"/>
          </w:rPr>
          <w:t>第八章</w:t>
        </w:r>
        <w:r>
          <w:rPr>
            <w:rStyle w:val="aff0"/>
            <w:rFonts w:hint="eastAsia"/>
          </w:rPr>
          <w:t xml:space="preserve"> </w:t>
        </w:r>
        <w:r>
          <w:rPr>
            <w:rStyle w:val="aff0"/>
            <w:rFonts w:hint="eastAsia"/>
          </w:rPr>
          <w:t>进阶支撑能力体系设计</w:t>
        </w:r>
        <w:r>
          <w:rPr>
            <w:rFonts w:hint="eastAsia"/>
          </w:rPr>
          <w:tab/>
        </w:r>
        <w:r>
          <w:rPr>
            <w:rFonts w:hint="eastAsia"/>
          </w:rPr>
          <w:fldChar w:fldCharType="begin"/>
        </w:r>
        <w:r>
          <w:rPr>
            <w:rFonts w:hint="eastAsia"/>
          </w:rPr>
          <w:instrText xml:space="preserve"> </w:instrText>
        </w:r>
        <w:r>
          <w:instrText>PAGEREF _Toc213053735 \h</w:instrText>
        </w:r>
        <w:r>
          <w:rPr>
            <w:rFonts w:hint="eastAsia"/>
          </w:rPr>
          <w:instrText xml:space="preserve"> </w:instrText>
        </w:r>
        <w:r>
          <w:rPr>
            <w:rFonts w:hint="eastAsia"/>
          </w:rPr>
        </w:r>
        <w:r>
          <w:rPr>
            <w:rFonts w:hint="eastAsia"/>
          </w:rPr>
          <w:fldChar w:fldCharType="separate"/>
        </w:r>
        <w:r>
          <w:t>165</w:t>
        </w:r>
        <w:r>
          <w:rPr>
            <w:rFonts w:hint="eastAsia"/>
          </w:rPr>
          <w:fldChar w:fldCharType="end"/>
        </w:r>
      </w:hyperlink>
    </w:p>
    <w:p w14:paraId="1A64C125"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736" w:history="1">
        <w:r>
          <w:rPr>
            <w:rStyle w:val="aff0"/>
            <w:rFonts w:hint="eastAsia"/>
          </w:rPr>
          <w:t xml:space="preserve">8.1 </w:t>
        </w:r>
        <w:r>
          <w:rPr>
            <w:rStyle w:val="aff0"/>
            <w:rFonts w:hint="eastAsia"/>
          </w:rPr>
          <w:t>人工智能大模型服务平台</w:t>
        </w:r>
        <w:r>
          <w:rPr>
            <w:rFonts w:hint="eastAsia"/>
          </w:rPr>
          <w:tab/>
        </w:r>
        <w:r>
          <w:rPr>
            <w:rFonts w:hint="eastAsia"/>
          </w:rPr>
          <w:fldChar w:fldCharType="begin"/>
        </w:r>
        <w:r>
          <w:rPr>
            <w:rFonts w:hint="eastAsia"/>
          </w:rPr>
          <w:instrText xml:space="preserve"> </w:instrText>
        </w:r>
        <w:r>
          <w:instrText>PAGEREF _Toc213053736 \h</w:instrText>
        </w:r>
        <w:r>
          <w:rPr>
            <w:rFonts w:hint="eastAsia"/>
          </w:rPr>
          <w:instrText xml:space="preserve"> </w:instrText>
        </w:r>
        <w:r>
          <w:rPr>
            <w:rFonts w:hint="eastAsia"/>
          </w:rPr>
        </w:r>
        <w:r>
          <w:rPr>
            <w:rFonts w:hint="eastAsia"/>
          </w:rPr>
          <w:fldChar w:fldCharType="separate"/>
        </w:r>
        <w:r>
          <w:t>165</w:t>
        </w:r>
        <w:r>
          <w:rPr>
            <w:rFonts w:hint="eastAsia"/>
          </w:rPr>
          <w:fldChar w:fldCharType="end"/>
        </w:r>
      </w:hyperlink>
    </w:p>
    <w:p w14:paraId="26526A01"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37" w:history="1">
        <w:r>
          <w:rPr>
            <w:rStyle w:val="aff0"/>
            <w:rFonts w:hint="eastAsia"/>
          </w:rPr>
          <w:t xml:space="preserve">8.1.1 </w:t>
        </w:r>
        <w:r>
          <w:rPr>
            <w:rStyle w:val="aff0"/>
            <w:rFonts w:hint="eastAsia"/>
          </w:rPr>
          <w:t>训推一体化算力平台</w:t>
        </w:r>
        <w:r>
          <w:rPr>
            <w:rFonts w:hint="eastAsia"/>
          </w:rPr>
          <w:tab/>
        </w:r>
        <w:r>
          <w:rPr>
            <w:rFonts w:hint="eastAsia"/>
          </w:rPr>
          <w:fldChar w:fldCharType="begin"/>
        </w:r>
        <w:r>
          <w:rPr>
            <w:rFonts w:hint="eastAsia"/>
          </w:rPr>
          <w:instrText xml:space="preserve"> </w:instrText>
        </w:r>
        <w:r>
          <w:instrText>PAGEREF _Toc213053737 \h</w:instrText>
        </w:r>
        <w:r>
          <w:rPr>
            <w:rFonts w:hint="eastAsia"/>
          </w:rPr>
          <w:instrText xml:space="preserve"> </w:instrText>
        </w:r>
        <w:r>
          <w:rPr>
            <w:rFonts w:hint="eastAsia"/>
          </w:rPr>
        </w:r>
        <w:r>
          <w:rPr>
            <w:rFonts w:hint="eastAsia"/>
          </w:rPr>
          <w:fldChar w:fldCharType="separate"/>
        </w:r>
        <w:r>
          <w:t>165</w:t>
        </w:r>
        <w:r>
          <w:rPr>
            <w:rFonts w:hint="eastAsia"/>
          </w:rPr>
          <w:fldChar w:fldCharType="end"/>
        </w:r>
      </w:hyperlink>
    </w:p>
    <w:p w14:paraId="42B97FBB"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38" w:history="1">
        <w:r>
          <w:rPr>
            <w:rStyle w:val="aff0"/>
            <w:rFonts w:hint="eastAsia"/>
          </w:rPr>
          <w:t xml:space="preserve">8.1.1.1 </w:t>
        </w:r>
        <w:r>
          <w:rPr>
            <w:rStyle w:val="aff0"/>
            <w:rFonts w:hint="eastAsia"/>
          </w:rPr>
          <w:t>架构设计</w:t>
        </w:r>
        <w:r>
          <w:rPr>
            <w:rFonts w:hint="eastAsia"/>
          </w:rPr>
          <w:tab/>
        </w:r>
        <w:r>
          <w:rPr>
            <w:rFonts w:hint="eastAsia"/>
          </w:rPr>
          <w:fldChar w:fldCharType="begin"/>
        </w:r>
        <w:r>
          <w:rPr>
            <w:rFonts w:hint="eastAsia"/>
          </w:rPr>
          <w:instrText xml:space="preserve"> </w:instrText>
        </w:r>
        <w:r>
          <w:instrText>PAGEREF _Toc213053738 \h</w:instrText>
        </w:r>
        <w:r>
          <w:rPr>
            <w:rFonts w:hint="eastAsia"/>
          </w:rPr>
          <w:instrText xml:space="preserve"> </w:instrText>
        </w:r>
        <w:r>
          <w:rPr>
            <w:rFonts w:hint="eastAsia"/>
          </w:rPr>
        </w:r>
        <w:r>
          <w:rPr>
            <w:rFonts w:hint="eastAsia"/>
          </w:rPr>
          <w:fldChar w:fldCharType="separate"/>
        </w:r>
        <w:r>
          <w:t>165</w:t>
        </w:r>
        <w:r>
          <w:rPr>
            <w:rFonts w:hint="eastAsia"/>
          </w:rPr>
          <w:fldChar w:fldCharType="end"/>
        </w:r>
      </w:hyperlink>
    </w:p>
    <w:p w14:paraId="6165FAD4"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39" w:history="1">
        <w:r>
          <w:rPr>
            <w:rStyle w:val="aff0"/>
            <w:rFonts w:hint="eastAsia"/>
          </w:rPr>
          <w:t xml:space="preserve">8.1.1.2 </w:t>
        </w:r>
        <w:r>
          <w:rPr>
            <w:rStyle w:val="aff0"/>
            <w:rFonts w:hint="eastAsia"/>
          </w:rPr>
          <w:t>功能设计</w:t>
        </w:r>
        <w:r>
          <w:rPr>
            <w:rFonts w:hint="eastAsia"/>
          </w:rPr>
          <w:tab/>
        </w:r>
        <w:r>
          <w:rPr>
            <w:rFonts w:hint="eastAsia"/>
          </w:rPr>
          <w:fldChar w:fldCharType="begin"/>
        </w:r>
        <w:r>
          <w:rPr>
            <w:rFonts w:hint="eastAsia"/>
          </w:rPr>
          <w:instrText xml:space="preserve"> </w:instrText>
        </w:r>
        <w:r>
          <w:instrText>PAGEREF _Toc213053739 \h</w:instrText>
        </w:r>
        <w:r>
          <w:rPr>
            <w:rFonts w:hint="eastAsia"/>
          </w:rPr>
          <w:instrText xml:space="preserve"> </w:instrText>
        </w:r>
        <w:r>
          <w:rPr>
            <w:rFonts w:hint="eastAsia"/>
          </w:rPr>
        </w:r>
        <w:r>
          <w:rPr>
            <w:rFonts w:hint="eastAsia"/>
          </w:rPr>
          <w:fldChar w:fldCharType="separate"/>
        </w:r>
        <w:r>
          <w:t>165</w:t>
        </w:r>
        <w:r>
          <w:rPr>
            <w:rFonts w:hint="eastAsia"/>
          </w:rPr>
          <w:fldChar w:fldCharType="end"/>
        </w:r>
      </w:hyperlink>
    </w:p>
    <w:p w14:paraId="20548550"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40" w:history="1">
        <w:r>
          <w:rPr>
            <w:rStyle w:val="aff0"/>
            <w:rFonts w:hint="eastAsia"/>
          </w:rPr>
          <w:t xml:space="preserve">8.1.2 </w:t>
        </w:r>
        <w:r>
          <w:rPr>
            <w:rStyle w:val="aff0"/>
            <w:rFonts w:hint="eastAsia"/>
          </w:rPr>
          <w:t>大模型核心能力层</w:t>
        </w:r>
        <w:r>
          <w:rPr>
            <w:rFonts w:hint="eastAsia"/>
          </w:rPr>
          <w:tab/>
        </w:r>
        <w:r>
          <w:rPr>
            <w:rFonts w:hint="eastAsia"/>
          </w:rPr>
          <w:fldChar w:fldCharType="begin"/>
        </w:r>
        <w:r>
          <w:rPr>
            <w:rFonts w:hint="eastAsia"/>
          </w:rPr>
          <w:instrText xml:space="preserve"> </w:instrText>
        </w:r>
        <w:r>
          <w:instrText>PAGEREF _Toc213053740 \h</w:instrText>
        </w:r>
        <w:r>
          <w:rPr>
            <w:rFonts w:hint="eastAsia"/>
          </w:rPr>
          <w:instrText xml:space="preserve"> </w:instrText>
        </w:r>
        <w:r>
          <w:rPr>
            <w:rFonts w:hint="eastAsia"/>
          </w:rPr>
        </w:r>
        <w:r>
          <w:rPr>
            <w:rFonts w:hint="eastAsia"/>
          </w:rPr>
          <w:fldChar w:fldCharType="separate"/>
        </w:r>
        <w:r>
          <w:t>173</w:t>
        </w:r>
        <w:r>
          <w:rPr>
            <w:rFonts w:hint="eastAsia"/>
          </w:rPr>
          <w:fldChar w:fldCharType="end"/>
        </w:r>
      </w:hyperlink>
    </w:p>
    <w:p w14:paraId="658B0FEC"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41" w:history="1">
        <w:r>
          <w:rPr>
            <w:rStyle w:val="aff0"/>
            <w:rFonts w:hint="eastAsia"/>
          </w:rPr>
          <w:t xml:space="preserve">8.1.2.1 </w:t>
        </w:r>
        <w:r>
          <w:rPr>
            <w:rStyle w:val="aff0"/>
            <w:rFonts w:hint="eastAsia"/>
          </w:rPr>
          <w:t>主流开源基础大模型</w:t>
        </w:r>
        <w:r>
          <w:rPr>
            <w:rFonts w:hint="eastAsia"/>
          </w:rPr>
          <w:tab/>
        </w:r>
        <w:r>
          <w:rPr>
            <w:rFonts w:hint="eastAsia"/>
          </w:rPr>
          <w:fldChar w:fldCharType="begin"/>
        </w:r>
        <w:r>
          <w:rPr>
            <w:rFonts w:hint="eastAsia"/>
          </w:rPr>
          <w:instrText xml:space="preserve"> </w:instrText>
        </w:r>
        <w:r>
          <w:instrText>PAGEREF _Toc213053741 \h</w:instrText>
        </w:r>
        <w:r>
          <w:rPr>
            <w:rFonts w:hint="eastAsia"/>
          </w:rPr>
          <w:instrText xml:space="preserve"> </w:instrText>
        </w:r>
        <w:r>
          <w:rPr>
            <w:rFonts w:hint="eastAsia"/>
          </w:rPr>
        </w:r>
        <w:r>
          <w:rPr>
            <w:rFonts w:hint="eastAsia"/>
          </w:rPr>
          <w:fldChar w:fldCharType="separate"/>
        </w:r>
        <w:r>
          <w:t>173</w:t>
        </w:r>
        <w:r>
          <w:rPr>
            <w:rFonts w:hint="eastAsia"/>
          </w:rPr>
          <w:fldChar w:fldCharType="end"/>
        </w:r>
      </w:hyperlink>
    </w:p>
    <w:p w14:paraId="22EEC3F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42" w:history="1">
        <w:r>
          <w:rPr>
            <w:rStyle w:val="aff0"/>
            <w:rFonts w:hint="eastAsia"/>
          </w:rPr>
          <w:t xml:space="preserve">8.1.2.2 </w:t>
        </w:r>
        <w:r>
          <w:rPr>
            <w:rStyle w:val="aff0"/>
            <w:rFonts w:hint="eastAsia"/>
          </w:rPr>
          <w:t>基础模型选择</w:t>
        </w:r>
        <w:r>
          <w:rPr>
            <w:rFonts w:hint="eastAsia"/>
          </w:rPr>
          <w:tab/>
        </w:r>
        <w:r>
          <w:rPr>
            <w:rFonts w:hint="eastAsia"/>
          </w:rPr>
          <w:fldChar w:fldCharType="begin"/>
        </w:r>
        <w:r>
          <w:rPr>
            <w:rFonts w:hint="eastAsia"/>
          </w:rPr>
          <w:instrText xml:space="preserve"> </w:instrText>
        </w:r>
        <w:r>
          <w:instrText>PAGEREF _Toc213053742 \h</w:instrText>
        </w:r>
        <w:r>
          <w:rPr>
            <w:rFonts w:hint="eastAsia"/>
          </w:rPr>
          <w:instrText xml:space="preserve"> </w:instrText>
        </w:r>
        <w:r>
          <w:rPr>
            <w:rFonts w:hint="eastAsia"/>
          </w:rPr>
        </w:r>
        <w:r>
          <w:rPr>
            <w:rFonts w:hint="eastAsia"/>
          </w:rPr>
          <w:fldChar w:fldCharType="separate"/>
        </w:r>
        <w:r>
          <w:t>174</w:t>
        </w:r>
        <w:r>
          <w:rPr>
            <w:rFonts w:hint="eastAsia"/>
          </w:rPr>
          <w:fldChar w:fldCharType="end"/>
        </w:r>
      </w:hyperlink>
    </w:p>
    <w:p w14:paraId="3CE10F3C"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43" w:history="1">
        <w:r>
          <w:rPr>
            <w:rStyle w:val="aff0"/>
            <w:rFonts w:hint="eastAsia"/>
          </w:rPr>
          <w:t xml:space="preserve">8.1.3 </w:t>
        </w:r>
        <w:r>
          <w:rPr>
            <w:rStyle w:val="aff0"/>
            <w:rFonts w:hint="eastAsia"/>
          </w:rPr>
          <w:t>智能体开发平台</w:t>
        </w:r>
        <w:r>
          <w:rPr>
            <w:rFonts w:hint="eastAsia"/>
          </w:rPr>
          <w:tab/>
        </w:r>
        <w:r>
          <w:rPr>
            <w:rFonts w:hint="eastAsia"/>
          </w:rPr>
          <w:fldChar w:fldCharType="begin"/>
        </w:r>
        <w:r>
          <w:rPr>
            <w:rFonts w:hint="eastAsia"/>
          </w:rPr>
          <w:instrText xml:space="preserve"> </w:instrText>
        </w:r>
        <w:r>
          <w:instrText>PAGEREF _Toc213053743 \h</w:instrText>
        </w:r>
        <w:r>
          <w:rPr>
            <w:rFonts w:hint="eastAsia"/>
          </w:rPr>
          <w:instrText xml:space="preserve"> </w:instrText>
        </w:r>
        <w:r>
          <w:rPr>
            <w:rFonts w:hint="eastAsia"/>
          </w:rPr>
        </w:r>
        <w:r>
          <w:rPr>
            <w:rFonts w:hint="eastAsia"/>
          </w:rPr>
          <w:fldChar w:fldCharType="separate"/>
        </w:r>
        <w:r>
          <w:t>176</w:t>
        </w:r>
        <w:r>
          <w:rPr>
            <w:rFonts w:hint="eastAsia"/>
          </w:rPr>
          <w:fldChar w:fldCharType="end"/>
        </w:r>
      </w:hyperlink>
    </w:p>
    <w:p w14:paraId="21123A3B"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44" w:history="1">
        <w:r>
          <w:rPr>
            <w:rStyle w:val="aff0"/>
            <w:rFonts w:hint="eastAsia"/>
          </w:rPr>
          <w:t xml:space="preserve">8.1.3.1 </w:t>
        </w:r>
        <w:r>
          <w:rPr>
            <w:rStyle w:val="aff0"/>
            <w:rFonts w:hint="eastAsia"/>
          </w:rPr>
          <w:t>智能体管理</w:t>
        </w:r>
        <w:r>
          <w:rPr>
            <w:rFonts w:hint="eastAsia"/>
          </w:rPr>
          <w:tab/>
        </w:r>
        <w:r>
          <w:rPr>
            <w:rFonts w:hint="eastAsia"/>
          </w:rPr>
          <w:fldChar w:fldCharType="begin"/>
        </w:r>
        <w:r>
          <w:rPr>
            <w:rFonts w:hint="eastAsia"/>
          </w:rPr>
          <w:instrText xml:space="preserve"> </w:instrText>
        </w:r>
        <w:r>
          <w:instrText>PAGEREF _Toc213053744 \h</w:instrText>
        </w:r>
        <w:r>
          <w:rPr>
            <w:rFonts w:hint="eastAsia"/>
          </w:rPr>
          <w:instrText xml:space="preserve"> </w:instrText>
        </w:r>
        <w:r>
          <w:rPr>
            <w:rFonts w:hint="eastAsia"/>
          </w:rPr>
        </w:r>
        <w:r>
          <w:rPr>
            <w:rFonts w:hint="eastAsia"/>
          </w:rPr>
          <w:fldChar w:fldCharType="separate"/>
        </w:r>
        <w:r>
          <w:t>176</w:t>
        </w:r>
        <w:r>
          <w:rPr>
            <w:rFonts w:hint="eastAsia"/>
          </w:rPr>
          <w:fldChar w:fldCharType="end"/>
        </w:r>
      </w:hyperlink>
    </w:p>
    <w:p w14:paraId="53509D35"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45" w:history="1">
        <w:r>
          <w:rPr>
            <w:rStyle w:val="aff0"/>
            <w:rFonts w:hint="eastAsia"/>
          </w:rPr>
          <w:t xml:space="preserve">8.1.3.2 </w:t>
        </w:r>
        <w:r>
          <w:rPr>
            <w:rStyle w:val="aff0"/>
            <w:rFonts w:hint="eastAsia"/>
          </w:rPr>
          <w:t>工作流管理</w:t>
        </w:r>
        <w:r>
          <w:rPr>
            <w:rFonts w:hint="eastAsia"/>
          </w:rPr>
          <w:tab/>
        </w:r>
        <w:r>
          <w:rPr>
            <w:rFonts w:hint="eastAsia"/>
          </w:rPr>
          <w:fldChar w:fldCharType="begin"/>
        </w:r>
        <w:r>
          <w:rPr>
            <w:rFonts w:hint="eastAsia"/>
          </w:rPr>
          <w:instrText xml:space="preserve"> </w:instrText>
        </w:r>
        <w:r>
          <w:instrText>PAGEREF _Toc213053745 \h</w:instrText>
        </w:r>
        <w:r>
          <w:rPr>
            <w:rFonts w:hint="eastAsia"/>
          </w:rPr>
          <w:instrText xml:space="preserve"> </w:instrText>
        </w:r>
        <w:r>
          <w:rPr>
            <w:rFonts w:hint="eastAsia"/>
          </w:rPr>
        </w:r>
        <w:r>
          <w:rPr>
            <w:rFonts w:hint="eastAsia"/>
          </w:rPr>
          <w:fldChar w:fldCharType="separate"/>
        </w:r>
        <w:r>
          <w:t>177</w:t>
        </w:r>
        <w:r>
          <w:rPr>
            <w:rFonts w:hint="eastAsia"/>
          </w:rPr>
          <w:fldChar w:fldCharType="end"/>
        </w:r>
      </w:hyperlink>
    </w:p>
    <w:p w14:paraId="56ABE7CC"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46" w:history="1">
        <w:r>
          <w:rPr>
            <w:rStyle w:val="aff0"/>
            <w:rFonts w:hint="eastAsia"/>
          </w:rPr>
          <w:t xml:space="preserve">8.1.3.3 </w:t>
        </w:r>
        <w:r>
          <w:rPr>
            <w:rStyle w:val="aff0"/>
            <w:rFonts w:hint="eastAsia"/>
          </w:rPr>
          <w:t>评测集管理</w:t>
        </w:r>
        <w:r>
          <w:rPr>
            <w:rFonts w:hint="eastAsia"/>
          </w:rPr>
          <w:tab/>
        </w:r>
        <w:r>
          <w:rPr>
            <w:rFonts w:hint="eastAsia"/>
          </w:rPr>
          <w:fldChar w:fldCharType="begin"/>
        </w:r>
        <w:r>
          <w:rPr>
            <w:rFonts w:hint="eastAsia"/>
          </w:rPr>
          <w:instrText xml:space="preserve"> </w:instrText>
        </w:r>
        <w:r>
          <w:instrText>PAGEREF _Toc213053746 \h</w:instrText>
        </w:r>
        <w:r>
          <w:rPr>
            <w:rFonts w:hint="eastAsia"/>
          </w:rPr>
          <w:instrText xml:space="preserve"> </w:instrText>
        </w:r>
        <w:r>
          <w:rPr>
            <w:rFonts w:hint="eastAsia"/>
          </w:rPr>
        </w:r>
        <w:r>
          <w:rPr>
            <w:rFonts w:hint="eastAsia"/>
          </w:rPr>
          <w:fldChar w:fldCharType="separate"/>
        </w:r>
        <w:r>
          <w:t>179</w:t>
        </w:r>
        <w:r>
          <w:rPr>
            <w:rFonts w:hint="eastAsia"/>
          </w:rPr>
          <w:fldChar w:fldCharType="end"/>
        </w:r>
      </w:hyperlink>
    </w:p>
    <w:p w14:paraId="1BE86C61"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47" w:history="1">
        <w:r>
          <w:rPr>
            <w:rStyle w:val="aff0"/>
            <w:rFonts w:hint="eastAsia"/>
          </w:rPr>
          <w:t xml:space="preserve">8.1.3.4 </w:t>
        </w:r>
        <w:r>
          <w:rPr>
            <w:rStyle w:val="aff0"/>
            <w:rFonts w:hint="eastAsia"/>
          </w:rPr>
          <w:t>文本分析工具</w:t>
        </w:r>
        <w:r>
          <w:rPr>
            <w:rFonts w:hint="eastAsia"/>
          </w:rPr>
          <w:tab/>
        </w:r>
        <w:r>
          <w:rPr>
            <w:rFonts w:hint="eastAsia"/>
          </w:rPr>
          <w:fldChar w:fldCharType="begin"/>
        </w:r>
        <w:r>
          <w:rPr>
            <w:rFonts w:hint="eastAsia"/>
          </w:rPr>
          <w:instrText xml:space="preserve"> </w:instrText>
        </w:r>
        <w:r>
          <w:instrText>PAGEREF _Toc213053747 \h</w:instrText>
        </w:r>
        <w:r>
          <w:rPr>
            <w:rFonts w:hint="eastAsia"/>
          </w:rPr>
          <w:instrText xml:space="preserve"> </w:instrText>
        </w:r>
        <w:r>
          <w:rPr>
            <w:rFonts w:hint="eastAsia"/>
          </w:rPr>
        </w:r>
        <w:r>
          <w:rPr>
            <w:rFonts w:hint="eastAsia"/>
          </w:rPr>
          <w:fldChar w:fldCharType="separate"/>
        </w:r>
        <w:r>
          <w:t>181</w:t>
        </w:r>
        <w:r>
          <w:rPr>
            <w:rFonts w:hint="eastAsia"/>
          </w:rPr>
          <w:fldChar w:fldCharType="end"/>
        </w:r>
      </w:hyperlink>
    </w:p>
    <w:p w14:paraId="3E9294F6"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48" w:history="1">
        <w:r>
          <w:rPr>
            <w:rStyle w:val="aff0"/>
            <w:rFonts w:hint="eastAsia"/>
          </w:rPr>
          <w:t xml:space="preserve">8.1.3.5 </w:t>
        </w:r>
        <w:r>
          <w:rPr>
            <w:rStyle w:val="aff0"/>
            <w:rFonts w:hint="eastAsia"/>
          </w:rPr>
          <w:t>知识库管理</w:t>
        </w:r>
        <w:r>
          <w:rPr>
            <w:rFonts w:hint="eastAsia"/>
          </w:rPr>
          <w:tab/>
        </w:r>
        <w:r>
          <w:rPr>
            <w:rFonts w:hint="eastAsia"/>
          </w:rPr>
          <w:fldChar w:fldCharType="begin"/>
        </w:r>
        <w:r>
          <w:rPr>
            <w:rFonts w:hint="eastAsia"/>
          </w:rPr>
          <w:instrText xml:space="preserve"> </w:instrText>
        </w:r>
        <w:r>
          <w:instrText>PAGEREF _Toc213053748 \h</w:instrText>
        </w:r>
        <w:r>
          <w:rPr>
            <w:rFonts w:hint="eastAsia"/>
          </w:rPr>
          <w:instrText xml:space="preserve"> </w:instrText>
        </w:r>
        <w:r>
          <w:rPr>
            <w:rFonts w:hint="eastAsia"/>
          </w:rPr>
        </w:r>
        <w:r>
          <w:rPr>
            <w:rFonts w:hint="eastAsia"/>
          </w:rPr>
          <w:fldChar w:fldCharType="separate"/>
        </w:r>
        <w:r>
          <w:t>183</w:t>
        </w:r>
        <w:r>
          <w:rPr>
            <w:rFonts w:hint="eastAsia"/>
          </w:rPr>
          <w:fldChar w:fldCharType="end"/>
        </w:r>
      </w:hyperlink>
    </w:p>
    <w:p w14:paraId="18698566"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49" w:history="1">
        <w:r>
          <w:rPr>
            <w:rStyle w:val="aff0"/>
            <w:rFonts w:hint="eastAsia"/>
          </w:rPr>
          <w:t xml:space="preserve">8.1.3.6 </w:t>
        </w:r>
        <w:r>
          <w:rPr>
            <w:rStyle w:val="aff0"/>
            <w:rFonts w:hint="eastAsia"/>
          </w:rPr>
          <w:t>用户与权限管理</w:t>
        </w:r>
        <w:r>
          <w:rPr>
            <w:rFonts w:hint="eastAsia"/>
          </w:rPr>
          <w:tab/>
        </w:r>
        <w:r>
          <w:rPr>
            <w:rFonts w:hint="eastAsia"/>
          </w:rPr>
          <w:fldChar w:fldCharType="begin"/>
        </w:r>
        <w:r>
          <w:rPr>
            <w:rFonts w:hint="eastAsia"/>
          </w:rPr>
          <w:instrText xml:space="preserve"> </w:instrText>
        </w:r>
        <w:r>
          <w:instrText>PAGEREF _Toc213053749 \h</w:instrText>
        </w:r>
        <w:r>
          <w:rPr>
            <w:rFonts w:hint="eastAsia"/>
          </w:rPr>
          <w:instrText xml:space="preserve"> </w:instrText>
        </w:r>
        <w:r>
          <w:rPr>
            <w:rFonts w:hint="eastAsia"/>
          </w:rPr>
        </w:r>
        <w:r>
          <w:rPr>
            <w:rFonts w:hint="eastAsia"/>
          </w:rPr>
          <w:fldChar w:fldCharType="separate"/>
        </w:r>
        <w:r>
          <w:t>184</w:t>
        </w:r>
        <w:r>
          <w:rPr>
            <w:rFonts w:hint="eastAsia"/>
          </w:rPr>
          <w:fldChar w:fldCharType="end"/>
        </w:r>
      </w:hyperlink>
    </w:p>
    <w:p w14:paraId="232F6057"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50" w:history="1">
        <w:r>
          <w:rPr>
            <w:rStyle w:val="aff0"/>
            <w:rFonts w:hint="eastAsia"/>
          </w:rPr>
          <w:t xml:space="preserve">8.1.3.7 </w:t>
        </w:r>
        <w:r>
          <w:rPr>
            <w:rStyle w:val="aff0"/>
            <w:rFonts w:hint="eastAsia"/>
          </w:rPr>
          <w:t>文件格式处理与安全模块</w:t>
        </w:r>
        <w:r>
          <w:rPr>
            <w:rFonts w:hint="eastAsia"/>
          </w:rPr>
          <w:tab/>
        </w:r>
        <w:r>
          <w:rPr>
            <w:rFonts w:hint="eastAsia"/>
          </w:rPr>
          <w:fldChar w:fldCharType="begin"/>
        </w:r>
        <w:r>
          <w:rPr>
            <w:rFonts w:hint="eastAsia"/>
          </w:rPr>
          <w:instrText xml:space="preserve"> </w:instrText>
        </w:r>
        <w:r>
          <w:instrText>PAGEREF _Toc213053750 \h</w:instrText>
        </w:r>
        <w:r>
          <w:rPr>
            <w:rFonts w:hint="eastAsia"/>
          </w:rPr>
          <w:instrText xml:space="preserve"> </w:instrText>
        </w:r>
        <w:r>
          <w:rPr>
            <w:rFonts w:hint="eastAsia"/>
          </w:rPr>
        </w:r>
        <w:r>
          <w:rPr>
            <w:rFonts w:hint="eastAsia"/>
          </w:rPr>
          <w:fldChar w:fldCharType="separate"/>
        </w:r>
        <w:r>
          <w:t>186</w:t>
        </w:r>
        <w:r>
          <w:rPr>
            <w:rFonts w:hint="eastAsia"/>
          </w:rPr>
          <w:fldChar w:fldCharType="end"/>
        </w:r>
      </w:hyperlink>
    </w:p>
    <w:p w14:paraId="6B8FAB9D"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51" w:history="1">
        <w:r>
          <w:rPr>
            <w:rStyle w:val="aff0"/>
            <w:rFonts w:hint="eastAsia"/>
          </w:rPr>
          <w:t xml:space="preserve">8.1.4 </w:t>
        </w:r>
        <w:r>
          <w:rPr>
            <w:rStyle w:val="aff0"/>
            <w:rFonts w:hint="eastAsia"/>
          </w:rPr>
          <w:t>共性政务服务智能应用</w:t>
        </w:r>
        <w:r>
          <w:rPr>
            <w:rFonts w:hint="eastAsia"/>
          </w:rPr>
          <w:tab/>
        </w:r>
        <w:r>
          <w:rPr>
            <w:rFonts w:hint="eastAsia"/>
          </w:rPr>
          <w:fldChar w:fldCharType="begin"/>
        </w:r>
        <w:r>
          <w:rPr>
            <w:rFonts w:hint="eastAsia"/>
          </w:rPr>
          <w:instrText xml:space="preserve"> </w:instrText>
        </w:r>
        <w:r>
          <w:instrText>PAGEREF _Toc213053751 \h</w:instrText>
        </w:r>
        <w:r>
          <w:rPr>
            <w:rFonts w:hint="eastAsia"/>
          </w:rPr>
          <w:instrText xml:space="preserve"> </w:instrText>
        </w:r>
        <w:r>
          <w:rPr>
            <w:rFonts w:hint="eastAsia"/>
          </w:rPr>
        </w:r>
        <w:r>
          <w:rPr>
            <w:rFonts w:hint="eastAsia"/>
          </w:rPr>
          <w:fldChar w:fldCharType="separate"/>
        </w:r>
        <w:r>
          <w:t>187</w:t>
        </w:r>
        <w:r>
          <w:rPr>
            <w:rFonts w:hint="eastAsia"/>
          </w:rPr>
          <w:fldChar w:fldCharType="end"/>
        </w:r>
      </w:hyperlink>
    </w:p>
    <w:p w14:paraId="01B7A737"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52" w:history="1">
        <w:r>
          <w:rPr>
            <w:rStyle w:val="aff0"/>
            <w:rFonts w:hint="eastAsia"/>
          </w:rPr>
          <w:t xml:space="preserve">8.1.4.1 </w:t>
        </w:r>
        <w:r>
          <w:rPr>
            <w:rStyle w:val="aff0"/>
            <w:rFonts w:hint="eastAsia"/>
          </w:rPr>
          <w:t>政策解读</w:t>
        </w:r>
        <w:r>
          <w:rPr>
            <w:rFonts w:hint="eastAsia"/>
          </w:rPr>
          <w:tab/>
        </w:r>
        <w:r>
          <w:rPr>
            <w:rFonts w:hint="eastAsia"/>
          </w:rPr>
          <w:fldChar w:fldCharType="begin"/>
        </w:r>
        <w:r>
          <w:rPr>
            <w:rFonts w:hint="eastAsia"/>
          </w:rPr>
          <w:instrText xml:space="preserve"> </w:instrText>
        </w:r>
        <w:r>
          <w:instrText>PAGEREF _Toc213053752 \h</w:instrText>
        </w:r>
        <w:r>
          <w:rPr>
            <w:rFonts w:hint="eastAsia"/>
          </w:rPr>
          <w:instrText xml:space="preserve"> </w:instrText>
        </w:r>
        <w:r>
          <w:rPr>
            <w:rFonts w:hint="eastAsia"/>
          </w:rPr>
        </w:r>
        <w:r>
          <w:rPr>
            <w:rFonts w:hint="eastAsia"/>
          </w:rPr>
          <w:fldChar w:fldCharType="separate"/>
        </w:r>
        <w:r>
          <w:t>187</w:t>
        </w:r>
        <w:r>
          <w:rPr>
            <w:rFonts w:hint="eastAsia"/>
          </w:rPr>
          <w:fldChar w:fldCharType="end"/>
        </w:r>
      </w:hyperlink>
    </w:p>
    <w:p w14:paraId="7D96A226"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53" w:history="1">
        <w:r>
          <w:rPr>
            <w:rStyle w:val="aff0"/>
            <w:rFonts w:hint="eastAsia"/>
          </w:rPr>
          <w:t xml:space="preserve">8.1.4.2 </w:t>
        </w:r>
        <w:r>
          <w:rPr>
            <w:rStyle w:val="aff0"/>
            <w:rFonts w:hint="eastAsia"/>
          </w:rPr>
          <w:t>公文写作</w:t>
        </w:r>
        <w:r>
          <w:rPr>
            <w:rFonts w:hint="eastAsia"/>
          </w:rPr>
          <w:tab/>
        </w:r>
        <w:r>
          <w:rPr>
            <w:rFonts w:hint="eastAsia"/>
          </w:rPr>
          <w:fldChar w:fldCharType="begin"/>
        </w:r>
        <w:r>
          <w:rPr>
            <w:rFonts w:hint="eastAsia"/>
          </w:rPr>
          <w:instrText xml:space="preserve"> </w:instrText>
        </w:r>
        <w:r>
          <w:instrText>PAGEREF _Toc213053753 \h</w:instrText>
        </w:r>
        <w:r>
          <w:rPr>
            <w:rFonts w:hint="eastAsia"/>
          </w:rPr>
          <w:instrText xml:space="preserve"> </w:instrText>
        </w:r>
        <w:r>
          <w:rPr>
            <w:rFonts w:hint="eastAsia"/>
          </w:rPr>
        </w:r>
        <w:r>
          <w:rPr>
            <w:rFonts w:hint="eastAsia"/>
          </w:rPr>
          <w:fldChar w:fldCharType="separate"/>
        </w:r>
        <w:r>
          <w:t>188</w:t>
        </w:r>
        <w:r>
          <w:rPr>
            <w:rFonts w:hint="eastAsia"/>
          </w:rPr>
          <w:fldChar w:fldCharType="end"/>
        </w:r>
      </w:hyperlink>
    </w:p>
    <w:p w14:paraId="16D77C5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54" w:history="1">
        <w:r>
          <w:rPr>
            <w:rStyle w:val="aff0"/>
            <w:rFonts w:hint="eastAsia"/>
          </w:rPr>
          <w:t xml:space="preserve">8.1.4.3 </w:t>
        </w:r>
        <w:r>
          <w:rPr>
            <w:rStyle w:val="aff0"/>
            <w:rFonts w:hint="eastAsia"/>
          </w:rPr>
          <w:t>文档智能校对</w:t>
        </w:r>
        <w:r>
          <w:rPr>
            <w:rFonts w:hint="eastAsia"/>
          </w:rPr>
          <w:tab/>
        </w:r>
        <w:r>
          <w:rPr>
            <w:rFonts w:hint="eastAsia"/>
          </w:rPr>
          <w:fldChar w:fldCharType="begin"/>
        </w:r>
        <w:r>
          <w:rPr>
            <w:rFonts w:hint="eastAsia"/>
          </w:rPr>
          <w:instrText xml:space="preserve"> </w:instrText>
        </w:r>
        <w:r>
          <w:instrText>PAGEREF _Toc213053754 \h</w:instrText>
        </w:r>
        <w:r>
          <w:rPr>
            <w:rFonts w:hint="eastAsia"/>
          </w:rPr>
          <w:instrText xml:space="preserve"> </w:instrText>
        </w:r>
        <w:r>
          <w:rPr>
            <w:rFonts w:hint="eastAsia"/>
          </w:rPr>
        </w:r>
        <w:r>
          <w:rPr>
            <w:rFonts w:hint="eastAsia"/>
          </w:rPr>
          <w:fldChar w:fldCharType="separate"/>
        </w:r>
        <w:r>
          <w:t>188</w:t>
        </w:r>
        <w:r>
          <w:rPr>
            <w:rFonts w:hint="eastAsia"/>
          </w:rPr>
          <w:fldChar w:fldCharType="end"/>
        </w:r>
      </w:hyperlink>
    </w:p>
    <w:p w14:paraId="63CA4C81"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55" w:history="1">
        <w:r>
          <w:rPr>
            <w:rStyle w:val="aff0"/>
            <w:rFonts w:hint="eastAsia"/>
          </w:rPr>
          <w:t xml:space="preserve">8.1.4.4 </w:t>
        </w:r>
        <w:r>
          <w:rPr>
            <w:rStyle w:val="aff0"/>
            <w:rFonts w:hint="eastAsia"/>
          </w:rPr>
          <w:t>录音智记</w:t>
        </w:r>
        <w:r>
          <w:rPr>
            <w:rFonts w:hint="eastAsia"/>
          </w:rPr>
          <w:tab/>
        </w:r>
        <w:r>
          <w:rPr>
            <w:rFonts w:hint="eastAsia"/>
          </w:rPr>
          <w:fldChar w:fldCharType="begin"/>
        </w:r>
        <w:r>
          <w:rPr>
            <w:rFonts w:hint="eastAsia"/>
          </w:rPr>
          <w:instrText xml:space="preserve"> </w:instrText>
        </w:r>
        <w:r>
          <w:instrText>PAGEREF _Toc213053755 \h</w:instrText>
        </w:r>
        <w:r>
          <w:rPr>
            <w:rFonts w:hint="eastAsia"/>
          </w:rPr>
          <w:instrText xml:space="preserve"> </w:instrText>
        </w:r>
        <w:r>
          <w:rPr>
            <w:rFonts w:hint="eastAsia"/>
          </w:rPr>
        </w:r>
        <w:r>
          <w:rPr>
            <w:rFonts w:hint="eastAsia"/>
          </w:rPr>
          <w:fldChar w:fldCharType="separate"/>
        </w:r>
        <w:r>
          <w:t>189</w:t>
        </w:r>
        <w:r>
          <w:rPr>
            <w:rFonts w:hint="eastAsia"/>
          </w:rPr>
          <w:fldChar w:fldCharType="end"/>
        </w:r>
      </w:hyperlink>
    </w:p>
    <w:p w14:paraId="62E5D976"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756" w:history="1">
        <w:r>
          <w:rPr>
            <w:rStyle w:val="aff0"/>
            <w:rFonts w:hint="eastAsia"/>
          </w:rPr>
          <w:t xml:space="preserve">8.2 </w:t>
        </w:r>
        <w:r>
          <w:rPr>
            <w:rStyle w:val="aff0"/>
            <w:rFonts w:hint="eastAsia"/>
          </w:rPr>
          <w:t>协同办公</w:t>
        </w:r>
        <w:r>
          <w:rPr>
            <w:rFonts w:hint="eastAsia"/>
          </w:rPr>
          <w:tab/>
        </w:r>
        <w:r>
          <w:rPr>
            <w:rFonts w:hint="eastAsia"/>
          </w:rPr>
          <w:fldChar w:fldCharType="begin"/>
        </w:r>
        <w:r>
          <w:rPr>
            <w:rFonts w:hint="eastAsia"/>
          </w:rPr>
          <w:instrText xml:space="preserve"> </w:instrText>
        </w:r>
        <w:r>
          <w:instrText>PAGEREF _Toc213053756 \h</w:instrText>
        </w:r>
        <w:r>
          <w:rPr>
            <w:rFonts w:hint="eastAsia"/>
          </w:rPr>
          <w:instrText xml:space="preserve"> </w:instrText>
        </w:r>
        <w:r>
          <w:rPr>
            <w:rFonts w:hint="eastAsia"/>
          </w:rPr>
        </w:r>
        <w:r>
          <w:rPr>
            <w:rFonts w:hint="eastAsia"/>
          </w:rPr>
          <w:fldChar w:fldCharType="separate"/>
        </w:r>
        <w:r>
          <w:t>189</w:t>
        </w:r>
        <w:r>
          <w:rPr>
            <w:rFonts w:hint="eastAsia"/>
          </w:rPr>
          <w:fldChar w:fldCharType="end"/>
        </w:r>
      </w:hyperlink>
    </w:p>
    <w:p w14:paraId="26D47396"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57" w:history="1">
        <w:r>
          <w:rPr>
            <w:rStyle w:val="aff0"/>
            <w:rFonts w:hint="eastAsia"/>
          </w:rPr>
          <w:t xml:space="preserve">8.2.1 </w:t>
        </w:r>
        <w:r>
          <w:rPr>
            <w:rStyle w:val="aff0"/>
            <w:rFonts w:hint="eastAsia"/>
          </w:rPr>
          <w:t>门户平台建设</w:t>
        </w:r>
        <w:r>
          <w:rPr>
            <w:rFonts w:hint="eastAsia"/>
          </w:rPr>
          <w:tab/>
        </w:r>
        <w:r>
          <w:rPr>
            <w:rFonts w:hint="eastAsia"/>
          </w:rPr>
          <w:fldChar w:fldCharType="begin"/>
        </w:r>
        <w:r>
          <w:rPr>
            <w:rFonts w:hint="eastAsia"/>
          </w:rPr>
          <w:instrText xml:space="preserve"> </w:instrText>
        </w:r>
        <w:r>
          <w:instrText>PAGEREF _Toc213053757 \h</w:instrText>
        </w:r>
        <w:r>
          <w:rPr>
            <w:rFonts w:hint="eastAsia"/>
          </w:rPr>
          <w:instrText xml:space="preserve"> </w:instrText>
        </w:r>
        <w:r>
          <w:rPr>
            <w:rFonts w:hint="eastAsia"/>
          </w:rPr>
        </w:r>
        <w:r>
          <w:rPr>
            <w:rFonts w:hint="eastAsia"/>
          </w:rPr>
          <w:fldChar w:fldCharType="separate"/>
        </w:r>
        <w:r>
          <w:t>189</w:t>
        </w:r>
        <w:r>
          <w:rPr>
            <w:rFonts w:hint="eastAsia"/>
          </w:rPr>
          <w:fldChar w:fldCharType="end"/>
        </w:r>
      </w:hyperlink>
    </w:p>
    <w:p w14:paraId="3F6314A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58" w:history="1">
        <w:r>
          <w:rPr>
            <w:rStyle w:val="aff0"/>
            <w:rFonts w:hint="eastAsia"/>
          </w:rPr>
          <w:t xml:space="preserve">8.2.1.1 </w:t>
        </w:r>
        <w:r>
          <w:rPr>
            <w:rStyle w:val="aff0"/>
            <w:rFonts w:hint="eastAsia"/>
          </w:rPr>
          <w:t>政务门户子系统</w:t>
        </w:r>
        <w:r>
          <w:rPr>
            <w:rFonts w:hint="eastAsia"/>
          </w:rPr>
          <w:tab/>
        </w:r>
        <w:r>
          <w:rPr>
            <w:rFonts w:hint="eastAsia"/>
          </w:rPr>
          <w:fldChar w:fldCharType="begin"/>
        </w:r>
        <w:r>
          <w:rPr>
            <w:rFonts w:hint="eastAsia"/>
          </w:rPr>
          <w:instrText xml:space="preserve"> </w:instrText>
        </w:r>
        <w:r>
          <w:instrText>PAGEREF _Toc213053758 \h</w:instrText>
        </w:r>
        <w:r>
          <w:rPr>
            <w:rFonts w:hint="eastAsia"/>
          </w:rPr>
          <w:instrText xml:space="preserve"> </w:instrText>
        </w:r>
        <w:r>
          <w:rPr>
            <w:rFonts w:hint="eastAsia"/>
          </w:rPr>
        </w:r>
        <w:r>
          <w:rPr>
            <w:rFonts w:hint="eastAsia"/>
          </w:rPr>
          <w:fldChar w:fldCharType="separate"/>
        </w:r>
        <w:r>
          <w:t>189</w:t>
        </w:r>
        <w:r>
          <w:rPr>
            <w:rFonts w:hint="eastAsia"/>
          </w:rPr>
          <w:fldChar w:fldCharType="end"/>
        </w:r>
      </w:hyperlink>
    </w:p>
    <w:p w14:paraId="571C890F"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59" w:history="1">
        <w:r>
          <w:rPr>
            <w:rStyle w:val="aff0"/>
            <w:rFonts w:hint="eastAsia"/>
          </w:rPr>
          <w:t xml:space="preserve">8.2.2 </w:t>
        </w:r>
        <w:r>
          <w:rPr>
            <w:rStyle w:val="aff0"/>
            <w:rFonts w:hint="eastAsia"/>
          </w:rPr>
          <w:t>协同办公平台建设</w:t>
        </w:r>
        <w:r>
          <w:rPr>
            <w:rFonts w:hint="eastAsia"/>
          </w:rPr>
          <w:tab/>
        </w:r>
        <w:r>
          <w:rPr>
            <w:rFonts w:hint="eastAsia"/>
          </w:rPr>
          <w:fldChar w:fldCharType="begin"/>
        </w:r>
        <w:r>
          <w:rPr>
            <w:rFonts w:hint="eastAsia"/>
          </w:rPr>
          <w:instrText xml:space="preserve"> </w:instrText>
        </w:r>
        <w:r>
          <w:instrText>PAGEREF _Toc213053759 \h</w:instrText>
        </w:r>
        <w:r>
          <w:rPr>
            <w:rFonts w:hint="eastAsia"/>
          </w:rPr>
          <w:instrText xml:space="preserve"> </w:instrText>
        </w:r>
        <w:r>
          <w:rPr>
            <w:rFonts w:hint="eastAsia"/>
          </w:rPr>
        </w:r>
        <w:r>
          <w:rPr>
            <w:rFonts w:hint="eastAsia"/>
          </w:rPr>
          <w:fldChar w:fldCharType="separate"/>
        </w:r>
        <w:r>
          <w:t>194</w:t>
        </w:r>
        <w:r>
          <w:rPr>
            <w:rFonts w:hint="eastAsia"/>
          </w:rPr>
          <w:fldChar w:fldCharType="end"/>
        </w:r>
      </w:hyperlink>
    </w:p>
    <w:p w14:paraId="7CC2F357"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60" w:history="1">
        <w:r>
          <w:rPr>
            <w:rStyle w:val="aff0"/>
            <w:rFonts w:hint="eastAsia"/>
          </w:rPr>
          <w:t xml:space="preserve">8.2.2.1 </w:t>
        </w:r>
        <w:r>
          <w:rPr>
            <w:rStyle w:val="aff0"/>
            <w:rFonts w:hint="eastAsia"/>
          </w:rPr>
          <w:t>办文</w:t>
        </w:r>
        <w:r>
          <w:rPr>
            <w:rFonts w:hint="eastAsia"/>
          </w:rPr>
          <w:tab/>
        </w:r>
        <w:r>
          <w:rPr>
            <w:rFonts w:hint="eastAsia"/>
          </w:rPr>
          <w:fldChar w:fldCharType="begin"/>
        </w:r>
        <w:r>
          <w:rPr>
            <w:rFonts w:hint="eastAsia"/>
          </w:rPr>
          <w:instrText xml:space="preserve"> </w:instrText>
        </w:r>
        <w:r>
          <w:instrText>PAGEREF _Toc213053760 \h</w:instrText>
        </w:r>
        <w:r>
          <w:rPr>
            <w:rFonts w:hint="eastAsia"/>
          </w:rPr>
          <w:instrText xml:space="preserve"> </w:instrText>
        </w:r>
        <w:r>
          <w:rPr>
            <w:rFonts w:hint="eastAsia"/>
          </w:rPr>
        </w:r>
        <w:r>
          <w:rPr>
            <w:rFonts w:hint="eastAsia"/>
          </w:rPr>
          <w:fldChar w:fldCharType="separate"/>
        </w:r>
        <w:r>
          <w:t>194</w:t>
        </w:r>
        <w:r>
          <w:rPr>
            <w:rFonts w:hint="eastAsia"/>
          </w:rPr>
          <w:fldChar w:fldCharType="end"/>
        </w:r>
      </w:hyperlink>
    </w:p>
    <w:p w14:paraId="5DFE4A36"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61" w:history="1">
        <w:r>
          <w:rPr>
            <w:rStyle w:val="aff0"/>
            <w:rFonts w:hint="eastAsia"/>
          </w:rPr>
          <w:t xml:space="preserve">8.2.2.2 </w:t>
        </w:r>
        <w:r>
          <w:rPr>
            <w:rStyle w:val="aff0"/>
            <w:rFonts w:hint="eastAsia"/>
          </w:rPr>
          <w:t>办事</w:t>
        </w:r>
        <w:r>
          <w:rPr>
            <w:rFonts w:hint="eastAsia"/>
          </w:rPr>
          <w:tab/>
        </w:r>
        <w:r>
          <w:rPr>
            <w:rFonts w:hint="eastAsia"/>
          </w:rPr>
          <w:fldChar w:fldCharType="begin"/>
        </w:r>
        <w:r>
          <w:rPr>
            <w:rFonts w:hint="eastAsia"/>
          </w:rPr>
          <w:instrText xml:space="preserve"> </w:instrText>
        </w:r>
        <w:r>
          <w:instrText>PAGEREF _Toc213053761 \h</w:instrText>
        </w:r>
        <w:r>
          <w:rPr>
            <w:rFonts w:hint="eastAsia"/>
          </w:rPr>
          <w:instrText xml:space="preserve"> </w:instrText>
        </w:r>
        <w:r>
          <w:rPr>
            <w:rFonts w:hint="eastAsia"/>
          </w:rPr>
        </w:r>
        <w:r>
          <w:rPr>
            <w:rFonts w:hint="eastAsia"/>
          </w:rPr>
          <w:fldChar w:fldCharType="separate"/>
        </w:r>
        <w:r>
          <w:t>199</w:t>
        </w:r>
        <w:r>
          <w:rPr>
            <w:rFonts w:hint="eastAsia"/>
          </w:rPr>
          <w:fldChar w:fldCharType="end"/>
        </w:r>
      </w:hyperlink>
    </w:p>
    <w:p w14:paraId="7F71F253"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62" w:history="1">
        <w:r>
          <w:rPr>
            <w:rStyle w:val="aff0"/>
            <w:rFonts w:hint="eastAsia"/>
          </w:rPr>
          <w:t xml:space="preserve">8.2.2.3 </w:t>
        </w:r>
        <w:r>
          <w:rPr>
            <w:rStyle w:val="aff0"/>
            <w:rFonts w:hint="eastAsia"/>
          </w:rPr>
          <w:t>办会</w:t>
        </w:r>
        <w:r>
          <w:rPr>
            <w:rFonts w:hint="eastAsia"/>
          </w:rPr>
          <w:tab/>
        </w:r>
        <w:r>
          <w:rPr>
            <w:rFonts w:hint="eastAsia"/>
          </w:rPr>
          <w:fldChar w:fldCharType="begin"/>
        </w:r>
        <w:r>
          <w:rPr>
            <w:rFonts w:hint="eastAsia"/>
          </w:rPr>
          <w:instrText xml:space="preserve"> </w:instrText>
        </w:r>
        <w:r>
          <w:instrText>PAGEREF _Toc213053762 \h</w:instrText>
        </w:r>
        <w:r>
          <w:rPr>
            <w:rFonts w:hint="eastAsia"/>
          </w:rPr>
          <w:instrText xml:space="preserve"> </w:instrText>
        </w:r>
        <w:r>
          <w:rPr>
            <w:rFonts w:hint="eastAsia"/>
          </w:rPr>
        </w:r>
        <w:r>
          <w:rPr>
            <w:rFonts w:hint="eastAsia"/>
          </w:rPr>
          <w:fldChar w:fldCharType="separate"/>
        </w:r>
        <w:r>
          <w:t>203</w:t>
        </w:r>
        <w:r>
          <w:rPr>
            <w:rFonts w:hint="eastAsia"/>
          </w:rPr>
          <w:fldChar w:fldCharType="end"/>
        </w:r>
      </w:hyperlink>
    </w:p>
    <w:p w14:paraId="516A4BE5"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63" w:history="1">
        <w:r>
          <w:rPr>
            <w:rStyle w:val="aff0"/>
            <w:rFonts w:hint="eastAsia"/>
          </w:rPr>
          <w:t xml:space="preserve">8.2.2.4 </w:t>
        </w:r>
        <w:r>
          <w:rPr>
            <w:rStyle w:val="aff0"/>
            <w:rFonts w:hint="eastAsia"/>
          </w:rPr>
          <w:t>人力资源</w:t>
        </w:r>
        <w:r>
          <w:rPr>
            <w:rFonts w:hint="eastAsia"/>
          </w:rPr>
          <w:tab/>
        </w:r>
        <w:r>
          <w:rPr>
            <w:rFonts w:hint="eastAsia"/>
          </w:rPr>
          <w:fldChar w:fldCharType="begin"/>
        </w:r>
        <w:r>
          <w:rPr>
            <w:rFonts w:hint="eastAsia"/>
          </w:rPr>
          <w:instrText xml:space="preserve"> </w:instrText>
        </w:r>
        <w:r>
          <w:instrText>PAGEREF _Toc213053763 \h</w:instrText>
        </w:r>
        <w:r>
          <w:rPr>
            <w:rFonts w:hint="eastAsia"/>
          </w:rPr>
          <w:instrText xml:space="preserve"> </w:instrText>
        </w:r>
        <w:r>
          <w:rPr>
            <w:rFonts w:hint="eastAsia"/>
          </w:rPr>
        </w:r>
        <w:r>
          <w:rPr>
            <w:rFonts w:hint="eastAsia"/>
          </w:rPr>
          <w:fldChar w:fldCharType="separate"/>
        </w:r>
        <w:r>
          <w:t>203</w:t>
        </w:r>
        <w:r>
          <w:rPr>
            <w:rFonts w:hint="eastAsia"/>
          </w:rPr>
          <w:fldChar w:fldCharType="end"/>
        </w:r>
      </w:hyperlink>
    </w:p>
    <w:p w14:paraId="75EE5FD6"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64" w:history="1">
        <w:r>
          <w:rPr>
            <w:rStyle w:val="aff0"/>
            <w:rFonts w:hint="eastAsia"/>
          </w:rPr>
          <w:t xml:space="preserve">8.2.2.5 </w:t>
        </w:r>
        <w:r>
          <w:rPr>
            <w:rStyle w:val="aff0"/>
            <w:rFonts w:hint="eastAsia"/>
          </w:rPr>
          <w:t>督察督办</w:t>
        </w:r>
        <w:r>
          <w:rPr>
            <w:rFonts w:hint="eastAsia"/>
          </w:rPr>
          <w:tab/>
        </w:r>
        <w:r>
          <w:rPr>
            <w:rFonts w:hint="eastAsia"/>
          </w:rPr>
          <w:fldChar w:fldCharType="begin"/>
        </w:r>
        <w:r>
          <w:rPr>
            <w:rFonts w:hint="eastAsia"/>
          </w:rPr>
          <w:instrText xml:space="preserve"> </w:instrText>
        </w:r>
        <w:r>
          <w:instrText>PAGEREF _Toc213053764 \h</w:instrText>
        </w:r>
        <w:r>
          <w:rPr>
            <w:rFonts w:hint="eastAsia"/>
          </w:rPr>
          <w:instrText xml:space="preserve"> </w:instrText>
        </w:r>
        <w:r>
          <w:rPr>
            <w:rFonts w:hint="eastAsia"/>
          </w:rPr>
        </w:r>
        <w:r>
          <w:rPr>
            <w:rFonts w:hint="eastAsia"/>
          </w:rPr>
          <w:fldChar w:fldCharType="separate"/>
        </w:r>
        <w:r>
          <w:t>204</w:t>
        </w:r>
        <w:r>
          <w:rPr>
            <w:rFonts w:hint="eastAsia"/>
          </w:rPr>
          <w:fldChar w:fldCharType="end"/>
        </w:r>
      </w:hyperlink>
    </w:p>
    <w:p w14:paraId="54DF982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65" w:history="1">
        <w:r>
          <w:rPr>
            <w:rStyle w:val="aff0"/>
            <w:rFonts w:hint="eastAsia"/>
          </w:rPr>
          <w:t xml:space="preserve">8.2.2.6 </w:t>
        </w:r>
        <w:r>
          <w:rPr>
            <w:rStyle w:val="aff0"/>
            <w:rFonts w:hint="eastAsia"/>
          </w:rPr>
          <w:t>协同办公空间</w:t>
        </w:r>
        <w:r>
          <w:rPr>
            <w:rFonts w:hint="eastAsia"/>
          </w:rPr>
          <w:tab/>
        </w:r>
        <w:r>
          <w:rPr>
            <w:rFonts w:hint="eastAsia"/>
          </w:rPr>
          <w:fldChar w:fldCharType="begin"/>
        </w:r>
        <w:r>
          <w:rPr>
            <w:rFonts w:hint="eastAsia"/>
          </w:rPr>
          <w:instrText xml:space="preserve"> </w:instrText>
        </w:r>
        <w:r>
          <w:instrText>PAGEREF _Toc213053765 \h</w:instrText>
        </w:r>
        <w:r>
          <w:rPr>
            <w:rFonts w:hint="eastAsia"/>
          </w:rPr>
          <w:instrText xml:space="preserve"> </w:instrText>
        </w:r>
        <w:r>
          <w:rPr>
            <w:rFonts w:hint="eastAsia"/>
          </w:rPr>
        </w:r>
        <w:r>
          <w:rPr>
            <w:rFonts w:hint="eastAsia"/>
          </w:rPr>
          <w:fldChar w:fldCharType="separate"/>
        </w:r>
        <w:r>
          <w:t>205</w:t>
        </w:r>
        <w:r>
          <w:rPr>
            <w:rFonts w:hint="eastAsia"/>
          </w:rPr>
          <w:fldChar w:fldCharType="end"/>
        </w:r>
      </w:hyperlink>
    </w:p>
    <w:p w14:paraId="20DD742D"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66" w:history="1">
        <w:r>
          <w:rPr>
            <w:rStyle w:val="aff0"/>
            <w:rFonts w:hint="eastAsia"/>
          </w:rPr>
          <w:t xml:space="preserve">8.2.3 </w:t>
        </w:r>
        <w:r>
          <w:rPr>
            <w:rStyle w:val="aff0"/>
            <w:rFonts w:hint="eastAsia"/>
          </w:rPr>
          <w:t>移动端平台建设</w:t>
        </w:r>
        <w:r>
          <w:rPr>
            <w:rFonts w:hint="eastAsia"/>
          </w:rPr>
          <w:tab/>
        </w:r>
        <w:r>
          <w:rPr>
            <w:rFonts w:hint="eastAsia"/>
          </w:rPr>
          <w:fldChar w:fldCharType="begin"/>
        </w:r>
        <w:r>
          <w:rPr>
            <w:rFonts w:hint="eastAsia"/>
          </w:rPr>
          <w:instrText xml:space="preserve"> </w:instrText>
        </w:r>
        <w:r>
          <w:instrText>PAGEREF _Toc213053766 \h</w:instrText>
        </w:r>
        <w:r>
          <w:rPr>
            <w:rFonts w:hint="eastAsia"/>
          </w:rPr>
          <w:instrText xml:space="preserve"> </w:instrText>
        </w:r>
        <w:r>
          <w:rPr>
            <w:rFonts w:hint="eastAsia"/>
          </w:rPr>
        </w:r>
        <w:r>
          <w:rPr>
            <w:rFonts w:hint="eastAsia"/>
          </w:rPr>
          <w:fldChar w:fldCharType="separate"/>
        </w:r>
        <w:r>
          <w:t>205</w:t>
        </w:r>
        <w:r>
          <w:rPr>
            <w:rFonts w:hint="eastAsia"/>
          </w:rPr>
          <w:fldChar w:fldCharType="end"/>
        </w:r>
      </w:hyperlink>
    </w:p>
    <w:p w14:paraId="6ABEB1EB"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67" w:history="1">
        <w:r>
          <w:rPr>
            <w:rStyle w:val="aff0"/>
            <w:rFonts w:hint="eastAsia"/>
          </w:rPr>
          <w:t xml:space="preserve">8.2.3.1 </w:t>
        </w:r>
        <w:r>
          <w:rPr>
            <w:rStyle w:val="aff0"/>
            <w:rFonts w:hint="eastAsia"/>
          </w:rPr>
          <w:t>移动端平台公文审批子系统</w:t>
        </w:r>
        <w:r>
          <w:rPr>
            <w:rFonts w:hint="eastAsia"/>
          </w:rPr>
          <w:tab/>
        </w:r>
        <w:r>
          <w:rPr>
            <w:rFonts w:hint="eastAsia"/>
          </w:rPr>
          <w:fldChar w:fldCharType="begin"/>
        </w:r>
        <w:r>
          <w:rPr>
            <w:rFonts w:hint="eastAsia"/>
          </w:rPr>
          <w:instrText xml:space="preserve"> </w:instrText>
        </w:r>
        <w:r>
          <w:instrText>PAGEREF _Toc213053767 \h</w:instrText>
        </w:r>
        <w:r>
          <w:rPr>
            <w:rFonts w:hint="eastAsia"/>
          </w:rPr>
          <w:instrText xml:space="preserve"> </w:instrText>
        </w:r>
        <w:r>
          <w:rPr>
            <w:rFonts w:hint="eastAsia"/>
          </w:rPr>
        </w:r>
        <w:r>
          <w:rPr>
            <w:rFonts w:hint="eastAsia"/>
          </w:rPr>
          <w:fldChar w:fldCharType="separate"/>
        </w:r>
        <w:r>
          <w:t>205</w:t>
        </w:r>
        <w:r>
          <w:rPr>
            <w:rFonts w:hint="eastAsia"/>
          </w:rPr>
          <w:fldChar w:fldCharType="end"/>
        </w:r>
      </w:hyperlink>
    </w:p>
    <w:p w14:paraId="30BC80D4"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68" w:history="1">
        <w:r>
          <w:rPr>
            <w:rStyle w:val="aff0"/>
            <w:rFonts w:hint="eastAsia"/>
          </w:rPr>
          <w:t xml:space="preserve">8.2.3.2 </w:t>
        </w:r>
        <w:r>
          <w:rPr>
            <w:rStyle w:val="aff0"/>
            <w:rFonts w:hint="eastAsia"/>
          </w:rPr>
          <w:t>移动端会议纪要子系统</w:t>
        </w:r>
        <w:r>
          <w:rPr>
            <w:rFonts w:hint="eastAsia"/>
          </w:rPr>
          <w:tab/>
        </w:r>
        <w:r>
          <w:rPr>
            <w:rFonts w:hint="eastAsia"/>
          </w:rPr>
          <w:fldChar w:fldCharType="begin"/>
        </w:r>
        <w:r>
          <w:rPr>
            <w:rFonts w:hint="eastAsia"/>
          </w:rPr>
          <w:instrText xml:space="preserve"> </w:instrText>
        </w:r>
        <w:r>
          <w:instrText>PAGEREF _Toc213053768 \h</w:instrText>
        </w:r>
        <w:r>
          <w:rPr>
            <w:rFonts w:hint="eastAsia"/>
          </w:rPr>
          <w:instrText xml:space="preserve"> </w:instrText>
        </w:r>
        <w:r>
          <w:rPr>
            <w:rFonts w:hint="eastAsia"/>
          </w:rPr>
        </w:r>
        <w:r>
          <w:rPr>
            <w:rFonts w:hint="eastAsia"/>
          </w:rPr>
          <w:fldChar w:fldCharType="separate"/>
        </w:r>
        <w:r>
          <w:t>206</w:t>
        </w:r>
        <w:r>
          <w:rPr>
            <w:rFonts w:hint="eastAsia"/>
          </w:rPr>
          <w:fldChar w:fldCharType="end"/>
        </w:r>
      </w:hyperlink>
    </w:p>
    <w:p w14:paraId="4AA7138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69" w:history="1">
        <w:r>
          <w:rPr>
            <w:rStyle w:val="aff0"/>
            <w:rFonts w:hint="eastAsia"/>
          </w:rPr>
          <w:t xml:space="preserve">8.2.3.3 </w:t>
        </w:r>
        <w:r>
          <w:rPr>
            <w:rStyle w:val="aff0"/>
            <w:rFonts w:hint="eastAsia"/>
          </w:rPr>
          <w:t>移动端请假审批子系统（区级领导）</w:t>
        </w:r>
        <w:r>
          <w:rPr>
            <w:rFonts w:hint="eastAsia"/>
          </w:rPr>
          <w:tab/>
        </w:r>
        <w:r>
          <w:rPr>
            <w:rFonts w:hint="eastAsia"/>
          </w:rPr>
          <w:fldChar w:fldCharType="begin"/>
        </w:r>
        <w:r>
          <w:rPr>
            <w:rFonts w:hint="eastAsia"/>
          </w:rPr>
          <w:instrText xml:space="preserve"> </w:instrText>
        </w:r>
        <w:r>
          <w:instrText>PAGEREF _Toc213053769 \h</w:instrText>
        </w:r>
        <w:r>
          <w:rPr>
            <w:rFonts w:hint="eastAsia"/>
          </w:rPr>
          <w:instrText xml:space="preserve"> </w:instrText>
        </w:r>
        <w:r>
          <w:rPr>
            <w:rFonts w:hint="eastAsia"/>
          </w:rPr>
        </w:r>
        <w:r>
          <w:rPr>
            <w:rFonts w:hint="eastAsia"/>
          </w:rPr>
          <w:fldChar w:fldCharType="separate"/>
        </w:r>
        <w:r>
          <w:t>206</w:t>
        </w:r>
        <w:r>
          <w:rPr>
            <w:rFonts w:hint="eastAsia"/>
          </w:rPr>
          <w:fldChar w:fldCharType="end"/>
        </w:r>
      </w:hyperlink>
    </w:p>
    <w:p w14:paraId="06A57CC3"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70" w:history="1">
        <w:r>
          <w:rPr>
            <w:rStyle w:val="aff0"/>
            <w:rFonts w:hint="eastAsia"/>
          </w:rPr>
          <w:t xml:space="preserve">8.2.3.4 </w:t>
        </w:r>
        <w:r>
          <w:rPr>
            <w:rStyle w:val="aff0"/>
            <w:rFonts w:hint="eastAsia"/>
          </w:rPr>
          <w:t>移动端文件预审子系统</w:t>
        </w:r>
        <w:r>
          <w:rPr>
            <w:rFonts w:hint="eastAsia"/>
          </w:rPr>
          <w:tab/>
        </w:r>
        <w:r>
          <w:rPr>
            <w:rFonts w:hint="eastAsia"/>
          </w:rPr>
          <w:fldChar w:fldCharType="begin"/>
        </w:r>
        <w:r>
          <w:rPr>
            <w:rFonts w:hint="eastAsia"/>
          </w:rPr>
          <w:instrText xml:space="preserve"> </w:instrText>
        </w:r>
        <w:r>
          <w:instrText>PAGEREF _Toc213053770 \h</w:instrText>
        </w:r>
        <w:r>
          <w:rPr>
            <w:rFonts w:hint="eastAsia"/>
          </w:rPr>
          <w:instrText xml:space="preserve"> </w:instrText>
        </w:r>
        <w:r>
          <w:rPr>
            <w:rFonts w:hint="eastAsia"/>
          </w:rPr>
        </w:r>
        <w:r>
          <w:rPr>
            <w:rFonts w:hint="eastAsia"/>
          </w:rPr>
          <w:fldChar w:fldCharType="separate"/>
        </w:r>
        <w:r>
          <w:t>206</w:t>
        </w:r>
        <w:r>
          <w:rPr>
            <w:rFonts w:hint="eastAsia"/>
          </w:rPr>
          <w:fldChar w:fldCharType="end"/>
        </w:r>
      </w:hyperlink>
    </w:p>
    <w:p w14:paraId="15B00056"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71" w:history="1">
        <w:r>
          <w:rPr>
            <w:rStyle w:val="aff0"/>
            <w:rFonts w:hint="eastAsia"/>
          </w:rPr>
          <w:t xml:space="preserve">8.2.3.5 </w:t>
        </w:r>
        <w:r>
          <w:rPr>
            <w:rStyle w:val="aff0"/>
            <w:rFonts w:hint="eastAsia"/>
          </w:rPr>
          <w:t>移动端企业服务子系统</w:t>
        </w:r>
        <w:r>
          <w:rPr>
            <w:rFonts w:hint="eastAsia"/>
          </w:rPr>
          <w:tab/>
        </w:r>
        <w:r>
          <w:rPr>
            <w:rFonts w:hint="eastAsia"/>
          </w:rPr>
          <w:fldChar w:fldCharType="begin"/>
        </w:r>
        <w:r>
          <w:rPr>
            <w:rFonts w:hint="eastAsia"/>
          </w:rPr>
          <w:instrText xml:space="preserve"> </w:instrText>
        </w:r>
        <w:r>
          <w:instrText>PAGEREF _Toc213053771 \h</w:instrText>
        </w:r>
        <w:r>
          <w:rPr>
            <w:rFonts w:hint="eastAsia"/>
          </w:rPr>
          <w:instrText xml:space="preserve"> </w:instrText>
        </w:r>
        <w:r>
          <w:rPr>
            <w:rFonts w:hint="eastAsia"/>
          </w:rPr>
        </w:r>
        <w:r>
          <w:rPr>
            <w:rFonts w:hint="eastAsia"/>
          </w:rPr>
          <w:fldChar w:fldCharType="separate"/>
        </w:r>
        <w:r>
          <w:t>207</w:t>
        </w:r>
        <w:r>
          <w:rPr>
            <w:rFonts w:hint="eastAsia"/>
          </w:rPr>
          <w:fldChar w:fldCharType="end"/>
        </w:r>
      </w:hyperlink>
    </w:p>
    <w:p w14:paraId="1C099F43"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72" w:history="1">
        <w:r>
          <w:rPr>
            <w:rStyle w:val="aff0"/>
            <w:rFonts w:hint="eastAsia"/>
          </w:rPr>
          <w:t xml:space="preserve">8.2.3.6 </w:t>
        </w:r>
        <w:r>
          <w:rPr>
            <w:rStyle w:val="aff0"/>
            <w:rFonts w:hint="eastAsia"/>
          </w:rPr>
          <w:t>移动端个人文件子系统</w:t>
        </w:r>
        <w:r>
          <w:rPr>
            <w:rFonts w:hint="eastAsia"/>
          </w:rPr>
          <w:tab/>
        </w:r>
        <w:r>
          <w:rPr>
            <w:rFonts w:hint="eastAsia"/>
          </w:rPr>
          <w:fldChar w:fldCharType="begin"/>
        </w:r>
        <w:r>
          <w:rPr>
            <w:rFonts w:hint="eastAsia"/>
          </w:rPr>
          <w:instrText xml:space="preserve"> </w:instrText>
        </w:r>
        <w:r>
          <w:instrText>PAGEREF _Toc213053772 \h</w:instrText>
        </w:r>
        <w:r>
          <w:rPr>
            <w:rFonts w:hint="eastAsia"/>
          </w:rPr>
          <w:instrText xml:space="preserve"> </w:instrText>
        </w:r>
        <w:r>
          <w:rPr>
            <w:rFonts w:hint="eastAsia"/>
          </w:rPr>
        </w:r>
        <w:r>
          <w:rPr>
            <w:rFonts w:hint="eastAsia"/>
          </w:rPr>
          <w:fldChar w:fldCharType="separate"/>
        </w:r>
        <w:r>
          <w:t>207</w:t>
        </w:r>
        <w:r>
          <w:rPr>
            <w:rFonts w:hint="eastAsia"/>
          </w:rPr>
          <w:fldChar w:fldCharType="end"/>
        </w:r>
      </w:hyperlink>
    </w:p>
    <w:p w14:paraId="382F93C6"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73" w:history="1">
        <w:r>
          <w:rPr>
            <w:rStyle w:val="aff0"/>
            <w:rFonts w:hint="eastAsia"/>
          </w:rPr>
          <w:t xml:space="preserve">8.2.3.7 </w:t>
        </w:r>
        <w:r>
          <w:rPr>
            <w:rStyle w:val="aff0"/>
            <w:rFonts w:hint="eastAsia"/>
          </w:rPr>
          <w:t>移动端快捷语申请子系统</w:t>
        </w:r>
        <w:r>
          <w:rPr>
            <w:rFonts w:hint="eastAsia"/>
          </w:rPr>
          <w:tab/>
        </w:r>
        <w:r>
          <w:rPr>
            <w:rFonts w:hint="eastAsia"/>
          </w:rPr>
          <w:fldChar w:fldCharType="begin"/>
        </w:r>
        <w:r>
          <w:rPr>
            <w:rFonts w:hint="eastAsia"/>
          </w:rPr>
          <w:instrText xml:space="preserve"> </w:instrText>
        </w:r>
        <w:r>
          <w:instrText>PAGEREF _Toc213053773 \h</w:instrText>
        </w:r>
        <w:r>
          <w:rPr>
            <w:rFonts w:hint="eastAsia"/>
          </w:rPr>
          <w:instrText xml:space="preserve"> </w:instrText>
        </w:r>
        <w:r>
          <w:rPr>
            <w:rFonts w:hint="eastAsia"/>
          </w:rPr>
        </w:r>
        <w:r>
          <w:rPr>
            <w:rFonts w:hint="eastAsia"/>
          </w:rPr>
          <w:fldChar w:fldCharType="separate"/>
        </w:r>
        <w:r>
          <w:t>207</w:t>
        </w:r>
        <w:r>
          <w:rPr>
            <w:rFonts w:hint="eastAsia"/>
          </w:rPr>
          <w:fldChar w:fldCharType="end"/>
        </w:r>
      </w:hyperlink>
    </w:p>
    <w:p w14:paraId="1444E2E2"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74" w:history="1">
        <w:r>
          <w:rPr>
            <w:rStyle w:val="aff0"/>
            <w:rFonts w:hint="eastAsia"/>
          </w:rPr>
          <w:t xml:space="preserve">8.2.3.8 </w:t>
        </w:r>
        <w:r>
          <w:rPr>
            <w:rStyle w:val="aff0"/>
            <w:rFonts w:hint="eastAsia"/>
          </w:rPr>
          <w:t>移动端会议信息子系统</w:t>
        </w:r>
        <w:r>
          <w:rPr>
            <w:rFonts w:hint="eastAsia"/>
          </w:rPr>
          <w:tab/>
        </w:r>
        <w:r>
          <w:rPr>
            <w:rFonts w:hint="eastAsia"/>
          </w:rPr>
          <w:fldChar w:fldCharType="begin"/>
        </w:r>
        <w:r>
          <w:rPr>
            <w:rFonts w:hint="eastAsia"/>
          </w:rPr>
          <w:instrText xml:space="preserve"> </w:instrText>
        </w:r>
        <w:r>
          <w:instrText>PAGEREF _Toc213053774 \h</w:instrText>
        </w:r>
        <w:r>
          <w:rPr>
            <w:rFonts w:hint="eastAsia"/>
          </w:rPr>
          <w:instrText xml:space="preserve"> </w:instrText>
        </w:r>
        <w:r>
          <w:rPr>
            <w:rFonts w:hint="eastAsia"/>
          </w:rPr>
        </w:r>
        <w:r>
          <w:rPr>
            <w:rFonts w:hint="eastAsia"/>
          </w:rPr>
          <w:fldChar w:fldCharType="separate"/>
        </w:r>
        <w:r>
          <w:t>207</w:t>
        </w:r>
        <w:r>
          <w:rPr>
            <w:rFonts w:hint="eastAsia"/>
          </w:rPr>
          <w:fldChar w:fldCharType="end"/>
        </w:r>
      </w:hyperlink>
    </w:p>
    <w:p w14:paraId="31C0A44F"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75" w:history="1">
        <w:r>
          <w:rPr>
            <w:rStyle w:val="aff0"/>
            <w:rFonts w:hint="eastAsia"/>
          </w:rPr>
          <w:t xml:space="preserve">8.2.3.9 </w:t>
        </w:r>
        <w:r>
          <w:rPr>
            <w:rStyle w:val="aff0"/>
            <w:rFonts w:hint="eastAsia"/>
          </w:rPr>
          <w:t>移动端资讯信息批阅子系统</w:t>
        </w:r>
        <w:r>
          <w:rPr>
            <w:rFonts w:hint="eastAsia"/>
          </w:rPr>
          <w:tab/>
        </w:r>
        <w:r>
          <w:rPr>
            <w:rFonts w:hint="eastAsia"/>
          </w:rPr>
          <w:fldChar w:fldCharType="begin"/>
        </w:r>
        <w:r>
          <w:rPr>
            <w:rFonts w:hint="eastAsia"/>
          </w:rPr>
          <w:instrText xml:space="preserve"> </w:instrText>
        </w:r>
        <w:r>
          <w:instrText>PAGEREF _Toc213053775 \h</w:instrText>
        </w:r>
        <w:r>
          <w:rPr>
            <w:rFonts w:hint="eastAsia"/>
          </w:rPr>
          <w:instrText xml:space="preserve"> </w:instrText>
        </w:r>
        <w:r>
          <w:rPr>
            <w:rFonts w:hint="eastAsia"/>
          </w:rPr>
        </w:r>
        <w:r>
          <w:rPr>
            <w:rFonts w:hint="eastAsia"/>
          </w:rPr>
          <w:fldChar w:fldCharType="separate"/>
        </w:r>
        <w:r>
          <w:t>207</w:t>
        </w:r>
        <w:r>
          <w:rPr>
            <w:rFonts w:hint="eastAsia"/>
          </w:rPr>
          <w:fldChar w:fldCharType="end"/>
        </w:r>
      </w:hyperlink>
    </w:p>
    <w:p w14:paraId="466C4AFB"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76" w:history="1">
        <w:r>
          <w:rPr>
            <w:rStyle w:val="aff0"/>
            <w:rFonts w:hint="eastAsia"/>
          </w:rPr>
          <w:t xml:space="preserve">8.2.3.10 </w:t>
        </w:r>
        <w:r>
          <w:rPr>
            <w:rStyle w:val="aff0"/>
            <w:rFonts w:hint="eastAsia"/>
          </w:rPr>
          <w:t>移动端个人请假子系统（处级领导）</w:t>
        </w:r>
        <w:r>
          <w:rPr>
            <w:rFonts w:hint="eastAsia"/>
          </w:rPr>
          <w:tab/>
        </w:r>
        <w:r>
          <w:rPr>
            <w:rFonts w:hint="eastAsia"/>
          </w:rPr>
          <w:fldChar w:fldCharType="begin"/>
        </w:r>
        <w:r>
          <w:rPr>
            <w:rFonts w:hint="eastAsia"/>
          </w:rPr>
          <w:instrText xml:space="preserve"> </w:instrText>
        </w:r>
        <w:r>
          <w:instrText>PAGEREF _Toc213053776 \h</w:instrText>
        </w:r>
        <w:r>
          <w:rPr>
            <w:rFonts w:hint="eastAsia"/>
          </w:rPr>
          <w:instrText xml:space="preserve"> </w:instrText>
        </w:r>
        <w:r>
          <w:rPr>
            <w:rFonts w:hint="eastAsia"/>
          </w:rPr>
        </w:r>
        <w:r>
          <w:rPr>
            <w:rFonts w:hint="eastAsia"/>
          </w:rPr>
          <w:fldChar w:fldCharType="separate"/>
        </w:r>
        <w:r>
          <w:t>207</w:t>
        </w:r>
        <w:r>
          <w:rPr>
            <w:rFonts w:hint="eastAsia"/>
          </w:rPr>
          <w:fldChar w:fldCharType="end"/>
        </w:r>
      </w:hyperlink>
    </w:p>
    <w:p w14:paraId="438568AF"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77" w:history="1">
        <w:r>
          <w:rPr>
            <w:rStyle w:val="aff0"/>
            <w:rFonts w:hint="eastAsia"/>
          </w:rPr>
          <w:t xml:space="preserve">8.2.3.11 </w:t>
        </w:r>
        <w:r>
          <w:rPr>
            <w:rStyle w:val="aff0"/>
            <w:rFonts w:hint="eastAsia"/>
          </w:rPr>
          <w:t>移动端离京备案子系统（处级领导）</w:t>
        </w:r>
        <w:r>
          <w:rPr>
            <w:rFonts w:hint="eastAsia"/>
          </w:rPr>
          <w:tab/>
        </w:r>
        <w:r>
          <w:rPr>
            <w:rFonts w:hint="eastAsia"/>
          </w:rPr>
          <w:fldChar w:fldCharType="begin"/>
        </w:r>
        <w:r>
          <w:rPr>
            <w:rFonts w:hint="eastAsia"/>
          </w:rPr>
          <w:instrText xml:space="preserve"> </w:instrText>
        </w:r>
        <w:r>
          <w:instrText>PAGEREF _Toc213053777 \h</w:instrText>
        </w:r>
        <w:r>
          <w:rPr>
            <w:rFonts w:hint="eastAsia"/>
          </w:rPr>
          <w:instrText xml:space="preserve"> </w:instrText>
        </w:r>
        <w:r>
          <w:rPr>
            <w:rFonts w:hint="eastAsia"/>
          </w:rPr>
        </w:r>
        <w:r>
          <w:rPr>
            <w:rFonts w:hint="eastAsia"/>
          </w:rPr>
          <w:fldChar w:fldCharType="separate"/>
        </w:r>
        <w:r>
          <w:t>208</w:t>
        </w:r>
        <w:r>
          <w:rPr>
            <w:rFonts w:hint="eastAsia"/>
          </w:rPr>
          <w:fldChar w:fldCharType="end"/>
        </w:r>
      </w:hyperlink>
    </w:p>
    <w:p w14:paraId="700DD1D2"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78" w:history="1">
        <w:r>
          <w:rPr>
            <w:rStyle w:val="aff0"/>
            <w:rFonts w:hint="eastAsia"/>
          </w:rPr>
          <w:t xml:space="preserve">8.2.3.12 </w:t>
        </w:r>
        <w:r>
          <w:rPr>
            <w:rStyle w:val="aff0"/>
            <w:rFonts w:hint="eastAsia"/>
          </w:rPr>
          <w:t>移动端应用图标设计</w:t>
        </w:r>
        <w:r>
          <w:rPr>
            <w:rFonts w:hint="eastAsia"/>
          </w:rPr>
          <w:tab/>
        </w:r>
        <w:r>
          <w:rPr>
            <w:rFonts w:hint="eastAsia"/>
          </w:rPr>
          <w:fldChar w:fldCharType="begin"/>
        </w:r>
        <w:r>
          <w:rPr>
            <w:rFonts w:hint="eastAsia"/>
          </w:rPr>
          <w:instrText xml:space="preserve"> </w:instrText>
        </w:r>
        <w:r>
          <w:instrText>PAGEREF _Toc213053778 \h</w:instrText>
        </w:r>
        <w:r>
          <w:rPr>
            <w:rFonts w:hint="eastAsia"/>
          </w:rPr>
          <w:instrText xml:space="preserve"> </w:instrText>
        </w:r>
        <w:r>
          <w:rPr>
            <w:rFonts w:hint="eastAsia"/>
          </w:rPr>
        </w:r>
        <w:r>
          <w:rPr>
            <w:rFonts w:hint="eastAsia"/>
          </w:rPr>
          <w:fldChar w:fldCharType="separate"/>
        </w:r>
        <w:r>
          <w:t>208</w:t>
        </w:r>
        <w:r>
          <w:rPr>
            <w:rFonts w:hint="eastAsia"/>
          </w:rPr>
          <w:fldChar w:fldCharType="end"/>
        </w:r>
      </w:hyperlink>
    </w:p>
    <w:p w14:paraId="5D3753BB"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79" w:history="1">
        <w:r>
          <w:rPr>
            <w:rStyle w:val="aff0"/>
            <w:rFonts w:hint="eastAsia"/>
          </w:rPr>
          <w:t xml:space="preserve">8.2.4 </w:t>
        </w:r>
        <w:r>
          <w:rPr>
            <w:rStyle w:val="aff0"/>
            <w:rFonts w:hint="eastAsia"/>
          </w:rPr>
          <w:t>基础支撑平台建设</w:t>
        </w:r>
        <w:r>
          <w:rPr>
            <w:rFonts w:hint="eastAsia"/>
          </w:rPr>
          <w:tab/>
        </w:r>
        <w:r>
          <w:rPr>
            <w:rFonts w:hint="eastAsia"/>
          </w:rPr>
          <w:fldChar w:fldCharType="begin"/>
        </w:r>
        <w:r>
          <w:rPr>
            <w:rFonts w:hint="eastAsia"/>
          </w:rPr>
          <w:instrText xml:space="preserve"> </w:instrText>
        </w:r>
        <w:r>
          <w:instrText>PAGEREF _Toc213053779 \h</w:instrText>
        </w:r>
        <w:r>
          <w:rPr>
            <w:rFonts w:hint="eastAsia"/>
          </w:rPr>
          <w:instrText xml:space="preserve"> </w:instrText>
        </w:r>
        <w:r>
          <w:rPr>
            <w:rFonts w:hint="eastAsia"/>
          </w:rPr>
        </w:r>
        <w:r>
          <w:rPr>
            <w:rFonts w:hint="eastAsia"/>
          </w:rPr>
          <w:fldChar w:fldCharType="separate"/>
        </w:r>
        <w:r>
          <w:t>208</w:t>
        </w:r>
        <w:r>
          <w:rPr>
            <w:rFonts w:hint="eastAsia"/>
          </w:rPr>
          <w:fldChar w:fldCharType="end"/>
        </w:r>
      </w:hyperlink>
    </w:p>
    <w:p w14:paraId="2E94233F"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80" w:history="1">
        <w:r>
          <w:rPr>
            <w:rStyle w:val="aff0"/>
            <w:rFonts w:eastAsia="仿宋" w:hint="eastAsia"/>
          </w:rPr>
          <w:t>8.2.4.1</w:t>
        </w:r>
        <w:r>
          <w:rPr>
            <w:rStyle w:val="aff0"/>
            <w:rFonts w:hint="eastAsia"/>
          </w:rPr>
          <w:t xml:space="preserve"> </w:t>
        </w:r>
        <w:r>
          <w:rPr>
            <w:rStyle w:val="aff0"/>
            <w:rFonts w:hint="eastAsia"/>
          </w:rPr>
          <w:t>系统管理</w:t>
        </w:r>
        <w:r>
          <w:rPr>
            <w:rFonts w:hint="eastAsia"/>
          </w:rPr>
          <w:tab/>
        </w:r>
        <w:r>
          <w:rPr>
            <w:rFonts w:hint="eastAsia"/>
          </w:rPr>
          <w:fldChar w:fldCharType="begin"/>
        </w:r>
        <w:r>
          <w:rPr>
            <w:rFonts w:hint="eastAsia"/>
          </w:rPr>
          <w:instrText xml:space="preserve"> </w:instrText>
        </w:r>
        <w:r>
          <w:instrText>PAGEREF _Toc213053780 \h</w:instrText>
        </w:r>
        <w:r>
          <w:rPr>
            <w:rFonts w:hint="eastAsia"/>
          </w:rPr>
          <w:instrText xml:space="preserve"> </w:instrText>
        </w:r>
        <w:r>
          <w:rPr>
            <w:rFonts w:hint="eastAsia"/>
          </w:rPr>
        </w:r>
        <w:r>
          <w:rPr>
            <w:rFonts w:hint="eastAsia"/>
          </w:rPr>
          <w:fldChar w:fldCharType="separate"/>
        </w:r>
        <w:r>
          <w:t>208</w:t>
        </w:r>
        <w:r>
          <w:rPr>
            <w:rFonts w:hint="eastAsia"/>
          </w:rPr>
          <w:fldChar w:fldCharType="end"/>
        </w:r>
      </w:hyperlink>
    </w:p>
    <w:p w14:paraId="0418FA76"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81" w:history="1">
        <w:r>
          <w:rPr>
            <w:rStyle w:val="aff0"/>
            <w:rFonts w:eastAsia="仿宋" w:hint="eastAsia"/>
          </w:rPr>
          <w:t>8.2.4.2</w:t>
        </w:r>
        <w:r>
          <w:rPr>
            <w:rStyle w:val="aff0"/>
            <w:rFonts w:hint="eastAsia"/>
          </w:rPr>
          <w:t xml:space="preserve"> </w:t>
        </w:r>
        <w:r>
          <w:rPr>
            <w:rStyle w:val="aff0"/>
            <w:rFonts w:hint="eastAsia"/>
          </w:rPr>
          <w:t>应用支撑组件</w:t>
        </w:r>
        <w:r>
          <w:rPr>
            <w:rFonts w:hint="eastAsia"/>
          </w:rPr>
          <w:tab/>
        </w:r>
        <w:r>
          <w:rPr>
            <w:rFonts w:hint="eastAsia"/>
          </w:rPr>
          <w:fldChar w:fldCharType="begin"/>
        </w:r>
        <w:r>
          <w:rPr>
            <w:rFonts w:hint="eastAsia"/>
          </w:rPr>
          <w:instrText xml:space="preserve"> </w:instrText>
        </w:r>
        <w:r>
          <w:instrText>PAGEREF _Toc213053781 \h</w:instrText>
        </w:r>
        <w:r>
          <w:rPr>
            <w:rFonts w:hint="eastAsia"/>
          </w:rPr>
          <w:instrText xml:space="preserve"> </w:instrText>
        </w:r>
        <w:r>
          <w:rPr>
            <w:rFonts w:hint="eastAsia"/>
          </w:rPr>
        </w:r>
        <w:r>
          <w:rPr>
            <w:rFonts w:hint="eastAsia"/>
          </w:rPr>
          <w:fldChar w:fldCharType="separate"/>
        </w:r>
        <w:r>
          <w:t>209</w:t>
        </w:r>
        <w:r>
          <w:rPr>
            <w:rFonts w:hint="eastAsia"/>
          </w:rPr>
          <w:fldChar w:fldCharType="end"/>
        </w:r>
      </w:hyperlink>
    </w:p>
    <w:p w14:paraId="4D4D3AC9"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82" w:history="1">
        <w:r>
          <w:rPr>
            <w:rStyle w:val="aff0"/>
            <w:rFonts w:hint="eastAsia"/>
          </w:rPr>
          <w:t xml:space="preserve">8.2.4.3 </w:t>
        </w:r>
        <w:r>
          <w:rPr>
            <w:rStyle w:val="aff0"/>
            <w:rFonts w:hint="eastAsia"/>
          </w:rPr>
          <w:t>安全支撑组件</w:t>
        </w:r>
        <w:r>
          <w:rPr>
            <w:rFonts w:hint="eastAsia"/>
          </w:rPr>
          <w:tab/>
        </w:r>
        <w:r>
          <w:rPr>
            <w:rFonts w:hint="eastAsia"/>
          </w:rPr>
          <w:fldChar w:fldCharType="begin"/>
        </w:r>
        <w:r>
          <w:rPr>
            <w:rFonts w:hint="eastAsia"/>
          </w:rPr>
          <w:instrText xml:space="preserve"> </w:instrText>
        </w:r>
        <w:r>
          <w:instrText>PAGEREF _Toc213053782 \h</w:instrText>
        </w:r>
        <w:r>
          <w:rPr>
            <w:rFonts w:hint="eastAsia"/>
          </w:rPr>
          <w:instrText xml:space="preserve"> </w:instrText>
        </w:r>
        <w:r>
          <w:rPr>
            <w:rFonts w:hint="eastAsia"/>
          </w:rPr>
        </w:r>
        <w:r>
          <w:rPr>
            <w:rFonts w:hint="eastAsia"/>
          </w:rPr>
          <w:fldChar w:fldCharType="separate"/>
        </w:r>
        <w:r>
          <w:t>211</w:t>
        </w:r>
        <w:r>
          <w:rPr>
            <w:rFonts w:hint="eastAsia"/>
          </w:rPr>
          <w:fldChar w:fldCharType="end"/>
        </w:r>
      </w:hyperlink>
    </w:p>
    <w:p w14:paraId="26D51A85"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83" w:history="1">
        <w:r>
          <w:rPr>
            <w:rStyle w:val="aff0"/>
            <w:rFonts w:hint="eastAsia"/>
          </w:rPr>
          <w:t xml:space="preserve">8.2.5 </w:t>
        </w:r>
        <w:r>
          <w:rPr>
            <w:rStyle w:val="aff0"/>
            <w:rFonts w:hint="eastAsia"/>
          </w:rPr>
          <w:t>系统对接</w:t>
        </w:r>
        <w:r>
          <w:rPr>
            <w:rFonts w:hint="eastAsia"/>
          </w:rPr>
          <w:tab/>
        </w:r>
        <w:r>
          <w:rPr>
            <w:rFonts w:hint="eastAsia"/>
          </w:rPr>
          <w:fldChar w:fldCharType="begin"/>
        </w:r>
        <w:r>
          <w:rPr>
            <w:rFonts w:hint="eastAsia"/>
          </w:rPr>
          <w:instrText xml:space="preserve"> </w:instrText>
        </w:r>
        <w:r>
          <w:instrText>PAGEREF _Toc213053783 \h</w:instrText>
        </w:r>
        <w:r>
          <w:rPr>
            <w:rFonts w:hint="eastAsia"/>
          </w:rPr>
          <w:instrText xml:space="preserve"> </w:instrText>
        </w:r>
        <w:r>
          <w:rPr>
            <w:rFonts w:hint="eastAsia"/>
          </w:rPr>
        </w:r>
        <w:r>
          <w:rPr>
            <w:rFonts w:hint="eastAsia"/>
          </w:rPr>
          <w:fldChar w:fldCharType="separate"/>
        </w:r>
        <w:r>
          <w:t>212</w:t>
        </w:r>
        <w:r>
          <w:rPr>
            <w:rFonts w:hint="eastAsia"/>
          </w:rPr>
          <w:fldChar w:fldCharType="end"/>
        </w:r>
      </w:hyperlink>
    </w:p>
    <w:p w14:paraId="58673090"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84" w:history="1">
        <w:r>
          <w:rPr>
            <w:rStyle w:val="aff0"/>
            <w:rFonts w:hint="eastAsia"/>
          </w:rPr>
          <w:t xml:space="preserve">8.2.5.1 </w:t>
        </w:r>
        <w:r>
          <w:rPr>
            <w:rStyle w:val="aff0"/>
            <w:rFonts w:hint="eastAsia"/>
          </w:rPr>
          <w:t>区经济大脑系统</w:t>
        </w:r>
        <w:r>
          <w:rPr>
            <w:rFonts w:hint="eastAsia"/>
          </w:rPr>
          <w:tab/>
        </w:r>
        <w:r>
          <w:rPr>
            <w:rFonts w:hint="eastAsia"/>
          </w:rPr>
          <w:fldChar w:fldCharType="begin"/>
        </w:r>
        <w:r>
          <w:rPr>
            <w:rFonts w:hint="eastAsia"/>
          </w:rPr>
          <w:instrText xml:space="preserve"> </w:instrText>
        </w:r>
        <w:r>
          <w:instrText>PAGEREF _Toc213053784 \h</w:instrText>
        </w:r>
        <w:r>
          <w:rPr>
            <w:rFonts w:hint="eastAsia"/>
          </w:rPr>
          <w:instrText xml:space="preserve"> </w:instrText>
        </w:r>
        <w:r>
          <w:rPr>
            <w:rFonts w:hint="eastAsia"/>
          </w:rPr>
        </w:r>
        <w:r>
          <w:rPr>
            <w:rFonts w:hint="eastAsia"/>
          </w:rPr>
          <w:fldChar w:fldCharType="separate"/>
        </w:r>
        <w:r>
          <w:t>212</w:t>
        </w:r>
        <w:r>
          <w:rPr>
            <w:rFonts w:hint="eastAsia"/>
          </w:rPr>
          <w:fldChar w:fldCharType="end"/>
        </w:r>
      </w:hyperlink>
    </w:p>
    <w:p w14:paraId="09BEF2C3"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85" w:history="1">
        <w:r>
          <w:rPr>
            <w:rStyle w:val="aff0"/>
            <w:rFonts w:hint="eastAsia"/>
          </w:rPr>
          <w:t xml:space="preserve">8.2.5.2 </w:t>
        </w:r>
        <w:r>
          <w:rPr>
            <w:rStyle w:val="aff0"/>
            <w:rFonts w:hint="eastAsia"/>
          </w:rPr>
          <w:t>区政府服务</w:t>
        </w:r>
        <w:r>
          <w:rPr>
            <w:rFonts w:hint="eastAsia"/>
          </w:rPr>
          <w:tab/>
        </w:r>
        <w:r>
          <w:rPr>
            <w:rFonts w:hint="eastAsia"/>
          </w:rPr>
          <w:fldChar w:fldCharType="begin"/>
        </w:r>
        <w:r>
          <w:rPr>
            <w:rFonts w:hint="eastAsia"/>
          </w:rPr>
          <w:instrText xml:space="preserve"> </w:instrText>
        </w:r>
        <w:r>
          <w:instrText>PAGEREF _Toc213053785 \h</w:instrText>
        </w:r>
        <w:r>
          <w:rPr>
            <w:rFonts w:hint="eastAsia"/>
          </w:rPr>
          <w:instrText xml:space="preserve"> </w:instrText>
        </w:r>
        <w:r>
          <w:rPr>
            <w:rFonts w:hint="eastAsia"/>
          </w:rPr>
        </w:r>
        <w:r>
          <w:rPr>
            <w:rFonts w:hint="eastAsia"/>
          </w:rPr>
          <w:fldChar w:fldCharType="separate"/>
        </w:r>
        <w:r>
          <w:t>212</w:t>
        </w:r>
        <w:r>
          <w:rPr>
            <w:rFonts w:hint="eastAsia"/>
          </w:rPr>
          <w:fldChar w:fldCharType="end"/>
        </w:r>
      </w:hyperlink>
    </w:p>
    <w:p w14:paraId="7D73CC46"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86" w:history="1">
        <w:r>
          <w:rPr>
            <w:rStyle w:val="aff0"/>
            <w:rFonts w:hint="eastAsia"/>
          </w:rPr>
          <w:t xml:space="preserve">8.2.5.3 </w:t>
        </w:r>
        <w:r>
          <w:rPr>
            <w:rStyle w:val="aff0"/>
            <w:rFonts w:hint="eastAsia"/>
          </w:rPr>
          <w:t>项目调度</w:t>
        </w:r>
        <w:r>
          <w:rPr>
            <w:rFonts w:hint="eastAsia"/>
          </w:rPr>
          <w:tab/>
        </w:r>
        <w:r>
          <w:rPr>
            <w:rFonts w:hint="eastAsia"/>
          </w:rPr>
          <w:fldChar w:fldCharType="begin"/>
        </w:r>
        <w:r>
          <w:rPr>
            <w:rFonts w:hint="eastAsia"/>
          </w:rPr>
          <w:instrText xml:space="preserve"> </w:instrText>
        </w:r>
        <w:r>
          <w:instrText>PAGEREF _Toc213053786 \h</w:instrText>
        </w:r>
        <w:r>
          <w:rPr>
            <w:rFonts w:hint="eastAsia"/>
          </w:rPr>
          <w:instrText xml:space="preserve"> </w:instrText>
        </w:r>
        <w:r>
          <w:rPr>
            <w:rFonts w:hint="eastAsia"/>
          </w:rPr>
        </w:r>
        <w:r>
          <w:rPr>
            <w:rFonts w:hint="eastAsia"/>
          </w:rPr>
          <w:fldChar w:fldCharType="separate"/>
        </w:r>
        <w:r>
          <w:t>212</w:t>
        </w:r>
        <w:r>
          <w:rPr>
            <w:rFonts w:hint="eastAsia"/>
          </w:rPr>
          <w:fldChar w:fldCharType="end"/>
        </w:r>
      </w:hyperlink>
    </w:p>
    <w:p w14:paraId="5E70846D"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87" w:history="1">
        <w:r>
          <w:rPr>
            <w:rStyle w:val="aff0"/>
            <w:rFonts w:hint="eastAsia"/>
          </w:rPr>
          <w:t xml:space="preserve">8.2.5.4 </w:t>
        </w:r>
        <w:r>
          <w:rPr>
            <w:rStyle w:val="aff0"/>
            <w:rFonts w:hint="eastAsia"/>
          </w:rPr>
          <w:t>环境保护</w:t>
        </w:r>
        <w:r>
          <w:rPr>
            <w:rFonts w:hint="eastAsia"/>
          </w:rPr>
          <w:tab/>
        </w:r>
        <w:r>
          <w:rPr>
            <w:rFonts w:hint="eastAsia"/>
          </w:rPr>
          <w:fldChar w:fldCharType="begin"/>
        </w:r>
        <w:r>
          <w:rPr>
            <w:rFonts w:hint="eastAsia"/>
          </w:rPr>
          <w:instrText xml:space="preserve"> </w:instrText>
        </w:r>
        <w:r>
          <w:instrText>PAGEREF _Toc213053787 \h</w:instrText>
        </w:r>
        <w:r>
          <w:rPr>
            <w:rFonts w:hint="eastAsia"/>
          </w:rPr>
          <w:instrText xml:space="preserve"> </w:instrText>
        </w:r>
        <w:r>
          <w:rPr>
            <w:rFonts w:hint="eastAsia"/>
          </w:rPr>
        </w:r>
        <w:r>
          <w:rPr>
            <w:rFonts w:hint="eastAsia"/>
          </w:rPr>
          <w:fldChar w:fldCharType="separate"/>
        </w:r>
        <w:r>
          <w:t>212</w:t>
        </w:r>
        <w:r>
          <w:rPr>
            <w:rFonts w:hint="eastAsia"/>
          </w:rPr>
          <w:fldChar w:fldCharType="end"/>
        </w:r>
      </w:hyperlink>
    </w:p>
    <w:p w14:paraId="1D953220"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88" w:history="1">
        <w:r>
          <w:rPr>
            <w:rStyle w:val="aff0"/>
            <w:rFonts w:hint="eastAsia"/>
          </w:rPr>
          <w:t xml:space="preserve">8.2.5.5 </w:t>
        </w:r>
        <w:r>
          <w:rPr>
            <w:rStyle w:val="aff0"/>
            <w:rFonts w:hint="eastAsia"/>
          </w:rPr>
          <w:t>财政与税收</w:t>
        </w:r>
        <w:r>
          <w:rPr>
            <w:rFonts w:hint="eastAsia"/>
          </w:rPr>
          <w:tab/>
        </w:r>
        <w:r>
          <w:rPr>
            <w:rFonts w:hint="eastAsia"/>
          </w:rPr>
          <w:fldChar w:fldCharType="begin"/>
        </w:r>
        <w:r>
          <w:rPr>
            <w:rFonts w:hint="eastAsia"/>
          </w:rPr>
          <w:instrText xml:space="preserve"> </w:instrText>
        </w:r>
        <w:r>
          <w:instrText>PAGEREF _Toc213053788 \h</w:instrText>
        </w:r>
        <w:r>
          <w:rPr>
            <w:rFonts w:hint="eastAsia"/>
          </w:rPr>
          <w:instrText xml:space="preserve"> </w:instrText>
        </w:r>
        <w:r>
          <w:rPr>
            <w:rFonts w:hint="eastAsia"/>
          </w:rPr>
        </w:r>
        <w:r>
          <w:rPr>
            <w:rFonts w:hint="eastAsia"/>
          </w:rPr>
          <w:fldChar w:fldCharType="separate"/>
        </w:r>
        <w:r>
          <w:t>212</w:t>
        </w:r>
        <w:r>
          <w:rPr>
            <w:rFonts w:hint="eastAsia"/>
          </w:rPr>
          <w:fldChar w:fldCharType="end"/>
        </w:r>
      </w:hyperlink>
    </w:p>
    <w:p w14:paraId="7FB0B802"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89" w:history="1">
        <w:r>
          <w:rPr>
            <w:rStyle w:val="aff0"/>
            <w:rFonts w:hint="eastAsia"/>
          </w:rPr>
          <w:t xml:space="preserve">8.2.5.6 </w:t>
        </w:r>
        <w:r>
          <w:rPr>
            <w:rStyle w:val="aff0"/>
            <w:rFonts w:hint="eastAsia"/>
          </w:rPr>
          <w:t>招商资源</w:t>
        </w:r>
        <w:r>
          <w:rPr>
            <w:rFonts w:hint="eastAsia"/>
          </w:rPr>
          <w:tab/>
        </w:r>
        <w:r>
          <w:rPr>
            <w:rFonts w:hint="eastAsia"/>
          </w:rPr>
          <w:fldChar w:fldCharType="begin"/>
        </w:r>
        <w:r>
          <w:rPr>
            <w:rFonts w:hint="eastAsia"/>
          </w:rPr>
          <w:instrText xml:space="preserve"> </w:instrText>
        </w:r>
        <w:r>
          <w:instrText>PAGEREF _Toc213053789 \h</w:instrText>
        </w:r>
        <w:r>
          <w:rPr>
            <w:rFonts w:hint="eastAsia"/>
          </w:rPr>
          <w:instrText xml:space="preserve"> </w:instrText>
        </w:r>
        <w:r>
          <w:rPr>
            <w:rFonts w:hint="eastAsia"/>
          </w:rPr>
        </w:r>
        <w:r>
          <w:rPr>
            <w:rFonts w:hint="eastAsia"/>
          </w:rPr>
          <w:fldChar w:fldCharType="separate"/>
        </w:r>
        <w:r>
          <w:t>213</w:t>
        </w:r>
        <w:r>
          <w:rPr>
            <w:rFonts w:hint="eastAsia"/>
          </w:rPr>
          <w:fldChar w:fldCharType="end"/>
        </w:r>
      </w:hyperlink>
    </w:p>
    <w:p w14:paraId="39902262"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90" w:history="1">
        <w:r>
          <w:rPr>
            <w:rStyle w:val="aff0"/>
            <w:rFonts w:hint="eastAsia"/>
          </w:rPr>
          <w:t xml:space="preserve">8.2.5.7 </w:t>
        </w:r>
        <w:r>
          <w:rPr>
            <w:rStyle w:val="aff0"/>
            <w:rFonts w:hint="eastAsia"/>
          </w:rPr>
          <w:t>区域监控</w:t>
        </w:r>
        <w:r>
          <w:rPr>
            <w:rFonts w:hint="eastAsia"/>
          </w:rPr>
          <w:tab/>
        </w:r>
        <w:r>
          <w:rPr>
            <w:rFonts w:hint="eastAsia"/>
          </w:rPr>
          <w:fldChar w:fldCharType="begin"/>
        </w:r>
        <w:r>
          <w:rPr>
            <w:rFonts w:hint="eastAsia"/>
          </w:rPr>
          <w:instrText xml:space="preserve"> </w:instrText>
        </w:r>
        <w:r>
          <w:instrText>PAGEREF _Toc213053790 \h</w:instrText>
        </w:r>
        <w:r>
          <w:rPr>
            <w:rFonts w:hint="eastAsia"/>
          </w:rPr>
          <w:instrText xml:space="preserve"> </w:instrText>
        </w:r>
        <w:r>
          <w:rPr>
            <w:rFonts w:hint="eastAsia"/>
          </w:rPr>
        </w:r>
        <w:r>
          <w:rPr>
            <w:rFonts w:hint="eastAsia"/>
          </w:rPr>
          <w:fldChar w:fldCharType="separate"/>
        </w:r>
        <w:r>
          <w:t>213</w:t>
        </w:r>
        <w:r>
          <w:rPr>
            <w:rFonts w:hint="eastAsia"/>
          </w:rPr>
          <w:fldChar w:fldCharType="end"/>
        </w:r>
      </w:hyperlink>
    </w:p>
    <w:p w14:paraId="6983D49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91" w:history="1">
        <w:r>
          <w:rPr>
            <w:rStyle w:val="aff0"/>
            <w:rFonts w:hint="eastAsia"/>
          </w:rPr>
          <w:t xml:space="preserve">8.2.5.8 </w:t>
        </w:r>
        <w:r>
          <w:rPr>
            <w:rStyle w:val="aff0"/>
            <w:rFonts w:hint="eastAsia"/>
          </w:rPr>
          <w:t>京办</w:t>
        </w:r>
        <w:r>
          <w:rPr>
            <w:rFonts w:hint="eastAsia"/>
          </w:rPr>
          <w:tab/>
        </w:r>
        <w:r>
          <w:rPr>
            <w:rFonts w:hint="eastAsia"/>
          </w:rPr>
          <w:fldChar w:fldCharType="begin"/>
        </w:r>
        <w:r>
          <w:rPr>
            <w:rFonts w:hint="eastAsia"/>
          </w:rPr>
          <w:instrText xml:space="preserve"> </w:instrText>
        </w:r>
        <w:r>
          <w:instrText>PAGEREF _Toc213053791 \h</w:instrText>
        </w:r>
        <w:r>
          <w:rPr>
            <w:rFonts w:hint="eastAsia"/>
          </w:rPr>
          <w:instrText xml:space="preserve"> </w:instrText>
        </w:r>
        <w:r>
          <w:rPr>
            <w:rFonts w:hint="eastAsia"/>
          </w:rPr>
        </w:r>
        <w:r>
          <w:rPr>
            <w:rFonts w:hint="eastAsia"/>
          </w:rPr>
          <w:fldChar w:fldCharType="separate"/>
        </w:r>
        <w:r>
          <w:t>213</w:t>
        </w:r>
        <w:r>
          <w:rPr>
            <w:rFonts w:hint="eastAsia"/>
          </w:rPr>
          <w:fldChar w:fldCharType="end"/>
        </w:r>
      </w:hyperlink>
    </w:p>
    <w:p w14:paraId="01801155"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792" w:history="1">
        <w:r>
          <w:rPr>
            <w:rStyle w:val="aff0"/>
            <w:rFonts w:hint="eastAsia"/>
          </w:rPr>
          <w:t xml:space="preserve">8.2.6 </w:t>
        </w:r>
        <w:r>
          <w:rPr>
            <w:rStyle w:val="aff0"/>
            <w:rFonts w:hint="eastAsia"/>
          </w:rPr>
          <w:t>基层信息大数据平台及基层一表通系统对接</w:t>
        </w:r>
        <w:r>
          <w:rPr>
            <w:rFonts w:hint="eastAsia"/>
          </w:rPr>
          <w:tab/>
        </w:r>
        <w:r>
          <w:rPr>
            <w:rFonts w:hint="eastAsia"/>
          </w:rPr>
          <w:fldChar w:fldCharType="begin"/>
        </w:r>
        <w:r>
          <w:rPr>
            <w:rFonts w:hint="eastAsia"/>
          </w:rPr>
          <w:instrText xml:space="preserve"> </w:instrText>
        </w:r>
        <w:r>
          <w:instrText>PAGEREF _Toc213053792 \h</w:instrText>
        </w:r>
        <w:r>
          <w:rPr>
            <w:rFonts w:hint="eastAsia"/>
          </w:rPr>
          <w:instrText xml:space="preserve"> </w:instrText>
        </w:r>
        <w:r>
          <w:rPr>
            <w:rFonts w:hint="eastAsia"/>
          </w:rPr>
        </w:r>
        <w:r>
          <w:rPr>
            <w:rFonts w:hint="eastAsia"/>
          </w:rPr>
          <w:fldChar w:fldCharType="separate"/>
        </w:r>
        <w:r>
          <w:t>213</w:t>
        </w:r>
        <w:r>
          <w:rPr>
            <w:rFonts w:hint="eastAsia"/>
          </w:rPr>
          <w:fldChar w:fldCharType="end"/>
        </w:r>
      </w:hyperlink>
    </w:p>
    <w:p w14:paraId="2925A73F"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93" w:history="1">
        <w:r>
          <w:rPr>
            <w:rStyle w:val="aff0"/>
            <w:rFonts w:hint="eastAsia"/>
          </w:rPr>
          <w:t xml:space="preserve">8.2.6.1 </w:t>
        </w:r>
        <w:r>
          <w:rPr>
            <w:rStyle w:val="aff0"/>
            <w:rFonts w:hint="eastAsia"/>
          </w:rPr>
          <w:t>数据资源目录子系统</w:t>
        </w:r>
        <w:r>
          <w:rPr>
            <w:rFonts w:hint="eastAsia"/>
          </w:rPr>
          <w:tab/>
        </w:r>
        <w:r>
          <w:rPr>
            <w:rFonts w:hint="eastAsia"/>
          </w:rPr>
          <w:fldChar w:fldCharType="begin"/>
        </w:r>
        <w:r>
          <w:rPr>
            <w:rFonts w:hint="eastAsia"/>
          </w:rPr>
          <w:instrText xml:space="preserve"> </w:instrText>
        </w:r>
        <w:r>
          <w:instrText>PAGEREF _Toc213053793 \h</w:instrText>
        </w:r>
        <w:r>
          <w:rPr>
            <w:rFonts w:hint="eastAsia"/>
          </w:rPr>
          <w:instrText xml:space="preserve"> </w:instrText>
        </w:r>
        <w:r>
          <w:rPr>
            <w:rFonts w:hint="eastAsia"/>
          </w:rPr>
        </w:r>
        <w:r>
          <w:rPr>
            <w:rFonts w:hint="eastAsia"/>
          </w:rPr>
          <w:fldChar w:fldCharType="separate"/>
        </w:r>
        <w:r>
          <w:t>213</w:t>
        </w:r>
        <w:r>
          <w:rPr>
            <w:rFonts w:hint="eastAsia"/>
          </w:rPr>
          <w:fldChar w:fldCharType="end"/>
        </w:r>
      </w:hyperlink>
    </w:p>
    <w:p w14:paraId="248DECA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94" w:history="1">
        <w:r>
          <w:rPr>
            <w:rStyle w:val="aff0"/>
            <w:rFonts w:hint="eastAsia"/>
          </w:rPr>
          <w:t xml:space="preserve">8.2.6.2 </w:t>
        </w:r>
        <w:r>
          <w:rPr>
            <w:rStyle w:val="aff0"/>
            <w:rFonts w:hint="eastAsia"/>
          </w:rPr>
          <w:t>基层一表通接口系统</w:t>
        </w:r>
        <w:r>
          <w:rPr>
            <w:rFonts w:hint="eastAsia"/>
          </w:rPr>
          <w:tab/>
        </w:r>
        <w:r>
          <w:rPr>
            <w:rFonts w:hint="eastAsia"/>
          </w:rPr>
          <w:fldChar w:fldCharType="begin"/>
        </w:r>
        <w:r>
          <w:rPr>
            <w:rFonts w:hint="eastAsia"/>
          </w:rPr>
          <w:instrText xml:space="preserve"> </w:instrText>
        </w:r>
        <w:r>
          <w:instrText>PAGEREF _Toc213053794 \h</w:instrText>
        </w:r>
        <w:r>
          <w:rPr>
            <w:rFonts w:hint="eastAsia"/>
          </w:rPr>
          <w:instrText xml:space="preserve"> </w:instrText>
        </w:r>
        <w:r>
          <w:rPr>
            <w:rFonts w:hint="eastAsia"/>
          </w:rPr>
        </w:r>
        <w:r>
          <w:rPr>
            <w:rFonts w:hint="eastAsia"/>
          </w:rPr>
          <w:fldChar w:fldCharType="separate"/>
        </w:r>
        <w:r>
          <w:t>215</w:t>
        </w:r>
        <w:r>
          <w:rPr>
            <w:rFonts w:hint="eastAsia"/>
          </w:rPr>
          <w:fldChar w:fldCharType="end"/>
        </w:r>
      </w:hyperlink>
    </w:p>
    <w:p w14:paraId="73BCED64"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95" w:history="1">
        <w:r>
          <w:rPr>
            <w:rStyle w:val="aff0"/>
            <w:rFonts w:hint="eastAsia"/>
          </w:rPr>
          <w:t xml:space="preserve">8.2.6.3 </w:t>
        </w:r>
        <w:r>
          <w:rPr>
            <w:rStyle w:val="aff0"/>
            <w:rFonts w:hint="eastAsia"/>
          </w:rPr>
          <w:t>数据质量子系统</w:t>
        </w:r>
        <w:r>
          <w:rPr>
            <w:rFonts w:hint="eastAsia"/>
          </w:rPr>
          <w:tab/>
        </w:r>
        <w:r>
          <w:rPr>
            <w:rFonts w:hint="eastAsia"/>
          </w:rPr>
          <w:fldChar w:fldCharType="begin"/>
        </w:r>
        <w:r>
          <w:rPr>
            <w:rFonts w:hint="eastAsia"/>
          </w:rPr>
          <w:instrText xml:space="preserve"> </w:instrText>
        </w:r>
        <w:r>
          <w:instrText>PAGEREF _Toc213053795 \h</w:instrText>
        </w:r>
        <w:r>
          <w:rPr>
            <w:rFonts w:hint="eastAsia"/>
          </w:rPr>
          <w:instrText xml:space="preserve"> </w:instrText>
        </w:r>
        <w:r>
          <w:rPr>
            <w:rFonts w:hint="eastAsia"/>
          </w:rPr>
        </w:r>
        <w:r>
          <w:rPr>
            <w:rFonts w:hint="eastAsia"/>
          </w:rPr>
          <w:fldChar w:fldCharType="separate"/>
        </w:r>
        <w:r>
          <w:t>215</w:t>
        </w:r>
        <w:r>
          <w:rPr>
            <w:rFonts w:hint="eastAsia"/>
          </w:rPr>
          <w:fldChar w:fldCharType="end"/>
        </w:r>
      </w:hyperlink>
    </w:p>
    <w:p w14:paraId="31EBFD4B"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96" w:history="1">
        <w:r>
          <w:rPr>
            <w:rStyle w:val="aff0"/>
            <w:rFonts w:hint="eastAsia"/>
          </w:rPr>
          <w:t xml:space="preserve">8.2.6.4 </w:t>
        </w:r>
        <w:r>
          <w:rPr>
            <w:rStyle w:val="aff0"/>
            <w:rFonts w:hint="eastAsia"/>
          </w:rPr>
          <w:t>数据交换子系统</w:t>
        </w:r>
        <w:r>
          <w:rPr>
            <w:rFonts w:hint="eastAsia"/>
          </w:rPr>
          <w:tab/>
        </w:r>
        <w:r>
          <w:rPr>
            <w:rFonts w:hint="eastAsia"/>
          </w:rPr>
          <w:fldChar w:fldCharType="begin"/>
        </w:r>
        <w:r>
          <w:rPr>
            <w:rFonts w:hint="eastAsia"/>
          </w:rPr>
          <w:instrText xml:space="preserve"> </w:instrText>
        </w:r>
        <w:r>
          <w:instrText>PAGEREF _Toc213053796 \h</w:instrText>
        </w:r>
        <w:r>
          <w:rPr>
            <w:rFonts w:hint="eastAsia"/>
          </w:rPr>
          <w:instrText xml:space="preserve"> </w:instrText>
        </w:r>
        <w:r>
          <w:rPr>
            <w:rFonts w:hint="eastAsia"/>
          </w:rPr>
        </w:r>
        <w:r>
          <w:rPr>
            <w:rFonts w:hint="eastAsia"/>
          </w:rPr>
          <w:fldChar w:fldCharType="separate"/>
        </w:r>
        <w:r>
          <w:t>216</w:t>
        </w:r>
        <w:r>
          <w:rPr>
            <w:rFonts w:hint="eastAsia"/>
          </w:rPr>
          <w:fldChar w:fldCharType="end"/>
        </w:r>
      </w:hyperlink>
    </w:p>
    <w:p w14:paraId="4560EDF4"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97" w:history="1">
        <w:r>
          <w:rPr>
            <w:rStyle w:val="aff0"/>
            <w:rFonts w:hint="eastAsia"/>
          </w:rPr>
          <w:t xml:space="preserve">8.2.6.5 </w:t>
        </w:r>
        <w:r>
          <w:rPr>
            <w:rStyle w:val="aff0"/>
            <w:rFonts w:hint="eastAsia"/>
          </w:rPr>
          <w:t>模型服务子系统</w:t>
        </w:r>
        <w:r>
          <w:rPr>
            <w:rFonts w:hint="eastAsia"/>
          </w:rPr>
          <w:tab/>
        </w:r>
        <w:r>
          <w:rPr>
            <w:rFonts w:hint="eastAsia"/>
          </w:rPr>
          <w:fldChar w:fldCharType="begin"/>
        </w:r>
        <w:r>
          <w:rPr>
            <w:rFonts w:hint="eastAsia"/>
          </w:rPr>
          <w:instrText xml:space="preserve"> </w:instrText>
        </w:r>
        <w:r>
          <w:instrText>PAGEREF _Toc213053797 \h</w:instrText>
        </w:r>
        <w:r>
          <w:rPr>
            <w:rFonts w:hint="eastAsia"/>
          </w:rPr>
          <w:instrText xml:space="preserve"> </w:instrText>
        </w:r>
        <w:r>
          <w:rPr>
            <w:rFonts w:hint="eastAsia"/>
          </w:rPr>
        </w:r>
        <w:r>
          <w:rPr>
            <w:rFonts w:hint="eastAsia"/>
          </w:rPr>
          <w:fldChar w:fldCharType="separate"/>
        </w:r>
        <w:r>
          <w:t>218</w:t>
        </w:r>
        <w:r>
          <w:rPr>
            <w:rFonts w:hint="eastAsia"/>
          </w:rPr>
          <w:fldChar w:fldCharType="end"/>
        </w:r>
      </w:hyperlink>
    </w:p>
    <w:p w14:paraId="32957CF6"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98" w:history="1">
        <w:r>
          <w:rPr>
            <w:rStyle w:val="aff0"/>
            <w:rFonts w:hint="eastAsia"/>
          </w:rPr>
          <w:t xml:space="preserve">8.2.6.6 </w:t>
        </w:r>
        <w:r>
          <w:rPr>
            <w:rStyle w:val="aff0"/>
            <w:rFonts w:hint="eastAsia"/>
          </w:rPr>
          <w:t>数据分析子系统</w:t>
        </w:r>
        <w:r>
          <w:rPr>
            <w:rFonts w:hint="eastAsia"/>
          </w:rPr>
          <w:tab/>
        </w:r>
        <w:r>
          <w:rPr>
            <w:rFonts w:hint="eastAsia"/>
          </w:rPr>
          <w:fldChar w:fldCharType="begin"/>
        </w:r>
        <w:r>
          <w:rPr>
            <w:rFonts w:hint="eastAsia"/>
          </w:rPr>
          <w:instrText xml:space="preserve"> </w:instrText>
        </w:r>
        <w:r>
          <w:instrText>PAGEREF _Toc213053798 \h</w:instrText>
        </w:r>
        <w:r>
          <w:rPr>
            <w:rFonts w:hint="eastAsia"/>
          </w:rPr>
          <w:instrText xml:space="preserve"> </w:instrText>
        </w:r>
        <w:r>
          <w:rPr>
            <w:rFonts w:hint="eastAsia"/>
          </w:rPr>
        </w:r>
        <w:r>
          <w:rPr>
            <w:rFonts w:hint="eastAsia"/>
          </w:rPr>
          <w:fldChar w:fldCharType="separate"/>
        </w:r>
        <w:r>
          <w:t>220</w:t>
        </w:r>
        <w:r>
          <w:rPr>
            <w:rFonts w:hint="eastAsia"/>
          </w:rPr>
          <w:fldChar w:fldCharType="end"/>
        </w:r>
      </w:hyperlink>
    </w:p>
    <w:p w14:paraId="2BE7C29C"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799" w:history="1">
        <w:r>
          <w:rPr>
            <w:rStyle w:val="aff0"/>
            <w:rFonts w:hint="eastAsia"/>
          </w:rPr>
          <w:t xml:space="preserve">8.2.6.7 </w:t>
        </w:r>
        <w:r>
          <w:rPr>
            <w:rStyle w:val="aff0"/>
            <w:rFonts w:hint="eastAsia"/>
          </w:rPr>
          <w:t>数据报告子系统</w:t>
        </w:r>
        <w:r>
          <w:rPr>
            <w:rFonts w:hint="eastAsia"/>
          </w:rPr>
          <w:tab/>
        </w:r>
        <w:r>
          <w:rPr>
            <w:rFonts w:hint="eastAsia"/>
          </w:rPr>
          <w:fldChar w:fldCharType="begin"/>
        </w:r>
        <w:r>
          <w:rPr>
            <w:rFonts w:hint="eastAsia"/>
          </w:rPr>
          <w:instrText xml:space="preserve"> </w:instrText>
        </w:r>
        <w:r>
          <w:instrText>PAGEREF _Toc213053799 \h</w:instrText>
        </w:r>
        <w:r>
          <w:rPr>
            <w:rFonts w:hint="eastAsia"/>
          </w:rPr>
          <w:instrText xml:space="preserve"> </w:instrText>
        </w:r>
        <w:r>
          <w:rPr>
            <w:rFonts w:hint="eastAsia"/>
          </w:rPr>
        </w:r>
        <w:r>
          <w:rPr>
            <w:rFonts w:hint="eastAsia"/>
          </w:rPr>
          <w:fldChar w:fldCharType="separate"/>
        </w:r>
        <w:r>
          <w:t>222</w:t>
        </w:r>
        <w:r>
          <w:rPr>
            <w:rFonts w:hint="eastAsia"/>
          </w:rPr>
          <w:fldChar w:fldCharType="end"/>
        </w:r>
      </w:hyperlink>
    </w:p>
    <w:p w14:paraId="75219AF5"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00" w:history="1">
        <w:r>
          <w:rPr>
            <w:rStyle w:val="aff0"/>
            <w:rFonts w:hint="eastAsia"/>
          </w:rPr>
          <w:t xml:space="preserve">8.2.6.8 </w:t>
        </w:r>
        <w:r>
          <w:rPr>
            <w:rStyle w:val="aff0"/>
            <w:rFonts w:hint="eastAsia"/>
          </w:rPr>
          <w:t>数据安全子系统</w:t>
        </w:r>
        <w:r>
          <w:rPr>
            <w:rFonts w:hint="eastAsia"/>
          </w:rPr>
          <w:tab/>
        </w:r>
        <w:r>
          <w:rPr>
            <w:rFonts w:hint="eastAsia"/>
          </w:rPr>
          <w:fldChar w:fldCharType="begin"/>
        </w:r>
        <w:r>
          <w:rPr>
            <w:rFonts w:hint="eastAsia"/>
          </w:rPr>
          <w:instrText xml:space="preserve"> </w:instrText>
        </w:r>
        <w:r>
          <w:instrText>PAGEREF _Toc213053800 \h</w:instrText>
        </w:r>
        <w:r>
          <w:rPr>
            <w:rFonts w:hint="eastAsia"/>
          </w:rPr>
          <w:instrText xml:space="preserve"> </w:instrText>
        </w:r>
        <w:r>
          <w:rPr>
            <w:rFonts w:hint="eastAsia"/>
          </w:rPr>
        </w:r>
        <w:r>
          <w:rPr>
            <w:rFonts w:hint="eastAsia"/>
          </w:rPr>
          <w:fldChar w:fldCharType="separate"/>
        </w:r>
        <w:r>
          <w:t>223</w:t>
        </w:r>
        <w:r>
          <w:rPr>
            <w:rFonts w:hint="eastAsia"/>
          </w:rPr>
          <w:fldChar w:fldCharType="end"/>
        </w:r>
      </w:hyperlink>
    </w:p>
    <w:p w14:paraId="2542A35D"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01" w:history="1">
        <w:r>
          <w:rPr>
            <w:rStyle w:val="aff0"/>
            <w:rFonts w:hint="eastAsia"/>
          </w:rPr>
          <w:t xml:space="preserve">8.2.7 </w:t>
        </w:r>
        <w:r>
          <w:rPr>
            <w:rStyle w:val="aff0"/>
            <w:rFonts w:hint="eastAsia"/>
          </w:rPr>
          <w:t>数据共享</w:t>
        </w:r>
        <w:r>
          <w:rPr>
            <w:rFonts w:hint="eastAsia"/>
          </w:rPr>
          <w:tab/>
        </w:r>
        <w:r>
          <w:rPr>
            <w:rFonts w:hint="eastAsia"/>
          </w:rPr>
          <w:fldChar w:fldCharType="begin"/>
        </w:r>
        <w:r>
          <w:rPr>
            <w:rFonts w:hint="eastAsia"/>
          </w:rPr>
          <w:instrText xml:space="preserve"> </w:instrText>
        </w:r>
        <w:r>
          <w:instrText>PAGEREF _Toc213053801 \h</w:instrText>
        </w:r>
        <w:r>
          <w:rPr>
            <w:rFonts w:hint="eastAsia"/>
          </w:rPr>
          <w:instrText xml:space="preserve"> </w:instrText>
        </w:r>
        <w:r>
          <w:rPr>
            <w:rFonts w:hint="eastAsia"/>
          </w:rPr>
        </w:r>
        <w:r>
          <w:rPr>
            <w:rFonts w:hint="eastAsia"/>
          </w:rPr>
          <w:fldChar w:fldCharType="separate"/>
        </w:r>
        <w:r>
          <w:t>224</w:t>
        </w:r>
        <w:r>
          <w:rPr>
            <w:rFonts w:hint="eastAsia"/>
          </w:rPr>
          <w:fldChar w:fldCharType="end"/>
        </w:r>
      </w:hyperlink>
    </w:p>
    <w:p w14:paraId="0881F218"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02" w:history="1">
        <w:r>
          <w:rPr>
            <w:rStyle w:val="aff0"/>
            <w:rFonts w:hint="eastAsia"/>
          </w:rPr>
          <w:t xml:space="preserve">8.2.7.1 </w:t>
        </w:r>
        <w:r>
          <w:rPr>
            <w:rStyle w:val="aff0"/>
            <w:rFonts w:hint="eastAsia"/>
          </w:rPr>
          <w:t>办公文档数据</w:t>
        </w:r>
        <w:r>
          <w:rPr>
            <w:rFonts w:hint="eastAsia"/>
          </w:rPr>
          <w:tab/>
        </w:r>
        <w:r>
          <w:rPr>
            <w:rFonts w:hint="eastAsia"/>
          </w:rPr>
          <w:fldChar w:fldCharType="begin"/>
        </w:r>
        <w:r>
          <w:rPr>
            <w:rFonts w:hint="eastAsia"/>
          </w:rPr>
          <w:instrText xml:space="preserve"> </w:instrText>
        </w:r>
        <w:r>
          <w:instrText>PAGEREF _Toc213053802 \h</w:instrText>
        </w:r>
        <w:r>
          <w:rPr>
            <w:rFonts w:hint="eastAsia"/>
          </w:rPr>
          <w:instrText xml:space="preserve"> </w:instrText>
        </w:r>
        <w:r>
          <w:rPr>
            <w:rFonts w:hint="eastAsia"/>
          </w:rPr>
        </w:r>
        <w:r>
          <w:rPr>
            <w:rFonts w:hint="eastAsia"/>
          </w:rPr>
          <w:fldChar w:fldCharType="separate"/>
        </w:r>
        <w:r>
          <w:t>224</w:t>
        </w:r>
        <w:r>
          <w:rPr>
            <w:rFonts w:hint="eastAsia"/>
          </w:rPr>
          <w:fldChar w:fldCharType="end"/>
        </w:r>
      </w:hyperlink>
    </w:p>
    <w:p w14:paraId="7C3124E2"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03" w:history="1">
        <w:r>
          <w:rPr>
            <w:rStyle w:val="aff0"/>
            <w:rFonts w:hint="eastAsia"/>
          </w:rPr>
          <w:t xml:space="preserve">8.2.7.2 </w:t>
        </w:r>
        <w:r>
          <w:rPr>
            <w:rStyle w:val="aff0"/>
            <w:rFonts w:hint="eastAsia"/>
          </w:rPr>
          <w:t>业务流程数据</w:t>
        </w:r>
        <w:r>
          <w:rPr>
            <w:rFonts w:hint="eastAsia"/>
          </w:rPr>
          <w:tab/>
        </w:r>
        <w:r>
          <w:rPr>
            <w:rFonts w:hint="eastAsia"/>
          </w:rPr>
          <w:fldChar w:fldCharType="begin"/>
        </w:r>
        <w:r>
          <w:rPr>
            <w:rFonts w:hint="eastAsia"/>
          </w:rPr>
          <w:instrText xml:space="preserve"> </w:instrText>
        </w:r>
        <w:r>
          <w:instrText>PAGEREF _Toc213053803 \h</w:instrText>
        </w:r>
        <w:r>
          <w:rPr>
            <w:rFonts w:hint="eastAsia"/>
          </w:rPr>
          <w:instrText xml:space="preserve"> </w:instrText>
        </w:r>
        <w:r>
          <w:rPr>
            <w:rFonts w:hint="eastAsia"/>
          </w:rPr>
        </w:r>
        <w:r>
          <w:rPr>
            <w:rFonts w:hint="eastAsia"/>
          </w:rPr>
          <w:fldChar w:fldCharType="separate"/>
        </w:r>
        <w:r>
          <w:t>225</w:t>
        </w:r>
        <w:r>
          <w:rPr>
            <w:rFonts w:hint="eastAsia"/>
          </w:rPr>
          <w:fldChar w:fldCharType="end"/>
        </w:r>
      </w:hyperlink>
    </w:p>
    <w:p w14:paraId="0460EBB7"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04" w:history="1">
        <w:r>
          <w:rPr>
            <w:rStyle w:val="aff0"/>
            <w:rFonts w:hint="eastAsia"/>
          </w:rPr>
          <w:t xml:space="preserve">8.2.7.3 </w:t>
        </w:r>
        <w:r>
          <w:rPr>
            <w:rStyle w:val="aff0"/>
            <w:rFonts w:hint="eastAsia"/>
          </w:rPr>
          <w:t>政策解读与通知公告</w:t>
        </w:r>
        <w:r>
          <w:rPr>
            <w:rFonts w:hint="eastAsia"/>
          </w:rPr>
          <w:tab/>
        </w:r>
        <w:r>
          <w:rPr>
            <w:rFonts w:hint="eastAsia"/>
          </w:rPr>
          <w:fldChar w:fldCharType="begin"/>
        </w:r>
        <w:r>
          <w:rPr>
            <w:rFonts w:hint="eastAsia"/>
          </w:rPr>
          <w:instrText xml:space="preserve"> </w:instrText>
        </w:r>
        <w:r>
          <w:instrText>PAGEREF _Toc213053804 \h</w:instrText>
        </w:r>
        <w:r>
          <w:rPr>
            <w:rFonts w:hint="eastAsia"/>
          </w:rPr>
          <w:instrText xml:space="preserve"> </w:instrText>
        </w:r>
        <w:r>
          <w:rPr>
            <w:rFonts w:hint="eastAsia"/>
          </w:rPr>
        </w:r>
        <w:r>
          <w:rPr>
            <w:rFonts w:hint="eastAsia"/>
          </w:rPr>
          <w:fldChar w:fldCharType="separate"/>
        </w:r>
        <w:r>
          <w:t>225</w:t>
        </w:r>
        <w:r>
          <w:rPr>
            <w:rFonts w:hint="eastAsia"/>
          </w:rPr>
          <w:fldChar w:fldCharType="end"/>
        </w:r>
      </w:hyperlink>
    </w:p>
    <w:p w14:paraId="153F7777"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05" w:history="1">
        <w:r>
          <w:rPr>
            <w:rStyle w:val="aff0"/>
            <w:rFonts w:hint="eastAsia"/>
          </w:rPr>
          <w:t xml:space="preserve">8.2.7.4 </w:t>
        </w:r>
        <w:r>
          <w:rPr>
            <w:rStyle w:val="aff0"/>
            <w:rFonts w:hint="eastAsia"/>
          </w:rPr>
          <w:t>工作动态与成果展示</w:t>
        </w:r>
        <w:r>
          <w:rPr>
            <w:rFonts w:hint="eastAsia"/>
          </w:rPr>
          <w:tab/>
        </w:r>
        <w:r>
          <w:rPr>
            <w:rFonts w:hint="eastAsia"/>
          </w:rPr>
          <w:fldChar w:fldCharType="begin"/>
        </w:r>
        <w:r>
          <w:rPr>
            <w:rFonts w:hint="eastAsia"/>
          </w:rPr>
          <w:instrText xml:space="preserve"> </w:instrText>
        </w:r>
        <w:r>
          <w:instrText>PAGEREF _Toc213053805 \h</w:instrText>
        </w:r>
        <w:r>
          <w:rPr>
            <w:rFonts w:hint="eastAsia"/>
          </w:rPr>
          <w:instrText xml:space="preserve"> </w:instrText>
        </w:r>
        <w:r>
          <w:rPr>
            <w:rFonts w:hint="eastAsia"/>
          </w:rPr>
        </w:r>
        <w:r>
          <w:rPr>
            <w:rFonts w:hint="eastAsia"/>
          </w:rPr>
          <w:fldChar w:fldCharType="separate"/>
        </w:r>
        <w:r>
          <w:t>225</w:t>
        </w:r>
        <w:r>
          <w:rPr>
            <w:rFonts w:hint="eastAsia"/>
          </w:rPr>
          <w:fldChar w:fldCharType="end"/>
        </w:r>
      </w:hyperlink>
    </w:p>
    <w:p w14:paraId="3ED6DB9C"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06" w:history="1">
        <w:r>
          <w:rPr>
            <w:rStyle w:val="aff0"/>
            <w:rFonts w:hint="eastAsia"/>
          </w:rPr>
          <w:t xml:space="preserve">8.2.7.5 </w:t>
        </w:r>
        <w:r>
          <w:rPr>
            <w:rStyle w:val="aff0"/>
            <w:rFonts w:hint="eastAsia"/>
          </w:rPr>
          <w:t>数据统计报表</w:t>
        </w:r>
        <w:r>
          <w:rPr>
            <w:rFonts w:hint="eastAsia"/>
          </w:rPr>
          <w:tab/>
        </w:r>
        <w:r>
          <w:rPr>
            <w:rFonts w:hint="eastAsia"/>
          </w:rPr>
          <w:fldChar w:fldCharType="begin"/>
        </w:r>
        <w:r>
          <w:rPr>
            <w:rFonts w:hint="eastAsia"/>
          </w:rPr>
          <w:instrText xml:space="preserve"> </w:instrText>
        </w:r>
        <w:r>
          <w:instrText>PAGEREF _Toc213053806 \h</w:instrText>
        </w:r>
        <w:r>
          <w:rPr>
            <w:rFonts w:hint="eastAsia"/>
          </w:rPr>
          <w:instrText xml:space="preserve"> </w:instrText>
        </w:r>
        <w:r>
          <w:rPr>
            <w:rFonts w:hint="eastAsia"/>
          </w:rPr>
        </w:r>
        <w:r>
          <w:rPr>
            <w:rFonts w:hint="eastAsia"/>
          </w:rPr>
          <w:fldChar w:fldCharType="separate"/>
        </w:r>
        <w:r>
          <w:t>225</w:t>
        </w:r>
        <w:r>
          <w:rPr>
            <w:rFonts w:hint="eastAsia"/>
          </w:rPr>
          <w:fldChar w:fldCharType="end"/>
        </w:r>
      </w:hyperlink>
    </w:p>
    <w:p w14:paraId="53B3BF2B"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07" w:history="1">
        <w:r>
          <w:rPr>
            <w:rStyle w:val="aff0"/>
            <w:rFonts w:hint="eastAsia"/>
          </w:rPr>
          <w:t xml:space="preserve">8.2.7.6 </w:t>
        </w:r>
        <w:r>
          <w:rPr>
            <w:rStyle w:val="aff0"/>
            <w:rFonts w:hint="eastAsia"/>
          </w:rPr>
          <w:t>决策建议数据</w:t>
        </w:r>
        <w:r>
          <w:rPr>
            <w:rFonts w:hint="eastAsia"/>
          </w:rPr>
          <w:tab/>
        </w:r>
        <w:r>
          <w:rPr>
            <w:rFonts w:hint="eastAsia"/>
          </w:rPr>
          <w:fldChar w:fldCharType="begin"/>
        </w:r>
        <w:r>
          <w:rPr>
            <w:rFonts w:hint="eastAsia"/>
          </w:rPr>
          <w:instrText xml:space="preserve"> </w:instrText>
        </w:r>
        <w:r>
          <w:instrText>PAGEREF _Toc213053807 \h</w:instrText>
        </w:r>
        <w:r>
          <w:rPr>
            <w:rFonts w:hint="eastAsia"/>
          </w:rPr>
          <w:instrText xml:space="preserve"> </w:instrText>
        </w:r>
        <w:r>
          <w:rPr>
            <w:rFonts w:hint="eastAsia"/>
          </w:rPr>
        </w:r>
        <w:r>
          <w:rPr>
            <w:rFonts w:hint="eastAsia"/>
          </w:rPr>
          <w:fldChar w:fldCharType="separate"/>
        </w:r>
        <w:r>
          <w:t>225</w:t>
        </w:r>
        <w:r>
          <w:rPr>
            <w:rFonts w:hint="eastAsia"/>
          </w:rPr>
          <w:fldChar w:fldCharType="end"/>
        </w:r>
      </w:hyperlink>
    </w:p>
    <w:p w14:paraId="31B9CA1C"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08" w:history="1">
        <w:r>
          <w:rPr>
            <w:rStyle w:val="aff0"/>
            <w:rFonts w:hint="eastAsia"/>
          </w:rPr>
          <w:t xml:space="preserve">8.2.8 </w:t>
        </w:r>
        <w:r>
          <w:rPr>
            <w:rStyle w:val="aff0"/>
            <w:rFonts w:hint="eastAsia"/>
          </w:rPr>
          <w:t>视频会议系统升级</w:t>
        </w:r>
        <w:r>
          <w:rPr>
            <w:rFonts w:hint="eastAsia"/>
          </w:rPr>
          <w:tab/>
        </w:r>
        <w:r>
          <w:rPr>
            <w:rFonts w:hint="eastAsia"/>
          </w:rPr>
          <w:fldChar w:fldCharType="begin"/>
        </w:r>
        <w:r>
          <w:rPr>
            <w:rFonts w:hint="eastAsia"/>
          </w:rPr>
          <w:instrText xml:space="preserve"> </w:instrText>
        </w:r>
        <w:r>
          <w:instrText>PAGEREF _Toc213053808 \h</w:instrText>
        </w:r>
        <w:r>
          <w:rPr>
            <w:rFonts w:hint="eastAsia"/>
          </w:rPr>
          <w:instrText xml:space="preserve"> </w:instrText>
        </w:r>
        <w:r>
          <w:rPr>
            <w:rFonts w:hint="eastAsia"/>
          </w:rPr>
        </w:r>
        <w:r>
          <w:rPr>
            <w:rFonts w:hint="eastAsia"/>
          </w:rPr>
          <w:fldChar w:fldCharType="separate"/>
        </w:r>
        <w:r>
          <w:t>225</w:t>
        </w:r>
        <w:r>
          <w:rPr>
            <w:rFonts w:hint="eastAsia"/>
          </w:rPr>
          <w:fldChar w:fldCharType="end"/>
        </w:r>
      </w:hyperlink>
    </w:p>
    <w:p w14:paraId="3F8B66D1"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09" w:history="1">
        <w:r>
          <w:rPr>
            <w:rStyle w:val="aff0"/>
            <w:rFonts w:hint="eastAsia"/>
          </w:rPr>
          <w:t>8.2.8.1</w:t>
        </w:r>
        <w:r>
          <w:rPr>
            <w:rStyle w:val="aff0"/>
            <w:rFonts w:hint="eastAsia"/>
            <w:lang w:bidi="ar"/>
          </w:rPr>
          <w:t xml:space="preserve"> </w:t>
        </w:r>
        <w:r>
          <w:rPr>
            <w:rStyle w:val="aff0"/>
            <w:rFonts w:hint="eastAsia"/>
            <w:lang w:bidi="ar"/>
          </w:rPr>
          <w:t>现有宝利通设备统计明细</w:t>
        </w:r>
        <w:r>
          <w:rPr>
            <w:rFonts w:hint="eastAsia"/>
          </w:rPr>
          <w:tab/>
        </w:r>
        <w:r>
          <w:rPr>
            <w:rFonts w:hint="eastAsia"/>
          </w:rPr>
          <w:fldChar w:fldCharType="begin"/>
        </w:r>
        <w:r>
          <w:rPr>
            <w:rFonts w:hint="eastAsia"/>
          </w:rPr>
          <w:instrText xml:space="preserve"> </w:instrText>
        </w:r>
        <w:r>
          <w:instrText>PAGEREF _Toc213053809 \h</w:instrText>
        </w:r>
        <w:r>
          <w:rPr>
            <w:rFonts w:hint="eastAsia"/>
          </w:rPr>
          <w:instrText xml:space="preserve"> </w:instrText>
        </w:r>
        <w:r>
          <w:rPr>
            <w:rFonts w:hint="eastAsia"/>
          </w:rPr>
        </w:r>
        <w:r>
          <w:rPr>
            <w:rFonts w:hint="eastAsia"/>
          </w:rPr>
          <w:fldChar w:fldCharType="separate"/>
        </w:r>
        <w:r>
          <w:t>226</w:t>
        </w:r>
        <w:r>
          <w:rPr>
            <w:rFonts w:hint="eastAsia"/>
          </w:rPr>
          <w:fldChar w:fldCharType="end"/>
        </w:r>
      </w:hyperlink>
    </w:p>
    <w:p w14:paraId="61F4472D"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10" w:history="1">
        <w:r>
          <w:rPr>
            <w:rStyle w:val="aff0"/>
            <w:rFonts w:hint="eastAsia"/>
          </w:rPr>
          <w:t xml:space="preserve">8.2.8.2 </w:t>
        </w:r>
        <w:r>
          <w:rPr>
            <w:rStyle w:val="aff0"/>
            <w:rFonts w:hint="eastAsia"/>
          </w:rPr>
          <w:t>新增、替换设备清单表</w:t>
        </w:r>
        <w:r>
          <w:rPr>
            <w:rFonts w:hint="eastAsia"/>
          </w:rPr>
          <w:tab/>
        </w:r>
        <w:r>
          <w:rPr>
            <w:rFonts w:hint="eastAsia"/>
          </w:rPr>
          <w:fldChar w:fldCharType="begin"/>
        </w:r>
        <w:r>
          <w:rPr>
            <w:rFonts w:hint="eastAsia"/>
          </w:rPr>
          <w:instrText xml:space="preserve"> </w:instrText>
        </w:r>
        <w:r>
          <w:instrText>PAGEREF _Toc213053810 \h</w:instrText>
        </w:r>
        <w:r>
          <w:rPr>
            <w:rFonts w:hint="eastAsia"/>
          </w:rPr>
          <w:instrText xml:space="preserve"> </w:instrText>
        </w:r>
        <w:r>
          <w:rPr>
            <w:rFonts w:hint="eastAsia"/>
          </w:rPr>
        </w:r>
        <w:r>
          <w:rPr>
            <w:rFonts w:hint="eastAsia"/>
          </w:rPr>
          <w:fldChar w:fldCharType="separate"/>
        </w:r>
        <w:r>
          <w:t>226</w:t>
        </w:r>
        <w:r>
          <w:rPr>
            <w:rFonts w:hint="eastAsia"/>
          </w:rPr>
          <w:fldChar w:fldCharType="end"/>
        </w:r>
      </w:hyperlink>
    </w:p>
    <w:p w14:paraId="735B6EB9"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11" w:history="1">
        <w:r>
          <w:rPr>
            <w:rStyle w:val="aff0"/>
            <w:rFonts w:hint="eastAsia"/>
          </w:rPr>
          <w:t xml:space="preserve">8.2.8.3 </w:t>
        </w:r>
        <w:r>
          <w:rPr>
            <w:rStyle w:val="aff0"/>
            <w:rFonts w:hint="eastAsia"/>
          </w:rPr>
          <w:t>会议控制系统</w:t>
        </w:r>
        <w:r>
          <w:rPr>
            <w:rFonts w:hint="eastAsia"/>
          </w:rPr>
          <w:tab/>
        </w:r>
        <w:r>
          <w:rPr>
            <w:rFonts w:hint="eastAsia"/>
          </w:rPr>
          <w:fldChar w:fldCharType="begin"/>
        </w:r>
        <w:r>
          <w:rPr>
            <w:rFonts w:hint="eastAsia"/>
          </w:rPr>
          <w:instrText xml:space="preserve"> </w:instrText>
        </w:r>
        <w:r>
          <w:instrText>PAGEREF _Toc213053811 \h</w:instrText>
        </w:r>
        <w:r>
          <w:rPr>
            <w:rFonts w:hint="eastAsia"/>
          </w:rPr>
          <w:instrText xml:space="preserve"> </w:instrText>
        </w:r>
        <w:r>
          <w:rPr>
            <w:rFonts w:hint="eastAsia"/>
          </w:rPr>
        </w:r>
        <w:r>
          <w:rPr>
            <w:rFonts w:hint="eastAsia"/>
          </w:rPr>
          <w:fldChar w:fldCharType="separate"/>
        </w:r>
        <w:r>
          <w:t>228</w:t>
        </w:r>
        <w:r>
          <w:rPr>
            <w:rFonts w:hint="eastAsia"/>
          </w:rPr>
          <w:fldChar w:fldCharType="end"/>
        </w:r>
      </w:hyperlink>
    </w:p>
    <w:p w14:paraId="15B3A632"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12" w:history="1">
        <w:r>
          <w:rPr>
            <w:rStyle w:val="aff0"/>
            <w:rFonts w:hint="eastAsia"/>
          </w:rPr>
          <w:t xml:space="preserve">8.2.8.4 </w:t>
        </w:r>
        <w:r>
          <w:rPr>
            <w:rStyle w:val="aff0"/>
            <w:rFonts w:hint="eastAsia"/>
          </w:rPr>
          <w:t>视频会议移动端</w:t>
        </w:r>
        <w:r>
          <w:rPr>
            <w:rFonts w:hint="eastAsia"/>
          </w:rPr>
          <w:tab/>
        </w:r>
        <w:r>
          <w:rPr>
            <w:rFonts w:hint="eastAsia"/>
          </w:rPr>
          <w:fldChar w:fldCharType="begin"/>
        </w:r>
        <w:r>
          <w:rPr>
            <w:rFonts w:hint="eastAsia"/>
          </w:rPr>
          <w:instrText xml:space="preserve"> </w:instrText>
        </w:r>
        <w:r>
          <w:instrText>PAGEREF _Toc213053812 \h</w:instrText>
        </w:r>
        <w:r>
          <w:rPr>
            <w:rFonts w:hint="eastAsia"/>
          </w:rPr>
          <w:instrText xml:space="preserve"> </w:instrText>
        </w:r>
        <w:r>
          <w:rPr>
            <w:rFonts w:hint="eastAsia"/>
          </w:rPr>
        </w:r>
        <w:r>
          <w:rPr>
            <w:rFonts w:hint="eastAsia"/>
          </w:rPr>
          <w:fldChar w:fldCharType="separate"/>
        </w:r>
        <w:r>
          <w:t>232</w:t>
        </w:r>
        <w:r>
          <w:rPr>
            <w:rFonts w:hint="eastAsia"/>
          </w:rPr>
          <w:fldChar w:fldCharType="end"/>
        </w:r>
      </w:hyperlink>
    </w:p>
    <w:p w14:paraId="27FB90B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13" w:history="1">
        <w:r>
          <w:rPr>
            <w:rStyle w:val="aff0"/>
            <w:rFonts w:hint="eastAsia"/>
          </w:rPr>
          <w:t xml:space="preserve">8.2.8.5 </w:t>
        </w:r>
        <w:r>
          <w:rPr>
            <w:rStyle w:val="aff0"/>
            <w:rFonts w:hint="eastAsia"/>
          </w:rPr>
          <w:t>应急无人机单兵融合通信指挥调度平台</w:t>
        </w:r>
        <w:r>
          <w:rPr>
            <w:rFonts w:hint="eastAsia"/>
          </w:rPr>
          <w:tab/>
        </w:r>
        <w:r>
          <w:rPr>
            <w:rFonts w:hint="eastAsia"/>
          </w:rPr>
          <w:fldChar w:fldCharType="begin"/>
        </w:r>
        <w:r>
          <w:rPr>
            <w:rFonts w:hint="eastAsia"/>
          </w:rPr>
          <w:instrText xml:space="preserve"> </w:instrText>
        </w:r>
        <w:r>
          <w:instrText>PAGEREF _Toc213053813 \h</w:instrText>
        </w:r>
        <w:r>
          <w:rPr>
            <w:rFonts w:hint="eastAsia"/>
          </w:rPr>
          <w:instrText xml:space="preserve"> </w:instrText>
        </w:r>
        <w:r>
          <w:rPr>
            <w:rFonts w:hint="eastAsia"/>
          </w:rPr>
        </w:r>
        <w:r>
          <w:rPr>
            <w:rFonts w:hint="eastAsia"/>
          </w:rPr>
          <w:fldChar w:fldCharType="separate"/>
        </w:r>
        <w:r>
          <w:t>233</w:t>
        </w:r>
        <w:r>
          <w:rPr>
            <w:rFonts w:hint="eastAsia"/>
          </w:rPr>
          <w:fldChar w:fldCharType="end"/>
        </w:r>
      </w:hyperlink>
    </w:p>
    <w:p w14:paraId="78EBEAC3"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14" w:history="1">
        <w:r>
          <w:rPr>
            <w:rStyle w:val="aff0"/>
            <w:rFonts w:hint="eastAsia"/>
          </w:rPr>
          <w:t xml:space="preserve">8.3 </w:t>
        </w:r>
        <w:r>
          <w:rPr>
            <w:rStyle w:val="aff0"/>
            <w:rFonts w:hint="eastAsia"/>
          </w:rPr>
          <w:t>数据采集能力</w:t>
        </w:r>
        <w:r>
          <w:rPr>
            <w:rFonts w:hint="eastAsia"/>
          </w:rPr>
          <w:tab/>
        </w:r>
        <w:r>
          <w:rPr>
            <w:rFonts w:hint="eastAsia"/>
          </w:rPr>
          <w:fldChar w:fldCharType="begin"/>
        </w:r>
        <w:r>
          <w:rPr>
            <w:rFonts w:hint="eastAsia"/>
          </w:rPr>
          <w:instrText xml:space="preserve"> </w:instrText>
        </w:r>
        <w:r>
          <w:instrText>PAGEREF _Toc213053814 \h</w:instrText>
        </w:r>
        <w:r>
          <w:rPr>
            <w:rFonts w:hint="eastAsia"/>
          </w:rPr>
          <w:instrText xml:space="preserve"> </w:instrText>
        </w:r>
        <w:r>
          <w:rPr>
            <w:rFonts w:hint="eastAsia"/>
          </w:rPr>
        </w:r>
        <w:r>
          <w:rPr>
            <w:rFonts w:hint="eastAsia"/>
          </w:rPr>
          <w:fldChar w:fldCharType="separate"/>
        </w:r>
        <w:r>
          <w:t>235</w:t>
        </w:r>
        <w:r>
          <w:rPr>
            <w:rFonts w:hint="eastAsia"/>
          </w:rPr>
          <w:fldChar w:fldCharType="end"/>
        </w:r>
      </w:hyperlink>
    </w:p>
    <w:p w14:paraId="0D9A27B7"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15" w:history="1">
        <w:r>
          <w:rPr>
            <w:rStyle w:val="aff0"/>
            <w:rFonts w:hint="eastAsia"/>
          </w:rPr>
          <w:t xml:space="preserve">8.3.1 </w:t>
        </w:r>
        <w:r>
          <w:rPr>
            <w:rStyle w:val="aff0"/>
            <w:rFonts w:hint="eastAsia"/>
          </w:rPr>
          <w:t>经济大脑数据对接</w:t>
        </w:r>
        <w:r>
          <w:rPr>
            <w:rFonts w:hint="eastAsia"/>
          </w:rPr>
          <w:tab/>
        </w:r>
        <w:r>
          <w:rPr>
            <w:rFonts w:hint="eastAsia"/>
          </w:rPr>
          <w:fldChar w:fldCharType="begin"/>
        </w:r>
        <w:r>
          <w:rPr>
            <w:rFonts w:hint="eastAsia"/>
          </w:rPr>
          <w:instrText xml:space="preserve"> </w:instrText>
        </w:r>
        <w:r>
          <w:instrText>PAGEREF _Toc213053815 \h</w:instrText>
        </w:r>
        <w:r>
          <w:rPr>
            <w:rFonts w:hint="eastAsia"/>
          </w:rPr>
          <w:instrText xml:space="preserve"> </w:instrText>
        </w:r>
        <w:r>
          <w:rPr>
            <w:rFonts w:hint="eastAsia"/>
          </w:rPr>
        </w:r>
        <w:r>
          <w:rPr>
            <w:rFonts w:hint="eastAsia"/>
          </w:rPr>
          <w:fldChar w:fldCharType="separate"/>
        </w:r>
        <w:r>
          <w:t>235</w:t>
        </w:r>
        <w:r>
          <w:rPr>
            <w:rFonts w:hint="eastAsia"/>
          </w:rPr>
          <w:fldChar w:fldCharType="end"/>
        </w:r>
      </w:hyperlink>
    </w:p>
    <w:p w14:paraId="6DF2481B"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16" w:history="1">
        <w:r>
          <w:rPr>
            <w:rStyle w:val="aff0"/>
            <w:rFonts w:hint="eastAsia"/>
          </w:rPr>
          <w:t xml:space="preserve">8.3.2 </w:t>
        </w:r>
        <w:r>
          <w:rPr>
            <w:rStyle w:val="aff0"/>
            <w:rFonts w:hint="eastAsia"/>
          </w:rPr>
          <w:t>数据采集方式多元灵活</w:t>
        </w:r>
        <w:r>
          <w:rPr>
            <w:rFonts w:hint="eastAsia"/>
          </w:rPr>
          <w:tab/>
        </w:r>
        <w:r>
          <w:rPr>
            <w:rFonts w:hint="eastAsia"/>
          </w:rPr>
          <w:fldChar w:fldCharType="begin"/>
        </w:r>
        <w:r>
          <w:rPr>
            <w:rFonts w:hint="eastAsia"/>
          </w:rPr>
          <w:instrText xml:space="preserve"> </w:instrText>
        </w:r>
        <w:r>
          <w:instrText>PAGEREF _Toc213053816 \h</w:instrText>
        </w:r>
        <w:r>
          <w:rPr>
            <w:rFonts w:hint="eastAsia"/>
          </w:rPr>
          <w:instrText xml:space="preserve"> </w:instrText>
        </w:r>
        <w:r>
          <w:rPr>
            <w:rFonts w:hint="eastAsia"/>
          </w:rPr>
        </w:r>
        <w:r>
          <w:rPr>
            <w:rFonts w:hint="eastAsia"/>
          </w:rPr>
          <w:fldChar w:fldCharType="separate"/>
        </w:r>
        <w:r>
          <w:t>235</w:t>
        </w:r>
        <w:r>
          <w:rPr>
            <w:rFonts w:hint="eastAsia"/>
          </w:rPr>
          <w:fldChar w:fldCharType="end"/>
        </w:r>
      </w:hyperlink>
    </w:p>
    <w:p w14:paraId="02C52F98"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17" w:history="1">
        <w:r>
          <w:rPr>
            <w:rStyle w:val="aff0"/>
            <w:rFonts w:hint="eastAsia"/>
          </w:rPr>
          <w:t xml:space="preserve">8.3.3 </w:t>
        </w:r>
        <w:r>
          <w:rPr>
            <w:rStyle w:val="aff0"/>
            <w:rFonts w:hint="eastAsia"/>
          </w:rPr>
          <w:t>数据采集过程安全可控</w:t>
        </w:r>
        <w:r>
          <w:rPr>
            <w:rFonts w:hint="eastAsia"/>
          </w:rPr>
          <w:tab/>
        </w:r>
        <w:r>
          <w:rPr>
            <w:rFonts w:hint="eastAsia"/>
          </w:rPr>
          <w:fldChar w:fldCharType="begin"/>
        </w:r>
        <w:r>
          <w:rPr>
            <w:rFonts w:hint="eastAsia"/>
          </w:rPr>
          <w:instrText xml:space="preserve"> </w:instrText>
        </w:r>
        <w:r>
          <w:instrText>PAGEREF _Toc213053817 \h</w:instrText>
        </w:r>
        <w:r>
          <w:rPr>
            <w:rFonts w:hint="eastAsia"/>
          </w:rPr>
          <w:instrText xml:space="preserve"> </w:instrText>
        </w:r>
        <w:r>
          <w:rPr>
            <w:rFonts w:hint="eastAsia"/>
          </w:rPr>
        </w:r>
        <w:r>
          <w:rPr>
            <w:rFonts w:hint="eastAsia"/>
          </w:rPr>
          <w:fldChar w:fldCharType="separate"/>
        </w:r>
        <w:r>
          <w:t>236</w:t>
        </w:r>
        <w:r>
          <w:rPr>
            <w:rFonts w:hint="eastAsia"/>
          </w:rPr>
          <w:fldChar w:fldCharType="end"/>
        </w:r>
      </w:hyperlink>
    </w:p>
    <w:p w14:paraId="61BF9064"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18" w:history="1">
        <w:r>
          <w:rPr>
            <w:rStyle w:val="aff0"/>
            <w:rFonts w:hint="eastAsia"/>
          </w:rPr>
          <w:t xml:space="preserve">8.3.4 </w:t>
        </w:r>
        <w:r>
          <w:rPr>
            <w:rStyle w:val="aff0"/>
            <w:rFonts w:hint="eastAsia"/>
          </w:rPr>
          <w:t>数据采集实施流程规范</w:t>
        </w:r>
        <w:r>
          <w:rPr>
            <w:rFonts w:hint="eastAsia"/>
          </w:rPr>
          <w:tab/>
        </w:r>
        <w:r>
          <w:rPr>
            <w:rFonts w:hint="eastAsia"/>
          </w:rPr>
          <w:fldChar w:fldCharType="begin"/>
        </w:r>
        <w:r>
          <w:rPr>
            <w:rFonts w:hint="eastAsia"/>
          </w:rPr>
          <w:instrText xml:space="preserve"> </w:instrText>
        </w:r>
        <w:r>
          <w:instrText>PAGEREF _Toc213053818 \h</w:instrText>
        </w:r>
        <w:r>
          <w:rPr>
            <w:rFonts w:hint="eastAsia"/>
          </w:rPr>
          <w:instrText xml:space="preserve"> </w:instrText>
        </w:r>
        <w:r>
          <w:rPr>
            <w:rFonts w:hint="eastAsia"/>
          </w:rPr>
        </w:r>
        <w:r>
          <w:rPr>
            <w:rFonts w:hint="eastAsia"/>
          </w:rPr>
          <w:fldChar w:fldCharType="separate"/>
        </w:r>
        <w:r>
          <w:t>236</w:t>
        </w:r>
        <w:r>
          <w:rPr>
            <w:rFonts w:hint="eastAsia"/>
          </w:rPr>
          <w:fldChar w:fldCharType="end"/>
        </w:r>
      </w:hyperlink>
    </w:p>
    <w:p w14:paraId="0D1332B0"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19" w:history="1">
        <w:r>
          <w:rPr>
            <w:rStyle w:val="aff0"/>
            <w:rFonts w:hint="eastAsia"/>
          </w:rPr>
          <w:t xml:space="preserve">8.3.5 </w:t>
        </w:r>
        <w:r>
          <w:rPr>
            <w:rStyle w:val="aff0"/>
            <w:rFonts w:hint="eastAsia"/>
          </w:rPr>
          <w:t>数据采集治理与质量保障</w:t>
        </w:r>
        <w:r>
          <w:rPr>
            <w:rFonts w:hint="eastAsia"/>
          </w:rPr>
          <w:tab/>
        </w:r>
        <w:r>
          <w:rPr>
            <w:rFonts w:hint="eastAsia"/>
          </w:rPr>
          <w:fldChar w:fldCharType="begin"/>
        </w:r>
        <w:r>
          <w:rPr>
            <w:rFonts w:hint="eastAsia"/>
          </w:rPr>
          <w:instrText xml:space="preserve"> </w:instrText>
        </w:r>
        <w:r>
          <w:instrText>PAGEREF _Toc213053819 \h</w:instrText>
        </w:r>
        <w:r>
          <w:rPr>
            <w:rFonts w:hint="eastAsia"/>
          </w:rPr>
          <w:instrText xml:space="preserve"> </w:instrText>
        </w:r>
        <w:r>
          <w:rPr>
            <w:rFonts w:hint="eastAsia"/>
          </w:rPr>
        </w:r>
        <w:r>
          <w:rPr>
            <w:rFonts w:hint="eastAsia"/>
          </w:rPr>
          <w:fldChar w:fldCharType="separate"/>
        </w:r>
        <w:r>
          <w:t>236</w:t>
        </w:r>
        <w:r>
          <w:rPr>
            <w:rFonts w:hint="eastAsia"/>
          </w:rPr>
          <w:fldChar w:fldCharType="end"/>
        </w:r>
      </w:hyperlink>
    </w:p>
    <w:p w14:paraId="348C32B3"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20" w:history="1">
        <w:r>
          <w:rPr>
            <w:rStyle w:val="aff0"/>
            <w:rFonts w:hint="eastAsia"/>
          </w:rPr>
          <w:t xml:space="preserve">8.4 </w:t>
        </w:r>
        <w:r>
          <w:rPr>
            <w:rStyle w:val="aff0"/>
            <w:rFonts w:hint="eastAsia"/>
          </w:rPr>
          <w:t>进阶场景应用</w:t>
        </w:r>
        <w:r>
          <w:rPr>
            <w:rFonts w:hint="eastAsia"/>
          </w:rPr>
          <w:tab/>
        </w:r>
        <w:r>
          <w:rPr>
            <w:rFonts w:hint="eastAsia"/>
          </w:rPr>
          <w:fldChar w:fldCharType="begin"/>
        </w:r>
        <w:r>
          <w:rPr>
            <w:rFonts w:hint="eastAsia"/>
          </w:rPr>
          <w:instrText xml:space="preserve"> </w:instrText>
        </w:r>
        <w:r>
          <w:instrText>PAGEREF _Toc213053820 \h</w:instrText>
        </w:r>
        <w:r>
          <w:rPr>
            <w:rFonts w:hint="eastAsia"/>
          </w:rPr>
          <w:instrText xml:space="preserve"> </w:instrText>
        </w:r>
        <w:r>
          <w:rPr>
            <w:rFonts w:hint="eastAsia"/>
          </w:rPr>
        </w:r>
        <w:r>
          <w:rPr>
            <w:rFonts w:hint="eastAsia"/>
          </w:rPr>
          <w:fldChar w:fldCharType="separate"/>
        </w:r>
        <w:r>
          <w:t>237</w:t>
        </w:r>
        <w:r>
          <w:rPr>
            <w:rFonts w:hint="eastAsia"/>
          </w:rPr>
          <w:fldChar w:fldCharType="end"/>
        </w:r>
      </w:hyperlink>
    </w:p>
    <w:p w14:paraId="0181CFAD"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21" w:history="1">
        <w:r>
          <w:rPr>
            <w:rStyle w:val="aff0"/>
            <w:rFonts w:hint="eastAsia"/>
          </w:rPr>
          <w:t xml:space="preserve">8.4.1 </w:t>
        </w:r>
        <w:r>
          <w:rPr>
            <w:rStyle w:val="aff0"/>
            <w:rFonts w:hint="eastAsia"/>
          </w:rPr>
          <w:t>智能调度与动态路径优化</w:t>
        </w:r>
        <w:r>
          <w:rPr>
            <w:rFonts w:hint="eastAsia"/>
          </w:rPr>
          <w:tab/>
        </w:r>
        <w:r>
          <w:rPr>
            <w:rFonts w:hint="eastAsia"/>
          </w:rPr>
          <w:fldChar w:fldCharType="begin"/>
        </w:r>
        <w:r>
          <w:rPr>
            <w:rFonts w:hint="eastAsia"/>
          </w:rPr>
          <w:instrText xml:space="preserve"> </w:instrText>
        </w:r>
        <w:r>
          <w:instrText>PAGEREF _Toc213053821 \h</w:instrText>
        </w:r>
        <w:r>
          <w:rPr>
            <w:rFonts w:hint="eastAsia"/>
          </w:rPr>
          <w:instrText xml:space="preserve"> </w:instrText>
        </w:r>
        <w:r>
          <w:rPr>
            <w:rFonts w:hint="eastAsia"/>
          </w:rPr>
        </w:r>
        <w:r>
          <w:rPr>
            <w:rFonts w:hint="eastAsia"/>
          </w:rPr>
          <w:fldChar w:fldCharType="separate"/>
        </w:r>
        <w:r>
          <w:t>237</w:t>
        </w:r>
        <w:r>
          <w:rPr>
            <w:rFonts w:hint="eastAsia"/>
          </w:rPr>
          <w:fldChar w:fldCharType="end"/>
        </w:r>
      </w:hyperlink>
    </w:p>
    <w:p w14:paraId="6C08E0BC"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22" w:history="1">
        <w:r>
          <w:rPr>
            <w:rStyle w:val="aff0"/>
            <w:rFonts w:hint="eastAsia"/>
          </w:rPr>
          <w:t xml:space="preserve">8.4.2 </w:t>
        </w:r>
        <w:r>
          <w:rPr>
            <w:rStyle w:val="aff0"/>
            <w:rFonts w:hint="eastAsia"/>
          </w:rPr>
          <w:t>全流程安全监管与故障预判联动</w:t>
        </w:r>
        <w:r>
          <w:rPr>
            <w:rFonts w:hint="eastAsia"/>
          </w:rPr>
          <w:tab/>
        </w:r>
        <w:r>
          <w:rPr>
            <w:rFonts w:hint="eastAsia"/>
          </w:rPr>
          <w:fldChar w:fldCharType="begin"/>
        </w:r>
        <w:r>
          <w:rPr>
            <w:rFonts w:hint="eastAsia"/>
          </w:rPr>
          <w:instrText xml:space="preserve"> </w:instrText>
        </w:r>
        <w:r>
          <w:instrText>PAGEREF _Toc213053822 \h</w:instrText>
        </w:r>
        <w:r>
          <w:rPr>
            <w:rFonts w:hint="eastAsia"/>
          </w:rPr>
          <w:instrText xml:space="preserve"> </w:instrText>
        </w:r>
        <w:r>
          <w:rPr>
            <w:rFonts w:hint="eastAsia"/>
          </w:rPr>
        </w:r>
        <w:r>
          <w:rPr>
            <w:rFonts w:hint="eastAsia"/>
          </w:rPr>
          <w:fldChar w:fldCharType="separate"/>
        </w:r>
        <w:r>
          <w:t>237</w:t>
        </w:r>
        <w:r>
          <w:rPr>
            <w:rFonts w:hint="eastAsia"/>
          </w:rPr>
          <w:fldChar w:fldCharType="end"/>
        </w:r>
      </w:hyperlink>
    </w:p>
    <w:p w14:paraId="2BA271AD"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23" w:history="1">
        <w:r>
          <w:rPr>
            <w:rStyle w:val="aff0"/>
            <w:rFonts w:hint="eastAsia"/>
          </w:rPr>
          <w:t xml:space="preserve">8.4.3 </w:t>
        </w:r>
        <w:r>
          <w:rPr>
            <w:rStyle w:val="aff0"/>
            <w:rFonts w:hint="eastAsia"/>
          </w:rPr>
          <w:t>数字孪生驱动的运输可视化与决策支持</w:t>
        </w:r>
        <w:r>
          <w:rPr>
            <w:rFonts w:hint="eastAsia"/>
          </w:rPr>
          <w:tab/>
        </w:r>
        <w:r>
          <w:rPr>
            <w:rFonts w:hint="eastAsia"/>
          </w:rPr>
          <w:fldChar w:fldCharType="begin"/>
        </w:r>
        <w:r>
          <w:rPr>
            <w:rFonts w:hint="eastAsia"/>
          </w:rPr>
          <w:instrText xml:space="preserve"> </w:instrText>
        </w:r>
        <w:r>
          <w:instrText>PAGEREF _Toc213053823 \h</w:instrText>
        </w:r>
        <w:r>
          <w:rPr>
            <w:rFonts w:hint="eastAsia"/>
          </w:rPr>
          <w:instrText xml:space="preserve"> </w:instrText>
        </w:r>
        <w:r>
          <w:rPr>
            <w:rFonts w:hint="eastAsia"/>
          </w:rPr>
        </w:r>
        <w:r>
          <w:rPr>
            <w:rFonts w:hint="eastAsia"/>
          </w:rPr>
          <w:fldChar w:fldCharType="separate"/>
        </w:r>
        <w:r>
          <w:t>238</w:t>
        </w:r>
        <w:r>
          <w:rPr>
            <w:rFonts w:hint="eastAsia"/>
          </w:rPr>
          <w:fldChar w:fldCharType="end"/>
        </w:r>
      </w:hyperlink>
    </w:p>
    <w:p w14:paraId="11EFD616"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24" w:history="1">
        <w:r>
          <w:rPr>
            <w:rStyle w:val="aff0"/>
            <w:rFonts w:hint="eastAsia"/>
          </w:rPr>
          <w:t xml:space="preserve">8.4.4 </w:t>
        </w:r>
        <w:r>
          <w:rPr>
            <w:rStyle w:val="aff0"/>
            <w:rFonts w:hint="eastAsia"/>
          </w:rPr>
          <w:t>产业协同下的供需匹配与资源复用</w:t>
        </w:r>
        <w:r>
          <w:rPr>
            <w:rFonts w:hint="eastAsia"/>
          </w:rPr>
          <w:tab/>
        </w:r>
        <w:r>
          <w:rPr>
            <w:rFonts w:hint="eastAsia"/>
          </w:rPr>
          <w:fldChar w:fldCharType="begin"/>
        </w:r>
        <w:r>
          <w:rPr>
            <w:rFonts w:hint="eastAsia"/>
          </w:rPr>
          <w:instrText xml:space="preserve"> </w:instrText>
        </w:r>
        <w:r>
          <w:instrText>PAGEREF _Toc213053824 \h</w:instrText>
        </w:r>
        <w:r>
          <w:rPr>
            <w:rFonts w:hint="eastAsia"/>
          </w:rPr>
          <w:instrText xml:space="preserve"> </w:instrText>
        </w:r>
        <w:r>
          <w:rPr>
            <w:rFonts w:hint="eastAsia"/>
          </w:rPr>
        </w:r>
        <w:r>
          <w:rPr>
            <w:rFonts w:hint="eastAsia"/>
          </w:rPr>
          <w:fldChar w:fldCharType="separate"/>
        </w:r>
        <w:r>
          <w:t>238</w:t>
        </w:r>
        <w:r>
          <w:rPr>
            <w:rFonts w:hint="eastAsia"/>
          </w:rPr>
          <w:fldChar w:fldCharType="end"/>
        </w:r>
      </w:hyperlink>
    </w:p>
    <w:p w14:paraId="38F4D479"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25" w:history="1">
        <w:r>
          <w:rPr>
            <w:rStyle w:val="aff0"/>
            <w:rFonts w:hint="eastAsia"/>
          </w:rPr>
          <w:t xml:space="preserve">8.4.5 </w:t>
        </w:r>
        <w:r>
          <w:rPr>
            <w:rStyle w:val="aff0"/>
            <w:rFonts w:hint="eastAsia"/>
          </w:rPr>
          <w:t>自然语言驱动的便捷业务交互</w:t>
        </w:r>
        <w:r>
          <w:rPr>
            <w:rFonts w:hint="eastAsia"/>
          </w:rPr>
          <w:tab/>
        </w:r>
        <w:r>
          <w:rPr>
            <w:rFonts w:hint="eastAsia"/>
          </w:rPr>
          <w:fldChar w:fldCharType="begin"/>
        </w:r>
        <w:r>
          <w:rPr>
            <w:rFonts w:hint="eastAsia"/>
          </w:rPr>
          <w:instrText xml:space="preserve"> </w:instrText>
        </w:r>
        <w:r>
          <w:instrText>PAGEREF _Toc213053825 \h</w:instrText>
        </w:r>
        <w:r>
          <w:rPr>
            <w:rFonts w:hint="eastAsia"/>
          </w:rPr>
          <w:instrText xml:space="preserve"> </w:instrText>
        </w:r>
        <w:r>
          <w:rPr>
            <w:rFonts w:hint="eastAsia"/>
          </w:rPr>
        </w:r>
        <w:r>
          <w:rPr>
            <w:rFonts w:hint="eastAsia"/>
          </w:rPr>
          <w:fldChar w:fldCharType="separate"/>
        </w:r>
        <w:r>
          <w:t>238</w:t>
        </w:r>
        <w:r>
          <w:rPr>
            <w:rFonts w:hint="eastAsia"/>
          </w:rPr>
          <w:fldChar w:fldCharType="end"/>
        </w:r>
      </w:hyperlink>
    </w:p>
    <w:p w14:paraId="2387EE91" w14:textId="77777777" w:rsidR="009D6247" w:rsidRDefault="009D6247">
      <w:pPr>
        <w:pStyle w:val="TOC1"/>
        <w:rPr>
          <w:rFonts w:asciiTheme="minorHAnsi" w:eastAsiaTheme="minorEastAsia" w:hAnsiTheme="minorHAnsi" w:cstheme="minorBidi"/>
          <w:b w:val="0"/>
          <w:sz w:val="22"/>
          <w:szCs w:val="24"/>
          <w14:ligatures w14:val="standardContextual"/>
        </w:rPr>
      </w:pPr>
      <w:hyperlink w:anchor="_Toc213053826" w:history="1">
        <w:r>
          <w:rPr>
            <w:rStyle w:val="aff0"/>
            <w:rFonts w:hint="eastAsia"/>
          </w:rPr>
          <w:t>第九章</w:t>
        </w:r>
        <w:r>
          <w:rPr>
            <w:rStyle w:val="aff0"/>
            <w:rFonts w:hint="eastAsia"/>
          </w:rPr>
          <w:t xml:space="preserve"> </w:t>
        </w:r>
        <w:r>
          <w:rPr>
            <w:rStyle w:val="aff0"/>
            <w:rFonts w:hint="eastAsia"/>
          </w:rPr>
          <w:t>保障支撑体系</w:t>
        </w:r>
        <w:r>
          <w:rPr>
            <w:rFonts w:hint="eastAsia"/>
          </w:rPr>
          <w:tab/>
        </w:r>
        <w:r>
          <w:rPr>
            <w:rFonts w:hint="eastAsia"/>
          </w:rPr>
          <w:fldChar w:fldCharType="begin"/>
        </w:r>
        <w:r>
          <w:rPr>
            <w:rFonts w:hint="eastAsia"/>
          </w:rPr>
          <w:instrText xml:space="preserve"> </w:instrText>
        </w:r>
        <w:r>
          <w:instrText>PAGEREF _Toc213053826 \h</w:instrText>
        </w:r>
        <w:r>
          <w:rPr>
            <w:rFonts w:hint="eastAsia"/>
          </w:rPr>
          <w:instrText xml:space="preserve"> </w:instrText>
        </w:r>
        <w:r>
          <w:rPr>
            <w:rFonts w:hint="eastAsia"/>
          </w:rPr>
        </w:r>
        <w:r>
          <w:rPr>
            <w:rFonts w:hint="eastAsia"/>
          </w:rPr>
          <w:fldChar w:fldCharType="separate"/>
        </w:r>
        <w:r>
          <w:t>239</w:t>
        </w:r>
        <w:r>
          <w:rPr>
            <w:rFonts w:hint="eastAsia"/>
          </w:rPr>
          <w:fldChar w:fldCharType="end"/>
        </w:r>
      </w:hyperlink>
    </w:p>
    <w:p w14:paraId="30D7E487"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27" w:history="1">
        <w:r>
          <w:rPr>
            <w:rStyle w:val="aff0"/>
            <w:rFonts w:hint="eastAsia"/>
          </w:rPr>
          <w:t xml:space="preserve">9.1 </w:t>
        </w:r>
        <w:r>
          <w:rPr>
            <w:rStyle w:val="aff0"/>
            <w:rFonts w:hint="eastAsia"/>
          </w:rPr>
          <w:t>安全体系</w:t>
        </w:r>
        <w:r>
          <w:rPr>
            <w:rFonts w:hint="eastAsia"/>
          </w:rPr>
          <w:tab/>
        </w:r>
        <w:r>
          <w:rPr>
            <w:rFonts w:hint="eastAsia"/>
          </w:rPr>
          <w:fldChar w:fldCharType="begin"/>
        </w:r>
        <w:r>
          <w:rPr>
            <w:rFonts w:hint="eastAsia"/>
          </w:rPr>
          <w:instrText xml:space="preserve"> </w:instrText>
        </w:r>
        <w:r>
          <w:instrText>PAGEREF _Toc213053827 \h</w:instrText>
        </w:r>
        <w:r>
          <w:rPr>
            <w:rFonts w:hint="eastAsia"/>
          </w:rPr>
          <w:instrText xml:space="preserve"> </w:instrText>
        </w:r>
        <w:r>
          <w:rPr>
            <w:rFonts w:hint="eastAsia"/>
          </w:rPr>
        </w:r>
        <w:r>
          <w:rPr>
            <w:rFonts w:hint="eastAsia"/>
          </w:rPr>
          <w:fldChar w:fldCharType="separate"/>
        </w:r>
        <w:r>
          <w:t>239</w:t>
        </w:r>
        <w:r>
          <w:rPr>
            <w:rFonts w:hint="eastAsia"/>
          </w:rPr>
          <w:fldChar w:fldCharType="end"/>
        </w:r>
      </w:hyperlink>
    </w:p>
    <w:p w14:paraId="6566DD31"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28" w:history="1">
        <w:r>
          <w:rPr>
            <w:rStyle w:val="aff0"/>
            <w:rFonts w:hint="eastAsia"/>
          </w:rPr>
          <w:t xml:space="preserve">9.1.1 </w:t>
        </w:r>
        <w:r>
          <w:rPr>
            <w:rStyle w:val="aff0"/>
            <w:rFonts w:hint="eastAsia"/>
          </w:rPr>
          <w:t>网络安全体系建设</w:t>
        </w:r>
        <w:r>
          <w:rPr>
            <w:rFonts w:hint="eastAsia"/>
          </w:rPr>
          <w:tab/>
        </w:r>
        <w:r>
          <w:rPr>
            <w:rFonts w:hint="eastAsia"/>
          </w:rPr>
          <w:fldChar w:fldCharType="begin"/>
        </w:r>
        <w:r>
          <w:rPr>
            <w:rFonts w:hint="eastAsia"/>
          </w:rPr>
          <w:instrText xml:space="preserve"> </w:instrText>
        </w:r>
        <w:r>
          <w:instrText>PAGEREF _Toc213053828 \h</w:instrText>
        </w:r>
        <w:r>
          <w:rPr>
            <w:rFonts w:hint="eastAsia"/>
          </w:rPr>
          <w:instrText xml:space="preserve"> </w:instrText>
        </w:r>
        <w:r>
          <w:rPr>
            <w:rFonts w:hint="eastAsia"/>
          </w:rPr>
        </w:r>
        <w:r>
          <w:rPr>
            <w:rFonts w:hint="eastAsia"/>
          </w:rPr>
          <w:fldChar w:fldCharType="separate"/>
        </w:r>
        <w:r>
          <w:t>239</w:t>
        </w:r>
        <w:r>
          <w:rPr>
            <w:rFonts w:hint="eastAsia"/>
          </w:rPr>
          <w:fldChar w:fldCharType="end"/>
        </w:r>
      </w:hyperlink>
    </w:p>
    <w:p w14:paraId="36408BF3"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29" w:history="1">
        <w:r>
          <w:rPr>
            <w:rStyle w:val="aff0"/>
            <w:rFonts w:hint="eastAsia"/>
          </w:rPr>
          <w:t xml:space="preserve">9.1.1.1 </w:t>
        </w:r>
        <w:r>
          <w:rPr>
            <w:rStyle w:val="aff0"/>
            <w:rFonts w:hint="eastAsia"/>
          </w:rPr>
          <w:t>网络边界安全</w:t>
        </w:r>
        <w:r>
          <w:rPr>
            <w:rFonts w:hint="eastAsia"/>
          </w:rPr>
          <w:tab/>
        </w:r>
        <w:r>
          <w:rPr>
            <w:rFonts w:hint="eastAsia"/>
          </w:rPr>
          <w:fldChar w:fldCharType="begin"/>
        </w:r>
        <w:r>
          <w:rPr>
            <w:rFonts w:hint="eastAsia"/>
          </w:rPr>
          <w:instrText xml:space="preserve"> </w:instrText>
        </w:r>
        <w:r>
          <w:instrText>PAGEREF _Toc213053829 \h</w:instrText>
        </w:r>
        <w:r>
          <w:rPr>
            <w:rFonts w:hint="eastAsia"/>
          </w:rPr>
          <w:instrText xml:space="preserve"> </w:instrText>
        </w:r>
        <w:r>
          <w:rPr>
            <w:rFonts w:hint="eastAsia"/>
          </w:rPr>
        </w:r>
        <w:r>
          <w:rPr>
            <w:rFonts w:hint="eastAsia"/>
          </w:rPr>
          <w:fldChar w:fldCharType="separate"/>
        </w:r>
        <w:r>
          <w:t>239</w:t>
        </w:r>
        <w:r>
          <w:rPr>
            <w:rFonts w:hint="eastAsia"/>
          </w:rPr>
          <w:fldChar w:fldCharType="end"/>
        </w:r>
      </w:hyperlink>
    </w:p>
    <w:p w14:paraId="6545B960"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30" w:history="1">
        <w:r>
          <w:rPr>
            <w:rStyle w:val="aff0"/>
            <w:rFonts w:hint="eastAsia"/>
          </w:rPr>
          <w:t xml:space="preserve">9.1.1.2 </w:t>
        </w:r>
        <w:r>
          <w:rPr>
            <w:rStyle w:val="aff0"/>
            <w:rFonts w:hint="eastAsia"/>
          </w:rPr>
          <w:t>网络区域隔离与微隔离</w:t>
        </w:r>
        <w:r>
          <w:rPr>
            <w:rFonts w:hint="eastAsia"/>
          </w:rPr>
          <w:tab/>
        </w:r>
        <w:r>
          <w:rPr>
            <w:rFonts w:hint="eastAsia"/>
          </w:rPr>
          <w:fldChar w:fldCharType="begin"/>
        </w:r>
        <w:r>
          <w:rPr>
            <w:rFonts w:hint="eastAsia"/>
          </w:rPr>
          <w:instrText xml:space="preserve"> </w:instrText>
        </w:r>
        <w:r>
          <w:instrText>PAGEREF _Toc213053830 \h</w:instrText>
        </w:r>
        <w:r>
          <w:rPr>
            <w:rFonts w:hint="eastAsia"/>
          </w:rPr>
          <w:instrText xml:space="preserve"> </w:instrText>
        </w:r>
        <w:r>
          <w:rPr>
            <w:rFonts w:hint="eastAsia"/>
          </w:rPr>
        </w:r>
        <w:r>
          <w:rPr>
            <w:rFonts w:hint="eastAsia"/>
          </w:rPr>
          <w:fldChar w:fldCharType="separate"/>
        </w:r>
        <w:r>
          <w:t>239</w:t>
        </w:r>
        <w:r>
          <w:rPr>
            <w:rFonts w:hint="eastAsia"/>
          </w:rPr>
          <w:fldChar w:fldCharType="end"/>
        </w:r>
      </w:hyperlink>
    </w:p>
    <w:p w14:paraId="3EE57862"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31" w:history="1">
        <w:r>
          <w:rPr>
            <w:rStyle w:val="aff0"/>
            <w:rFonts w:hint="eastAsia"/>
          </w:rPr>
          <w:t xml:space="preserve">9.1.1.3 </w:t>
        </w:r>
        <w:r>
          <w:rPr>
            <w:rStyle w:val="aff0"/>
            <w:rFonts w:hint="eastAsia"/>
          </w:rPr>
          <w:t>网络流量监测与威胁检测</w:t>
        </w:r>
        <w:r>
          <w:rPr>
            <w:rFonts w:hint="eastAsia"/>
          </w:rPr>
          <w:tab/>
        </w:r>
        <w:r>
          <w:rPr>
            <w:rFonts w:hint="eastAsia"/>
          </w:rPr>
          <w:fldChar w:fldCharType="begin"/>
        </w:r>
        <w:r>
          <w:rPr>
            <w:rFonts w:hint="eastAsia"/>
          </w:rPr>
          <w:instrText xml:space="preserve"> </w:instrText>
        </w:r>
        <w:r>
          <w:instrText>PAGEREF _Toc213053831 \h</w:instrText>
        </w:r>
        <w:r>
          <w:rPr>
            <w:rFonts w:hint="eastAsia"/>
          </w:rPr>
          <w:instrText xml:space="preserve"> </w:instrText>
        </w:r>
        <w:r>
          <w:rPr>
            <w:rFonts w:hint="eastAsia"/>
          </w:rPr>
        </w:r>
        <w:r>
          <w:rPr>
            <w:rFonts w:hint="eastAsia"/>
          </w:rPr>
          <w:fldChar w:fldCharType="separate"/>
        </w:r>
        <w:r>
          <w:t>240</w:t>
        </w:r>
        <w:r>
          <w:rPr>
            <w:rFonts w:hint="eastAsia"/>
          </w:rPr>
          <w:fldChar w:fldCharType="end"/>
        </w:r>
      </w:hyperlink>
    </w:p>
    <w:p w14:paraId="04481FA5"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32" w:history="1">
        <w:r>
          <w:rPr>
            <w:rStyle w:val="aff0"/>
            <w:rFonts w:hint="eastAsia"/>
          </w:rPr>
          <w:t xml:space="preserve">9.1.1.4 </w:t>
        </w:r>
        <w:r>
          <w:rPr>
            <w:rStyle w:val="aff0"/>
            <w:rFonts w:hint="eastAsia"/>
          </w:rPr>
          <w:t>安全运维与审计</w:t>
        </w:r>
        <w:r>
          <w:rPr>
            <w:rFonts w:hint="eastAsia"/>
          </w:rPr>
          <w:tab/>
        </w:r>
        <w:r>
          <w:rPr>
            <w:rFonts w:hint="eastAsia"/>
          </w:rPr>
          <w:fldChar w:fldCharType="begin"/>
        </w:r>
        <w:r>
          <w:rPr>
            <w:rFonts w:hint="eastAsia"/>
          </w:rPr>
          <w:instrText xml:space="preserve"> </w:instrText>
        </w:r>
        <w:r>
          <w:instrText>PAGEREF _Toc213053832 \h</w:instrText>
        </w:r>
        <w:r>
          <w:rPr>
            <w:rFonts w:hint="eastAsia"/>
          </w:rPr>
          <w:instrText xml:space="preserve"> </w:instrText>
        </w:r>
        <w:r>
          <w:rPr>
            <w:rFonts w:hint="eastAsia"/>
          </w:rPr>
        </w:r>
        <w:r>
          <w:rPr>
            <w:rFonts w:hint="eastAsia"/>
          </w:rPr>
          <w:fldChar w:fldCharType="separate"/>
        </w:r>
        <w:r>
          <w:t>240</w:t>
        </w:r>
        <w:r>
          <w:rPr>
            <w:rFonts w:hint="eastAsia"/>
          </w:rPr>
          <w:fldChar w:fldCharType="end"/>
        </w:r>
      </w:hyperlink>
    </w:p>
    <w:p w14:paraId="5DF2C0D3"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33" w:history="1">
        <w:r>
          <w:rPr>
            <w:rStyle w:val="aff0"/>
            <w:rFonts w:hint="eastAsia"/>
          </w:rPr>
          <w:t xml:space="preserve">9.1.2 </w:t>
        </w:r>
        <w:r>
          <w:rPr>
            <w:rStyle w:val="aff0"/>
            <w:rFonts w:hint="eastAsia"/>
          </w:rPr>
          <w:t>软件安全体系建设</w:t>
        </w:r>
        <w:r>
          <w:rPr>
            <w:rFonts w:hint="eastAsia"/>
          </w:rPr>
          <w:tab/>
        </w:r>
        <w:r>
          <w:rPr>
            <w:rFonts w:hint="eastAsia"/>
          </w:rPr>
          <w:fldChar w:fldCharType="begin"/>
        </w:r>
        <w:r>
          <w:rPr>
            <w:rFonts w:hint="eastAsia"/>
          </w:rPr>
          <w:instrText xml:space="preserve"> </w:instrText>
        </w:r>
        <w:r>
          <w:instrText>PAGEREF _Toc213053833 \h</w:instrText>
        </w:r>
        <w:r>
          <w:rPr>
            <w:rFonts w:hint="eastAsia"/>
          </w:rPr>
          <w:instrText xml:space="preserve"> </w:instrText>
        </w:r>
        <w:r>
          <w:rPr>
            <w:rFonts w:hint="eastAsia"/>
          </w:rPr>
        </w:r>
        <w:r>
          <w:rPr>
            <w:rFonts w:hint="eastAsia"/>
          </w:rPr>
          <w:fldChar w:fldCharType="separate"/>
        </w:r>
        <w:r>
          <w:t>241</w:t>
        </w:r>
        <w:r>
          <w:rPr>
            <w:rFonts w:hint="eastAsia"/>
          </w:rPr>
          <w:fldChar w:fldCharType="end"/>
        </w:r>
      </w:hyperlink>
    </w:p>
    <w:p w14:paraId="44DC4E38"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34" w:history="1">
        <w:r>
          <w:rPr>
            <w:rStyle w:val="aff0"/>
            <w:rFonts w:hint="eastAsia"/>
          </w:rPr>
          <w:t xml:space="preserve">9.1.2.1 </w:t>
        </w:r>
        <w:r>
          <w:rPr>
            <w:rStyle w:val="aff0"/>
            <w:rFonts w:hint="eastAsia"/>
          </w:rPr>
          <w:t>安全开发生命周期管理</w:t>
        </w:r>
        <w:r>
          <w:rPr>
            <w:rFonts w:hint="eastAsia"/>
          </w:rPr>
          <w:tab/>
        </w:r>
        <w:r>
          <w:rPr>
            <w:rFonts w:hint="eastAsia"/>
          </w:rPr>
          <w:fldChar w:fldCharType="begin"/>
        </w:r>
        <w:r>
          <w:rPr>
            <w:rFonts w:hint="eastAsia"/>
          </w:rPr>
          <w:instrText xml:space="preserve"> </w:instrText>
        </w:r>
        <w:r>
          <w:instrText>PAGEREF _Toc213053834 \h</w:instrText>
        </w:r>
        <w:r>
          <w:rPr>
            <w:rFonts w:hint="eastAsia"/>
          </w:rPr>
          <w:instrText xml:space="preserve"> </w:instrText>
        </w:r>
        <w:r>
          <w:rPr>
            <w:rFonts w:hint="eastAsia"/>
          </w:rPr>
        </w:r>
        <w:r>
          <w:rPr>
            <w:rFonts w:hint="eastAsia"/>
          </w:rPr>
          <w:fldChar w:fldCharType="separate"/>
        </w:r>
        <w:r>
          <w:t>241</w:t>
        </w:r>
        <w:r>
          <w:rPr>
            <w:rFonts w:hint="eastAsia"/>
          </w:rPr>
          <w:fldChar w:fldCharType="end"/>
        </w:r>
      </w:hyperlink>
    </w:p>
    <w:p w14:paraId="52B1A5F1"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35" w:history="1">
        <w:r>
          <w:rPr>
            <w:rStyle w:val="aff0"/>
            <w:rFonts w:hint="eastAsia"/>
          </w:rPr>
          <w:t xml:space="preserve">9.1.2.2 </w:t>
        </w:r>
        <w:r>
          <w:rPr>
            <w:rStyle w:val="aff0"/>
            <w:rFonts w:hint="eastAsia"/>
          </w:rPr>
          <w:t>运行时安全防护</w:t>
        </w:r>
        <w:r>
          <w:rPr>
            <w:rFonts w:hint="eastAsia"/>
          </w:rPr>
          <w:tab/>
        </w:r>
        <w:r>
          <w:rPr>
            <w:rFonts w:hint="eastAsia"/>
          </w:rPr>
          <w:fldChar w:fldCharType="begin"/>
        </w:r>
        <w:r>
          <w:rPr>
            <w:rFonts w:hint="eastAsia"/>
          </w:rPr>
          <w:instrText xml:space="preserve"> </w:instrText>
        </w:r>
        <w:r>
          <w:instrText>PAGEREF _Toc213053835 \h</w:instrText>
        </w:r>
        <w:r>
          <w:rPr>
            <w:rFonts w:hint="eastAsia"/>
          </w:rPr>
          <w:instrText xml:space="preserve"> </w:instrText>
        </w:r>
        <w:r>
          <w:rPr>
            <w:rFonts w:hint="eastAsia"/>
          </w:rPr>
        </w:r>
        <w:r>
          <w:rPr>
            <w:rFonts w:hint="eastAsia"/>
          </w:rPr>
          <w:fldChar w:fldCharType="separate"/>
        </w:r>
        <w:r>
          <w:t>242</w:t>
        </w:r>
        <w:r>
          <w:rPr>
            <w:rFonts w:hint="eastAsia"/>
          </w:rPr>
          <w:fldChar w:fldCharType="end"/>
        </w:r>
      </w:hyperlink>
    </w:p>
    <w:p w14:paraId="0437E21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36" w:history="1">
        <w:r>
          <w:rPr>
            <w:rStyle w:val="aff0"/>
            <w:rFonts w:hint="eastAsia"/>
          </w:rPr>
          <w:t>9.1.2.3 AI</w:t>
        </w:r>
        <w:r>
          <w:rPr>
            <w:rStyle w:val="aff0"/>
            <w:rFonts w:hint="eastAsia"/>
          </w:rPr>
          <w:t>模型与数据安全</w:t>
        </w:r>
        <w:r>
          <w:rPr>
            <w:rFonts w:hint="eastAsia"/>
          </w:rPr>
          <w:tab/>
        </w:r>
        <w:r>
          <w:rPr>
            <w:rFonts w:hint="eastAsia"/>
          </w:rPr>
          <w:fldChar w:fldCharType="begin"/>
        </w:r>
        <w:r>
          <w:rPr>
            <w:rFonts w:hint="eastAsia"/>
          </w:rPr>
          <w:instrText xml:space="preserve"> </w:instrText>
        </w:r>
        <w:r>
          <w:instrText>PAGEREF _Toc213053836 \h</w:instrText>
        </w:r>
        <w:r>
          <w:rPr>
            <w:rFonts w:hint="eastAsia"/>
          </w:rPr>
          <w:instrText xml:space="preserve"> </w:instrText>
        </w:r>
        <w:r>
          <w:rPr>
            <w:rFonts w:hint="eastAsia"/>
          </w:rPr>
        </w:r>
        <w:r>
          <w:rPr>
            <w:rFonts w:hint="eastAsia"/>
          </w:rPr>
          <w:fldChar w:fldCharType="separate"/>
        </w:r>
        <w:r>
          <w:t>242</w:t>
        </w:r>
        <w:r>
          <w:rPr>
            <w:rFonts w:hint="eastAsia"/>
          </w:rPr>
          <w:fldChar w:fldCharType="end"/>
        </w:r>
      </w:hyperlink>
    </w:p>
    <w:p w14:paraId="6EE9A0DC"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37" w:history="1">
        <w:r>
          <w:rPr>
            <w:rStyle w:val="aff0"/>
            <w:rFonts w:hint="eastAsia"/>
          </w:rPr>
          <w:t xml:space="preserve">9.1.2.4 </w:t>
        </w:r>
        <w:r>
          <w:rPr>
            <w:rStyle w:val="aff0"/>
            <w:rFonts w:hint="eastAsia"/>
          </w:rPr>
          <w:t>全运维与应急响应</w:t>
        </w:r>
        <w:r>
          <w:rPr>
            <w:rFonts w:hint="eastAsia"/>
          </w:rPr>
          <w:tab/>
        </w:r>
        <w:r>
          <w:rPr>
            <w:rFonts w:hint="eastAsia"/>
          </w:rPr>
          <w:fldChar w:fldCharType="begin"/>
        </w:r>
        <w:r>
          <w:rPr>
            <w:rFonts w:hint="eastAsia"/>
          </w:rPr>
          <w:instrText xml:space="preserve"> </w:instrText>
        </w:r>
        <w:r>
          <w:instrText>PAGEREF _Toc213053837 \h</w:instrText>
        </w:r>
        <w:r>
          <w:rPr>
            <w:rFonts w:hint="eastAsia"/>
          </w:rPr>
          <w:instrText xml:space="preserve"> </w:instrText>
        </w:r>
        <w:r>
          <w:rPr>
            <w:rFonts w:hint="eastAsia"/>
          </w:rPr>
        </w:r>
        <w:r>
          <w:rPr>
            <w:rFonts w:hint="eastAsia"/>
          </w:rPr>
          <w:fldChar w:fldCharType="separate"/>
        </w:r>
        <w:r>
          <w:t>243</w:t>
        </w:r>
        <w:r>
          <w:rPr>
            <w:rFonts w:hint="eastAsia"/>
          </w:rPr>
          <w:fldChar w:fldCharType="end"/>
        </w:r>
      </w:hyperlink>
    </w:p>
    <w:p w14:paraId="13CD1894"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38" w:history="1">
        <w:r>
          <w:rPr>
            <w:rStyle w:val="aff0"/>
            <w:rFonts w:hint="eastAsia"/>
          </w:rPr>
          <w:t xml:space="preserve">9.2 </w:t>
        </w:r>
        <w:r>
          <w:rPr>
            <w:rStyle w:val="aff0"/>
            <w:rFonts w:hint="eastAsia"/>
          </w:rPr>
          <w:t>全区信息化系统统一运维</w:t>
        </w:r>
        <w:r>
          <w:rPr>
            <w:rFonts w:hint="eastAsia"/>
          </w:rPr>
          <w:tab/>
        </w:r>
        <w:r>
          <w:rPr>
            <w:rFonts w:hint="eastAsia"/>
          </w:rPr>
          <w:fldChar w:fldCharType="begin"/>
        </w:r>
        <w:r>
          <w:rPr>
            <w:rFonts w:hint="eastAsia"/>
          </w:rPr>
          <w:instrText xml:space="preserve"> </w:instrText>
        </w:r>
        <w:r>
          <w:instrText>PAGEREF _Toc213053838 \h</w:instrText>
        </w:r>
        <w:r>
          <w:rPr>
            <w:rFonts w:hint="eastAsia"/>
          </w:rPr>
          <w:instrText xml:space="preserve"> </w:instrText>
        </w:r>
        <w:r>
          <w:rPr>
            <w:rFonts w:hint="eastAsia"/>
          </w:rPr>
        </w:r>
        <w:r>
          <w:rPr>
            <w:rFonts w:hint="eastAsia"/>
          </w:rPr>
          <w:fldChar w:fldCharType="separate"/>
        </w:r>
        <w:r>
          <w:t>244</w:t>
        </w:r>
        <w:r>
          <w:rPr>
            <w:rFonts w:hint="eastAsia"/>
          </w:rPr>
          <w:fldChar w:fldCharType="end"/>
        </w:r>
      </w:hyperlink>
    </w:p>
    <w:p w14:paraId="3E349499"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39" w:history="1">
        <w:r>
          <w:rPr>
            <w:rStyle w:val="aff0"/>
            <w:rFonts w:hint="eastAsia"/>
          </w:rPr>
          <w:t xml:space="preserve">9.2.1 </w:t>
        </w:r>
        <w:r>
          <w:rPr>
            <w:rStyle w:val="aff0"/>
            <w:rFonts w:hint="eastAsia"/>
          </w:rPr>
          <w:t>统一监控中心</w:t>
        </w:r>
        <w:r>
          <w:rPr>
            <w:rFonts w:hint="eastAsia"/>
          </w:rPr>
          <w:tab/>
        </w:r>
        <w:r>
          <w:rPr>
            <w:rFonts w:hint="eastAsia"/>
          </w:rPr>
          <w:fldChar w:fldCharType="begin"/>
        </w:r>
        <w:r>
          <w:rPr>
            <w:rFonts w:hint="eastAsia"/>
          </w:rPr>
          <w:instrText xml:space="preserve"> </w:instrText>
        </w:r>
        <w:r>
          <w:instrText>PAGEREF _Toc213053839 \h</w:instrText>
        </w:r>
        <w:r>
          <w:rPr>
            <w:rFonts w:hint="eastAsia"/>
          </w:rPr>
          <w:instrText xml:space="preserve"> </w:instrText>
        </w:r>
        <w:r>
          <w:rPr>
            <w:rFonts w:hint="eastAsia"/>
          </w:rPr>
        </w:r>
        <w:r>
          <w:rPr>
            <w:rFonts w:hint="eastAsia"/>
          </w:rPr>
          <w:fldChar w:fldCharType="separate"/>
        </w:r>
        <w:r>
          <w:t>244</w:t>
        </w:r>
        <w:r>
          <w:rPr>
            <w:rFonts w:hint="eastAsia"/>
          </w:rPr>
          <w:fldChar w:fldCharType="end"/>
        </w:r>
      </w:hyperlink>
    </w:p>
    <w:p w14:paraId="02357938"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40" w:history="1">
        <w:r>
          <w:rPr>
            <w:rStyle w:val="aff0"/>
            <w:rFonts w:hint="eastAsia"/>
          </w:rPr>
          <w:t>9.2.2 IT</w:t>
        </w:r>
        <w:r>
          <w:rPr>
            <w:rStyle w:val="aff0"/>
            <w:rFonts w:hint="eastAsia"/>
          </w:rPr>
          <w:t>服务管理</w:t>
        </w:r>
        <w:r>
          <w:rPr>
            <w:rFonts w:hint="eastAsia"/>
          </w:rPr>
          <w:tab/>
        </w:r>
        <w:r>
          <w:rPr>
            <w:rFonts w:hint="eastAsia"/>
          </w:rPr>
          <w:fldChar w:fldCharType="begin"/>
        </w:r>
        <w:r>
          <w:rPr>
            <w:rFonts w:hint="eastAsia"/>
          </w:rPr>
          <w:instrText xml:space="preserve"> </w:instrText>
        </w:r>
        <w:r>
          <w:instrText>PAGEREF _Toc213053840 \h</w:instrText>
        </w:r>
        <w:r>
          <w:rPr>
            <w:rFonts w:hint="eastAsia"/>
          </w:rPr>
          <w:instrText xml:space="preserve"> </w:instrText>
        </w:r>
        <w:r>
          <w:rPr>
            <w:rFonts w:hint="eastAsia"/>
          </w:rPr>
        </w:r>
        <w:r>
          <w:rPr>
            <w:rFonts w:hint="eastAsia"/>
          </w:rPr>
          <w:fldChar w:fldCharType="separate"/>
        </w:r>
        <w:r>
          <w:t>244</w:t>
        </w:r>
        <w:r>
          <w:rPr>
            <w:rFonts w:hint="eastAsia"/>
          </w:rPr>
          <w:fldChar w:fldCharType="end"/>
        </w:r>
      </w:hyperlink>
    </w:p>
    <w:p w14:paraId="5877FF55"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41" w:history="1">
        <w:r>
          <w:rPr>
            <w:rStyle w:val="aff0"/>
            <w:rFonts w:hint="eastAsia"/>
          </w:rPr>
          <w:t xml:space="preserve">9.2.3 </w:t>
        </w:r>
        <w:r>
          <w:rPr>
            <w:rStyle w:val="aff0"/>
            <w:rFonts w:hint="eastAsia"/>
          </w:rPr>
          <w:t>资产与配置管理</w:t>
        </w:r>
        <w:r>
          <w:rPr>
            <w:rFonts w:hint="eastAsia"/>
          </w:rPr>
          <w:tab/>
        </w:r>
        <w:r>
          <w:rPr>
            <w:rFonts w:hint="eastAsia"/>
          </w:rPr>
          <w:fldChar w:fldCharType="begin"/>
        </w:r>
        <w:r>
          <w:rPr>
            <w:rFonts w:hint="eastAsia"/>
          </w:rPr>
          <w:instrText xml:space="preserve"> </w:instrText>
        </w:r>
        <w:r>
          <w:instrText>PAGEREF _Toc213053841 \h</w:instrText>
        </w:r>
        <w:r>
          <w:rPr>
            <w:rFonts w:hint="eastAsia"/>
          </w:rPr>
          <w:instrText xml:space="preserve"> </w:instrText>
        </w:r>
        <w:r>
          <w:rPr>
            <w:rFonts w:hint="eastAsia"/>
          </w:rPr>
        </w:r>
        <w:r>
          <w:rPr>
            <w:rFonts w:hint="eastAsia"/>
          </w:rPr>
          <w:fldChar w:fldCharType="separate"/>
        </w:r>
        <w:r>
          <w:t>245</w:t>
        </w:r>
        <w:r>
          <w:rPr>
            <w:rFonts w:hint="eastAsia"/>
          </w:rPr>
          <w:fldChar w:fldCharType="end"/>
        </w:r>
      </w:hyperlink>
    </w:p>
    <w:p w14:paraId="0E8B3D3F"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42" w:history="1">
        <w:r>
          <w:rPr>
            <w:rStyle w:val="aff0"/>
            <w:rFonts w:hint="eastAsia"/>
          </w:rPr>
          <w:t xml:space="preserve">9.2.4 </w:t>
        </w:r>
        <w:r>
          <w:rPr>
            <w:rStyle w:val="aff0"/>
            <w:rFonts w:hint="eastAsia"/>
          </w:rPr>
          <w:t>知识库管理</w:t>
        </w:r>
        <w:r>
          <w:rPr>
            <w:rFonts w:hint="eastAsia"/>
          </w:rPr>
          <w:tab/>
        </w:r>
        <w:r>
          <w:rPr>
            <w:rFonts w:hint="eastAsia"/>
          </w:rPr>
          <w:fldChar w:fldCharType="begin"/>
        </w:r>
        <w:r>
          <w:rPr>
            <w:rFonts w:hint="eastAsia"/>
          </w:rPr>
          <w:instrText xml:space="preserve"> </w:instrText>
        </w:r>
        <w:r>
          <w:instrText>PAGEREF _Toc213053842 \h</w:instrText>
        </w:r>
        <w:r>
          <w:rPr>
            <w:rFonts w:hint="eastAsia"/>
          </w:rPr>
          <w:instrText xml:space="preserve"> </w:instrText>
        </w:r>
        <w:r>
          <w:rPr>
            <w:rFonts w:hint="eastAsia"/>
          </w:rPr>
        </w:r>
        <w:r>
          <w:rPr>
            <w:rFonts w:hint="eastAsia"/>
          </w:rPr>
          <w:fldChar w:fldCharType="separate"/>
        </w:r>
        <w:r>
          <w:t>245</w:t>
        </w:r>
        <w:r>
          <w:rPr>
            <w:rFonts w:hint="eastAsia"/>
          </w:rPr>
          <w:fldChar w:fldCharType="end"/>
        </w:r>
      </w:hyperlink>
    </w:p>
    <w:p w14:paraId="0EB94A72"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43" w:history="1">
        <w:r>
          <w:rPr>
            <w:rStyle w:val="aff0"/>
            <w:rFonts w:hint="eastAsia"/>
          </w:rPr>
          <w:t xml:space="preserve">9.2.5 </w:t>
        </w:r>
        <w:r>
          <w:rPr>
            <w:rStyle w:val="aff0"/>
            <w:rFonts w:hint="eastAsia"/>
          </w:rPr>
          <w:t>移动应用</w:t>
        </w:r>
        <w:r>
          <w:rPr>
            <w:rFonts w:hint="eastAsia"/>
          </w:rPr>
          <w:tab/>
        </w:r>
        <w:r>
          <w:rPr>
            <w:rFonts w:hint="eastAsia"/>
          </w:rPr>
          <w:fldChar w:fldCharType="begin"/>
        </w:r>
        <w:r>
          <w:rPr>
            <w:rFonts w:hint="eastAsia"/>
          </w:rPr>
          <w:instrText xml:space="preserve"> </w:instrText>
        </w:r>
        <w:r>
          <w:instrText>PAGEREF _Toc213053843 \h</w:instrText>
        </w:r>
        <w:r>
          <w:rPr>
            <w:rFonts w:hint="eastAsia"/>
          </w:rPr>
          <w:instrText xml:space="preserve"> </w:instrText>
        </w:r>
        <w:r>
          <w:rPr>
            <w:rFonts w:hint="eastAsia"/>
          </w:rPr>
        </w:r>
        <w:r>
          <w:rPr>
            <w:rFonts w:hint="eastAsia"/>
          </w:rPr>
          <w:fldChar w:fldCharType="separate"/>
        </w:r>
        <w:r>
          <w:t>246</w:t>
        </w:r>
        <w:r>
          <w:rPr>
            <w:rFonts w:hint="eastAsia"/>
          </w:rPr>
          <w:fldChar w:fldCharType="end"/>
        </w:r>
      </w:hyperlink>
    </w:p>
    <w:p w14:paraId="75699F7F"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44" w:history="1">
        <w:r>
          <w:rPr>
            <w:rStyle w:val="aff0"/>
            <w:rFonts w:hint="eastAsia"/>
          </w:rPr>
          <w:t xml:space="preserve">9.2.6 </w:t>
        </w:r>
        <w:r>
          <w:rPr>
            <w:rStyle w:val="aff0"/>
            <w:rFonts w:hint="eastAsia"/>
          </w:rPr>
          <w:t>运维数据可视化</w:t>
        </w:r>
        <w:r>
          <w:rPr>
            <w:rFonts w:hint="eastAsia"/>
          </w:rPr>
          <w:tab/>
        </w:r>
        <w:r>
          <w:rPr>
            <w:rFonts w:hint="eastAsia"/>
          </w:rPr>
          <w:fldChar w:fldCharType="begin"/>
        </w:r>
        <w:r>
          <w:rPr>
            <w:rFonts w:hint="eastAsia"/>
          </w:rPr>
          <w:instrText xml:space="preserve"> </w:instrText>
        </w:r>
        <w:r>
          <w:instrText>PAGEREF _Toc213053844 \h</w:instrText>
        </w:r>
        <w:r>
          <w:rPr>
            <w:rFonts w:hint="eastAsia"/>
          </w:rPr>
          <w:instrText xml:space="preserve"> </w:instrText>
        </w:r>
        <w:r>
          <w:rPr>
            <w:rFonts w:hint="eastAsia"/>
          </w:rPr>
        </w:r>
        <w:r>
          <w:rPr>
            <w:rFonts w:hint="eastAsia"/>
          </w:rPr>
          <w:fldChar w:fldCharType="separate"/>
        </w:r>
        <w:r>
          <w:t>246</w:t>
        </w:r>
        <w:r>
          <w:rPr>
            <w:rFonts w:hint="eastAsia"/>
          </w:rPr>
          <w:fldChar w:fldCharType="end"/>
        </w:r>
      </w:hyperlink>
    </w:p>
    <w:p w14:paraId="7018D228"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45" w:history="1">
        <w:r>
          <w:rPr>
            <w:rStyle w:val="aff0"/>
            <w:rFonts w:hint="eastAsia"/>
          </w:rPr>
          <w:t xml:space="preserve">9.2.7 </w:t>
        </w:r>
        <w:r>
          <w:rPr>
            <w:rStyle w:val="aff0"/>
            <w:rFonts w:hint="eastAsia"/>
          </w:rPr>
          <w:t>非功能设计</w:t>
        </w:r>
        <w:r>
          <w:rPr>
            <w:rFonts w:hint="eastAsia"/>
          </w:rPr>
          <w:tab/>
        </w:r>
        <w:r>
          <w:rPr>
            <w:rFonts w:hint="eastAsia"/>
          </w:rPr>
          <w:fldChar w:fldCharType="begin"/>
        </w:r>
        <w:r>
          <w:rPr>
            <w:rFonts w:hint="eastAsia"/>
          </w:rPr>
          <w:instrText xml:space="preserve"> </w:instrText>
        </w:r>
        <w:r>
          <w:instrText>PAGEREF _Toc213053845 \h</w:instrText>
        </w:r>
        <w:r>
          <w:rPr>
            <w:rFonts w:hint="eastAsia"/>
          </w:rPr>
          <w:instrText xml:space="preserve"> </w:instrText>
        </w:r>
        <w:r>
          <w:rPr>
            <w:rFonts w:hint="eastAsia"/>
          </w:rPr>
        </w:r>
        <w:r>
          <w:rPr>
            <w:rFonts w:hint="eastAsia"/>
          </w:rPr>
          <w:fldChar w:fldCharType="separate"/>
        </w:r>
        <w:r>
          <w:t>246</w:t>
        </w:r>
        <w:r>
          <w:rPr>
            <w:rFonts w:hint="eastAsia"/>
          </w:rPr>
          <w:fldChar w:fldCharType="end"/>
        </w:r>
      </w:hyperlink>
    </w:p>
    <w:p w14:paraId="03432EAA"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46" w:history="1">
        <w:r>
          <w:rPr>
            <w:rStyle w:val="aff0"/>
            <w:rFonts w:hint="eastAsia"/>
          </w:rPr>
          <w:t xml:space="preserve">9.2.7.1 </w:t>
        </w:r>
        <w:r>
          <w:rPr>
            <w:rStyle w:val="aff0"/>
            <w:rFonts w:hint="eastAsia"/>
          </w:rPr>
          <w:t>性能指标</w:t>
        </w:r>
        <w:r>
          <w:rPr>
            <w:rFonts w:hint="eastAsia"/>
          </w:rPr>
          <w:tab/>
        </w:r>
        <w:r>
          <w:rPr>
            <w:rFonts w:hint="eastAsia"/>
          </w:rPr>
          <w:fldChar w:fldCharType="begin"/>
        </w:r>
        <w:r>
          <w:rPr>
            <w:rFonts w:hint="eastAsia"/>
          </w:rPr>
          <w:instrText xml:space="preserve"> </w:instrText>
        </w:r>
        <w:r>
          <w:instrText>PAGEREF _Toc213053846 \h</w:instrText>
        </w:r>
        <w:r>
          <w:rPr>
            <w:rFonts w:hint="eastAsia"/>
          </w:rPr>
          <w:instrText xml:space="preserve"> </w:instrText>
        </w:r>
        <w:r>
          <w:rPr>
            <w:rFonts w:hint="eastAsia"/>
          </w:rPr>
        </w:r>
        <w:r>
          <w:rPr>
            <w:rFonts w:hint="eastAsia"/>
          </w:rPr>
          <w:fldChar w:fldCharType="separate"/>
        </w:r>
        <w:r>
          <w:t>246</w:t>
        </w:r>
        <w:r>
          <w:rPr>
            <w:rFonts w:hint="eastAsia"/>
          </w:rPr>
          <w:fldChar w:fldCharType="end"/>
        </w:r>
      </w:hyperlink>
    </w:p>
    <w:p w14:paraId="4361D30D"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47" w:history="1">
        <w:r>
          <w:rPr>
            <w:rStyle w:val="aff0"/>
            <w:rFonts w:hint="eastAsia"/>
          </w:rPr>
          <w:t xml:space="preserve">9.2.7.2 </w:t>
        </w:r>
        <w:r>
          <w:rPr>
            <w:rStyle w:val="aff0"/>
            <w:rFonts w:hint="eastAsia"/>
          </w:rPr>
          <w:t>可用性与可靠性</w:t>
        </w:r>
        <w:r>
          <w:rPr>
            <w:rFonts w:hint="eastAsia"/>
          </w:rPr>
          <w:tab/>
        </w:r>
        <w:r>
          <w:rPr>
            <w:rFonts w:hint="eastAsia"/>
          </w:rPr>
          <w:fldChar w:fldCharType="begin"/>
        </w:r>
        <w:r>
          <w:rPr>
            <w:rFonts w:hint="eastAsia"/>
          </w:rPr>
          <w:instrText xml:space="preserve"> </w:instrText>
        </w:r>
        <w:r>
          <w:instrText>PAGEREF _Toc213053847 \h</w:instrText>
        </w:r>
        <w:r>
          <w:rPr>
            <w:rFonts w:hint="eastAsia"/>
          </w:rPr>
          <w:instrText xml:space="preserve"> </w:instrText>
        </w:r>
        <w:r>
          <w:rPr>
            <w:rFonts w:hint="eastAsia"/>
          </w:rPr>
        </w:r>
        <w:r>
          <w:rPr>
            <w:rFonts w:hint="eastAsia"/>
          </w:rPr>
          <w:fldChar w:fldCharType="separate"/>
        </w:r>
        <w:r>
          <w:t>246</w:t>
        </w:r>
        <w:r>
          <w:rPr>
            <w:rFonts w:hint="eastAsia"/>
          </w:rPr>
          <w:fldChar w:fldCharType="end"/>
        </w:r>
      </w:hyperlink>
    </w:p>
    <w:p w14:paraId="1AEA6268"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48" w:history="1">
        <w:r>
          <w:rPr>
            <w:rStyle w:val="aff0"/>
            <w:rFonts w:hint="eastAsia"/>
          </w:rPr>
          <w:t xml:space="preserve">9.2.7.3 </w:t>
        </w:r>
        <w:r>
          <w:rPr>
            <w:rStyle w:val="aff0"/>
            <w:rFonts w:hint="eastAsia"/>
          </w:rPr>
          <w:t>安全性</w:t>
        </w:r>
        <w:r>
          <w:rPr>
            <w:rFonts w:hint="eastAsia"/>
          </w:rPr>
          <w:tab/>
        </w:r>
        <w:r>
          <w:rPr>
            <w:rFonts w:hint="eastAsia"/>
          </w:rPr>
          <w:fldChar w:fldCharType="begin"/>
        </w:r>
        <w:r>
          <w:rPr>
            <w:rFonts w:hint="eastAsia"/>
          </w:rPr>
          <w:instrText xml:space="preserve"> </w:instrText>
        </w:r>
        <w:r>
          <w:instrText>PAGEREF _Toc213053848 \h</w:instrText>
        </w:r>
        <w:r>
          <w:rPr>
            <w:rFonts w:hint="eastAsia"/>
          </w:rPr>
          <w:instrText xml:space="preserve"> </w:instrText>
        </w:r>
        <w:r>
          <w:rPr>
            <w:rFonts w:hint="eastAsia"/>
          </w:rPr>
        </w:r>
        <w:r>
          <w:rPr>
            <w:rFonts w:hint="eastAsia"/>
          </w:rPr>
          <w:fldChar w:fldCharType="separate"/>
        </w:r>
        <w:r>
          <w:t>246</w:t>
        </w:r>
        <w:r>
          <w:rPr>
            <w:rFonts w:hint="eastAsia"/>
          </w:rPr>
          <w:fldChar w:fldCharType="end"/>
        </w:r>
      </w:hyperlink>
    </w:p>
    <w:p w14:paraId="2CCE019B"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49" w:history="1">
        <w:r>
          <w:rPr>
            <w:rStyle w:val="aff0"/>
            <w:rFonts w:hint="eastAsia"/>
          </w:rPr>
          <w:t xml:space="preserve">9.2.7.4 </w:t>
        </w:r>
        <w:r>
          <w:rPr>
            <w:rStyle w:val="aff0"/>
            <w:rFonts w:hint="eastAsia"/>
          </w:rPr>
          <w:t>兼容性与可扩展性</w:t>
        </w:r>
        <w:r>
          <w:rPr>
            <w:rFonts w:hint="eastAsia"/>
          </w:rPr>
          <w:tab/>
        </w:r>
        <w:r>
          <w:rPr>
            <w:rFonts w:hint="eastAsia"/>
          </w:rPr>
          <w:fldChar w:fldCharType="begin"/>
        </w:r>
        <w:r>
          <w:rPr>
            <w:rFonts w:hint="eastAsia"/>
          </w:rPr>
          <w:instrText xml:space="preserve"> </w:instrText>
        </w:r>
        <w:r>
          <w:instrText>PAGEREF _Toc213053849 \h</w:instrText>
        </w:r>
        <w:r>
          <w:rPr>
            <w:rFonts w:hint="eastAsia"/>
          </w:rPr>
          <w:instrText xml:space="preserve"> </w:instrText>
        </w:r>
        <w:r>
          <w:rPr>
            <w:rFonts w:hint="eastAsia"/>
          </w:rPr>
        </w:r>
        <w:r>
          <w:rPr>
            <w:rFonts w:hint="eastAsia"/>
          </w:rPr>
          <w:fldChar w:fldCharType="separate"/>
        </w:r>
        <w:r>
          <w:t>247</w:t>
        </w:r>
        <w:r>
          <w:rPr>
            <w:rFonts w:hint="eastAsia"/>
          </w:rPr>
          <w:fldChar w:fldCharType="end"/>
        </w:r>
      </w:hyperlink>
    </w:p>
    <w:p w14:paraId="76205845"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50" w:history="1">
        <w:r>
          <w:rPr>
            <w:rStyle w:val="aff0"/>
            <w:rFonts w:hint="eastAsia"/>
          </w:rPr>
          <w:t xml:space="preserve">9.3 </w:t>
        </w:r>
        <w:r>
          <w:rPr>
            <w:rStyle w:val="aff0"/>
            <w:rFonts w:hint="eastAsia"/>
          </w:rPr>
          <w:t>基础软硬件支撑</w:t>
        </w:r>
        <w:r>
          <w:rPr>
            <w:rFonts w:hint="eastAsia"/>
          </w:rPr>
          <w:tab/>
        </w:r>
        <w:r>
          <w:rPr>
            <w:rFonts w:hint="eastAsia"/>
          </w:rPr>
          <w:fldChar w:fldCharType="begin"/>
        </w:r>
        <w:r>
          <w:rPr>
            <w:rFonts w:hint="eastAsia"/>
          </w:rPr>
          <w:instrText xml:space="preserve"> </w:instrText>
        </w:r>
        <w:r>
          <w:instrText>PAGEREF _Toc213053850 \h</w:instrText>
        </w:r>
        <w:r>
          <w:rPr>
            <w:rFonts w:hint="eastAsia"/>
          </w:rPr>
          <w:instrText xml:space="preserve"> </w:instrText>
        </w:r>
        <w:r>
          <w:rPr>
            <w:rFonts w:hint="eastAsia"/>
          </w:rPr>
        </w:r>
        <w:r>
          <w:rPr>
            <w:rFonts w:hint="eastAsia"/>
          </w:rPr>
          <w:fldChar w:fldCharType="separate"/>
        </w:r>
        <w:r>
          <w:t>247</w:t>
        </w:r>
        <w:r>
          <w:rPr>
            <w:rFonts w:hint="eastAsia"/>
          </w:rPr>
          <w:fldChar w:fldCharType="end"/>
        </w:r>
      </w:hyperlink>
    </w:p>
    <w:p w14:paraId="51E73B69"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51" w:history="1">
        <w:r>
          <w:rPr>
            <w:rStyle w:val="aff0"/>
            <w:rFonts w:hint="eastAsia"/>
          </w:rPr>
          <w:t xml:space="preserve">9.3.1 </w:t>
        </w:r>
        <w:r>
          <w:rPr>
            <w:rStyle w:val="aff0"/>
            <w:rFonts w:hint="eastAsia"/>
          </w:rPr>
          <w:t>基础软件支撑</w:t>
        </w:r>
        <w:r>
          <w:rPr>
            <w:rFonts w:hint="eastAsia"/>
          </w:rPr>
          <w:tab/>
        </w:r>
        <w:r>
          <w:rPr>
            <w:rFonts w:hint="eastAsia"/>
          </w:rPr>
          <w:fldChar w:fldCharType="begin"/>
        </w:r>
        <w:r>
          <w:rPr>
            <w:rFonts w:hint="eastAsia"/>
          </w:rPr>
          <w:instrText xml:space="preserve"> </w:instrText>
        </w:r>
        <w:r>
          <w:instrText>PAGEREF _Toc213053851 \h</w:instrText>
        </w:r>
        <w:r>
          <w:rPr>
            <w:rFonts w:hint="eastAsia"/>
          </w:rPr>
          <w:instrText xml:space="preserve"> </w:instrText>
        </w:r>
        <w:r>
          <w:rPr>
            <w:rFonts w:hint="eastAsia"/>
          </w:rPr>
        </w:r>
        <w:r>
          <w:rPr>
            <w:rFonts w:hint="eastAsia"/>
          </w:rPr>
          <w:fldChar w:fldCharType="separate"/>
        </w:r>
        <w:r>
          <w:t>248</w:t>
        </w:r>
        <w:r>
          <w:rPr>
            <w:rFonts w:hint="eastAsia"/>
          </w:rPr>
          <w:fldChar w:fldCharType="end"/>
        </w:r>
      </w:hyperlink>
    </w:p>
    <w:p w14:paraId="2EDF1E29"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52" w:history="1">
        <w:r>
          <w:rPr>
            <w:rStyle w:val="aff0"/>
            <w:rFonts w:hint="eastAsia"/>
          </w:rPr>
          <w:t xml:space="preserve">9.3.2 </w:t>
        </w:r>
        <w:r>
          <w:rPr>
            <w:rStyle w:val="aff0"/>
            <w:rFonts w:hint="eastAsia"/>
          </w:rPr>
          <w:t>基础硬件支撑</w:t>
        </w:r>
        <w:r>
          <w:rPr>
            <w:rFonts w:hint="eastAsia"/>
          </w:rPr>
          <w:tab/>
        </w:r>
        <w:r>
          <w:rPr>
            <w:rFonts w:hint="eastAsia"/>
          </w:rPr>
          <w:fldChar w:fldCharType="begin"/>
        </w:r>
        <w:r>
          <w:rPr>
            <w:rFonts w:hint="eastAsia"/>
          </w:rPr>
          <w:instrText xml:space="preserve"> </w:instrText>
        </w:r>
        <w:r>
          <w:instrText>PAGEREF _Toc213053852 \h</w:instrText>
        </w:r>
        <w:r>
          <w:rPr>
            <w:rFonts w:hint="eastAsia"/>
          </w:rPr>
          <w:instrText xml:space="preserve"> </w:instrText>
        </w:r>
        <w:r>
          <w:rPr>
            <w:rFonts w:hint="eastAsia"/>
          </w:rPr>
        </w:r>
        <w:r>
          <w:rPr>
            <w:rFonts w:hint="eastAsia"/>
          </w:rPr>
          <w:fldChar w:fldCharType="separate"/>
        </w:r>
        <w:r>
          <w:t>249</w:t>
        </w:r>
        <w:r>
          <w:rPr>
            <w:rFonts w:hint="eastAsia"/>
          </w:rPr>
          <w:fldChar w:fldCharType="end"/>
        </w:r>
      </w:hyperlink>
    </w:p>
    <w:p w14:paraId="4094DDC4" w14:textId="77777777" w:rsidR="009D6247" w:rsidRDefault="009D6247">
      <w:pPr>
        <w:pStyle w:val="TOC1"/>
        <w:rPr>
          <w:rFonts w:asciiTheme="minorHAnsi" w:eastAsiaTheme="minorEastAsia" w:hAnsiTheme="minorHAnsi" w:cstheme="minorBidi"/>
          <w:b w:val="0"/>
          <w:sz w:val="22"/>
          <w:szCs w:val="24"/>
          <w14:ligatures w14:val="standardContextual"/>
        </w:rPr>
      </w:pPr>
      <w:hyperlink w:anchor="_Toc213053853" w:history="1">
        <w:r>
          <w:rPr>
            <w:rStyle w:val="aff0"/>
            <w:rFonts w:hint="eastAsia"/>
          </w:rPr>
          <w:t>第十章</w:t>
        </w:r>
        <w:r>
          <w:rPr>
            <w:rStyle w:val="aff0"/>
            <w:rFonts w:hint="eastAsia"/>
          </w:rPr>
          <w:t xml:space="preserve"> </w:t>
        </w:r>
        <w:r>
          <w:rPr>
            <w:rStyle w:val="aff0"/>
            <w:rFonts w:hint="eastAsia"/>
          </w:rPr>
          <w:t>项目建设组织管理</w:t>
        </w:r>
        <w:r>
          <w:rPr>
            <w:rFonts w:hint="eastAsia"/>
          </w:rPr>
          <w:tab/>
        </w:r>
        <w:r>
          <w:rPr>
            <w:rFonts w:hint="eastAsia"/>
          </w:rPr>
          <w:fldChar w:fldCharType="begin"/>
        </w:r>
        <w:r>
          <w:rPr>
            <w:rFonts w:hint="eastAsia"/>
          </w:rPr>
          <w:instrText xml:space="preserve"> </w:instrText>
        </w:r>
        <w:r>
          <w:instrText>PAGEREF _Toc213053853 \h</w:instrText>
        </w:r>
        <w:r>
          <w:rPr>
            <w:rFonts w:hint="eastAsia"/>
          </w:rPr>
          <w:instrText xml:space="preserve"> </w:instrText>
        </w:r>
        <w:r>
          <w:rPr>
            <w:rFonts w:hint="eastAsia"/>
          </w:rPr>
        </w:r>
        <w:r>
          <w:rPr>
            <w:rFonts w:hint="eastAsia"/>
          </w:rPr>
          <w:fldChar w:fldCharType="separate"/>
        </w:r>
        <w:r>
          <w:t>258</w:t>
        </w:r>
        <w:r>
          <w:rPr>
            <w:rFonts w:hint="eastAsia"/>
          </w:rPr>
          <w:fldChar w:fldCharType="end"/>
        </w:r>
      </w:hyperlink>
    </w:p>
    <w:p w14:paraId="2A0C7DFF"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54" w:history="1">
        <w:r>
          <w:rPr>
            <w:rStyle w:val="aff0"/>
            <w:rFonts w:hint="eastAsia"/>
          </w:rPr>
          <w:t xml:space="preserve">10.1 </w:t>
        </w:r>
        <w:r>
          <w:rPr>
            <w:rStyle w:val="aff0"/>
            <w:rFonts w:hint="eastAsia"/>
          </w:rPr>
          <w:t>项目组织机构</w:t>
        </w:r>
        <w:r>
          <w:rPr>
            <w:rFonts w:hint="eastAsia"/>
          </w:rPr>
          <w:tab/>
        </w:r>
        <w:r>
          <w:rPr>
            <w:rFonts w:hint="eastAsia"/>
          </w:rPr>
          <w:fldChar w:fldCharType="begin"/>
        </w:r>
        <w:r>
          <w:rPr>
            <w:rFonts w:hint="eastAsia"/>
          </w:rPr>
          <w:instrText xml:space="preserve"> </w:instrText>
        </w:r>
        <w:r>
          <w:instrText>PAGEREF _Toc213053854 \h</w:instrText>
        </w:r>
        <w:r>
          <w:rPr>
            <w:rFonts w:hint="eastAsia"/>
          </w:rPr>
          <w:instrText xml:space="preserve"> </w:instrText>
        </w:r>
        <w:r>
          <w:rPr>
            <w:rFonts w:hint="eastAsia"/>
          </w:rPr>
        </w:r>
        <w:r>
          <w:rPr>
            <w:rFonts w:hint="eastAsia"/>
          </w:rPr>
          <w:fldChar w:fldCharType="separate"/>
        </w:r>
        <w:r>
          <w:t>258</w:t>
        </w:r>
        <w:r>
          <w:rPr>
            <w:rFonts w:hint="eastAsia"/>
          </w:rPr>
          <w:fldChar w:fldCharType="end"/>
        </w:r>
      </w:hyperlink>
    </w:p>
    <w:p w14:paraId="3C4A78A7"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55" w:history="1">
        <w:r>
          <w:rPr>
            <w:rStyle w:val="aff0"/>
            <w:rFonts w:hint="eastAsia"/>
          </w:rPr>
          <w:t xml:space="preserve">10.1.1 </w:t>
        </w:r>
        <w:r>
          <w:rPr>
            <w:rStyle w:val="aff0"/>
            <w:rFonts w:hint="eastAsia"/>
          </w:rPr>
          <w:t>项目建设领导小组</w:t>
        </w:r>
        <w:r>
          <w:rPr>
            <w:rFonts w:hint="eastAsia"/>
          </w:rPr>
          <w:tab/>
        </w:r>
        <w:r>
          <w:rPr>
            <w:rFonts w:hint="eastAsia"/>
          </w:rPr>
          <w:fldChar w:fldCharType="begin"/>
        </w:r>
        <w:r>
          <w:rPr>
            <w:rFonts w:hint="eastAsia"/>
          </w:rPr>
          <w:instrText xml:space="preserve"> </w:instrText>
        </w:r>
        <w:r>
          <w:instrText>PAGEREF _Toc213053855 \h</w:instrText>
        </w:r>
        <w:r>
          <w:rPr>
            <w:rFonts w:hint="eastAsia"/>
          </w:rPr>
          <w:instrText xml:space="preserve"> </w:instrText>
        </w:r>
        <w:r>
          <w:rPr>
            <w:rFonts w:hint="eastAsia"/>
          </w:rPr>
        </w:r>
        <w:r>
          <w:rPr>
            <w:rFonts w:hint="eastAsia"/>
          </w:rPr>
          <w:fldChar w:fldCharType="separate"/>
        </w:r>
        <w:r>
          <w:t>258</w:t>
        </w:r>
        <w:r>
          <w:rPr>
            <w:rFonts w:hint="eastAsia"/>
          </w:rPr>
          <w:fldChar w:fldCharType="end"/>
        </w:r>
      </w:hyperlink>
    </w:p>
    <w:p w14:paraId="1003706B"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56" w:history="1">
        <w:r>
          <w:rPr>
            <w:rStyle w:val="aff0"/>
            <w:rFonts w:hint="eastAsia"/>
          </w:rPr>
          <w:t xml:space="preserve">10.1.2 </w:t>
        </w:r>
        <w:r>
          <w:rPr>
            <w:rStyle w:val="aff0"/>
            <w:rFonts w:hint="eastAsia"/>
          </w:rPr>
          <w:t>项目实施机构</w:t>
        </w:r>
        <w:r>
          <w:rPr>
            <w:rFonts w:hint="eastAsia"/>
          </w:rPr>
          <w:tab/>
        </w:r>
        <w:r>
          <w:rPr>
            <w:rFonts w:hint="eastAsia"/>
          </w:rPr>
          <w:fldChar w:fldCharType="begin"/>
        </w:r>
        <w:r>
          <w:rPr>
            <w:rFonts w:hint="eastAsia"/>
          </w:rPr>
          <w:instrText xml:space="preserve"> </w:instrText>
        </w:r>
        <w:r>
          <w:instrText>PAGEREF _Toc213053856 \h</w:instrText>
        </w:r>
        <w:r>
          <w:rPr>
            <w:rFonts w:hint="eastAsia"/>
          </w:rPr>
          <w:instrText xml:space="preserve"> </w:instrText>
        </w:r>
        <w:r>
          <w:rPr>
            <w:rFonts w:hint="eastAsia"/>
          </w:rPr>
        </w:r>
        <w:r>
          <w:rPr>
            <w:rFonts w:hint="eastAsia"/>
          </w:rPr>
          <w:fldChar w:fldCharType="separate"/>
        </w:r>
        <w:r>
          <w:t>258</w:t>
        </w:r>
        <w:r>
          <w:rPr>
            <w:rFonts w:hint="eastAsia"/>
          </w:rPr>
          <w:fldChar w:fldCharType="end"/>
        </w:r>
      </w:hyperlink>
    </w:p>
    <w:p w14:paraId="6EFC72DD"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57" w:history="1">
        <w:r>
          <w:rPr>
            <w:rStyle w:val="aff0"/>
            <w:rFonts w:hint="eastAsia"/>
          </w:rPr>
          <w:t xml:space="preserve">10.2 </w:t>
        </w:r>
        <w:r>
          <w:rPr>
            <w:rStyle w:val="aff0"/>
            <w:rFonts w:hint="eastAsia"/>
          </w:rPr>
          <w:t>人员培训方案</w:t>
        </w:r>
        <w:r>
          <w:rPr>
            <w:rFonts w:hint="eastAsia"/>
          </w:rPr>
          <w:tab/>
        </w:r>
        <w:r>
          <w:rPr>
            <w:rFonts w:hint="eastAsia"/>
          </w:rPr>
          <w:fldChar w:fldCharType="begin"/>
        </w:r>
        <w:r>
          <w:rPr>
            <w:rFonts w:hint="eastAsia"/>
          </w:rPr>
          <w:instrText xml:space="preserve"> </w:instrText>
        </w:r>
        <w:r>
          <w:instrText>PAGEREF _Toc213053857 \h</w:instrText>
        </w:r>
        <w:r>
          <w:rPr>
            <w:rFonts w:hint="eastAsia"/>
          </w:rPr>
          <w:instrText xml:space="preserve"> </w:instrText>
        </w:r>
        <w:r>
          <w:rPr>
            <w:rFonts w:hint="eastAsia"/>
          </w:rPr>
        </w:r>
        <w:r>
          <w:rPr>
            <w:rFonts w:hint="eastAsia"/>
          </w:rPr>
          <w:fldChar w:fldCharType="separate"/>
        </w:r>
        <w:r>
          <w:t>258</w:t>
        </w:r>
        <w:r>
          <w:rPr>
            <w:rFonts w:hint="eastAsia"/>
          </w:rPr>
          <w:fldChar w:fldCharType="end"/>
        </w:r>
      </w:hyperlink>
    </w:p>
    <w:p w14:paraId="65CF78C0"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58" w:history="1">
        <w:r>
          <w:rPr>
            <w:rStyle w:val="aff0"/>
            <w:rFonts w:hint="eastAsia"/>
          </w:rPr>
          <w:t xml:space="preserve">10.2.1 </w:t>
        </w:r>
        <w:r>
          <w:rPr>
            <w:rStyle w:val="aff0"/>
            <w:rFonts w:hint="eastAsia"/>
          </w:rPr>
          <w:t>培训对象及内容</w:t>
        </w:r>
        <w:r>
          <w:rPr>
            <w:rFonts w:hint="eastAsia"/>
          </w:rPr>
          <w:tab/>
        </w:r>
        <w:r>
          <w:rPr>
            <w:rFonts w:hint="eastAsia"/>
          </w:rPr>
          <w:fldChar w:fldCharType="begin"/>
        </w:r>
        <w:r>
          <w:rPr>
            <w:rFonts w:hint="eastAsia"/>
          </w:rPr>
          <w:instrText xml:space="preserve"> </w:instrText>
        </w:r>
        <w:r>
          <w:instrText>PAGEREF _Toc213053858 \h</w:instrText>
        </w:r>
        <w:r>
          <w:rPr>
            <w:rFonts w:hint="eastAsia"/>
          </w:rPr>
          <w:instrText xml:space="preserve"> </w:instrText>
        </w:r>
        <w:r>
          <w:rPr>
            <w:rFonts w:hint="eastAsia"/>
          </w:rPr>
        </w:r>
        <w:r>
          <w:rPr>
            <w:rFonts w:hint="eastAsia"/>
          </w:rPr>
          <w:fldChar w:fldCharType="separate"/>
        </w:r>
        <w:r>
          <w:t>258</w:t>
        </w:r>
        <w:r>
          <w:rPr>
            <w:rFonts w:hint="eastAsia"/>
          </w:rPr>
          <w:fldChar w:fldCharType="end"/>
        </w:r>
      </w:hyperlink>
    </w:p>
    <w:p w14:paraId="63585050"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59" w:history="1">
        <w:r>
          <w:rPr>
            <w:rStyle w:val="aff0"/>
            <w:rFonts w:hint="eastAsia"/>
          </w:rPr>
          <w:t xml:space="preserve">10.2.1.1 </w:t>
        </w:r>
        <w:r>
          <w:rPr>
            <w:rStyle w:val="aff0"/>
            <w:rFonts w:hint="eastAsia"/>
          </w:rPr>
          <w:t>培训对象</w:t>
        </w:r>
        <w:r>
          <w:rPr>
            <w:rFonts w:hint="eastAsia"/>
          </w:rPr>
          <w:tab/>
        </w:r>
        <w:r>
          <w:rPr>
            <w:rFonts w:hint="eastAsia"/>
          </w:rPr>
          <w:fldChar w:fldCharType="begin"/>
        </w:r>
        <w:r>
          <w:rPr>
            <w:rFonts w:hint="eastAsia"/>
          </w:rPr>
          <w:instrText xml:space="preserve"> </w:instrText>
        </w:r>
        <w:r>
          <w:instrText>PAGEREF _Toc213053859 \h</w:instrText>
        </w:r>
        <w:r>
          <w:rPr>
            <w:rFonts w:hint="eastAsia"/>
          </w:rPr>
          <w:instrText xml:space="preserve"> </w:instrText>
        </w:r>
        <w:r>
          <w:rPr>
            <w:rFonts w:hint="eastAsia"/>
          </w:rPr>
        </w:r>
        <w:r>
          <w:rPr>
            <w:rFonts w:hint="eastAsia"/>
          </w:rPr>
          <w:fldChar w:fldCharType="separate"/>
        </w:r>
        <w:r>
          <w:t>258</w:t>
        </w:r>
        <w:r>
          <w:rPr>
            <w:rFonts w:hint="eastAsia"/>
          </w:rPr>
          <w:fldChar w:fldCharType="end"/>
        </w:r>
      </w:hyperlink>
    </w:p>
    <w:p w14:paraId="4E0E02D9" w14:textId="77777777" w:rsidR="009D6247" w:rsidRDefault="009D6247">
      <w:pPr>
        <w:pStyle w:val="TOC4"/>
        <w:rPr>
          <w:rFonts w:asciiTheme="minorHAnsi" w:eastAsiaTheme="minorEastAsia" w:hAnsiTheme="minorHAnsi" w:cstheme="minorBidi"/>
          <w:sz w:val="22"/>
          <w:szCs w:val="24"/>
          <w14:ligatures w14:val="standardContextual"/>
        </w:rPr>
      </w:pPr>
      <w:hyperlink w:anchor="_Toc213053860" w:history="1">
        <w:r>
          <w:rPr>
            <w:rStyle w:val="aff0"/>
            <w:rFonts w:hint="eastAsia"/>
          </w:rPr>
          <w:t xml:space="preserve">10.2.1.2 </w:t>
        </w:r>
        <w:r>
          <w:rPr>
            <w:rStyle w:val="aff0"/>
            <w:rFonts w:hint="eastAsia"/>
          </w:rPr>
          <w:t>培训内容</w:t>
        </w:r>
        <w:r>
          <w:rPr>
            <w:rFonts w:hint="eastAsia"/>
          </w:rPr>
          <w:tab/>
        </w:r>
        <w:r>
          <w:rPr>
            <w:rFonts w:hint="eastAsia"/>
          </w:rPr>
          <w:fldChar w:fldCharType="begin"/>
        </w:r>
        <w:r>
          <w:rPr>
            <w:rFonts w:hint="eastAsia"/>
          </w:rPr>
          <w:instrText xml:space="preserve"> </w:instrText>
        </w:r>
        <w:r>
          <w:instrText>PAGEREF _Toc213053860 \h</w:instrText>
        </w:r>
        <w:r>
          <w:rPr>
            <w:rFonts w:hint="eastAsia"/>
          </w:rPr>
          <w:instrText xml:space="preserve"> </w:instrText>
        </w:r>
        <w:r>
          <w:rPr>
            <w:rFonts w:hint="eastAsia"/>
          </w:rPr>
        </w:r>
        <w:r>
          <w:rPr>
            <w:rFonts w:hint="eastAsia"/>
          </w:rPr>
          <w:fldChar w:fldCharType="separate"/>
        </w:r>
        <w:r>
          <w:t>259</w:t>
        </w:r>
        <w:r>
          <w:rPr>
            <w:rFonts w:hint="eastAsia"/>
          </w:rPr>
          <w:fldChar w:fldCharType="end"/>
        </w:r>
      </w:hyperlink>
    </w:p>
    <w:p w14:paraId="0A902D5B"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61" w:history="1">
        <w:r>
          <w:rPr>
            <w:rStyle w:val="aff0"/>
            <w:rFonts w:hint="eastAsia"/>
          </w:rPr>
          <w:t xml:space="preserve">10.2.2 </w:t>
        </w:r>
        <w:r>
          <w:rPr>
            <w:rStyle w:val="aff0"/>
            <w:rFonts w:hint="eastAsia"/>
          </w:rPr>
          <w:t>培训方式</w:t>
        </w:r>
        <w:r>
          <w:rPr>
            <w:rFonts w:hint="eastAsia"/>
          </w:rPr>
          <w:tab/>
        </w:r>
        <w:r>
          <w:rPr>
            <w:rFonts w:hint="eastAsia"/>
          </w:rPr>
          <w:fldChar w:fldCharType="begin"/>
        </w:r>
        <w:r>
          <w:rPr>
            <w:rFonts w:hint="eastAsia"/>
          </w:rPr>
          <w:instrText xml:space="preserve"> </w:instrText>
        </w:r>
        <w:r>
          <w:instrText>PAGEREF _Toc213053861 \h</w:instrText>
        </w:r>
        <w:r>
          <w:rPr>
            <w:rFonts w:hint="eastAsia"/>
          </w:rPr>
          <w:instrText xml:space="preserve"> </w:instrText>
        </w:r>
        <w:r>
          <w:rPr>
            <w:rFonts w:hint="eastAsia"/>
          </w:rPr>
        </w:r>
        <w:r>
          <w:rPr>
            <w:rFonts w:hint="eastAsia"/>
          </w:rPr>
          <w:fldChar w:fldCharType="separate"/>
        </w:r>
        <w:r>
          <w:t>260</w:t>
        </w:r>
        <w:r>
          <w:rPr>
            <w:rFonts w:hint="eastAsia"/>
          </w:rPr>
          <w:fldChar w:fldCharType="end"/>
        </w:r>
      </w:hyperlink>
    </w:p>
    <w:p w14:paraId="5828AC76" w14:textId="77777777" w:rsidR="009D6247" w:rsidRDefault="009D6247">
      <w:pPr>
        <w:pStyle w:val="TOC1"/>
        <w:rPr>
          <w:rFonts w:asciiTheme="minorHAnsi" w:eastAsiaTheme="minorEastAsia" w:hAnsiTheme="minorHAnsi" w:cstheme="minorBidi"/>
          <w:b w:val="0"/>
          <w:sz w:val="22"/>
          <w:szCs w:val="24"/>
          <w14:ligatures w14:val="standardContextual"/>
        </w:rPr>
      </w:pPr>
      <w:hyperlink w:anchor="_Toc213053862" w:history="1">
        <w:r>
          <w:rPr>
            <w:rStyle w:val="aff0"/>
            <w:rFonts w:hint="eastAsia"/>
          </w:rPr>
          <w:t>第十一章</w:t>
        </w:r>
        <w:r>
          <w:rPr>
            <w:rStyle w:val="aff0"/>
            <w:rFonts w:hint="eastAsia"/>
          </w:rPr>
          <w:t xml:space="preserve"> </w:t>
        </w:r>
        <w:r>
          <w:rPr>
            <w:rStyle w:val="aff0"/>
            <w:rFonts w:hint="eastAsia"/>
          </w:rPr>
          <w:t>项目运营方案</w:t>
        </w:r>
        <w:r>
          <w:rPr>
            <w:rFonts w:hint="eastAsia"/>
          </w:rPr>
          <w:tab/>
        </w:r>
        <w:r>
          <w:rPr>
            <w:rFonts w:hint="eastAsia"/>
          </w:rPr>
          <w:fldChar w:fldCharType="begin"/>
        </w:r>
        <w:r>
          <w:rPr>
            <w:rFonts w:hint="eastAsia"/>
          </w:rPr>
          <w:instrText xml:space="preserve"> </w:instrText>
        </w:r>
        <w:r>
          <w:instrText>PAGEREF _Toc213053862 \h</w:instrText>
        </w:r>
        <w:r>
          <w:rPr>
            <w:rFonts w:hint="eastAsia"/>
          </w:rPr>
          <w:instrText xml:space="preserve"> </w:instrText>
        </w:r>
        <w:r>
          <w:rPr>
            <w:rFonts w:hint="eastAsia"/>
          </w:rPr>
        </w:r>
        <w:r>
          <w:rPr>
            <w:rFonts w:hint="eastAsia"/>
          </w:rPr>
          <w:fldChar w:fldCharType="separate"/>
        </w:r>
        <w:r>
          <w:t>261</w:t>
        </w:r>
        <w:r>
          <w:rPr>
            <w:rFonts w:hint="eastAsia"/>
          </w:rPr>
          <w:fldChar w:fldCharType="end"/>
        </w:r>
      </w:hyperlink>
    </w:p>
    <w:p w14:paraId="2B6D11BF"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63" w:history="1">
        <w:r>
          <w:rPr>
            <w:rStyle w:val="aff0"/>
            <w:rFonts w:hint="eastAsia"/>
          </w:rPr>
          <w:t xml:space="preserve">11.1 </w:t>
        </w:r>
        <w:r>
          <w:rPr>
            <w:rStyle w:val="aff0"/>
            <w:rFonts w:hint="eastAsia"/>
          </w:rPr>
          <w:t>运营模式</w:t>
        </w:r>
        <w:r>
          <w:rPr>
            <w:rFonts w:hint="eastAsia"/>
          </w:rPr>
          <w:tab/>
        </w:r>
        <w:r>
          <w:rPr>
            <w:rFonts w:hint="eastAsia"/>
          </w:rPr>
          <w:fldChar w:fldCharType="begin"/>
        </w:r>
        <w:r>
          <w:rPr>
            <w:rFonts w:hint="eastAsia"/>
          </w:rPr>
          <w:instrText xml:space="preserve"> </w:instrText>
        </w:r>
        <w:r>
          <w:instrText>PAGEREF _Toc213053863 \h</w:instrText>
        </w:r>
        <w:r>
          <w:rPr>
            <w:rFonts w:hint="eastAsia"/>
          </w:rPr>
          <w:instrText xml:space="preserve"> </w:instrText>
        </w:r>
        <w:r>
          <w:rPr>
            <w:rFonts w:hint="eastAsia"/>
          </w:rPr>
        </w:r>
        <w:r>
          <w:rPr>
            <w:rFonts w:hint="eastAsia"/>
          </w:rPr>
          <w:fldChar w:fldCharType="separate"/>
        </w:r>
        <w:r>
          <w:t>261</w:t>
        </w:r>
        <w:r>
          <w:rPr>
            <w:rFonts w:hint="eastAsia"/>
          </w:rPr>
          <w:fldChar w:fldCharType="end"/>
        </w:r>
      </w:hyperlink>
    </w:p>
    <w:p w14:paraId="124E8EED"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64" w:history="1">
        <w:r>
          <w:rPr>
            <w:rStyle w:val="aff0"/>
            <w:rFonts w:hint="eastAsia"/>
          </w:rPr>
          <w:t xml:space="preserve">11.2 </w:t>
        </w:r>
        <w:r>
          <w:rPr>
            <w:rStyle w:val="aff0"/>
            <w:rFonts w:hint="eastAsia"/>
          </w:rPr>
          <w:t>运营组织方案</w:t>
        </w:r>
        <w:r>
          <w:rPr>
            <w:rFonts w:hint="eastAsia"/>
          </w:rPr>
          <w:tab/>
        </w:r>
        <w:r>
          <w:rPr>
            <w:rFonts w:hint="eastAsia"/>
          </w:rPr>
          <w:fldChar w:fldCharType="begin"/>
        </w:r>
        <w:r>
          <w:rPr>
            <w:rFonts w:hint="eastAsia"/>
          </w:rPr>
          <w:instrText xml:space="preserve"> </w:instrText>
        </w:r>
        <w:r>
          <w:instrText>PAGEREF _Toc213053864 \h</w:instrText>
        </w:r>
        <w:r>
          <w:rPr>
            <w:rFonts w:hint="eastAsia"/>
          </w:rPr>
          <w:instrText xml:space="preserve"> </w:instrText>
        </w:r>
        <w:r>
          <w:rPr>
            <w:rFonts w:hint="eastAsia"/>
          </w:rPr>
        </w:r>
        <w:r>
          <w:rPr>
            <w:rFonts w:hint="eastAsia"/>
          </w:rPr>
          <w:fldChar w:fldCharType="separate"/>
        </w:r>
        <w:r>
          <w:t>261</w:t>
        </w:r>
        <w:r>
          <w:rPr>
            <w:rFonts w:hint="eastAsia"/>
          </w:rPr>
          <w:fldChar w:fldCharType="end"/>
        </w:r>
      </w:hyperlink>
    </w:p>
    <w:p w14:paraId="6ACDD8F6"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65" w:history="1">
        <w:r>
          <w:rPr>
            <w:rStyle w:val="aff0"/>
            <w:rFonts w:hint="eastAsia"/>
          </w:rPr>
          <w:t xml:space="preserve">11.2.1 </w:t>
        </w:r>
        <w:r>
          <w:rPr>
            <w:rStyle w:val="aff0"/>
            <w:rFonts w:hint="eastAsia"/>
          </w:rPr>
          <w:t>主体协同</w:t>
        </w:r>
        <w:r>
          <w:rPr>
            <w:rFonts w:hint="eastAsia"/>
          </w:rPr>
          <w:tab/>
        </w:r>
        <w:r>
          <w:rPr>
            <w:rFonts w:hint="eastAsia"/>
          </w:rPr>
          <w:fldChar w:fldCharType="begin"/>
        </w:r>
        <w:r>
          <w:rPr>
            <w:rFonts w:hint="eastAsia"/>
          </w:rPr>
          <w:instrText xml:space="preserve"> </w:instrText>
        </w:r>
        <w:r>
          <w:instrText>PAGEREF _Toc213053865 \h</w:instrText>
        </w:r>
        <w:r>
          <w:rPr>
            <w:rFonts w:hint="eastAsia"/>
          </w:rPr>
          <w:instrText xml:space="preserve"> </w:instrText>
        </w:r>
        <w:r>
          <w:rPr>
            <w:rFonts w:hint="eastAsia"/>
          </w:rPr>
        </w:r>
        <w:r>
          <w:rPr>
            <w:rFonts w:hint="eastAsia"/>
          </w:rPr>
          <w:fldChar w:fldCharType="separate"/>
        </w:r>
        <w:r>
          <w:t>261</w:t>
        </w:r>
        <w:r>
          <w:rPr>
            <w:rFonts w:hint="eastAsia"/>
          </w:rPr>
          <w:fldChar w:fldCharType="end"/>
        </w:r>
      </w:hyperlink>
    </w:p>
    <w:p w14:paraId="76093E6A"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66" w:history="1">
        <w:r>
          <w:rPr>
            <w:rStyle w:val="aff0"/>
            <w:rFonts w:hint="eastAsia"/>
          </w:rPr>
          <w:t xml:space="preserve">11.2.2 </w:t>
        </w:r>
        <w:r>
          <w:rPr>
            <w:rStyle w:val="aff0"/>
            <w:rFonts w:hint="eastAsia"/>
          </w:rPr>
          <w:t>组织流程</w:t>
        </w:r>
        <w:r>
          <w:rPr>
            <w:rFonts w:hint="eastAsia"/>
          </w:rPr>
          <w:tab/>
        </w:r>
        <w:r>
          <w:rPr>
            <w:rFonts w:hint="eastAsia"/>
          </w:rPr>
          <w:fldChar w:fldCharType="begin"/>
        </w:r>
        <w:r>
          <w:rPr>
            <w:rFonts w:hint="eastAsia"/>
          </w:rPr>
          <w:instrText xml:space="preserve"> </w:instrText>
        </w:r>
        <w:r>
          <w:instrText>PAGEREF _Toc213053866 \h</w:instrText>
        </w:r>
        <w:r>
          <w:rPr>
            <w:rFonts w:hint="eastAsia"/>
          </w:rPr>
          <w:instrText xml:space="preserve"> </w:instrText>
        </w:r>
        <w:r>
          <w:rPr>
            <w:rFonts w:hint="eastAsia"/>
          </w:rPr>
        </w:r>
        <w:r>
          <w:rPr>
            <w:rFonts w:hint="eastAsia"/>
          </w:rPr>
          <w:fldChar w:fldCharType="separate"/>
        </w:r>
        <w:r>
          <w:t>261</w:t>
        </w:r>
        <w:r>
          <w:rPr>
            <w:rFonts w:hint="eastAsia"/>
          </w:rPr>
          <w:fldChar w:fldCharType="end"/>
        </w:r>
      </w:hyperlink>
    </w:p>
    <w:p w14:paraId="5BAC5BD2"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67" w:history="1">
        <w:r>
          <w:rPr>
            <w:rStyle w:val="aff0"/>
            <w:rFonts w:hint="eastAsia"/>
          </w:rPr>
          <w:t xml:space="preserve">11.3 </w:t>
        </w:r>
        <w:r>
          <w:rPr>
            <w:rStyle w:val="aff0"/>
            <w:rFonts w:hint="eastAsia"/>
          </w:rPr>
          <w:t>安全保障方案</w:t>
        </w:r>
        <w:r>
          <w:rPr>
            <w:rFonts w:hint="eastAsia"/>
          </w:rPr>
          <w:tab/>
        </w:r>
        <w:r>
          <w:rPr>
            <w:rFonts w:hint="eastAsia"/>
          </w:rPr>
          <w:fldChar w:fldCharType="begin"/>
        </w:r>
        <w:r>
          <w:rPr>
            <w:rFonts w:hint="eastAsia"/>
          </w:rPr>
          <w:instrText xml:space="preserve"> </w:instrText>
        </w:r>
        <w:r>
          <w:instrText>PAGEREF _Toc213053867 \h</w:instrText>
        </w:r>
        <w:r>
          <w:rPr>
            <w:rFonts w:hint="eastAsia"/>
          </w:rPr>
          <w:instrText xml:space="preserve"> </w:instrText>
        </w:r>
        <w:r>
          <w:rPr>
            <w:rFonts w:hint="eastAsia"/>
          </w:rPr>
        </w:r>
        <w:r>
          <w:rPr>
            <w:rFonts w:hint="eastAsia"/>
          </w:rPr>
          <w:fldChar w:fldCharType="separate"/>
        </w:r>
        <w:r>
          <w:t>262</w:t>
        </w:r>
        <w:r>
          <w:rPr>
            <w:rFonts w:hint="eastAsia"/>
          </w:rPr>
          <w:fldChar w:fldCharType="end"/>
        </w:r>
      </w:hyperlink>
    </w:p>
    <w:p w14:paraId="7E4B761B"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68" w:history="1">
        <w:r>
          <w:rPr>
            <w:rStyle w:val="aff0"/>
            <w:rFonts w:hint="eastAsia"/>
          </w:rPr>
          <w:t xml:space="preserve">11.3.1 </w:t>
        </w:r>
        <w:r>
          <w:rPr>
            <w:rStyle w:val="aff0"/>
            <w:rFonts w:hint="eastAsia"/>
          </w:rPr>
          <w:t>建设与检查主体</w:t>
        </w:r>
        <w:r>
          <w:rPr>
            <w:rFonts w:hint="eastAsia"/>
          </w:rPr>
          <w:tab/>
        </w:r>
        <w:r>
          <w:rPr>
            <w:rFonts w:hint="eastAsia"/>
          </w:rPr>
          <w:fldChar w:fldCharType="begin"/>
        </w:r>
        <w:r>
          <w:rPr>
            <w:rFonts w:hint="eastAsia"/>
          </w:rPr>
          <w:instrText xml:space="preserve"> </w:instrText>
        </w:r>
        <w:r>
          <w:instrText>PAGEREF _Toc213053868 \h</w:instrText>
        </w:r>
        <w:r>
          <w:rPr>
            <w:rFonts w:hint="eastAsia"/>
          </w:rPr>
          <w:instrText xml:space="preserve"> </w:instrText>
        </w:r>
        <w:r>
          <w:rPr>
            <w:rFonts w:hint="eastAsia"/>
          </w:rPr>
        </w:r>
        <w:r>
          <w:rPr>
            <w:rFonts w:hint="eastAsia"/>
          </w:rPr>
          <w:fldChar w:fldCharType="separate"/>
        </w:r>
        <w:r>
          <w:t>262</w:t>
        </w:r>
        <w:r>
          <w:rPr>
            <w:rFonts w:hint="eastAsia"/>
          </w:rPr>
          <w:fldChar w:fldCharType="end"/>
        </w:r>
      </w:hyperlink>
    </w:p>
    <w:p w14:paraId="2FFEDC73"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69" w:history="1">
        <w:r>
          <w:rPr>
            <w:rStyle w:val="aff0"/>
            <w:rFonts w:hint="eastAsia"/>
          </w:rPr>
          <w:t xml:space="preserve">11.3.2 </w:t>
        </w:r>
        <w:r>
          <w:rPr>
            <w:rStyle w:val="aff0"/>
            <w:rFonts w:hint="eastAsia"/>
          </w:rPr>
          <w:t>保障依据与重点</w:t>
        </w:r>
        <w:r>
          <w:rPr>
            <w:rFonts w:hint="eastAsia"/>
          </w:rPr>
          <w:tab/>
        </w:r>
        <w:r>
          <w:rPr>
            <w:rFonts w:hint="eastAsia"/>
          </w:rPr>
          <w:fldChar w:fldCharType="begin"/>
        </w:r>
        <w:r>
          <w:rPr>
            <w:rFonts w:hint="eastAsia"/>
          </w:rPr>
          <w:instrText xml:space="preserve"> </w:instrText>
        </w:r>
        <w:r>
          <w:instrText>PAGEREF _Toc213053869 \h</w:instrText>
        </w:r>
        <w:r>
          <w:rPr>
            <w:rFonts w:hint="eastAsia"/>
          </w:rPr>
          <w:instrText xml:space="preserve"> </w:instrText>
        </w:r>
        <w:r>
          <w:rPr>
            <w:rFonts w:hint="eastAsia"/>
          </w:rPr>
        </w:r>
        <w:r>
          <w:rPr>
            <w:rFonts w:hint="eastAsia"/>
          </w:rPr>
          <w:fldChar w:fldCharType="separate"/>
        </w:r>
        <w:r>
          <w:t>262</w:t>
        </w:r>
        <w:r>
          <w:rPr>
            <w:rFonts w:hint="eastAsia"/>
          </w:rPr>
          <w:fldChar w:fldCharType="end"/>
        </w:r>
      </w:hyperlink>
    </w:p>
    <w:p w14:paraId="5F5BFE51"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70" w:history="1">
        <w:r>
          <w:rPr>
            <w:rStyle w:val="aff0"/>
            <w:rFonts w:hint="eastAsia"/>
          </w:rPr>
          <w:t xml:space="preserve">11.4 </w:t>
        </w:r>
        <w:r>
          <w:rPr>
            <w:rStyle w:val="aff0"/>
            <w:rFonts w:hint="eastAsia"/>
          </w:rPr>
          <w:t>绩效管理方案</w:t>
        </w:r>
        <w:r>
          <w:rPr>
            <w:rFonts w:hint="eastAsia"/>
          </w:rPr>
          <w:tab/>
        </w:r>
        <w:r>
          <w:rPr>
            <w:rFonts w:hint="eastAsia"/>
          </w:rPr>
          <w:fldChar w:fldCharType="begin"/>
        </w:r>
        <w:r>
          <w:rPr>
            <w:rFonts w:hint="eastAsia"/>
          </w:rPr>
          <w:instrText xml:space="preserve"> </w:instrText>
        </w:r>
        <w:r>
          <w:instrText>PAGEREF _Toc213053870 \h</w:instrText>
        </w:r>
        <w:r>
          <w:rPr>
            <w:rFonts w:hint="eastAsia"/>
          </w:rPr>
          <w:instrText xml:space="preserve"> </w:instrText>
        </w:r>
        <w:r>
          <w:rPr>
            <w:rFonts w:hint="eastAsia"/>
          </w:rPr>
        </w:r>
        <w:r>
          <w:rPr>
            <w:rFonts w:hint="eastAsia"/>
          </w:rPr>
          <w:fldChar w:fldCharType="separate"/>
        </w:r>
        <w:r>
          <w:t>262</w:t>
        </w:r>
        <w:r>
          <w:rPr>
            <w:rFonts w:hint="eastAsia"/>
          </w:rPr>
          <w:fldChar w:fldCharType="end"/>
        </w:r>
      </w:hyperlink>
    </w:p>
    <w:p w14:paraId="673861C2"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71" w:history="1">
        <w:r>
          <w:rPr>
            <w:rStyle w:val="aff0"/>
            <w:rFonts w:hint="eastAsia"/>
          </w:rPr>
          <w:t xml:space="preserve">11.4.1 </w:t>
        </w:r>
        <w:r>
          <w:rPr>
            <w:rStyle w:val="aff0"/>
            <w:rFonts w:hint="eastAsia"/>
          </w:rPr>
          <w:t>绩效目标</w:t>
        </w:r>
        <w:r>
          <w:rPr>
            <w:rFonts w:hint="eastAsia"/>
          </w:rPr>
          <w:tab/>
        </w:r>
        <w:r>
          <w:rPr>
            <w:rFonts w:hint="eastAsia"/>
          </w:rPr>
          <w:fldChar w:fldCharType="begin"/>
        </w:r>
        <w:r>
          <w:rPr>
            <w:rFonts w:hint="eastAsia"/>
          </w:rPr>
          <w:instrText xml:space="preserve"> </w:instrText>
        </w:r>
        <w:r>
          <w:instrText>PAGEREF _Toc213053871 \h</w:instrText>
        </w:r>
        <w:r>
          <w:rPr>
            <w:rFonts w:hint="eastAsia"/>
          </w:rPr>
          <w:instrText xml:space="preserve"> </w:instrText>
        </w:r>
        <w:r>
          <w:rPr>
            <w:rFonts w:hint="eastAsia"/>
          </w:rPr>
        </w:r>
        <w:r>
          <w:rPr>
            <w:rFonts w:hint="eastAsia"/>
          </w:rPr>
          <w:fldChar w:fldCharType="separate"/>
        </w:r>
        <w:r>
          <w:t>262</w:t>
        </w:r>
        <w:r>
          <w:rPr>
            <w:rFonts w:hint="eastAsia"/>
          </w:rPr>
          <w:fldChar w:fldCharType="end"/>
        </w:r>
      </w:hyperlink>
    </w:p>
    <w:p w14:paraId="790B44BC"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72" w:history="1">
        <w:r>
          <w:rPr>
            <w:rStyle w:val="aff0"/>
            <w:rFonts w:hint="eastAsia"/>
          </w:rPr>
          <w:t xml:space="preserve">11.4.2 </w:t>
        </w:r>
        <w:r>
          <w:rPr>
            <w:rStyle w:val="aff0"/>
            <w:rFonts w:hint="eastAsia"/>
          </w:rPr>
          <w:t>考核与优化</w:t>
        </w:r>
        <w:r>
          <w:rPr>
            <w:rFonts w:hint="eastAsia"/>
          </w:rPr>
          <w:tab/>
        </w:r>
        <w:r>
          <w:rPr>
            <w:rFonts w:hint="eastAsia"/>
          </w:rPr>
          <w:fldChar w:fldCharType="begin"/>
        </w:r>
        <w:r>
          <w:rPr>
            <w:rFonts w:hint="eastAsia"/>
          </w:rPr>
          <w:instrText xml:space="preserve"> </w:instrText>
        </w:r>
        <w:r>
          <w:instrText>PAGEREF _Toc213053872 \h</w:instrText>
        </w:r>
        <w:r>
          <w:rPr>
            <w:rFonts w:hint="eastAsia"/>
          </w:rPr>
          <w:instrText xml:space="preserve"> </w:instrText>
        </w:r>
        <w:r>
          <w:rPr>
            <w:rFonts w:hint="eastAsia"/>
          </w:rPr>
        </w:r>
        <w:r>
          <w:rPr>
            <w:rFonts w:hint="eastAsia"/>
          </w:rPr>
          <w:fldChar w:fldCharType="separate"/>
        </w:r>
        <w:r>
          <w:t>262</w:t>
        </w:r>
        <w:r>
          <w:rPr>
            <w:rFonts w:hint="eastAsia"/>
          </w:rPr>
          <w:fldChar w:fldCharType="end"/>
        </w:r>
      </w:hyperlink>
    </w:p>
    <w:p w14:paraId="4058EAC4" w14:textId="77777777" w:rsidR="009D6247" w:rsidRDefault="009D6247">
      <w:pPr>
        <w:pStyle w:val="TOC1"/>
        <w:rPr>
          <w:rFonts w:asciiTheme="minorHAnsi" w:eastAsiaTheme="minorEastAsia" w:hAnsiTheme="minorHAnsi" w:cstheme="minorBidi"/>
          <w:b w:val="0"/>
          <w:sz w:val="22"/>
          <w:szCs w:val="24"/>
          <w14:ligatures w14:val="standardContextual"/>
        </w:rPr>
      </w:pPr>
      <w:hyperlink w:anchor="_Toc213053873" w:history="1">
        <w:r>
          <w:rPr>
            <w:rStyle w:val="aff0"/>
            <w:rFonts w:hint="eastAsia"/>
          </w:rPr>
          <w:t>第十二章</w:t>
        </w:r>
        <w:r>
          <w:rPr>
            <w:rStyle w:val="aff0"/>
            <w:rFonts w:hint="eastAsia"/>
          </w:rPr>
          <w:t xml:space="preserve"> </w:t>
        </w:r>
        <w:r>
          <w:rPr>
            <w:rStyle w:val="aff0"/>
            <w:rFonts w:hint="eastAsia"/>
          </w:rPr>
          <w:t>项目投融资与财务方案</w:t>
        </w:r>
        <w:r>
          <w:rPr>
            <w:rFonts w:hint="eastAsia"/>
          </w:rPr>
          <w:tab/>
        </w:r>
        <w:r>
          <w:rPr>
            <w:rFonts w:hint="eastAsia"/>
          </w:rPr>
          <w:fldChar w:fldCharType="begin"/>
        </w:r>
        <w:r>
          <w:rPr>
            <w:rFonts w:hint="eastAsia"/>
          </w:rPr>
          <w:instrText xml:space="preserve"> </w:instrText>
        </w:r>
        <w:r>
          <w:instrText>PAGEREF _Toc213053873 \h</w:instrText>
        </w:r>
        <w:r>
          <w:rPr>
            <w:rFonts w:hint="eastAsia"/>
          </w:rPr>
          <w:instrText xml:space="preserve"> </w:instrText>
        </w:r>
        <w:r>
          <w:rPr>
            <w:rFonts w:hint="eastAsia"/>
          </w:rPr>
        </w:r>
        <w:r>
          <w:rPr>
            <w:rFonts w:hint="eastAsia"/>
          </w:rPr>
          <w:fldChar w:fldCharType="separate"/>
        </w:r>
        <w:r>
          <w:t>263</w:t>
        </w:r>
        <w:r>
          <w:rPr>
            <w:rFonts w:hint="eastAsia"/>
          </w:rPr>
          <w:fldChar w:fldCharType="end"/>
        </w:r>
      </w:hyperlink>
    </w:p>
    <w:p w14:paraId="2E332E75"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74" w:history="1">
        <w:r>
          <w:rPr>
            <w:rStyle w:val="aff0"/>
            <w:rFonts w:hint="eastAsia"/>
          </w:rPr>
          <w:t xml:space="preserve">12.1 </w:t>
        </w:r>
        <w:r>
          <w:rPr>
            <w:rStyle w:val="aff0"/>
            <w:rFonts w:hint="eastAsia"/>
          </w:rPr>
          <w:t>投资方案</w:t>
        </w:r>
        <w:r>
          <w:rPr>
            <w:rFonts w:hint="eastAsia"/>
          </w:rPr>
          <w:tab/>
        </w:r>
        <w:r>
          <w:rPr>
            <w:rFonts w:hint="eastAsia"/>
          </w:rPr>
          <w:fldChar w:fldCharType="begin"/>
        </w:r>
        <w:r>
          <w:rPr>
            <w:rFonts w:hint="eastAsia"/>
          </w:rPr>
          <w:instrText xml:space="preserve"> </w:instrText>
        </w:r>
        <w:r>
          <w:instrText>PAGEREF _Toc213053874 \h</w:instrText>
        </w:r>
        <w:r>
          <w:rPr>
            <w:rFonts w:hint="eastAsia"/>
          </w:rPr>
          <w:instrText xml:space="preserve"> </w:instrText>
        </w:r>
        <w:r>
          <w:rPr>
            <w:rFonts w:hint="eastAsia"/>
          </w:rPr>
        </w:r>
        <w:r>
          <w:rPr>
            <w:rFonts w:hint="eastAsia"/>
          </w:rPr>
          <w:fldChar w:fldCharType="separate"/>
        </w:r>
        <w:r>
          <w:t>263</w:t>
        </w:r>
        <w:r>
          <w:rPr>
            <w:rFonts w:hint="eastAsia"/>
          </w:rPr>
          <w:fldChar w:fldCharType="end"/>
        </w:r>
      </w:hyperlink>
    </w:p>
    <w:p w14:paraId="7C89FC64"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75" w:history="1">
        <w:r>
          <w:rPr>
            <w:rStyle w:val="aff0"/>
            <w:rFonts w:hint="eastAsia"/>
          </w:rPr>
          <w:t xml:space="preserve">12.2 </w:t>
        </w:r>
        <w:r>
          <w:rPr>
            <w:rStyle w:val="aff0"/>
            <w:rFonts w:hint="eastAsia"/>
          </w:rPr>
          <w:t>收益测算</w:t>
        </w:r>
        <w:r>
          <w:rPr>
            <w:rFonts w:hint="eastAsia"/>
          </w:rPr>
          <w:tab/>
        </w:r>
        <w:r>
          <w:rPr>
            <w:rFonts w:hint="eastAsia"/>
          </w:rPr>
          <w:fldChar w:fldCharType="begin"/>
        </w:r>
        <w:r>
          <w:rPr>
            <w:rFonts w:hint="eastAsia"/>
          </w:rPr>
          <w:instrText xml:space="preserve"> </w:instrText>
        </w:r>
        <w:r>
          <w:instrText>PAGEREF _Toc213053875 \h</w:instrText>
        </w:r>
        <w:r>
          <w:rPr>
            <w:rFonts w:hint="eastAsia"/>
          </w:rPr>
          <w:instrText xml:space="preserve"> </w:instrText>
        </w:r>
        <w:r>
          <w:rPr>
            <w:rFonts w:hint="eastAsia"/>
          </w:rPr>
        </w:r>
        <w:r>
          <w:rPr>
            <w:rFonts w:hint="eastAsia"/>
          </w:rPr>
          <w:fldChar w:fldCharType="separate"/>
        </w:r>
        <w:r>
          <w:t>264</w:t>
        </w:r>
        <w:r>
          <w:rPr>
            <w:rFonts w:hint="eastAsia"/>
          </w:rPr>
          <w:fldChar w:fldCharType="end"/>
        </w:r>
      </w:hyperlink>
    </w:p>
    <w:p w14:paraId="54A489E1" w14:textId="77777777" w:rsidR="009D6247" w:rsidRDefault="009D6247">
      <w:pPr>
        <w:pStyle w:val="TOC1"/>
        <w:rPr>
          <w:rFonts w:asciiTheme="minorHAnsi" w:eastAsiaTheme="minorEastAsia" w:hAnsiTheme="minorHAnsi" w:cstheme="minorBidi"/>
          <w:b w:val="0"/>
          <w:sz w:val="22"/>
          <w:szCs w:val="24"/>
          <w14:ligatures w14:val="standardContextual"/>
        </w:rPr>
      </w:pPr>
      <w:hyperlink w:anchor="_Toc213053876" w:history="1">
        <w:r>
          <w:rPr>
            <w:rStyle w:val="aff0"/>
            <w:rFonts w:hint="eastAsia"/>
          </w:rPr>
          <w:t>第十三章</w:t>
        </w:r>
        <w:r>
          <w:rPr>
            <w:rStyle w:val="aff0"/>
            <w:rFonts w:hint="eastAsia"/>
          </w:rPr>
          <w:t xml:space="preserve"> </w:t>
        </w:r>
        <w:r>
          <w:rPr>
            <w:rStyle w:val="aff0"/>
            <w:rFonts w:hint="eastAsia"/>
          </w:rPr>
          <w:t>项目实施进度</w:t>
        </w:r>
        <w:r>
          <w:rPr>
            <w:rFonts w:hint="eastAsia"/>
          </w:rPr>
          <w:tab/>
        </w:r>
        <w:r>
          <w:rPr>
            <w:rFonts w:hint="eastAsia"/>
          </w:rPr>
          <w:fldChar w:fldCharType="begin"/>
        </w:r>
        <w:r>
          <w:rPr>
            <w:rFonts w:hint="eastAsia"/>
          </w:rPr>
          <w:instrText xml:space="preserve"> </w:instrText>
        </w:r>
        <w:r>
          <w:instrText>PAGEREF _Toc213053876 \h</w:instrText>
        </w:r>
        <w:r>
          <w:rPr>
            <w:rFonts w:hint="eastAsia"/>
          </w:rPr>
          <w:instrText xml:space="preserve"> </w:instrText>
        </w:r>
        <w:r>
          <w:rPr>
            <w:rFonts w:hint="eastAsia"/>
          </w:rPr>
        </w:r>
        <w:r>
          <w:rPr>
            <w:rFonts w:hint="eastAsia"/>
          </w:rPr>
          <w:fldChar w:fldCharType="separate"/>
        </w:r>
        <w:r>
          <w:t>267</w:t>
        </w:r>
        <w:r>
          <w:rPr>
            <w:rFonts w:hint="eastAsia"/>
          </w:rPr>
          <w:fldChar w:fldCharType="end"/>
        </w:r>
      </w:hyperlink>
    </w:p>
    <w:p w14:paraId="474A58D3"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77" w:history="1">
        <w:r>
          <w:rPr>
            <w:rStyle w:val="aff0"/>
            <w:rFonts w:hint="eastAsia"/>
          </w:rPr>
          <w:t xml:space="preserve">13.1 </w:t>
        </w:r>
        <w:r>
          <w:rPr>
            <w:rStyle w:val="aff0"/>
            <w:rFonts w:hint="eastAsia"/>
          </w:rPr>
          <w:t>项目进度计划安排</w:t>
        </w:r>
        <w:r>
          <w:rPr>
            <w:rFonts w:hint="eastAsia"/>
          </w:rPr>
          <w:tab/>
        </w:r>
        <w:r>
          <w:rPr>
            <w:rFonts w:hint="eastAsia"/>
          </w:rPr>
          <w:fldChar w:fldCharType="begin"/>
        </w:r>
        <w:r>
          <w:rPr>
            <w:rFonts w:hint="eastAsia"/>
          </w:rPr>
          <w:instrText xml:space="preserve"> </w:instrText>
        </w:r>
        <w:r>
          <w:instrText>PAGEREF _Toc213053877 \h</w:instrText>
        </w:r>
        <w:r>
          <w:rPr>
            <w:rFonts w:hint="eastAsia"/>
          </w:rPr>
          <w:instrText xml:space="preserve"> </w:instrText>
        </w:r>
        <w:r>
          <w:rPr>
            <w:rFonts w:hint="eastAsia"/>
          </w:rPr>
        </w:r>
        <w:r>
          <w:rPr>
            <w:rFonts w:hint="eastAsia"/>
          </w:rPr>
          <w:fldChar w:fldCharType="separate"/>
        </w:r>
        <w:r>
          <w:t>267</w:t>
        </w:r>
        <w:r>
          <w:rPr>
            <w:rFonts w:hint="eastAsia"/>
          </w:rPr>
          <w:fldChar w:fldCharType="end"/>
        </w:r>
      </w:hyperlink>
    </w:p>
    <w:p w14:paraId="0A3E7990"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78" w:history="1">
        <w:r>
          <w:rPr>
            <w:rStyle w:val="aff0"/>
            <w:rFonts w:hint="eastAsia"/>
          </w:rPr>
          <w:t>13.2 2025</w:t>
        </w:r>
        <w:r>
          <w:rPr>
            <w:rStyle w:val="aff0"/>
            <w:rFonts w:hint="eastAsia"/>
          </w:rPr>
          <w:t>年建设目标</w:t>
        </w:r>
        <w:r>
          <w:rPr>
            <w:rFonts w:hint="eastAsia"/>
          </w:rPr>
          <w:tab/>
        </w:r>
        <w:r>
          <w:rPr>
            <w:rFonts w:hint="eastAsia"/>
          </w:rPr>
          <w:fldChar w:fldCharType="begin"/>
        </w:r>
        <w:r>
          <w:rPr>
            <w:rFonts w:hint="eastAsia"/>
          </w:rPr>
          <w:instrText xml:space="preserve"> </w:instrText>
        </w:r>
        <w:r>
          <w:instrText>PAGEREF _Toc213053878 \h</w:instrText>
        </w:r>
        <w:r>
          <w:rPr>
            <w:rFonts w:hint="eastAsia"/>
          </w:rPr>
          <w:instrText xml:space="preserve"> </w:instrText>
        </w:r>
        <w:r>
          <w:rPr>
            <w:rFonts w:hint="eastAsia"/>
          </w:rPr>
        </w:r>
        <w:r>
          <w:rPr>
            <w:rFonts w:hint="eastAsia"/>
          </w:rPr>
          <w:fldChar w:fldCharType="separate"/>
        </w:r>
        <w:r>
          <w:t>267</w:t>
        </w:r>
        <w:r>
          <w:rPr>
            <w:rFonts w:hint="eastAsia"/>
          </w:rPr>
          <w:fldChar w:fldCharType="end"/>
        </w:r>
      </w:hyperlink>
    </w:p>
    <w:p w14:paraId="19CA33CD"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79" w:history="1">
        <w:r>
          <w:rPr>
            <w:rStyle w:val="aff0"/>
            <w:rFonts w:hint="eastAsia"/>
          </w:rPr>
          <w:t>13.3 2026</w:t>
        </w:r>
        <w:r>
          <w:rPr>
            <w:rStyle w:val="aff0"/>
            <w:rFonts w:hint="eastAsia"/>
          </w:rPr>
          <w:t>年建设目标</w:t>
        </w:r>
        <w:r>
          <w:rPr>
            <w:rFonts w:hint="eastAsia"/>
          </w:rPr>
          <w:tab/>
        </w:r>
        <w:r>
          <w:rPr>
            <w:rFonts w:hint="eastAsia"/>
          </w:rPr>
          <w:fldChar w:fldCharType="begin"/>
        </w:r>
        <w:r>
          <w:rPr>
            <w:rFonts w:hint="eastAsia"/>
          </w:rPr>
          <w:instrText xml:space="preserve"> </w:instrText>
        </w:r>
        <w:r>
          <w:instrText>PAGEREF _Toc213053879 \h</w:instrText>
        </w:r>
        <w:r>
          <w:rPr>
            <w:rFonts w:hint="eastAsia"/>
          </w:rPr>
          <w:instrText xml:space="preserve"> </w:instrText>
        </w:r>
        <w:r>
          <w:rPr>
            <w:rFonts w:hint="eastAsia"/>
          </w:rPr>
        </w:r>
        <w:r>
          <w:rPr>
            <w:rFonts w:hint="eastAsia"/>
          </w:rPr>
          <w:fldChar w:fldCharType="separate"/>
        </w:r>
        <w:r>
          <w:t>268</w:t>
        </w:r>
        <w:r>
          <w:rPr>
            <w:rFonts w:hint="eastAsia"/>
          </w:rPr>
          <w:fldChar w:fldCharType="end"/>
        </w:r>
      </w:hyperlink>
    </w:p>
    <w:p w14:paraId="7D31F292"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80" w:history="1">
        <w:r>
          <w:rPr>
            <w:rStyle w:val="aff0"/>
            <w:rFonts w:hint="eastAsia"/>
          </w:rPr>
          <w:t xml:space="preserve">13.4 </w:t>
        </w:r>
        <w:r>
          <w:rPr>
            <w:rStyle w:val="aff0"/>
            <w:rFonts w:hint="eastAsia"/>
          </w:rPr>
          <w:t>试运行</w:t>
        </w:r>
        <w:r>
          <w:rPr>
            <w:rFonts w:hint="eastAsia"/>
          </w:rPr>
          <w:tab/>
        </w:r>
        <w:r>
          <w:rPr>
            <w:rFonts w:hint="eastAsia"/>
          </w:rPr>
          <w:fldChar w:fldCharType="begin"/>
        </w:r>
        <w:r>
          <w:rPr>
            <w:rFonts w:hint="eastAsia"/>
          </w:rPr>
          <w:instrText xml:space="preserve"> </w:instrText>
        </w:r>
        <w:r>
          <w:instrText>PAGEREF _Toc213053880 \h</w:instrText>
        </w:r>
        <w:r>
          <w:rPr>
            <w:rFonts w:hint="eastAsia"/>
          </w:rPr>
          <w:instrText xml:space="preserve"> </w:instrText>
        </w:r>
        <w:r>
          <w:rPr>
            <w:rFonts w:hint="eastAsia"/>
          </w:rPr>
        </w:r>
        <w:r>
          <w:rPr>
            <w:rFonts w:hint="eastAsia"/>
          </w:rPr>
          <w:fldChar w:fldCharType="separate"/>
        </w:r>
        <w:r>
          <w:t>270</w:t>
        </w:r>
        <w:r>
          <w:rPr>
            <w:rFonts w:hint="eastAsia"/>
          </w:rPr>
          <w:fldChar w:fldCharType="end"/>
        </w:r>
      </w:hyperlink>
    </w:p>
    <w:p w14:paraId="0033C69A" w14:textId="77777777" w:rsidR="009D6247" w:rsidRDefault="009D6247">
      <w:pPr>
        <w:pStyle w:val="TOC1"/>
        <w:rPr>
          <w:rFonts w:asciiTheme="minorHAnsi" w:eastAsiaTheme="minorEastAsia" w:hAnsiTheme="minorHAnsi" w:cstheme="minorBidi"/>
          <w:b w:val="0"/>
          <w:sz w:val="22"/>
          <w:szCs w:val="24"/>
          <w14:ligatures w14:val="standardContextual"/>
        </w:rPr>
      </w:pPr>
      <w:hyperlink w:anchor="_Toc213053881" w:history="1">
        <w:r>
          <w:rPr>
            <w:rStyle w:val="aff0"/>
            <w:rFonts w:hint="eastAsia"/>
          </w:rPr>
          <w:t>第十四章</w:t>
        </w:r>
        <w:r>
          <w:rPr>
            <w:rStyle w:val="aff0"/>
            <w:rFonts w:hint="eastAsia"/>
          </w:rPr>
          <w:t xml:space="preserve"> </w:t>
        </w:r>
        <w:r>
          <w:rPr>
            <w:rStyle w:val="aff0"/>
            <w:rFonts w:hint="eastAsia"/>
          </w:rPr>
          <w:t>项目风险管控方案</w:t>
        </w:r>
        <w:r>
          <w:rPr>
            <w:rFonts w:hint="eastAsia"/>
          </w:rPr>
          <w:tab/>
        </w:r>
        <w:r>
          <w:rPr>
            <w:rFonts w:hint="eastAsia"/>
          </w:rPr>
          <w:fldChar w:fldCharType="begin"/>
        </w:r>
        <w:r>
          <w:rPr>
            <w:rFonts w:hint="eastAsia"/>
          </w:rPr>
          <w:instrText xml:space="preserve"> </w:instrText>
        </w:r>
        <w:r>
          <w:instrText>PAGEREF _Toc213053881 \h</w:instrText>
        </w:r>
        <w:r>
          <w:rPr>
            <w:rFonts w:hint="eastAsia"/>
          </w:rPr>
          <w:instrText xml:space="preserve"> </w:instrText>
        </w:r>
        <w:r>
          <w:rPr>
            <w:rFonts w:hint="eastAsia"/>
          </w:rPr>
        </w:r>
        <w:r>
          <w:rPr>
            <w:rFonts w:hint="eastAsia"/>
          </w:rPr>
          <w:fldChar w:fldCharType="separate"/>
        </w:r>
        <w:r>
          <w:t>271</w:t>
        </w:r>
        <w:r>
          <w:rPr>
            <w:rFonts w:hint="eastAsia"/>
          </w:rPr>
          <w:fldChar w:fldCharType="end"/>
        </w:r>
      </w:hyperlink>
    </w:p>
    <w:p w14:paraId="5D56A349"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82" w:history="1">
        <w:r>
          <w:rPr>
            <w:rStyle w:val="aff0"/>
            <w:rFonts w:hint="eastAsia"/>
          </w:rPr>
          <w:t xml:space="preserve">14.1 </w:t>
        </w:r>
        <w:r>
          <w:rPr>
            <w:rStyle w:val="aff0"/>
            <w:rFonts w:hint="eastAsia"/>
          </w:rPr>
          <w:t>技术风险</w:t>
        </w:r>
        <w:r>
          <w:rPr>
            <w:rFonts w:hint="eastAsia"/>
          </w:rPr>
          <w:tab/>
        </w:r>
        <w:r>
          <w:rPr>
            <w:rFonts w:hint="eastAsia"/>
          </w:rPr>
          <w:fldChar w:fldCharType="begin"/>
        </w:r>
        <w:r>
          <w:rPr>
            <w:rFonts w:hint="eastAsia"/>
          </w:rPr>
          <w:instrText xml:space="preserve"> </w:instrText>
        </w:r>
        <w:r>
          <w:instrText>PAGEREF _Toc213053882 \h</w:instrText>
        </w:r>
        <w:r>
          <w:rPr>
            <w:rFonts w:hint="eastAsia"/>
          </w:rPr>
          <w:instrText xml:space="preserve"> </w:instrText>
        </w:r>
        <w:r>
          <w:rPr>
            <w:rFonts w:hint="eastAsia"/>
          </w:rPr>
        </w:r>
        <w:r>
          <w:rPr>
            <w:rFonts w:hint="eastAsia"/>
          </w:rPr>
          <w:fldChar w:fldCharType="separate"/>
        </w:r>
        <w:r>
          <w:t>271</w:t>
        </w:r>
        <w:r>
          <w:rPr>
            <w:rFonts w:hint="eastAsia"/>
          </w:rPr>
          <w:fldChar w:fldCharType="end"/>
        </w:r>
      </w:hyperlink>
    </w:p>
    <w:p w14:paraId="5FC32134"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83" w:history="1">
        <w:r>
          <w:rPr>
            <w:rStyle w:val="aff0"/>
            <w:rFonts w:hint="eastAsia"/>
          </w:rPr>
          <w:t xml:space="preserve">14.1.1 </w:t>
        </w:r>
        <w:r>
          <w:rPr>
            <w:rStyle w:val="aff0"/>
            <w:rFonts w:hint="eastAsia"/>
          </w:rPr>
          <w:t>风险分析</w:t>
        </w:r>
        <w:r>
          <w:rPr>
            <w:rFonts w:hint="eastAsia"/>
          </w:rPr>
          <w:tab/>
        </w:r>
        <w:r>
          <w:rPr>
            <w:rFonts w:hint="eastAsia"/>
          </w:rPr>
          <w:fldChar w:fldCharType="begin"/>
        </w:r>
        <w:r>
          <w:rPr>
            <w:rFonts w:hint="eastAsia"/>
          </w:rPr>
          <w:instrText xml:space="preserve"> </w:instrText>
        </w:r>
        <w:r>
          <w:instrText>PAGEREF _Toc213053883 \h</w:instrText>
        </w:r>
        <w:r>
          <w:rPr>
            <w:rFonts w:hint="eastAsia"/>
          </w:rPr>
          <w:instrText xml:space="preserve"> </w:instrText>
        </w:r>
        <w:r>
          <w:rPr>
            <w:rFonts w:hint="eastAsia"/>
          </w:rPr>
        </w:r>
        <w:r>
          <w:rPr>
            <w:rFonts w:hint="eastAsia"/>
          </w:rPr>
          <w:fldChar w:fldCharType="separate"/>
        </w:r>
        <w:r>
          <w:t>271</w:t>
        </w:r>
        <w:r>
          <w:rPr>
            <w:rFonts w:hint="eastAsia"/>
          </w:rPr>
          <w:fldChar w:fldCharType="end"/>
        </w:r>
      </w:hyperlink>
    </w:p>
    <w:p w14:paraId="5BDDAF84"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84" w:history="1">
        <w:r>
          <w:rPr>
            <w:rStyle w:val="aff0"/>
            <w:rFonts w:hint="eastAsia"/>
          </w:rPr>
          <w:t xml:space="preserve">14.1.2 </w:t>
        </w:r>
        <w:r>
          <w:rPr>
            <w:rStyle w:val="aff0"/>
            <w:rFonts w:hint="eastAsia"/>
          </w:rPr>
          <w:t>风险对策</w:t>
        </w:r>
        <w:r>
          <w:rPr>
            <w:rFonts w:hint="eastAsia"/>
          </w:rPr>
          <w:tab/>
        </w:r>
        <w:r>
          <w:rPr>
            <w:rFonts w:hint="eastAsia"/>
          </w:rPr>
          <w:fldChar w:fldCharType="begin"/>
        </w:r>
        <w:r>
          <w:rPr>
            <w:rFonts w:hint="eastAsia"/>
          </w:rPr>
          <w:instrText xml:space="preserve"> </w:instrText>
        </w:r>
        <w:r>
          <w:instrText>PAGEREF _Toc213053884 \h</w:instrText>
        </w:r>
        <w:r>
          <w:rPr>
            <w:rFonts w:hint="eastAsia"/>
          </w:rPr>
          <w:instrText xml:space="preserve"> </w:instrText>
        </w:r>
        <w:r>
          <w:rPr>
            <w:rFonts w:hint="eastAsia"/>
          </w:rPr>
        </w:r>
        <w:r>
          <w:rPr>
            <w:rFonts w:hint="eastAsia"/>
          </w:rPr>
          <w:fldChar w:fldCharType="separate"/>
        </w:r>
        <w:r>
          <w:t>271</w:t>
        </w:r>
        <w:r>
          <w:rPr>
            <w:rFonts w:hint="eastAsia"/>
          </w:rPr>
          <w:fldChar w:fldCharType="end"/>
        </w:r>
      </w:hyperlink>
    </w:p>
    <w:p w14:paraId="62A33CCF"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85" w:history="1">
        <w:r>
          <w:rPr>
            <w:rStyle w:val="aff0"/>
            <w:rFonts w:hint="eastAsia"/>
          </w:rPr>
          <w:t xml:space="preserve">14.2 </w:t>
        </w:r>
        <w:r>
          <w:rPr>
            <w:rStyle w:val="aff0"/>
            <w:rFonts w:hint="eastAsia"/>
          </w:rPr>
          <w:t>管理风险</w:t>
        </w:r>
        <w:r>
          <w:rPr>
            <w:rFonts w:hint="eastAsia"/>
          </w:rPr>
          <w:tab/>
        </w:r>
        <w:r>
          <w:rPr>
            <w:rFonts w:hint="eastAsia"/>
          </w:rPr>
          <w:fldChar w:fldCharType="begin"/>
        </w:r>
        <w:r>
          <w:rPr>
            <w:rFonts w:hint="eastAsia"/>
          </w:rPr>
          <w:instrText xml:space="preserve"> </w:instrText>
        </w:r>
        <w:r>
          <w:instrText>PAGEREF _Toc213053885 \h</w:instrText>
        </w:r>
        <w:r>
          <w:rPr>
            <w:rFonts w:hint="eastAsia"/>
          </w:rPr>
          <w:instrText xml:space="preserve"> </w:instrText>
        </w:r>
        <w:r>
          <w:rPr>
            <w:rFonts w:hint="eastAsia"/>
          </w:rPr>
        </w:r>
        <w:r>
          <w:rPr>
            <w:rFonts w:hint="eastAsia"/>
          </w:rPr>
          <w:fldChar w:fldCharType="separate"/>
        </w:r>
        <w:r>
          <w:t>271</w:t>
        </w:r>
        <w:r>
          <w:rPr>
            <w:rFonts w:hint="eastAsia"/>
          </w:rPr>
          <w:fldChar w:fldCharType="end"/>
        </w:r>
      </w:hyperlink>
    </w:p>
    <w:p w14:paraId="2B60B395"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86" w:history="1">
        <w:r>
          <w:rPr>
            <w:rStyle w:val="aff0"/>
            <w:rFonts w:hint="eastAsia"/>
          </w:rPr>
          <w:t xml:space="preserve">14.2.1 </w:t>
        </w:r>
        <w:r>
          <w:rPr>
            <w:rStyle w:val="aff0"/>
            <w:rFonts w:hint="eastAsia"/>
          </w:rPr>
          <w:t>风险分析</w:t>
        </w:r>
        <w:r>
          <w:rPr>
            <w:rFonts w:hint="eastAsia"/>
          </w:rPr>
          <w:tab/>
        </w:r>
        <w:r>
          <w:rPr>
            <w:rFonts w:hint="eastAsia"/>
          </w:rPr>
          <w:fldChar w:fldCharType="begin"/>
        </w:r>
        <w:r>
          <w:rPr>
            <w:rFonts w:hint="eastAsia"/>
          </w:rPr>
          <w:instrText xml:space="preserve"> </w:instrText>
        </w:r>
        <w:r>
          <w:instrText>PAGEREF _Toc213053886 \h</w:instrText>
        </w:r>
        <w:r>
          <w:rPr>
            <w:rFonts w:hint="eastAsia"/>
          </w:rPr>
          <w:instrText xml:space="preserve"> </w:instrText>
        </w:r>
        <w:r>
          <w:rPr>
            <w:rFonts w:hint="eastAsia"/>
          </w:rPr>
        </w:r>
        <w:r>
          <w:rPr>
            <w:rFonts w:hint="eastAsia"/>
          </w:rPr>
          <w:fldChar w:fldCharType="separate"/>
        </w:r>
        <w:r>
          <w:t>271</w:t>
        </w:r>
        <w:r>
          <w:rPr>
            <w:rFonts w:hint="eastAsia"/>
          </w:rPr>
          <w:fldChar w:fldCharType="end"/>
        </w:r>
      </w:hyperlink>
    </w:p>
    <w:p w14:paraId="37D62190"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87" w:history="1">
        <w:r>
          <w:rPr>
            <w:rStyle w:val="aff0"/>
            <w:rFonts w:hint="eastAsia"/>
          </w:rPr>
          <w:t xml:space="preserve">14.2.2 </w:t>
        </w:r>
        <w:r>
          <w:rPr>
            <w:rStyle w:val="aff0"/>
            <w:rFonts w:hint="eastAsia"/>
          </w:rPr>
          <w:t>风险对策</w:t>
        </w:r>
        <w:r>
          <w:rPr>
            <w:rFonts w:hint="eastAsia"/>
          </w:rPr>
          <w:tab/>
        </w:r>
        <w:r>
          <w:rPr>
            <w:rFonts w:hint="eastAsia"/>
          </w:rPr>
          <w:fldChar w:fldCharType="begin"/>
        </w:r>
        <w:r>
          <w:rPr>
            <w:rFonts w:hint="eastAsia"/>
          </w:rPr>
          <w:instrText xml:space="preserve"> </w:instrText>
        </w:r>
        <w:r>
          <w:instrText>PAGEREF _Toc213053887 \h</w:instrText>
        </w:r>
        <w:r>
          <w:rPr>
            <w:rFonts w:hint="eastAsia"/>
          </w:rPr>
          <w:instrText xml:space="preserve"> </w:instrText>
        </w:r>
        <w:r>
          <w:rPr>
            <w:rFonts w:hint="eastAsia"/>
          </w:rPr>
        </w:r>
        <w:r>
          <w:rPr>
            <w:rFonts w:hint="eastAsia"/>
          </w:rPr>
          <w:fldChar w:fldCharType="separate"/>
        </w:r>
        <w:r>
          <w:t>272</w:t>
        </w:r>
        <w:r>
          <w:rPr>
            <w:rFonts w:hint="eastAsia"/>
          </w:rPr>
          <w:fldChar w:fldCharType="end"/>
        </w:r>
      </w:hyperlink>
    </w:p>
    <w:p w14:paraId="2CD26143"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88" w:history="1">
        <w:r>
          <w:rPr>
            <w:rStyle w:val="aff0"/>
            <w:rFonts w:hint="eastAsia"/>
          </w:rPr>
          <w:t xml:space="preserve">14.3 </w:t>
        </w:r>
        <w:r>
          <w:rPr>
            <w:rStyle w:val="aff0"/>
            <w:rFonts w:hint="eastAsia"/>
          </w:rPr>
          <w:t>组织风险</w:t>
        </w:r>
        <w:r>
          <w:rPr>
            <w:rFonts w:hint="eastAsia"/>
          </w:rPr>
          <w:tab/>
        </w:r>
        <w:r>
          <w:rPr>
            <w:rFonts w:hint="eastAsia"/>
          </w:rPr>
          <w:fldChar w:fldCharType="begin"/>
        </w:r>
        <w:r>
          <w:rPr>
            <w:rFonts w:hint="eastAsia"/>
          </w:rPr>
          <w:instrText xml:space="preserve"> </w:instrText>
        </w:r>
        <w:r>
          <w:instrText>PAGEREF _Toc213053888 \h</w:instrText>
        </w:r>
        <w:r>
          <w:rPr>
            <w:rFonts w:hint="eastAsia"/>
          </w:rPr>
          <w:instrText xml:space="preserve"> </w:instrText>
        </w:r>
        <w:r>
          <w:rPr>
            <w:rFonts w:hint="eastAsia"/>
          </w:rPr>
        </w:r>
        <w:r>
          <w:rPr>
            <w:rFonts w:hint="eastAsia"/>
          </w:rPr>
          <w:fldChar w:fldCharType="separate"/>
        </w:r>
        <w:r>
          <w:t>273</w:t>
        </w:r>
        <w:r>
          <w:rPr>
            <w:rFonts w:hint="eastAsia"/>
          </w:rPr>
          <w:fldChar w:fldCharType="end"/>
        </w:r>
      </w:hyperlink>
    </w:p>
    <w:p w14:paraId="1DEA19EA"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89" w:history="1">
        <w:r>
          <w:rPr>
            <w:rStyle w:val="aff0"/>
            <w:rFonts w:hint="eastAsia"/>
          </w:rPr>
          <w:t xml:space="preserve">14.3.1 </w:t>
        </w:r>
        <w:r>
          <w:rPr>
            <w:rStyle w:val="aff0"/>
            <w:rFonts w:hint="eastAsia"/>
          </w:rPr>
          <w:t>风险分析</w:t>
        </w:r>
        <w:r>
          <w:rPr>
            <w:rFonts w:hint="eastAsia"/>
          </w:rPr>
          <w:tab/>
        </w:r>
        <w:r>
          <w:rPr>
            <w:rFonts w:hint="eastAsia"/>
          </w:rPr>
          <w:fldChar w:fldCharType="begin"/>
        </w:r>
        <w:r>
          <w:rPr>
            <w:rFonts w:hint="eastAsia"/>
          </w:rPr>
          <w:instrText xml:space="preserve"> </w:instrText>
        </w:r>
        <w:r>
          <w:instrText>PAGEREF _Toc213053889 \h</w:instrText>
        </w:r>
        <w:r>
          <w:rPr>
            <w:rFonts w:hint="eastAsia"/>
          </w:rPr>
          <w:instrText xml:space="preserve"> </w:instrText>
        </w:r>
        <w:r>
          <w:rPr>
            <w:rFonts w:hint="eastAsia"/>
          </w:rPr>
        </w:r>
        <w:r>
          <w:rPr>
            <w:rFonts w:hint="eastAsia"/>
          </w:rPr>
          <w:fldChar w:fldCharType="separate"/>
        </w:r>
        <w:r>
          <w:t>273</w:t>
        </w:r>
        <w:r>
          <w:rPr>
            <w:rFonts w:hint="eastAsia"/>
          </w:rPr>
          <w:fldChar w:fldCharType="end"/>
        </w:r>
      </w:hyperlink>
    </w:p>
    <w:p w14:paraId="38F0DFEE" w14:textId="77777777" w:rsidR="009D6247" w:rsidRDefault="009D6247">
      <w:pPr>
        <w:pStyle w:val="TOC3"/>
        <w:ind w:left="480"/>
        <w:rPr>
          <w:rFonts w:asciiTheme="minorHAnsi" w:eastAsiaTheme="minorEastAsia" w:hAnsiTheme="minorHAnsi" w:cstheme="minorBidi"/>
          <w:sz w:val="22"/>
          <w:szCs w:val="24"/>
          <w14:ligatures w14:val="standardContextual"/>
        </w:rPr>
      </w:pPr>
      <w:hyperlink w:anchor="_Toc213053890" w:history="1">
        <w:r>
          <w:rPr>
            <w:rStyle w:val="aff0"/>
            <w:rFonts w:hint="eastAsia"/>
          </w:rPr>
          <w:t xml:space="preserve">14.3.2 </w:t>
        </w:r>
        <w:r>
          <w:rPr>
            <w:rStyle w:val="aff0"/>
            <w:rFonts w:hint="eastAsia"/>
          </w:rPr>
          <w:t>风险对策</w:t>
        </w:r>
        <w:r>
          <w:rPr>
            <w:rFonts w:hint="eastAsia"/>
          </w:rPr>
          <w:tab/>
        </w:r>
        <w:r>
          <w:rPr>
            <w:rFonts w:hint="eastAsia"/>
          </w:rPr>
          <w:fldChar w:fldCharType="begin"/>
        </w:r>
        <w:r>
          <w:rPr>
            <w:rFonts w:hint="eastAsia"/>
          </w:rPr>
          <w:instrText xml:space="preserve"> </w:instrText>
        </w:r>
        <w:r>
          <w:instrText>PAGEREF _Toc213053890 \h</w:instrText>
        </w:r>
        <w:r>
          <w:rPr>
            <w:rFonts w:hint="eastAsia"/>
          </w:rPr>
          <w:instrText xml:space="preserve"> </w:instrText>
        </w:r>
        <w:r>
          <w:rPr>
            <w:rFonts w:hint="eastAsia"/>
          </w:rPr>
        </w:r>
        <w:r>
          <w:rPr>
            <w:rFonts w:hint="eastAsia"/>
          </w:rPr>
          <w:fldChar w:fldCharType="separate"/>
        </w:r>
        <w:r>
          <w:t>273</w:t>
        </w:r>
        <w:r>
          <w:rPr>
            <w:rFonts w:hint="eastAsia"/>
          </w:rPr>
          <w:fldChar w:fldCharType="end"/>
        </w:r>
      </w:hyperlink>
    </w:p>
    <w:p w14:paraId="0BCB709A" w14:textId="77777777" w:rsidR="009D6247" w:rsidRDefault="009D6247">
      <w:pPr>
        <w:pStyle w:val="TOC1"/>
        <w:rPr>
          <w:rFonts w:asciiTheme="minorHAnsi" w:eastAsiaTheme="minorEastAsia" w:hAnsiTheme="minorHAnsi" w:cstheme="minorBidi"/>
          <w:b w:val="0"/>
          <w:sz w:val="22"/>
          <w:szCs w:val="24"/>
          <w14:ligatures w14:val="standardContextual"/>
        </w:rPr>
      </w:pPr>
      <w:hyperlink w:anchor="_Toc213053891" w:history="1">
        <w:r>
          <w:rPr>
            <w:rStyle w:val="aff0"/>
            <w:rFonts w:hint="eastAsia"/>
          </w:rPr>
          <w:t>第十五章</w:t>
        </w:r>
        <w:r>
          <w:rPr>
            <w:rStyle w:val="aff0"/>
            <w:rFonts w:hint="eastAsia"/>
          </w:rPr>
          <w:t xml:space="preserve"> </w:t>
        </w:r>
        <w:r>
          <w:rPr>
            <w:rStyle w:val="aff0"/>
            <w:rFonts w:hint="eastAsia"/>
          </w:rPr>
          <w:t>附表：</w:t>
        </w:r>
        <w:r>
          <w:rPr>
            <w:rFonts w:hint="eastAsia"/>
          </w:rPr>
          <w:tab/>
        </w:r>
        <w:r>
          <w:rPr>
            <w:rFonts w:hint="eastAsia"/>
          </w:rPr>
          <w:fldChar w:fldCharType="begin"/>
        </w:r>
        <w:r>
          <w:rPr>
            <w:rFonts w:hint="eastAsia"/>
          </w:rPr>
          <w:instrText xml:space="preserve"> </w:instrText>
        </w:r>
        <w:r>
          <w:instrText>PAGEREF _Toc213053891 \h</w:instrText>
        </w:r>
        <w:r>
          <w:rPr>
            <w:rFonts w:hint="eastAsia"/>
          </w:rPr>
          <w:instrText xml:space="preserve"> </w:instrText>
        </w:r>
        <w:r>
          <w:rPr>
            <w:rFonts w:hint="eastAsia"/>
          </w:rPr>
        </w:r>
        <w:r>
          <w:rPr>
            <w:rFonts w:hint="eastAsia"/>
          </w:rPr>
          <w:fldChar w:fldCharType="separate"/>
        </w:r>
        <w:r>
          <w:t>275</w:t>
        </w:r>
        <w:r>
          <w:rPr>
            <w:rFonts w:hint="eastAsia"/>
          </w:rPr>
          <w:fldChar w:fldCharType="end"/>
        </w:r>
      </w:hyperlink>
    </w:p>
    <w:p w14:paraId="16AB6DD5"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92" w:history="1">
        <w:r>
          <w:rPr>
            <w:rStyle w:val="aff0"/>
            <w:rFonts w:hint="eastAsia"/>
          </w:rPr>
          <w:t xml:space="preserve">15.1 </w:t>
        </w:r>
        <w:r>
          <w:rPr>
            <w:rStyle w:val="aff0"/>
            <w:rFonts w:hint="eastAsia"/>
          </w:rPr>
          <w:t>附表</w:t>
        </w:r>
        <w:r>
          <w:rPr>
            <w:rStyle w:val="aff0"/>
            <w:rFonts w:hint="eastAsia"/>
          </w:rPr>
          <w:t>1</w:t>
        </w:r>
        <w:r>
          <w:rPr>
            <w:rStyle w:val="aff0"/>
            <w:rFonts w:hint="eastAsia"/>
          </w:rPr>
          <w:t>、总投资估算表</w:t>
        </w:r>
        <w:r>
          <w:rPr>
            <w:rFonts w:hint="eastAsia"/>
          </w:rPr>
          <w:tab/>
        </w:r>
        <w:r>
          <w:rPr>
            <w:rFonts w:hint="eastAsia"/>
          </w:rPr>
          <w:fldChar w:fldCharType="begin"/>
        </w:r>
        <w:r>
          <w:rPr>
            <w:rFonts w:hint="eastAsia"/>
          </w:rPr>
          <w:instrText xml:space="preserve"> </w:instrText>
        </w:r>
        <w:r>
          <w:instrText>PAGEREF _Toc213053892 \h</w:instrText>
        </w:r>
        <w:r>
          <w:rPr>
            <w:rFonts w:hint="eastAsia"/>
          </w:rPr>
          <w:instrText xml:space="preserve"> </w:instrText>
        </w:r>
        <w:r>
          <w:rPr>
            <w:rFonts w:hint="eastAsia"/>
          </w:rPr>
        </w:r>
        <w:r>
          <w:rPr>
            <w:rFonts w:hint="eastAsia"/>
          </w:rPr>
          <w:fldChar w:fldCharType="separate"/>
        </w:r>
        <w:r>
          <w:t>275</w:t>
        </w:r>
        <w:r>
          <w:rPr>
            <w:rFonts w:hint="eastAsia"/>
          </w:rPr>
          <w:fldChar w:fldCharType="end"/>
        </w:r>
      </w:hyperlink>
    </w:p>
    <w:p w14:paraId="49A14C76"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93" w:history="1">
        <w:r>
          <w:rPr>
            <w:rStyle w:val="aff0"/>
            <w:rFonts w:hint="eastAsia"/>
          </w:rPr>
          <w:t xml:space="preserve">15.2 </w:t>
        </w:r>
        <w:r>
          <w:rPr>
            <w:rStyle w:val="aff0"/>
            <w:rFonts w:hint="eastAsia"/>
          </w:rPr>
          <w:t>附表</w:t>
        </w:r>
        <w:r>
          <w:rPr>
            <w:rStyle w:val="aff0"/>
            <w:rFonts w:hint="eastAsia"/>
          </w:rPr>
          <w:t>2</w:t>
        </w:r>
        <w:r>
          <w:rPr>
            <w:rStyle w:val="aff0"/>
            <w:rFonts w:hint="eastAsia"/>
          </w:rPr>
          <w:t>、软件系统开发费投资估算总表</w:t>
        </w:r>
        <w:r>
          <w:rPr>
            <w:rFonts w:hint="eastAsia"/>
          </w:rPr>
          <w:tab/>
        </w:r>
        <w:r>
          <w:rPr>
            <w:rFonts w:hint="eastAsia"/>
          </w:rPr>
          <w:fldChar w:fldCharType="begin"/>
        </w:r>
        <w:r>
          <w:rPr>
            <w:rFonts w:hint="eastAsia"/>
          </w:rPr>
          <w:instrText xml:space="preserve"> </w:instrText>
        </w:r>
        <w:r>
          <w:instrText>PAGEREF _Toc213053893 \h</w:instrText>
        </w:r>
        <w:r>
          <w:rPr>
            <w:rFonts w:hint="eastAsia"/>
          </w:rPr>
          <w:instrText xml:space="preserve"> </w:instrText>
        </w:r>
        <w:r>
          <w:rPr>
            <w:rFonts w:hint="eastAsia"/>
          </w:rPr>
        </w:r>
        <w:r>
          <w:rPr>
            <w:rFonts w:hint="eastAsia"/>
          </w:rPr>
          <w:fldChar w:fldCharType="separate"/>
        </w:r>
        <w:r>
          <w:t>276</w:t>
        </w:r>
        <w:r>
          <w:rPr>
            <w:rFonts w:hint="eastAsia"/>
          </w:rPr>
          <w:fldChar w:fldCharType="end"/>
        </w:r>
      </w:hyperlink>
    </w:p>
    <w:p w14:paraId="4BFF1AAA"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94" w:history="1">
        <w:r>
          <w:rPr>
            <w:rStyle w:val="aff0"/>
            <w:rFonts w:hint="eastAsia"/>
          </w:rPr>
          <w:t xml:space="preserve">15.3 </w:t>
        </w:r>
        <w:r>
          <w:rPr>
            <w:rStyle w:val="aff0"/>
            <w:rFonts w:hint="eastAsia"/>
          </w:rPr>
          <w:t>附表</w:t>
        </w:r>
        <w:r>
          <w:rPr>
            <w:rStyle w:val="aff0"/>
            <w:rFonts w:hint="eastAsia"/>
          </w:rPr>
          <w:t>3</w:t>
        </w:r>
        <w:r>
          <w:rPr>
            <w:rStyle w:val="aff0"/>
            <w:rFonts w:hint="eastAsia"/>
          </w:rPr>
          <w:t>、软件设备购置费投资估算表</w:t>
        </w:r>
        <w:r>
          <w:rPr>
            <w:rFonts w:hint="eastAsia"/>
          </w:rPr>
          <w:tab/>
        </w:r>
        <w:r>
          <w:rPr>
            <w:rFonts w:hint="eastAsia"/>
          </w:rPr>
          <w:fldChar w:fldCharType="begin"/>
        </w:r>
        <w:r>
          <w:rPr>
            <w:rFonts w:hint="eastAsia"/>
          </w:rPr>
          <w:instrText xml:space="preserve"> </w:instrText>
        </w:r>
        <w:r>
          <w:instrText>PAGEREF _Toc213053894 \h</w:instrText>
        </w:r>
        <w:r>
          <w:rPr>
            <w:rFonts w:hint="eastAsia"/>
          </w:rPr>
          <w:instrText xml:space="preserve"> </w:instrText>
        </w:r>
        <w:r>
          <w:rPr>
            <w:rFonts w:hint="eastAsia"/>
          </w:rPr>
        </w:r>
        <w:r>
          <w:rPr>
            <w:rFonts w:hint="eastAsia"/>
          </w:rPr>
          <w:fldChar w:fldCharType="separate"/>
        </w:r>
        <w:r>
          <w:t>289</w:t>
        </w:r>
        <w:r>
          <w:rPr>
            <w:rFonts w:hint="eastAsia"/>
          </w:rPr>
          <w:fldChar w:fldCharType="end"/>
        </w:r>
      </w:hyperlink>
    </w:p>
    <w:p w14:paraId="14AED6C2" w14:textId="77777777" w:rsidR="009D6247" w:rsidRDefault="009D6247">
      <w:pPr>
        <w:pStyle w:val="TOC2"/>
        <w:ind w:left="240"/>
        <w:rPr>
          <w:rFonts w:asciiTheme="minorHAnsi" w:eastAsiaTheme="minorEastAsia" w:hAnsiTheme="minorHAnsi" w:cstheme="minorBidi"/>
          <w:sz w:val="22"/>
          <w:szCs w:val="24"/>
          <w14:ligatures w14:val="standardContextual"/>
        </w:rPr>
      </w:pPr>
      <w:hyperlink w:anchor="_Toc213053895" w:history="1">
        <w:r>
          <w:rPr>
            <w:rStyle w:val="aff0"/>
            <w:rFonts w:hint="eastAsia"/>
          </w:rPr>
          <w:t xml:space="preserve">15.4 </w:t>
        </w:r>
        <w:r>
          <w:rPr>
            <w:rStyle w:val="aff0"/>
            <w:rFonts w:hint="eastAsia"/>
          </w:rPr>
          <w:t>附表</w:t>
        </w:r>
        <w:r>
          <w:rPr>
            <w:rStyle w:val="aff0"/>
            <w:rFonts w:hint="eastAsia"/>
          </w:rPr>
          <w:t>4</w:t>
        </w:r>
        <w:r>
          <w:rPr>
            <w:rStyle w:val="aff0"/>
            <w:rFonts w:hint="eastAsia"/>
          </w:rPr>
          <w:t>、</w:t>
        </w:r>
        <w:r>
          <w:rPr>
            <w:rStyle w:val="aff0"/>
            <w:rFonts w:hint="eastAsia"/>
          </w:rPr>
          <w:t>IT</w:t>
        </w:r>
        <w:r>
          <w:rPr>
            <w:rStyle w:val="aff0"/>
            <w:rFonts w:hint="eastAsia"/>
          </w:rPr>
          <w:t>基础硬件设备采购费投资估算表</w:t>
        </w:r>
        <w:r>
          <w:rPr>
            <w:rFonts w:hint="eastAsia"/>
          </w:rPr>
          <w:tab/>
        </w:r>
        <w:r>
          <w:rPr>
            <w:rFonts w:hint="eastAsia"/>
          </w:rPr>
          <w:fldChar w:fldCharType="begin"/>
        </w:r>
        <w:r>
          <w:rPr>
            <w:rFonts w:hint="eastAsia"/>
          </w:rPr>
          <w:instrText xml:space="preserve"> </w:instrText>
        </w:r>
        <w:r>
          <w:instrText>PAGEREF _Toc213053895 \h</w:instrText>
        </w:r>
        <w:r>
          <w:rPr>
            <w:rFonts w:hint="eastAsia"/>
          </w:rPr>
          <w:instrText xml:space="preserve"> </w:instrText>
        </w:r>
        <w:r>
          <w:rPr>
            <w:rFonts w:hint="eastAsia"/>
          </w:rPr>
        </w:r>
        <w:r>
          <w:rPr>
            <w:rFonts w:hint="eastAsia"/>
          </w:rPr>
          <w:fldChar w:fldCharType="separate"/>
        </w:r>
        <w:r>
          <w:t>291</w:t>
        </w:r>
        <w:r>
          <w:rPr>
            <w:rFonts w:hint="eastAsia"/>
          </w:rPr>
          <w:fldChar w:fldCharType="end"/>
        </w:r>
      </w:hyperlink>
    </w:p>
    <w:p w14:paraId="3198EF9D" w14:textId="77777777" w:rsidR="009D6247" w:rsidRDefault="00000000">
      <w:pPr>
        <w:ind w:firstLine="480"/>
      </w:pPr>
      <w:r>
        <w:fldChar w:fldCharType="end"/>
      </w:r>
    </w:p>
    <w:p w14:paraId="532D36B8" w14:textId="77777777" w:rsidR="009D6247" w:rsidRDefault="009D6247">
      <w:pPr>
        <w:ind w:firstLine="480"/>
        <w:sectPr w:rsidR="009D6247">
          <w:headerReference w:type="default" r:id="rId14"/>
          <w:footerReference w:type="default" r:id="rId15"/>
          <w:pgSz w:w="11906" w:h="16838"/>
          <w:pgMar w:top="1440" w:right="1800" w:bottom="1440" w:left="1800" w:header="851" w:footer="992" w:gutter="0"/>
          <w:pgNumType w:fmt="lowerRoman" w:start="1"/>
          <w:cols w:space="425"/>
          <w:docGrid w:type="lines" w:linePitch="312"/>
        </w:sectPr>
      </w:pPr>
    </w:p>
    <w:p w14:paraId="08992523" w14:textId="77777777" w:rsidR="009D6247" w:rsidRDefault="00000000">
      <w:pPr>
        <w:pStyle w:val="1"/>
      </w:pPr>
      <w:bookmarkStart w:id="2" w:name="_Toc213053519"/>
      <w:r>
        <w:rPr>
          <w:rFonts w:hint="eastAsia"/>
        </w:rPr>
        <w:lastRenderedPageBreak/>
        <w:t>项目概述</w:t>
      </w:r>
      <w:bookmarkEnd w:id="2"/>
    </w:p>
    <w:p w14:paraId="76325F97" w14:textId="77777777" w:rsidR="009D6247" w:rsidRDefault="00000000">
      <w:pPr>
        <w:pStyle w:val="2"/>
      </w:pPr>
      <w:bookmarkStart w:id="3" w:name="_Toc213053520"/>
      <w:r>
        <w:rPr>
          <w:rFonts w:hint="eastAsia"/>
        </w:rPr>
        <w:t>项目名称</w:t>
      </w:r>
      <w:bookmarkEnd w:id="3"/>
    </w:p>
    <w:p w14:paraId="058A26AF" w14:textId="77777777" w:rsidR="009D6247" w:rsidRDefault="00000000">
      <w:pPr>
        <w:ind w:firstLine="480"/>
      </w:pPr>
      <w:r>
        <w:rPr>
          <w:rFonts w:hint="eastAsia"/>
        </w:rPr>
        <w:t>项目名称：</w:t>
      </w:r>
      <w:bookmarkStart w:id="4" w:name="_Hlk211947483"/>
      <w:r>
        <w:rPr>
          <w:rFonts w:hint="eastAsia"/>
        </w:rPr>
        <w:t>顺义</w:t>
      </w:r>
      <w:proofErr w:type="gramStart"/>
      <w:r>
        <w:rPr>
          <w:rFonts w:hint="eastAsia"/>
        </w:rPr>
        <w:t>区数据</w:t>
      </w:r>
      <w:proofErr w:type="gramEnd"/>
      <w:r>
        <w:rPr>
          <w:rFonts w:hint="eastAsia"/>
        </w:rPr>
        <w:t>和智慧城市底座建设项目</w:t>
      </w:r>
      <w:bookmarkEnd w:id="4"/>
    </w:p>
    <w:p w14:paraId="1FFAC0BF" w14:textId="77777777" w:rsidR="009D6247" w:rsidRDefault="00000000">
      <w:pPr>
        <w:pStyle w:val="2"/>
      </w:pPr>
      <w:bookmarkStart w:id="5" w:name="_Toc213053521"/>
      <w:r>
        <w:rPr>
          <w:rFonts w:hint="eastAsia"/>
        </w:rPr>
        <w:t>项目建设单位</w:t>
      </w:r>
      <w:bookmarkEnd w:id="5"/>
    </w:p>
    <w:p w14:paraId="71C12990" w14:textId="77777777" w:rsidR="009D6247" w:rsidRDefault="00000000">
      <w:pPr>
        <w:ind w:firstLine="480"/>
      </w:pPr>
      <w:r>
        <w:rPr>
          <w:rFonts w:hint="eastAsia"/>
        </w:rPr>
        <w:t>项目建设单位：北京顺</w:t>
      </w:r>
      <w:proofErr w:type="gramStart"/>
      <w:r>
        <w:rPr>
          <w:rFonts w:hint="eastAsia"/>
        </w:rPr>
        <w:t>鑫</w:t>
      </w:r>
      <w:proofErr w:type="gramEnd"/>
      <w:r>
        <w:rPr>
          <w:rFonts w:hint="eastAsia"/>
        </w:rPr>
        <w:t>福通大数据集团有限公司</w:t>
      </w:r>
    </w:p>
    <w:p w14:paraId="1A6472C6" w14:textId="77777777" w:rsidR="009D6247" w:rsidRDefault="00000000">
      <w:pPr>
        <w:ind w:firstLine="480"/>
      </w:pPr>
      <w:r>
        <w:rPr>
          <w:rFonts w:hint="eastAsia"/>
        </w:rPr>
        <w:t>项目负责人：周立强</w:t>
      </w:r>
    </w:p>
    <w:p w14:paraId="1A93DA58" w14:textId="77777777" w:rsidR="009D6247" w:rsidRDefault="00000000">
      <w:pPr>
        <w:ind w:firstLine="480"/>
      </w:pPr>
      <w:r>
        <w:rPr>
          <w:rFonts w:hint="eastAsia"/>
        </w:rPr>
        <w:t>项目联系人：宋洋洋</w:t>
      </w:r>
    </w:p>
    <w:p w14:paraId="352C0F3A" w14:textId="77777777" w:rsidR="009D6247" w:rsidRDefault="00000000">
      <w:pPr>
        <w:pStyle w:val="2"/>
      </w:pPr>
      <w:bookmarkStart w:id="6" w:name="_Toc213053522"/>
      <w:r>
        <w:rPr>
          <w:rFonts w:hint="eastAsia"/>
        </w:rPr>
        <w:t>项目建设目标</w:t>
      </w:r>
      <w:bookmarkEnd w:id="6"/>
    </w:p>
    <w:p w14:paraId="19246370" w14:textId="77777777" w:rsidR="009D6247" w:rsidRDefault="00000000">
      <w:pPr>
        <w:ind w:firstLine="480"/>
      </w:pPr>
      <w:r>
        <w:rPr>
          <w:rFonts w:hint="eastAsia"/>
        </w:rPr>
        <w:t>通过顺义</w:t>
      </w:r>
      <w:proofErr w:type="gramStart"/>
      <w:r>
        <w:rPr>
          <w:rFonts w:hint="eastAsia"/>
        </w:rPr>
        <w:t>区数据</w:t>
      </w:r>
      <w:proofErr w:type="gramEnd"/>
      <w:r>
        <w:rPr>
          <w:rFonts w:hint="eastAsia"/>
        </w:rPr>
        <w:t>和智慧城市底座项目（下文简称“数智底座”）的建设，全面落实国家和北京市提升智慧城市共性支撑能力的相关要求，立足顺义区智慧城市建设的实际需求和发展阶段要求，夯实高性能</w:t>
      </w:r>
      <w:proofErr w:type="gramStart"/>
      <w:r>
        <w:rPr>
          <w:rFonts w:hint="eastAsia"/>
        </w:rPr>
        <w:t>智算基础</w:t>
      </w:r>
      <w:proofErr w:type="gramEnd"/>
      <w:r>
        <w:rPr>
          <w:rFonts w:hint="eastAsia"/>
        </w:rPr>
        <w:t>设施，强化高性能存储、智能计算、智能分析和安全管控等基础能力，构建以数据融合中台为核心，融合区级公共数据、产业数据、市级回流数据、互联网数据等资源，打造高质量数据集，构建覆盖“人</w:t>
      </w:r>
      <w:r>
        <w:rPr>
          <w:rFonts w:hint="eastAsia"/>
        </w:rPr>
        <w:t>-</w:t>
      </w:r>
      <w:r>
        <w:rPr>
          <w:rFonts w:hint="eastAsia"/>
        </w:rPr>
        <w:t>企</w:t>
      </w:r>
      <w:r>
        <w:rPr>
          <w:rFonts w:hint="eastAsia"/>
        </w:rPr>
        <w:t>-</w:t>
      </w:r>
      <w:r>
        <w:rPr>
          <w:rFonts w:hint="eastAsia"/>
        </w:rPr>
        <w:t>物”全要素、全生命周期的数据资源体系，解决顺义区数据共享与系统整合痛点，补齐在数字化基础支撑能力方面的短板。依托人工智能大模型能力、协同办公能力和数据采集能力等共性进阶支撑能力的建设，构建灵活、可扩展、可复用的数据应用体系，提升应用系统的智能化水平，优化跨部门协同工作流程，实现效能跃升，为顺义</w:t>
      </w:r>
      <w:proofErr w:type="gramStart"/>
      <w:r>
        <w:rPr>
          <w:rFonts w:hint="eastAsia"/>
        </w:rPr>
        <w:t>区产业</w:t>
      </w:r>
      <w:proofErr w:type="gramEnd"/>
      <w:r>
        <w:rPr>
          <w:rFonts w:hint="eastAsia"/>
        </w:rPr>
        <w:t>经济、应急指挥、城市治理、公共服务等场景</w:t>
      </w:r>
      <w:r>
        <w:t>提供</w:t>
      </w:r>
      <w:r>
        <w:rPr>
          <w:rFonts w:hint="eastAsia"/>
        </w:rPr>
        <w:t>高效支撑，全面赋能城市治理体系和治理能力现代化，助力顺义区打造具有首都特色、区域引领作用的智慧城市标杆。</w:t>
      </w:r>
    </w:p>
    <w:p w14:paraId="39363970" w14:textId="77777777" w:rsidR="009D6247" w:rsidRDefault="00000000">
      <w:pPr>
        <w:pStyle w:val="2"/>
      </w:pPr>
      <w:bookmarkStart w:id="7" w:name="_Toc213053523"/>
      <w:commentRangeStart w:id="8"/>
      <w:r>
        <w:rPr>
          <w:rFonts w:hint="eastAsia"/>
        </w:rPr>
        <w:t>建设内容及规模</w:t>
      </w:r>
      <w:bookmarkEnd w:id="7"/>
      <w:commentRangeEnd w:id="8"/>
      <w:r w:rsidR="00C4253F">
        <w:rPr>
          <w:rStyle w:val="aff1"/>
          <w:rFonts w:ascii="Times New Roman" w:eastAsia="宋体" w:hAnsi="Times New Roman"/>
          <w:b w:val="0"/>
          <w:bCs w:val="0"/>
        </w:rPr>
        <w:commentReference w:id="8"/>
      </w:r>
    </w:p>
    <w:p w14:paraId="704647B7" w14:textId="08411C0C" w:rsidR="009D6247" w:rsidRDefault="00000000">
      <w:pPr>
        <w:ind w:firstLine="480"/>
      </w:pPr>
      <w:r>
        <w:rPr>
          <w:rFonts w:hint="eastAsia"/>
        </w:rPr>
        <w:t>顺义</w:t>
      </w:r>
      <w:proofErr w:type="gramStart"/>
      <w:r>
        <w:rPr>
          <w:rFonts w:hint="eastAsia"/>
        </w:rPr>
        <w:t>区数据</w:t>
      </w:r>
      <w:proofErr w:type="gramEnd"/>
      <w:r>
        <w:rPr>
          <w:rFonts w:hint="eastAsia"/>
        </w:rPr>
        <w:t>和智慧城市底座对全区信息化共性基础设施和支撑能力进行整合，补齐短板，构建“</w:t>
      </w:r>
      <w:r w:rsidR="00E902B8">
        <w:rPr>
          <w:rFonts w:hint="eastAsia"/>
        </w:rPr>
        <w:t>1</w:t>
      </w:r>
      <w:r>
        <w:rPr>
          <w:rFonts w:hint="eastAsia"/>
        </w:rPr>
        <w:t>+</w:t>
      </w:r>
      <w:r w:rsidR="00E902B8">
        <w:rPr>
          <w:rFonts w:hint="eastAsia"/>
        </w:rPr>
        <w:t>6</w:t>
      </w:r>
      <w:r>
        <w:rPr>
          <w:rFonts w:hint="eastAsia"/>
        </w:rPr>
        <w:t>+3</w:t>
      </w:r>
      <w:r>
        <w:rPr>
          <w:rFonts w:hint="eastAsia"/>
        </w:rPr>
        <w:t>”的基础底座。其中“</w:t>
      </w:r>
      <w:r w:rsidR="00E902B8">
        <w:rPr>
          <w:rFonts w:hint="eastAsia"/>
        </w:rPr>
        <w:t>1</w:t>
      </w:r>
      <w:r>
        <w:rPr>
          <w:rFonts w:hint="eastAsia"/>
        </w:rPr>
        <w:t>”为提升</w:t>
      </w:r>
      <w:proofErr w:type="gramStart"/>
      <w:r>
        <w:rPr>
          <w:rFonts w:hint="eastAsia"/>
        </w:rPr>
        <w:t>云算能力的智算基础</w:t>
      </w:r>
      <w:proofErr w:type="gramEnd"/>
      <w:r>
        <w:rPr>
          <w:rFonts w:hint="eastAsia"/>
        </w:rPr>
        <w:t>设施，</w:t>
      </w:r>
      <w:r w:rsidR="00E902B8">
        <w:rPr>
          <w:rFonts w:hint="eastAsia"/>
        </w:rPr>
        <w:t>具体为</w:t>
      </w:r>
      <w:proofErr w:type="gramStart"/>
      <w:r w:rsidR="00E902B8">
        <w:rPr>
          <w:rFonts w:hint="eastAsia"/>
        </w:rPr>
        <w:t>智能</w:t>
      </w:r>
      <w:r>
        <w:rPr>
          <w:rFonts w:hint="eastAsia"/>
        </w:rPr>
        <w:t>算力和</w:t>
      </w:r>
      <w:proofErr w:type="gramEnd"/>
      <w:r>
        <w:rPr>
          <w:rFonts w:hint="eastAsia"/>
        </w:rPr>
        <w:t>高性能存储；“</w:t>
      </w:r>
      <w:r w:rsidR="00E902B8">
        <w:rPr>
          <w:rFonts w:hint="eastAsia"/>
        </w:rPr>
        <w:t>6</w:t>
      </w:r>
      <w:r>
        <w:rPr>
          <w:rFonts w:hint="eastAsia"/>
        </w:rPr>
        <w:t>”是带动全区系统数据融合的中台，包括</w:t>
      </w:r>
      <w:proofErr w:type="gramStart"/>
      <w:r>
        <w:rPr>
          <w:rFonts w:hint="eastAsia"/>
        </w:rPr>
        <w:t>数据湖仓</w:t>
      </w:r>
      <w:proofErr w:type="gramEnd"/>
      <w:r>
        <w:rPr>
          <w:rFonts w:hint="eastAsia"/>
        </w:rPr>
        <w:t>一体、</w:t>
      </w:r>
      <w:r w:rsidR="00E902B8">
        <w:rPr>
          <w:rFonts w:hint="eastAsia"/>
        </w:rPr>
        <w:t>感知</w:t>
      </w:r>
      <w:r w:rsidR="00EC09CB">
        <w:rPr>
          <w:rFonts w:hint="eastAsia"/>
        </w:rPr>
        <w:t>管理</w:t>
      </w:r>
      <w:r w:rsidR="00ED3C5E">
        <w:rPr>
          <w:rFonts w:hint="eastAsia"/>
        </w:rPr>
        <w:t>服务</w:t>
      </w:r>
      <w:r w:rsidR="00E902B8">
        <w:rPr>
          <w:rFonts w:hint="eastAsia"/>
        </w:rPr>
        <w:t>平台、</w:t>
      </w:r>
      <w:r>
        <w:rPr>
          <w:rFonts w:hint="eastAsia"/>
        </w:rPr>
        <w:t>共性组件、目录链、地理信息地图和低</w:t>
      </w:r>
      <w:r>
        <w:rPr>
          <w:rFonts w:hint="eastAsia"/>
        </w:rPr>
        <w:lastRenderedPageBreak/>
        <w:t>代码开发能力</w:t>
      </w:r>
      <w:r w:rsidR="00E902B8">
        <w:rPr>
          <w:rFonts w:hint="eastAsia"/>
        </w:rPr>
        <w:t>6</w:t>
      </w:r>
      <w:r>
        <w:rPr>
          <w:rFonts w:hint="eastAsia"/>
        </w:rPr>
        <w:t>类核心支撑能力；“</w:t>
      </w:r>
      <w:r>
        <w:rPr>
          <w:rFonts w:hint="eastAsia"/>
        </w:rPr>
        <w:t>3</w:t>
      </w:r>
      <w:r>
        <w:rPr>
          <w:rFonts w:hint="eastAsia"/>
        </w:rPr>
        <w:t>”即进阶支撑能力，包括人工智能大模型能力、协同办公能力和数据采集能力，在核心支撑能力的基础上，适度超前的为城市全域数字化转型提供支撑。</w:t>
      </w:r>
    </w:p>
    <w:p w14:paraId="533A2300" w14:textId="77777777" w:rsidR="009D6247" w:rsidRDefault="00000000">
      <w:pPr>
        <w:ind w:firstLine="480"/>
      </w:pPr>
      <w:r>
        <w:rPr>
          <w:rFonts w:hint="eastAsia"/>
        </w:rPr>
        <w:t>一、</w:t>
      </w:r>
      <w:proofErr w:type="gramStart"/>
      <w:r>
        <w:rPr>
          <w:rFonts w:hint="eastAsia"/>
        </w:rPr>
        <w:t>智算基础</w:t>
      </w:r>
      <w:proofErr w:type="gramEnd"/>
      <w:r>
        <w:rPr>
          <w:rFonts w:hint="eastAsia"/>
        </w:rPr>
        <w:t>设施</w:t>
      </w:r>
    </w:p>
    <w:p w14:paraId="785DAA03" w14:textId="77777777" w:rsidR="009D6247" w:rsidRDefault="00000000">
      <w:pPr>
        <w:ind w:firstLine="480"/>
      </w:pPr>
      <w:r>
        <w:rPr>
          <w:rFonts w:hint="eastAsia"/>
        </w:rPr>
        <w:t>1</w:t>
      </w:r>
      <w:r>
        <w:rPr>
          <w:rFonts w:hint="eastAsia"/>
        </w:rPr>
        <w:t>、在顺义区现有云、网资源的基础上，针对</w:t>
      </w:r>
      <w:proofErr w:type="gramStart"/>
      <w:r>
        <w:rPr>
          <w:rFonts w:hint="eastAsia"/>
        </w:rPr>
        <w:t>智算应用</w:t>
      </w:r>
      <w:proofErr w:type="gramEnd"/>
      <w:r>
        <w:rPr>
          <w:rFonts w:hint="eastAsia"/>
        </w:rPr>
        <w:t>和人工智能大模型共性基础能力，建设承载其能力</w:t>
      </w:r>
      <w:proofErr w:type="gramStart"/>
      <w:r>
        <w:rPr>
          <w:rFonts w:hint="eastAsia"/>
        </w:rPr>
        <w:t>的算力资源</w:t>
      </w:r>
      <w:proofErr w:type="gramEnd"/>
      <w:r>
        <w:rPr>
          <w:rFonts w:hint="eastAsia"/>
        </w:rPr>
        <w:t>、高性能存储资源等硬件基础设施，提供</w:t>
      </w:r>
      <w:r>
        <w:rPr>
          <w:rFonts w:hint="eastAsia"/>
        </w:rPr>
        <w:t>10PFLOPS</w:t>
      </w:r>
      <w:r>
        <w:rPr>
          <w:rFonts w:hint="eastAsia"/>
        </w:rPr>
        <w:t>的运算能力，支撑“十五五”时期我区在知识问答、材料辅助、管理执法、应急处置等领域的大模型应用。</w:t>
      </w:r>
    </w:p>
    <w:p w14:paraId="128D0BAC" w14:textId="77777777" w:rsidR="009D6247" w:rsidRDefault="00000000">
      <w:pPr>
        <w:ind w:firstLine="480"/>
      </w:pPr>
      <w:r>
        <w:rPr>
          <w:rFonts w:hint="eastAsia"/>
        </w:rPr>
        <w:t>二、数据融合中台</w:t>
      </w:r>
    </w:p>
    <w:p w14:paraId="48058F24" w14:textId="590ADEC8" w:rsidR="009D6247" w:rsidRDefault="00000000">
      <w:pPr>
        <w:ind w:firstLine="480"/>
      </w:pPr>
      <w:r>
        <w:rPr>
          <w:rFonts w:hint="eastAsia"/>
        </w:rPr>
        <w:t>数据融合中台作为数据和智慧城市底座的核心，提供基础库、通用算法、数据共享等共性能力，支撑现有信息化系统逐步完成数据的融合和系统的整合。全区新建和升级改造的信息系统以数据融合中台为基础，在底座之上建设场景应用，数据融合中</w:t>
      </w:r>
      <w:proofErr w:type="gramStart"/>
      <w:r>
        <w:rPr>
          <w:rFonts w:hint="eastAsia"/>
        </w:rPr>
        <w:t>台具体包括数据湖仓</w:t>
      </w:r>
      <w:proofErr w:type="gramEnd"/>
      <w:r>
        <w:rPr>
          <w:rFonts w:hint="eastAsia"/>
        </w:rPr>
        <w:t>一体、</w:t>
      </w:r>
      <w:r w:rsidR="00ED3C5E">
        <w:rPr>
          <w:rFonts w:hint="eastAsia"/>
        </w:rPr>
        <w:t>感知管理服务平台</w:t>
      </w:r>
      <w:r w:rsidR="00EC09CB">
        <w:rPr>
          <w:rFonts w:hint="eastAsia"/>
        </w:rPr>
        <w:t>、</w:t>
      </w:r>
      <w:r>
        <w:rPr>
          <w:rFonts w:hint="eastAsia"/>
        </w:rPr>
        <w:t>共性组件、目录链、地理信息地图和低代码开发</w:t>
      </w:r>
      <w:r w:rsidR="00EC09CB">
        <w:rPr>
          <w:rFonts w:hint="eastAsia"/>
        </w:rPr>
        <w:t>6</w:t>
      </w:r>
      <w:r>
        <w:rPr>
          <w:rFonts w:hint="eastAsia"/>
        </w:rPr>
        <w:t>类能力。</w:t>
      </w:r>
    </w:p>
    <w:p w14:paraId="185120C3" w14:textId="77777777" w:rsidR="009D6247" w:rsidRDefault="00000000">
      <w:pPr>
        <w:ind w:firstLine="480"/>
      </w:pPr>
      <w:r>
        <w:rPr>
          <w:rFonts w:hint="eastAsia"/>
        </w:rPr>
        <w:t>1</w:t>
      </w:r>
      <w:r>
        <w:rPr>
          <w:rFonts w:hint="eastAsia"/>
        </w:rPr>
        <w:t>、</w:t>
      </w:r>
      <w:proofErr w:type="gramStart"/>
      <w:r>
        <w:rPr>
          <w:rFonts w:hint="eastAsia"/>
        </w:rPr>
        <w:t>数据湖仓</w:t>
      </w:r>
      <w:proofErr w:type="gramEnd"/>
      <w:r>
        <w:rPr>
          <w:rFonts w:hint="eastAsia"/>
        </w:rPr>
        <w:t>一体</w:t>
      </w:r>
    </w:p>
    <w:p w14:paraId="7B6293A8" w14:textId="77777777" w:rsidR="009D6247" w:rsidRDefault="00000000">
      <w:pPr>
        <w:ind w:firstLine="480"/>
      </w:pPr>
      <w:r>
        <w:rPr>
          <w:rFonts w:hint="eastAsia"/>
        </w:rPr>
        <w:t>建设内容包括共性基础库（数据库中的底座，</w:t>
      </w:r>
      <w:proofErr w:type="gramStart"/>
      <w:r>
        <w:rPr>
          <w:rFonts w:hint="eastAsia"/>
        </w:rPr>
        <w:t>承接市</w:t>
      </w:r>
      <w:proofErr w:type="gramEnd"/>
      <w:r>
        <w:rPr>
          <w:rFonts w:hint="eastAsia"/>
        </w:rPr>
        <w:t>大数据平台数据反哺，形成人、地、物、事、情等基础库集），</w:t>
      </w:r>
      <w:proofErr w:type="gramStart"/>
      <w:r>
        <w:rPr>
          <w:rFonts w:hint="eastAsia"/>
        </w:rPr>
        <w:t>物联感知</w:t>
      </w:r>
      <w:proofErr w:type="gramEnd"/>
      <w:r>
        <w:rPr>
          <w:rFonts w:hint="eastAsia"/>
        </w:rPr>
        <w:t>库（汇聚全区视频、图像、温湿度、定位轨迹等感知设施采集到的数据）和综合数据库（针对各领域的应用需求，通过对共性基础库和</w:t>
      </w:r>
      <w:proofErr w:type="gramStart"/>
      <w:r>
        <w:rPr>
          <w:rFonts w:hint="eastAsia"/>
        </w:rPr>
        <w:t>物联</w:t>
      </w:r>
      <w:proofErr w:type="gramEnd"/>
      <w:r>
        <w:rPr>
          <w:rFonts w:hint="eastAsia"/>
        </w:rPr>
        <w:t>感知库等数据进行治理，结合地理信息数据形成高可用的数据集），</w:t>
      </w:r>
      <w:proofErr w:type="gramStart"/>
      <w:r>
        <w:rPr>
          <w:rFonts w:hint="eastAsia"/>
        </w:rPr>
        <w:t>使用湖仓一体</w:t>
      </w:r>
      <w:proofErr w:type="gramEnd"/>
      <w:r>
        <w:rPr>
          <w:rFonts w:hint="eastAsia"/>
        </w:rPr>
        <w:t>的技术架构，提供高性能的数据存储管理与灵活性，支持多种数据类型并存，为各应用系统提供分领域、分专题、</w:t>
      </w:r>
      <w:proofErr w:type="gramStart"/>
      <w:r>
        <w:rPr>
          <w:rFonts w:hint="eastAsia"/>
        </w:rPr>
        <w:t>数图影像</w:t>
      </w:r>
      <w:proofErr w:type="gramEnd"/>
      <w:r>
        <w:rPr>
          <w:rFonts w:hint="eastAsia"/>
        </w:rPr>
        <w:t>结合的数据支撑。</w:t>
      </w:r>
    </w:p>
    <w:p w14:paraId="12C1D7C7" w14:textId="5079FE2D" w:rsidR="00E902B8" w:rsidRDefault="00E902B8">
      <w:pPr>
        <w:ind w:firstLine="480"/>
      </w:pPr>
      <w:r>
        <w:rPr>
          <w:rFonts w:hint="eastAsia"/>
        </w:rPr>
        <w:t>2</w:t>
      </w:r>
      <w:r>
        <w:rPr>
          <w:rFonts w:hint="eastAsia"/>
        </w:rPr>
        <w:t>、感知服务平台</w:t>
      </w:r>
    </w:p>
    <w:p w14:paraId="5B79FEF8" w14:textId="4DEB49B2" w:rsidR="00E902B8" w:rsidRPr="00E902B8" w:rsidRDefault="00E902B8" w:rsidP="00E902B8">
      <w:pPr>
        <w:ind w:firstLine="480"/>
      </w:pPr>
      <w:r>
        <w:rPr>
          <w:rFonts w:hint="eastAsia"/>
        </w:rPr>
        <w:t>通过构建顺义</w:t>
      </w:r>
      <w:proofErr w:type="gramStart"/>
      <w:r>
        <w:rPr>
          <w:rFonts w:hint="eastAsia"/>
        </w:rPr>
        <w:t>区数据</w:t>
      </w:r>
      <w:proofErr w:type="gramEnd"/>
      <w:r>
        <w:rPr>
          <w:rFonts w:hint="eastAsia"/>
        </w:rPr>
        <w:t>融合中台</w:t>
      </w:r>
      <w:proofErr w:type="gramStart"/>
      <w:r>
        <w:rPr>
          <w:rFonts w:hint="eastAsia"/>
        </w:rPr>
        <w:t>之物联感知</w:t>
      </w:r>
      <w:proofErr w:type="gramEnd"/>
      <w:r>
        <w:rPr>
          <w:rFonts w:hint="eastAsia"/>
        </w:rPr>
        <w:t>底座，专注于</w:t>
      </w:r>
      <w:proofErr w:type="gramStart"/>
      <w:r>
        <w:rPr>
          <w:rFonts w:hint="eastAsia"/>
        </w:rPr>
        <w:t>物联设备</w:t>
      </w:r>
      <w:proofErr w:type="gramEnd"/>
      <w:r>
        <w:rPr>
          <w:rFonts w:hint="eastAsia"/>
        </w:rPr>
        <w:t>的统一接入管理、</w:t>
      </w:r>
      <w:proofErr w:type="gramStart"/>
      <w:r>
        <w:rPr>
          <w:rFonts w:hint="eastAsia"/>
        </w:rPr>
        <w:t>统一物联标准</w:t>
      </w:r>
      <w:proofErr w:type="gramEnd"/>
      <w:r>
        <w:rPr>
          <w:rFonts w:hint="eastAsia"/>
        </w:rPr>
        <w:t>、资源开放共享等能力。面向设备、</w:t>
      </w:r>
      <w:proofErr w:type="gramStart"/>
      <w:r>
        <w:rPr>
          <w:rFonts w:hint="eastAsia"/>
        </w:rPr>
        <w:t>物联子系统</w:t>
      </w:r>
      <w:proofErr w:type="gramEnd"/>
      <w:r>
        <w:rPr>
          <w:rFonts w:hint="eastAsia"/>
        </w:rPr>
        <w:t>接入集成，面向应用</w:t>
      </w:r>
      <w:proofErr w:type="gramStart"/>
      <w:r>
        <w:rPr>
          <w:rFonts w:hint="eastAsia"/>
        </w:rPr>
        <w:t>开放物联能力</w:t>
      </w:r>
      <w:proofErr w:type="gramEnd"/>
      <w:r>
        <w:rPr>
          <w:rFonts w:hint="eastAsia"/>
        </w:rPr>
        <w:t>，支撑</w:t>
      </w:r>
      <w:proofErr w:type="gramStart"/>
      <w:r>
        <w:rPr>
          <w:rFonts w:hint="eastAsia"/>
        </w:rPr>
        <w:t>上层数智应用</w:t>
      </w:r>
      <w:proofErr w:type="gramEnd"/>
      <w:r>
        <w:rPr>
          <w:rFonts w:hint="eastAsia"/>
        </w:rPr>
        <w:t>。</w:t>
      </w:r>
    </w:p>
    <w:p w14:paraId="0FC7846D" w14:textId="1AAC3926" w:rsidR="009D6247" w:rsidRDefault="00E902B8">
      <w:pPr>
        <w:ind w:firstLine="480"/>
      </w:pPr>
      <w:r>
        <w:rPr>
          <w:rFonts w:hint="eastAsia"/>
        </w:rPr>
        <w:t>3</w:t>
      </w:r>
      <w:r>
        <w:rPr>
          <w:rFonts w:hint="eastAsia"/>
        </w:rPr>
        <w:t>、共性组件</w:t>
      </w:r>
    </w:p>
    <w:p w14:paraId="74300EC1" w14:textId="2EF2F1B1" w:rsidR="009D6247" w:rsidRDefault="00000000">
      <w:pPr>
        <w:ind w:firstLine="480"/>
      </w:pPr>
      <w:r>
        <w:rPr>
          <w:rFonts w:hint="eastAsia"/>
        </w:rPr>
        <w:t>建设内容包括数据治理算法、数据标签等能力，一是为数据和智慧城市底座中数据库的建设服务，并解决数据共享场景中原始数据</w:t>
      </w:r>
      <w:proofErr w:type="gramStart"/>
      <w:r>
        <w:rPr>
          <w:rFonts w:hint="eastAsia"/>
        </w:rPr>
        <w:t>不</w:t>
      </w:r>
      <w:proofErr w:type="gramEnd"/>
      <w:r>
        <w:rPr>
          <w:rFonts w:hint="eastAsia"/>
        </w:rPr>
        <w:t>可用、需要大量加工处</w:t>
      </w:r>
      <w:r>
        <w:rPr>
          <w:rFonts w:hint="eastAsia"/>
        </w:rPr>
        <w:lastRenderedPageBreak/>
        <w:t>理的问题，二是针对不同场景，为各领域的应用系统提供算法支撑，如渣土车违规倾倒报警、汛期水位升高预警、危化品车间危险行为预警等，降低应用系统的建设开销。</w:t>
      </w:r>
    </w:p>
    <w:p w14:paraId="72B2F50D" w14:textId="4BDDF923" w:rsidR="009D6247" w:rsidRDefault="00E902B8">
      <w:pPr>
        <w:ind w:firstLine="480"/>
      </w:pPr>
      <w:r>
        <w:rPr>
          <w:rFonts w:hint="eastAsia"/>
        </w:rPr>
        <w:t>4</w:t>
      </w:r>
      <w:r>
        <w:rPr>
          <w:rFonts w:hint="eastAsia"/>
        </w:rPr>
        <w:t>、目录链</w:t>
      </w:r>
    </w:p>
    <w:p w14:paraId="566FE623" w14:textId="77777777" w:rsidR="009D6247" w:rsidRDefault="00000000">
      <w:pPr>
        <w:ind w:firstLine="480"/>
      </w:pPr>
      <w:r>
        <w:rPr>
          <w:rFonts w:hint="eastAsia"/>
        </w:rPr>
        <w:t>通过区块链技术，支撑数据跨部门共享，目录链包含数据上链、共享申请、分布审批、定制化供给等多种服务，其技术实现与北京市大数据共享交换体系相一致，为“十五五”期间北京市建设市、区联动，各区之间数据共享的数据赋能智慧城市建设目标奠定顺义区基础。</w:t>
      </w:r>
    </w:p>
    <w:p w14:paraId="1DDCB4A5" w14:textId="583D1F73" w:rsidR="009D6247" w:rsidRDefault="00E902B8">
      <w:pPr>
        <w:ind w:firstLine="480"/>
      </w:pPr>
      <w:r>
        <w:rPr>
          <w:rFonts w:hint="eastAsia"/>
        </w:rPr>
        <w:t>5</w:t>
      </w:r>
      <w:r>
        <w:rPr>
          <w:rFonts w:hint="eastAsia"/>
        </w:rPr>
        <w:t>、地理信息地图</w:t>
      </w:r>
    </w:p>
    <w:p w14:paraId="370ACEF2" w14:textId="77777777" w:rsidR="009D6247" w:rsidRDefault="00000000">
      <w:pPr>
        <w:ind w:firstLine="480"/>
      </w:pPr>
      <w:r>
        <w:rPr>
          <w:rFonts w:hint="eastAsia"/>
        </w:rPr>
        <w:t>建设内容包括数字地图和地名地址库两项服务，一是以顺义区现有</w:t>
      </w:r>
      <w:proofErr w:type="gramStart"/>
      <w:r>
        <w:rPr>
          <w:rFonts w:hint="eastAsia"/>
        </w:rPr>
        <w:t>区划全</w:t>
      </w:r>
      <w:proofErr w:type="gramEnd"/>
      <w:r>
        <w:rPr>
          <w:rFonts w:hint="eastAsia"/>
        </w:rPr>
        <w:t>覆盖为目标升级“智慧顺义”基础地理信息地图，增加对“北京</w:t>
      </w:r>
      <w:r>
        <w:rPr>
          <w:rFonts w:hint="eastAsia"/>
        </w:rPr>
        <w:t>2000</w:t>
      </w:r>
      <w:r>
        <w:rPr>
          <w:rFonts w:hint="eastAsia"/>
        </w:rPr>
        <w:t>”坐标系的和互联网端、移动端使用接口，并结合</w:t>
      </w:r>
      <w:proofErr w:type="gramStart"/>
      <w:r>
        <w:rPr>
          <w:rFonts w:hint="eastAsia"/>
        </w:rPr>
        <w:t>数据湖仓</w:t>
      </w:r>
      <w:proofErr w:type="gramEnd"/>
      <w:r>
        <w:rPr>
          <w:rFonts w:hint="eastAsia"/>
        </w:rPr>
        <w:t>一体、</w:t>
      </w:r>
      <w:proofErr w:type="gramStart"/>
      <w:r>
        <w:rPr>
          <w:rFonts w:hint="eastAsia"/>
        </w:rPr>
        <w:t>生成数图影像</w:t>
      </w:r>
      <w:proofErr w:type="gramEnd"/>
      <w:r>
        <w:rPr>
          <w:rFonts w:hint="eastAsia"/>
        </w:rPr>
        <w:t>结合的数据资源，更好的赋能于各领域场景应用。二是通过新建地名地址库，整合全区杂乱的地址资源，实现“地址唯一，多地名共存”，解决数据共享应用中需要人工清查核实多种地名呈现的问题，产出全区企业精准地图，为经济大脑、应急指挥、非现场执法等应用提供可靠的地理信息支撑。</w:t>
      </w:r>
    </w:p>
    <w:p w14:paraId="34B1EBD0" w14:textId="74BFFAB0" w:rsidR="009D6247" w:rsidRDefault="00E902B8">
      <w:pPr>
        <w:ind w:firstLine="480"/>
      </w:pPr>
      <w:r>
        <w:rPr>
          <w:rFonts w:hint="eastAsia"/>
        </w:rPr>
        <w:t>6</w:t>
      </w:r>
      <w:r>
        <w:rPr>
          <w:rFonts w:hint="eastAsia"/>
        </w:rPr>
        <w:t>、低代码开发能力</w:t>
      </w:r>
    </w:p>
    <w:p w14:paraId="28B0527F" w14:textId="77777777" w:rsidR="009D6247" w:rsidRDefault="00000000">
      <w:pPr>
        <w:ind w:firstLine="480"/>
      </w:pPr>
      <w:r>
        <w:rPr>
          <w:rFonts w:hint="eastAsia"/>
        </w:rPr>
        <w:t>在智慧城市底座上建设低代码开发能力，实现无需编码或通过少量代码快速生成应用程序的功能。使各单位在基于智慧城市底座建设</w:t>
      </w:r>
      <w:proofErr w:type="gramStart"/>
      <w:r>
        <w:rPr>
          <w:rFonts w:hint="eastAsia"/>
        </w:rPr>
        <w:t>数智应用</w:t>
      </w:r>
      <w:proofErr w:type="gramEnd"/>
      <w:r>
        <w:rPr>
          <w:rFonts w:hint="eastAsia"/>
        </w:rPr>
        <w:t>时，能使用可视化工具开发场景应用、构建业务流程等，并支持（在使用低代码能力开发的场景应用基础上）快速将流程、功能等更新升级。显著提升场景应用的开发效率，节省建设资金。</w:t>
      </w:r>
    </w:p>
    <w:p w14:paraId="0F599401" w14:textId="77777777" w:rsidR="009D6247" w:rsidRDefault="00000000">
      <w:pPr>
        <w:ind w:firstLine="480"/>
      </w:pPr>
      <w:r>
        <w:rPr>
          <w:rFonts w:hint="eastAsia"/>
        </w:rPr>
        <w:t>三、进阶支撑能力</w:t>
      </w:r>
    </w:p>
    <w:p w14:paraId="7A8F90E0" w14:textId="77777777" w:rsidR="009D6247" w:rsidRDefault="00000000">
      <w:pPr>
        <w:ind w:firstLine="480"/>
      </w:pPr>
      <w:r>
        <w:rPr>
          <w:rFonts w:hint="eastAsia"/>
        </w:rPr>
        <w:t>在数据融合、系统整合的基础上，着眼于全区智慧城市场景应用的智能化、优化跨部门协同工作流程、切实减轻基层工作负担，在数据和智慧城市底座上建设人工智能大模型能力、协同办公能力和数据采集能力等共性能力，提升应用系统的智能化水平，提高工作效率。</w:t>
      </w:r>
    </w:p>
    <w:p w14:paraId="70B5C926" w14:textId="77777777" w:rsidR="009D6247" w:rsidRDefault="00000000">
      <w:pPr>
        <w:ind w:firstLine="480"/>
      </w:pPr>
      <w:r>
        <w:rPr>
          <w:rFonts w:hint="eastAsia"/>
        </w:rPr>
        <w:t>1</w:t>
      </w:r>
      <w:r>
        <w:rPr>
          <w:rFonts w:hint="eastAsia"/>
        </w:rPr>
        <w:t>、人工智能大模型能力</w:t>
      </w:r>
    </w:p>
    <w:p w14:paraId="08F2A6AD" w14:textId="77777777" w:rsidR="009D6247" w:rsidRDefault="00000000">
      <w:pPr>
        <w:ind w:firstLine="480"/>
      </w:pPr>
      <w:r>
        <w:rPr>
          <w:rFonts w:hint="eastAsia"/>
        </w:rPr>
        <w:t>包括通用大模型能力</w:t>
      </w:r>
      <w:proofErr w:type="gramStart"/>
      <w:r>
        <w:rPr>
          <w:rFonts w:hint="eastAsia"/>
        </w:rPr>
        <w:t>和垂类大</w:t>
      </w:r>
      <w:proofErr w:type="gramEnd"/>
      <w:r>
        <w:rPr>
          <w:rFonts w:hint="eastAsia"/>
        </w:rPr>
        <w:t>模型（面向专业领域的大模型）能力，通用大</w:t>
      </w:r>
      <w:r>
        <w:rPr>
          <w:rFonts w:hint="eastAsia"/>
        </w:rPr>
        <w:lastRenderedPageBreak/>
        <w:t>模型能力将大模型基础知识库和数据融合中台的</w:t>
      </w:r>
      <w:proofErr w:type="gramStart"/>
      <w:r>
        <w:rPr>
          <w:rFonts w:hint="eastAsia"/>
        </w:rPr>
        <w:t>数据湖仓一</w:t>
      </w:r>
      <w:proofErr w:type="gramEnd"/>
      <w:r>
        <w:rPr>
          <w:rFonts w:hint="eastAsia"/>
        </w:rPr>
        <w:t>体相结合，训练出属于顺义区政务工作的人工智能基础支撑模型，为各单位提供包括知识问答、文件写作辅助、统计数据查询等智能服务。探索在应急指挥、非现场执法等领域</w:t>
      </w:r>
      <w:proofErr w:type="gramStart"/>
      <w:r>
        <w:rPr>
          <w:rFonts w:hint="eastAsia"/>
        </w:rPr>
        <w:t>建设垂类大</w:t>
      </w:r>
      <w:proofErr w:type="gramEnd"/>
      <w:r>
        <w:rPr>
          <w:rFonts w:hint="eastAsia"/>
        </w:rPr>
        <w:t>模型应用试点，实现事件预警、方案推演、影响预测等功能，辅助提升指挥、执法效能。</w:t>
      </w:r>
    </w:p>
    <w:p w14:paraId="5FF0F5AA" w14:textId="77777777" w:rsidR="009D6247" w:rsidRDefault="00000000">
      <w:pPr>
        <w:ind w:firstLine="480"/>
      </w:pPr>
      <w:r>
        <w:rPr>
          <w:rFonts w:hint="eastAsia"/>
        </w:rPr>
        <w:t>2</w:t>
      </w:r>
      <w:r>
        <w:rPr>
          <w:rFonts w:hint="eastAsia"/>
        </w:rPr>
        <w:t>、协同办公能力</w:t>
      </w:r>
    </w:p>
    <w:p w14:paraId="3A0D6B27" w14:textId="77777777" w:rsidR="009D6247" w:rsidRDefault="00000000">
      <w:pPr>
        <w:ind w:firstLine="480"/>
      </w:pPr>
      <w:r>
        <w:rPr>
          <w:rFonts w:hint="eastAsia"/>
        </w:rPr>
        <w:t>实现跨部门协同办公业务流程等功能，针对跨部门协同工作缺少支撑等问题，通过“共性能力、定制流程”的工作思路，提供账号到个人（结合“京办”账号体系），流程到基层的全区统一化办公体系。打造覆盖至用户端的视频会议体系，与我区现有视频会议系统融合，提供分级易用、全时可达的会议能力。</w:t>
      </w:r>
    </w:p>
    <w:p w14:paraId="2FD47C54" w14:textId="77777777" w:rsidR="009D6247" w:rsidRDefault="00000000">
      <w:pPr>
        <w:ind w:firstLine="480"/>
      </w:pPr>
      <w:r>
        <w:rPr>
          <w:rFonts w:hint="eastAsia"/>
        </w:rPr>
        <w:t>3</w:t>
      </w:r>
      <w:r>
        <w:rPr>
          <w:rFonts w:hint="eastAsia"/>
        </w:rPr>
        <w:t>、数据采集能力</w:t>
      </w:r>
    </w:p>
    <w:p w14:paraId="05B26F19" w14:textId="77777777" w:rsidR="009D6247" w:rsidRDefault="00000000">
      <w:pPr>
        <w:ind w:firstLine="480"/>
      </w:pPr>
      <w:r>
        <w:rPr>
          <w:rFonts w:hint="eastAsia"/>
        </w:rPr>
        <w:t>针对顺义区大量现有信息系统建设时间早、代码修改风险大、接口开发费用高的问题，在数据和智慧城市底座上建设数据采集能力，通过数据探针和数据报表的手段，在不修改现有系统功能的前提下完成数据采集和汇聚。</w:t>
      </w:r>
    </w:p>
    <w:p w14:paraId="295CB79F" w14:textId="77777777" w:rsidR="009D6247" w:rsidRDefault="00000000">
      <w:pPr>
        <w:pStyle w:val="2"/>
      </w:pPr>
      <w:bookmarkStart w:id="9" w:name="_Toc213053524"/>
      <w:r>
        <w:rPr>
          <w:rFonts w:hint="eastAsia"/>
        </w:rPr>
        <w:t>建设周期</w:t>
      </w:r>
      <w:bookmarkEnd w:id="9"/>
    </w:p>
    <w:p w14:paraId="64FD28AC" w14:textId="77777777" w:rsidR="009D6247" w:rsidRDefault="00000000">
      <w:pPr>
        <w:ind w:firstLine="480"/>
      </w:pPr>
      <w:bookmarkStart w:id="10" w:name="OLE_LINK9"/>
      <w:bookmarkStart w:id="11" w:name="OLE_LINK10"/>
      <w:r>
        <w:rPr>
          <w:rFonts w:hint="eastAsia"/>
        </w:rPr>
        <w:t>项目批复后，建设周期为</w:t>
      </w:r>
      <w:r>
        <w:rPr>
          <w:rFonts w:hint="eastAsia"/>
        </w:rPr>
        <w:t>5</w:t>
      </w:r>
      <w:r>
        <w:rPr>
          <w:rFonts w:hint="eastAsia"/>
        </w:rPr>
        <w:t>个月，预计自</w:t>
      </w:r>
      <w:r>
        <w:rPr>
          <w:rFonts w:hint="eastAsia"/>
        </w:rPr>
        <w:t>2025</w:t>
      </w:r>
      <w:r>
        <w:rPr>
          <w:rFonts w:hint="eastAsia"/>
        </w:rPr>
        <w:t>年</w:t>
      </w:r>
      <w:r>
        <w:rPr>
          <w:rFonts w:hint="eastAsia"/>
        </w:rPr>
        <w:t>11</w:t>
      </w:r>
      <w:r>
        <w:rPr>
          <w:rFonts w:hint="eastAsia"/>
        </w:rPr>
        <w:t>月至</w:t>
      </w:r>
      <w:r>
        <w:rPr>
          <w:rFonts w:hint="eastAsia"/>
        </w:rPr>
        <w:t>2026</w:t>
      </w:r>
      <w:r>
        <w:rPr>
          <w:rFonts w:hint="eastAsia"/>
        </w:rPr>
        <w:t>年</w:t>
      </w:r>
      <w:r>
        <w:rPr>
          <w:rFonts w:hint="eastAsia"/>
        </w:rPr>
        <w:t>3</w:t>
      </w:r>
      <w:r>
        <w:rPr>
          <w:rFonts w:hint="eastAsia"/>
        </w:rPr>
        <w:t>月份，</w:t>
      </w:r>
      <w:proofErr w:type="gramStart"/>
      <w:r>
        <w:rPr>
          <w:rFonts w:hint="eastAsia"/>
        </w:rPr>
        <w:t>完成数智底座</w:t>
      </w:r>
      <w:proofErr w:type="gramEnd"/>
      <w:r>
        <w:rPr>
          <w:rFonts w:hint="eastAsia"/>
        </w:rPr>
        <w:t>所有建设内容。</w:t>
      </w:r>
    </w:p>
    <w:p w14:paraId="5F0E4D7C" w14:textId="77777777" w:rsidR="009D6247" w:rsidRDefault="00000000">
      <w:pPr>
        <w:pStyle w:val="2"/>
      </w:pPr>
      <w:bookmarkStart w:id="12" w:name="_Toc213053525"/>
      <w:bookmarkEnd w:id="10"/>
      <w:bookmarkEnd w:id="11"/>
      <w:r>
        <w:rPr>
          <w:rFonts w:hint="eastAsia"/>
        </w:rPr>
        <w:t>项目总投资及资金来源</w:t>
      </w:r>
      <w:bookmarkEnd w:id="12"/>
    </w:p>
    <w:p w14:paraId="42BF89AE" w14:textId="77777777" w:rsidR="009D6247" w:rsidRDefault="00000000">
      <w:pPr>
        <w:ind w:firstLine="480"/>
      </w:pPr>
      <w:r>
        <w:rPr>
          <w:rFonts w:hint="eastAsia"/>
        </w:rPr>
        <w:t>项目总投资预估</w:t>
      </w:r>
      <w:r>
        <w:t>12,46</w:t>
      </w:r>
      <w:r>
        <w:rPr>
          <w:rFonts w:hint="eastAsia"/>
        </w:rPr>
        <w:t>1</w:t>
      </w:r>
      <w:r>
        <w:t>.88</w:t>
      </w:r>
      <w:r>
        <w:rPr>
          <w:rFonts w:hint="eastAsia"/>
        </w:rPr>
        <w:t>万元，全部由建设单位自筹。</w:t>
      </w:r>
    </w:p>
    <w:p w14:paraId="4911A6CF" w14:textId="77777777" w:rsidR="009D6247" w:rsidRDefault="00000000">
      <w:pPr>
        <w:pStyle w:val="2"/>
      </w:pPr>
      <w:bookmarkStart w:id="13" w:name="_Toc213053526"/>
      <w:r>
        <w:rPr>
          <w:rFonts w:hint="eastAsia"/>
        </w:rPr>
        <w:t>编制依据</w:t>
      </w:r>
      <w:bookmarkEnd w:id="13"/>
    </w:p>
    <w:p w14:paraId="1795E16F" w14:textId="77777777" w:rsidR="009D6247" w:rsidRDefault="00000000">
      <w:pPr>
        <w:ind w:firstLine="480"/>
      </w:pPr>
      <w:r>
        <w:rPr>
          <w:rFonts w:hint="eastAsia"/>
        </w:rPr>
        <w:t>《国家数据基础设施建设指引》</w:t>
      </w:r>
    </w:p>
    <w:p w14:paraId="50CFB988" w14:textId="77777777" w:rsidR="009D6247" w:rsidRDefault="00000000">
      <w:pPr>
        <w:ind w:firstLine="480"/>
      </w:pPr>
      <w:r>
        <w:rPr>
          <w:rFonts w:hint="eastAsia"/>
        </w:rPr>
        <w:t>《政务数据共享条例》</w:t>
      </w:r>
    </w:p>
    <w:p w14:paraId="453941CB" w14:textId="77777777" w:rsidR="009D6247" w:rsidRDefault="00000000">
      <w:pPr>
        <w:ind w:firstLine="480"/>
      </w:pPr>
      <w:r>
        <w:rPr>
          <w:rFonts w:hint="eastAsia"/>
        </w:rPr>
        <w:t>《北京市“十四五”时期智慧城市发展行动纲要》（京大数据发〔</w:t>
      </w:r>
      <w:r>
        <w:rPr>
          <w:rFonts w:hint="eastAsia"/>
        </w:rPr>
        <w:t>2021</w:t>
      </w:r>
      <w:r>
        <w:rPr>
          <w:rFonts w:hint="eastAsia"/>
        </w:rPr>
        <w:t>〕</w:t>
      </w:r>
      <w:r>
        <w:rPr>
          <w:rFonts w:hint="eastAsia"/>
        </w:rPr>
        <w:t>1</w:t>
      </w:r>
      <w:r>
        <w:rPr>
          <w:rFonts w:hint="eastAsia"/>
        </w:rPr>
        <w:t>号）</w:t>
      </w:r>
    </w:p>
    <w:p w14:paraId="409DE67B" w14:textId="77777777" w:rsidR="009D6247" w:rsidRDefault="00000000">
      <w:pPr>
        <w:ind w:firstLine="480"/>
      </w:pPr>
      <w:r>
        <w:rPr>
          <w:rFonts w:hint="eastAsia"/>
        </w:rPr>
        <w:t>《北京市“十四五”时期智慧城市建设控制性规划要求（试行）》（京大数据发〔</w:t>
      </w:r>
      <w:r>
        <w:rPr>
          <w:rFonts w:hint="eastAsia"/>
        </w:rPr>
        <w:t>2021</w:t>
      </w:r>
      <w:r>
        <w:rPr>
          <w:rFonts w:hint="eastAsia"/>
        </w:rPr>
        <w:t>〕</w:t>
      </w:r>
      <w:r>
        <w:rPr>
          <w:rFonts w:hint="eastAsia"/>
        </w:rPr>
        <w:t>2</w:t>
      </w:r>
      <w:r>
        <w:rPr>
          <w:rFonts w:hint="eastAsia"/>
        </w:rPr>
        <w:t>号）</w:t>
      </w:r>
    </w:p>
    <w:p w14:paraId="049FDF71" w14:textId="77777777" w:rsidR="009D6247" w:rsidRDefault="00000000">
      <w:pPr>
        <w:ind w:firstLine="480"/>
      </w:pPr>
      <w:r>
        <w:rPr>
          <w:rFonts w:hint="eastAsia"/>
        </w:rPr>
        <w:t>《关于深化智慧城市发展</w:t>
      </w:r>
      <w:r>
        <w:rPr>
          <w:rFonts w:hint="eastAsia"/>
        </w:rPr>
        <w:t xml:space="preserve"> </w:t>
      </w:r>
      <w:r>
        <w:rPr>
          <w:rFonts w:hint="eastAsia"/>
        </w:rPr>
        <w:t>推进城市全域数字化转型的指导意见》（</w:t>
      </w:r>
      <w:proofErr w:type="gramStart"/>
      <w:r>
        <w:rPr>
          <w:rFonts w:hint="eastAsia"/>
        </w:rPr>
        <w:t>发改数据</w:t>
      </w:r>
      <w:proofErr w:type="gramEnd"/>
      <w:r>
        <w:rPr>
          <w:rFonts w:hint="eastAsia"/>
        </w:rPr>
        <w:lastRenderedPageBreak/>
        <w:t>〔</w:t>
      </w:r>
      <w:r>
        <w:rPr>
          <w:rFonts w:hint="eastAsia"/>
        </w:rPr>
        <w:t>2024</w:t>
      </w:r>
      <w:r>
        <w:rPr>
          <w:rFonts w:hint="eastAsia"/>
        </w:rPr>
        <w:t>〕</w:t>
      </w:r>
      <w:r>
        <w:rPr>
          <w:rFonts w:hint="eastAsia"/>
        </w:rPr>
        <w:t>660</w:t>
      </w:r>
      <w:r>
        <w:rPr>
          <w:rFonts w:hint="eastAsia"/>
        </w:rPr>
        <w:t>号）</w:t>
      </w:r>
    </w:p>
    <w:p w14:paraId="676A2312" w14:textId="77777777" w:rsidR="009D6247" w:rsidRDefault="00000000">
      <w:pPr>
        <w:ind w:firstLine="480"/>
      </w:pPr>
      <w:r>
        <w:rPr>
          <w:rFonts w:hint="eastAsia"/>
        </w:rPr>
        <w:t>《北京市</w:t>
      </w:r>
      <w:r>
        <w:rPr>
          <w:rFonts w:hint="eastAsia"/>
        </w:rPr>
        <w:t>2025</w:t>
      </w:r>
      <w:r>
        <w:rPr>
          <w:rFonts w:hint="eastAsia"/>
        </w:rPr>
        <w:t>年数据管理工作要点》</w:t>
      </w:r>
    </w:p>
    <w:p w14:paraId="6DD06458" w14:textId="77777777" w:rsidR="009D6247" w:rsidRDefault="00000000">
      <w:pPr>
        <w:ind w:firstLine="480"/>
      </w:pPr>
      <w:r>
        <w:rPr>
          <w:rFonts w:hint="eastAsia"/>
        </w:rPr>
        <w:t>《北京市顺义区“十四五”时期信息化发展规划》</w:t>
      </w:r>
    </w:p>
    <w:p w14:paraId="69299D83" w14:textId="77777777" w:rsidR="009D6247" w:rsidRDefault="00000000">
      <w:pPr>
        <w:ind w:firstLine="480"/>
      </w:pPr>
      <w:r>
        <w:rPr>
          <w:rFonts w:hint="eastAsia"/>
        </w:rPr>
        <w:t>《顺义区“十五五”时期推进数据和智慧城市底座工作方案》</w:t>
      </w:r>
    </w:p>
    <w:p w14:paraId="6EA67901" w14:textId="77777777" w:rsidR="009D6247" w:rsidRDefault="00000000">
      <w:pPr>
        <w:ind w:firstLine="480"/>
      </w:pPr>
      <w:r>
        <w:rPr>
          <w:rFonts w:hint="eastAsia"/>
        </w:rPr>
        <w:t>《软件开发规范》（</w:t>
      </w:r>
      <w:r>
        <w:rPr>
          <w:rFonts w:hint="eastAsia"/>
        </w:rPr>
        <w:t>GB/T 8566-2007</w:t>
      </w:r>
      <w:r>
        <w:rPr>
          <w:rFonts w:hint="eastAsia"/>
        </w:rPr>
        <w:t>）</w:t>
      </w:r>
    </w:p>
    <w:p w14:paraId="037D1114" w14:textId="77777777" w:rsidR="009D6247" w:rsidRDefault="00000000">
      <w:pPr>
        <w:ind w:firstLine="480"/>
      </w:pPr>
      <w:r>
        <w:rPr>
          <w:rFonts w:hint="eastAsia"/>
        </w:rPr>
        <w:t>《信息技术软件工程术语》（</w:t>
      </w:r>
      <w:r>
        <w:rPr>
          <w:rFonts w:hint="eastAsia"/>
        </w:rPr>
        <w:t>GB/T 11457-2006</w:t>
      </w:r>
      <w:r>
        <w:rPr>
          <w:rFonts w:hint="eastAsia"/>
        </w:rPr>
        <w:t>）</w:t>
      </w:r>
    </w:p>
    <w:p w14:paraId="7004ED87" w14:textId="77777777" w:rsidR="009D6247" w:rsidRDefault="00000000">
      <w:pPr>
        <w:ind w:firstLine="480"/>
      </w:pPr>
      <w:r>
        <w:rPr>
          <w:rFonts w:hint="eastAsia"/>
        </w:rPr>
        <w:t>《软件工程产品质量》（</w:t>
      </w:r>
      <w:r>
        <w:rPr>
          <w:rFonts w:hint="eastAsia"/>
        </w:rPr>
        <w:t>GB/T 16260-2006</w:t>
      </w:r>
      <w:r>
        <w:rPr>
          <w:rFonts w:hint="eastAsia"/>
        </w:rPr>
        <w:t>）</w:t>
      </w:r>
    </w:p>
    <w:p w14:paraId="15FC9A58" w14:textId="77777777" w:rsidR="009D6247" w:rsidRDefault="00000000">
      <w:pPr>
        <w:ind w:firstLine="480"/>
      </w:pPr>
      <w:r>
        <w:rPr>
          <w:rFonts w:hint="eastAsia"/>
        </w:rPr>
        <w:t>《数据安全技术</w:t>
      </w:r>
      <w:r>
        <w:rPr>
          <w:rFonts w:hint="eastAsia"/>
        </w:rPr>
        <w:t xml:space="preserve"> </w:t>
      </w:r>
      <w:r>
        <w:rPr>
          <w:rFonts w:hint="eastAsia"/>
        </w:rPr>
        <w:t>数据分类分级规则》（</w:t>
      </w:r>
      <w:r>
        <w:rPr>
          <w:rFonts w:hint="eastAsia"/>
        </w:rPr>
        <w:t>GB/T 43697-2024</w:t>
      </w:r>
      <w:r>
        <w:rPr>
          <w:rFonts w:hint="eastAsia"/>
        </w:rPr>
        <w:t>）</w:t>
      </w:r>
    </w:p>
    <w:p w14:paraId="081935E7" w14:textId="77777777" w:rsidR="009D6247" w:rsidRDefault="00000000">
      <w:pPr>
        <w:ind w:firstLine="480"/>
      </w:pPr>
      <w:r>
        <w:rPr>
          <w:rFonts w:hint="eastAsia"/>
        </w:rPr>
        <w:t>《计算机信息系统安全保护等级划分准则》（</w:t>
      </w:r>
      <w:r>
        <w:rPr>
          <w:rFonts w:hint="eastAsia"/>
        </w:rPr>
        <w:t>GB17859-1999</w:t>
      </w:r>
      <w:r>
        <w:rPr>
          <w:rFonts w:hint="eastAsia"/>
        </w:rPr>
        <w:t>）</w:t>
      </w:r>
    </w:p>
    <w:p w14:paraId="4A359B16" w14:textId="77777777" w:rsidR="009D6247" w:rsidRDefault="00000000">
      <w:pPr>
        <w:ind w:firstLine="480"/>
      </w:pPr>
      <w:r>
        <w:rPr>
          <w:rFonts w:hint="eastAsia"/>
        </w:rPr>
        <w:t>《信息安全技术网络安全等级保护实施指南》</w:t>
      </w:r>
      <w:r>
        <w:rPr>
          <w:rFonts w:hint="eastAsia"/>
        </w:rPr>
        <w:t xml:space="preserve"> GB/T25058-2019</w:t>
      </w:r>
      <w:r>
        <w:rPr>
          <w:rFonts w:hint="eastAsia"/>
        </w:rPr>
        <w:t>）</w:t>
      </w:r>
    </w:p>
    <w:p w14:paraId="058B6F5E" w14:textId="77777777" w:rsidR="009D6247" w:rsidRDefault="00000000">
      <w:pPr>
        <w:ind w:firstLine="480"/>
      </w:pPr>
      <w:r>
        <w:rPr>
          <w:rFonts w:hint="eastAsia"/>
        </w:rPr>
        <w:t>《信息安全技术网络安全等级保护基本要求》（</w:t>
      </w:r>
      <w:r>
        <w:rPr>
          <w:rFonts w:hint="eastAsia"/>
        </w:rPr>
        <w:t>GB/T22239-2019</w:t>
      </w:r>
      <w:r>
        <w:rPr>
          <w:rFonts w:hint="eastAsia"/>
        </w:rPr>
        <w:t>）</w:t>
      </w:r>
    </w:p>
    <w:p w14:paraId="513C0A7E" w14:textId="77777777" w:rsidR="009D6247" w:rsidRDefault="00000000">
      <w:pPr>
        <w:ind w:firstLine="480"/>
      </w:pPr>
      <w:r>
        <w:rPr>
          <w:rFonts w:hint="eastAsia"/>
        </w:rPr>
        <w:t>《信息安全技术网络安全等级保护安全设计技术要求》（</w:t>
      </w:r>
      <w:r>
        <w:rPr>
          <w:rFonts w:hint="eastAsia"/>
        </w:rPr>
        <w:t>GB/T25070-2019</w:t>
      </w:r>
      <w:r>
        <w:rPr>
          <w:rFonts w:hint="eastAsia"/>
        </w:rPr>
        <w:t>）</w:t>
      </w:r>
    </w:p>
    <w:p w14:paraId="076B5719" w14:textId="77777777" w:rsidR="009D6247" w:rsidRDefault="00000000">
      <w:pPr>
        <w:ind w:firstLine="480"/>
      </w:pPr>
      <w:r>
        <w:rPr>
          <w:rFonts w:hint="eastAsia"/>
        </w:rPr>
        <w:t>《信息安全技术信息系统安全等级保护定级指南》（</w:t>
      </w:r>
      <w:r>
        <w:rPr>
          <w:rFonts w:hint="eastAsia"/>
        </w:rPr>
        <w:t>GB/T22240-2020</w:t>
      </w:r>
      <w:r>
        <w:rPr>
          <w:rFonts w:hint="eastAsia"/>
        </w:rPr>
        <w:t>）</w:t>
      </w:r>
    </w:p>
    <w:p w14:paraId="3BF90CF5" w14:textId="77777777" w:rsidR="009D6247" w:rsidRDefault="00000000">
      <w:pPr>
        <w:ind w:firstLine="480"/>
      </w:pPr>
      <w:r>
        <w:rPr>
          <w:rFonts w:hint="eastAsia"/>
        </w:rPr>
        <w:t>《信息安全技术网络安全等级保护测试评估技术指南》（</w:t>
      </w:r>
      <w:r>
        <w:rPr>
          <w:rFonts w:hint="eastAsia"/>
        </w:rPr>
        <w:t>GB/T36627-2018</w:t>
      </w:r>
      <w:r>
        <w:rPr>
          <w:rFonts w:hint="eastAsia"/>
        </w:rPr>
        <w:t>）</w:t>
      </w:r>
    </w:p>
    <w:p w14:paraId="5C72F9A7" w14:textId="77777777" w:rsidR="009D6247" w:rsidRDefault="00000000">
      <w:pPr>
        <w:pStyle w:val="2"/>
      </w:pPr>
      <w:bookmarkStart w:id="14" w:name="_Toc212385204"/>
      <w:bookmarkStart w:id="15" w:name="_Toc213053527"/>
      <w:commentRangeStart w:id="16"/>
      <w:r>
        <w:rPr>
          <w:rFonts w:hint="eastAsia"/>
        </w:rPr>
        <w:t>预期效果和主要结</w:t>
      </w:r>
      <w:bookmarkEnd w:id="14"/>
      <w:r>
        <w:rPr>
          <w:rFonts w:hint="eastAsia"/>
        </w:rPr>
        <w:t>论</w:t>
      </w:r>
      <w:bookmarkEnd w:id="15"/>
      <w:commentRangeEnd w:id="16"/>
      <w:r w:rsidR="00C4253F">
        <w:rPr>
          <w:rStyle w:val="aff1"/>
          <w:rFonts w:ascii="Times New Roman" w:eastAsia="宋体" w:hAnsi="Times New Roman"/>
          <w:b w:val="0"/>
          <w:bCs w:val="0"/>
        </w:rPr>
        <w:commentReference w:id="16"/>
      </w:r>
    </w:p>
    <w:p w14:paraId="37F3110B" w14:textId="77777777" w:rsidR="009D6247" w:rsidRDefault="00000000">
      <w:pPr>
        <w:ind w:firstLine="480"/>
      </w:pPr>
      <w:proofErr w:type="gramStart"/>
      <w:r>
        <w:rPr>
          <w:rFonts w:hint="eastAsia"/>
        </w:rPr>
        <w:t>数智底座</w:t>
      </w:r>
      <w:proofErr w:type="gramEnd"/>
      <w:r>
        <w:rPr>
          <w:rFonts w:hint="eastAsia"/>
        </w:rPr>
        <w:t>的建设，预计可取得以下成效：</w:t>
      </w:r>
    </w:p>
    <w:p w14:paraId="02E1A1C0" w14:textId="77777777" w:rsidR="009D6247" w:rsidRDefault="00000000">
      <w:pPr>
        <w:ind w:firstLine="480"/>
      </w:pPr>
      <w:r>
        <w:rPr>
          <w:rFonts w:hint="eastAsia"/>
        </w:rPr>
        <w:t>一、基础支撑能力显著跃升，筑牢</w:t>
      </w:r>
      <w:proofErr w:type="gramStart"/>
      <w:r>
        <w:rPr>
          <w:rFonts w:hint="eastAsia"/>
        </w:rPr>
        <w:t>数智发展</w:t>
      </w:r>
      <w:proofErr w:type="gramEnd"/>
      <w:r>
        <w:rPr>
          <w:rFonts w:hint="eastAsia"/>
        </w:rPr>
        <w:t>根基</w:t>
      </w:r>
    </w:p>
    <w:p w14:paraId="2506F28E" w14:textId="27E04F21" w:rsidR="009D6247" w:rsidRDefault="00000000">
      <w:pPr>
        <w:ind w:firstLine="480"/>
      </w:pPr>
      <w:proofErr w:type="gramStart"/>
      <w:r>
        <w:rPr>
          <w:rFonts w:hint="eastAsia"/>
        </w:rPr>
        <w:t>智算基础</w:t>
      </w:r>
      <w:proofErr w:type="gramEnd"/>
      <w:r>
        <w:rPr>
          <w:rFonts w:hint="eastAsia"/>
        </w:rPr>
        <w:t>设施方面，</w:t>
      </w:r>
      <w:r>
        <w:rPr>
          <w:rFonts w:hint="eastAsia"/>
        </w:rPr>
        <w:t xml:space="preserve">10PFLOPS </w:t>
      </w:r>
      <w:r>
        <w:rPr>
          <w:rFonts w:hint="eastAsia"/>
        </w:rPr>
        <w:t>运算能力</w:t>
      </w:r>
      <w:proofErr w:type="gramStart"/>
      <w:r>
        <w:rPr>
          <w:rFonts w:hint="eastAsia"/>
        </w:rPr>
        <w:t>的算力与</w:t>
      </w:r>
      <w:proofErr w:type="gramEnd"/>
      <w:r>
        <w:rPr>
          <w:rFonts w:hint="eastAsia"/>
        </w:rPr>
        <w:t>高性能存储资源落地后，可充分满足“十五五”时期顺义</w:t>
      </w:r>
      <w:proofErr w:type="gramStart"/>
      <w:r>
        <w:rPr>
          <w:rFonts w:hint="eastAsia"/>
        </w:rPr>
        <w:t>区知识</w:t>
      </w:r>
      <w:proofErr w:type="gramEnd"/>
      <w:r>
        <w:rPr>
          <w:rFonts w:hint="eastAsia"/>
        </w:rPr>
        <w:t>问答、管理执法、应急处置等领域大模型应用的硬件需求，解决</w:t>
      </w:r>
      <w:proofErr w:type="gramStart"/>
      <w:r>
        <w:rPr>
          <w:rFonts w:hint="eastAsia"/>
        </w:rPr>
        <w:t>智算能力</w:t>
      </w:r>
      <w:proofErr w:type="gramEnd"/>
      <w:r>
        <w:rPr>
          <w:rFonts w:hint="eastAsia"/>
        </w:rPr>
        <w:t>供给不足问题。</w:t>
      </w:r>
    </w:p>
    <w:p w14:paraId="16940716" w14:textId="77777777" w:rsidR="009D6247" w:rsidRDefault="00000000">
      <w:pPr>
        <w:ind w:firstLine="480"/>
      </w:pPr>
      <w:r>
        <w:rPr>
          <w:rFonts w:hint="eastAsia"/>
        </w:rPr>
        <w:t>二、数据融合效能全面释放，打破信息孤岛壁垒</w:t>
      </w:r>
    </w:p>
    <w:p w14:paraId="47E084C6" w14:textId="77777777" w:rsidR="009D6247" w:rsidRDefault="00000000">
      <w:pPr>
        <w:ind w:firstLine="480"/>
      </w:pPr>
      <w:r>
        <w:rPr>
          <w:rFonts w:hint="eastAsia"/>
        </w:rPr>
        <w:t>数据融合中台建成后，通过</w:t>
      </w:r>
      <w:proofErr w:type="gramStart"/>
      <w:r>
        <w:rPr>
          <w:rFonts w:hint="eastAsia"/>
        </w:rPr>
        <w:t>数据湖仓</w:t>
      </w:r>
      <w:proofErr w:type="gramEnd"/>
      <w:r>
        <w:rPr>
          <w:rFonts w:hint="eastAsia"/>
        </w:rPr>
        <w:t>一体架构</w:t>
      </w:r>
      <w:proofErr w:type="gramStart"/>
      <w:r>
        <w:rPr>
          <w:rFonts w:hint="eastAsia"/>
        </w:rPr>
        <w:t>承接市</w:t>
      </w:r>
      <w:proofErr w:type="gramEnd"/>
      <w:r>
        <w:rPr>
          <w:rFonts w:hint="eastAsia"/>
        </w:rPr>
        <w:t>级数据反哺、汇聚</w:t>
      </w:r>
      <w:proofErr w:type="gramStart"/>
      <w:r>
        <w:rPr>
          <w:rFonts w:hint="eastAsia"/>
        </w:rPr>
        <w:t>全区物联</w:t>
      </w:r>
      <w:proofErr w:type="gramEnd"/>
      <w:r>
        <w:rPr>
          <w:rFonts w:hint="eastAsia"/>
        </w:rPr>
        <w:t>感知数据，可形成覆盖“人</w:t>
      </w:r>
      <w:r>
        <w:rPr>
          <w:rFonts w:hint="eastAsia"/>
        </w:rPr>
        <w:t>-</w:t>
      </w:r>
      <w:r>
        <w:rPr>
          <w:rFonts w:hint="eastAsia"/>
        </w:rPr>
        <w:t>企</w:t>
      </w:r>
      <w:r>
        <w:rPr>
          <w:rFonts w:hint="eastAsia"/>
        </w:rPr>
        <w:t>-</w:t>
      </w:r>
      <w:r>
        <w:rPr>
          <w:rFonts w:hint="eastAsia"/>
        </w:rPr>
        <w:t>物”全要素的高质量数据资源体系，数据治理通过率大幅提升，彻底解决“数据孤岛”、“数据不可用”等问题；区块链目录链与北京市大数据共享交换体系无缝对接，跨部门数据共享申请、审批流程时间可有效缩短，为全市</w:t>
      </w:r>
      <w:proofErr w:type="gramStart"/>
      <w:r>
        <w:rPr>
          <w:rFonts w:hint="eastAsia"/>
        </w:rPr>
        <w:t>市</w:t>
      </w:r>
      <w:proofErr w:type="gramEnd"/>
      <w:r>
        <w:rPr>
          <w:rFonts w:hint="eastAsia"/>
        </w:rPr>
        <w:t>、区联动数据赋能格局提供顺义支撑；“北京</w:t>
      </w:r>
      <w:r>
        <w:rPr>
          <w:rFonts w:hint="eastAsia"/>
        </w:rPr>
        <w:t xml:space="preserve"> 2000</w:t>
      </w:r>
      <w:r>
        <w:rPr>
          <w:rFonts w:hint="eastAsia"/>
        </w:rPr>
        <w:t>”</w:t>
      </w:r>
      <w:r>
        <w:rPr>
          <w:rFonts w:hint="eastAsia"/>
        </w:rPr>
        <w:t xml:space="preserve"> </w:t>
      </w:r>
      <w:r>
        <w:rPr>
          <w:rFonts w:hint="eastAsia"/>
        </w:rPr>
        <w:t>坐标系地理信息地图与地名地址库整合后，可实现地址唯一性管理，极大提升企业精准地图覆盖率，为经济大脑、非现场执法等场景提供精准空间数据支撑；低代码开发能力可使场景应用开发周期大幅缩短，有效节省建设资金，降低各单位</w:t>
      </w:r>
      <w:proofErr w:type="gramStart"/>
      <w:r>
        <w:rPr>
          <w:rFonts w:hint="eastAsia"/>
        </w:rPr>
        <w:t>数</w:t>
      </w:r>
      <w:r>
        <w:rPr>
          <w:rFonts w:hint="eastAsia"/>
        </w:rPr>
        <w:lastRenderedPageBreak/>
        <w:t>智应用</w:t>
      </w:r>
      <w:proofErr w:type="gramEnd"/>
      <w:r>
        <w:rPr>
          <w:rFonts w:hint="eastAsia"/>
        </w:rPr>
        <w:t>建设门槛。</w:t>
      </w:r>
    </w:p>
    <w:p w14:paraId="0B527919" w14:textId="77777777" w:rsidR="009D6247" w:rsidRDefault="00000000">
      <w:pPr>
        <w:ind w:firstLine="480"/>
      </w:pPr>
      <w:r>
        <w:rPr>
          <w:rFonts w:hint="eastAsia"/>
        </w:rPr>
        <w:t>三、进阶赋能效应深度显现，推动治理效能升级</w:t>
      </w:r>
    </w:p>
    <w:p w14:paraId="75FC6D66" w14:textId="77777777" w:rsidR="009D6247" w:rsidRDefault="00000000">
      <w:pPr>
        <w:ind w:firstLine="480"/>
      </w:pPr>
      <w:r>
        <w:rPr>
          <w:rFonts w:hint="eastAsia"/>
        </w:rPr>
        <w:t>人工智能大模型能力落地后，政务通用大模型可实现知识问答、文件写作辅助等服务响应时间缩短至秒级，提升政务办公效率；应急指挥、非现场执法</w:t>
      </w:r>
      <w:proofErr w:type="gramStart"/>
      <w:r>
        <w:rPr>
          <w:rFonts w:hint="eastAsia"/>
        </w:rPr>
        <w:t>等垂类</w:t>
      </w:r>
      <w:proofErr w:type="gramEnd"/>
      <w:r>
        <w:rPr>
          <w:rFonts w:hint="eastAsia"/>
        </w:rPr>
        <w:t>大模型试点能实现事件预警准确率大幅提升，方案推演、影响预测能力显著增强，助力执法效能明显提升。协同办公体系对接“京办”账号后，可构建“账号到个人、流程到基层”的统一办公机制，缩短跨部门协同流程办理时长，覆盖用户端的视频会议体系实现“全时可达、分级易用”，降低基层跨部门沟通成本。数据采集能力通过数据探针、报表手段，在不修改老系统功能的前提下完成数据汇聚，规避代码修改风险的同时，提升数据汇聚覆盖率，解决存量系统数据“难汇聚、难利用”问题。</w:t>
      </w:r>
    </w:p>
    <w:p w14:paraId="6FFDE088" w14:textId="77777777" w:rsidR="009D6247" w:rsidRDefault="00000000">
      <w:pPr>
        <w:ind w:firstLine="480"/>
      </w:pPr>
      <w:r>
        <w:rPr>
          <w:rFonts w:hint="eastAsia"/>
        </w:rPr>
        <w:t>四、城市治理现代化加速推进，树立首都区域标杆</w:t>
      </w:r>
    </w:p>
    <w:p w14:paraId="799BB29F" w14:textId="77777777" w:rsidR="009D6247" w:rsidRDefault="00000000">
      <w:pPr>
        <w:ind w:firstLine="480"/>
      </w:pPr>
      <w:r>
        <w:rPr>
          <w:rFonts w:hint="eastAsia"/>
        </w:rPr>
        <w:t>项目整体落地后，可全面赋能顺义</w:t>
      </w:r>
      <w:proofErr w:type="gramStart"/>
      <w:r>
        <w:rPr>
          <w:rFonts w:hint="eastAsia"/>
        </w:rPr>
        <w:t>区产业</w:t>
      </w:r>
      <w:proofErr w:type="gramEnd"/>
      <w:r>
        <w:rPr>
          <w:rFonts w:hint="eastAsia"/>
        </w:rPr>
        <w:t>经济、应急指挥、城市治理、公共服务等核心场景，最终推动顺义区城市治理体系和治理能力现代化进程提速，同时为北京市构建市、区联动的数据赋能智慧城市格局提供可复制的“顺义经验”，助力顺义区成为具有首都特色、在京津</w:t>
      </w:r>
      <w:proofErr w:type="gramStart"/>
      <w:r>
        <w:rPr>
          <w:rFonts w:hint="eastAsia"/>
        </w:rPr>
        <w:t>冀区域</w:t>
      </w:r>
      <w:proofErr w:type="gramEnd"/>
      <w:r>
        <w:rPr>
          <w:rFonts w:hint="eastAsia"/>
        </w:rPr>
        <w:t>具备引领作用的智慧城市标杆区域。</w:t>
      </w:r>
    </w:p>
    <w:p w14:paraId="41E07607" w14:textId="77777777" w:rsidR="009D6247" w:rsidRDefault="00000000">
      <w:pPr>
        <w:ind w:firstLine="480"/>
      </w:pPr>
      <w:r>
        <w:rPr>
          <w:rFonts w:hint="eastAsia"/>
        </w:rPr>
        <w:t>综上所述，</w:t>
      </w:r>
      <w:proofErr w:type="gramStart"/>
      <w:r>
        <w:rPr>
          <w:rFonts w:hint="eastAsia"/>
        </w:rPr>
        <w:t>数智底座</w:t>
      </w:r>
      <w:proofErr w:type="gramEnd"/>
      <w:r>
        <w:rPr>
          <w:rFonts w:hint="eastAsia"/>
        </w:rPr>
        <w:t>项目通过构建一个统一、融合、智能、安全、高效的数据汇聚共享、基础能力共用的数据基础设施，为顺义区的智慧城市、数字经济、社会治理和数据要素市场化运营提供坚实支撑，推进顺义区城市全域数字化转型步伐。</w:t>
      </w:r>
      <w:proofErr w:type="gramStart"/>
      <w:r>
        <w:rPr>
          <w:rFonts w:hint="eastAsia"/>
        </w:rPr>
        <w:t>数智底座</w:t>
      </w:r>
      <w:proofErr w:type="gramEnd"/>
      <w:r>
        <w:rPr>
          <w:rFonts w:hint="eastAsia"/>
        </w:rPr>
        <w:t>建设坚持目标导向、需求导向、问题导向，聚焦全区数据汇聚共享、全量信息系统数据融合工作中的重点、难点问题，打通顺义区数据共享壁垒，实现市级平台数据反哺，提升全区数据和智慧城市领域各项工作的能力和水平。项目建设必要性充分，技术路线合理可行。尽管项目建设基础良好，各级领导在思想上有所准备，但实际困难很可能比预想的还要大。因此，建议在以下几方面深入开展工作：项目当前处于可行性研究阶段，业务需求基于各单位现有业务场景、工作痛点及初步发展规划提出，为项目建设奠定了基础，但尚未形成体系化、精细化的落地标准。后续需联合各使用单位开展多轮需求调研与研讨，深入拆解核心业务流程，明确数据共享范围、基础能力调用标准、系统对接要求等细节。同时，结合项目技术路线与建设目标，持续深化整体架构设计，细化数据汇聚共</w:t>
      </w:r>
      <w:r>
        <w:rPr>
          <w:rFonts w:hint="eastAsia"/>
        </w:rPr>
        <w:lastRenderedPageBreak/>
        <w:t>享、安全防护、智能分析等核心模块的建设内容，补充个性化功能</w:t>
      </w:r>
      <w:proofErr w:type="gramStart"/>
      <w:r>
        <w:rPr>
          <w:rFonts w:hint="eastAsia"/>
        </w:rPr>
        <w:t>适</w:t>
      </w:r>
      <w:proofErr w:type="gramEnd"/>
      <w:r>
        <w:rPr>
          <w:rFonts w:hint="eastAsia"/>
        </w:rPr>
        <w:t>配方案，确保项目建成后既能满足各单位当前业务开展的迫切需求，又能预留拓展空间以适配未来业务升级与场景延伸。</w:t>
      </w:r>
    </w:p>
    <w:p w14:paraId="5B1CB5C5" w14:textId="77777777" w:rsidR="009D6247" w:rsidRDefault="00000000">
      <w:pPr>
        <w:pStyle w:val="1"/>
      </w:pPr>
      <w:bookmarkStart w:id="17" w:name="_Toc213053528"/>
      <w:r>
        <w:rPr>
          <w:rFonts w:hint="eastAsia"/>
        </w:rPr>
        <w:lastRenderedPageBreak/>
        <w:t>项目单位概况</w:t>
      </w:r>
      <w:bookmarkEnd w:id="17"/>
    </w:p>
    <w:p w14:paraId="77762E7D" w14:textId="77777777" w:rsidR="009D6247" w:rsidRDefault="00000000">
      <w:pPr>
        <w:pStyle w:val="2"/>
      </w:pPr>
      <w:bookmarkStart w:id="18" w:name="_Toc213053529"/>
      <w:r>
        <w:rPr>
          <w:rFonts w:hint="eastAsia"/>
        </w:rPr>
        <w:t>项目建设单位基本情况</w:t>
      </w:r>
      <w:bookmarkEnd w:id="18"/>
    </w:p>
    <w:p w14:paraId="0BE26F25" w14:textId="77777777" w:rsidR="009D6247" w:rsidRDefault="00000000">
      <w:pPr>
        <w:ind w:firstLine="480"/>
      </w:pPr>
      <w:r>
        <w:rPr>
          <w:rFonts w:hint="eastAsia"/>
        </w:rPr>
        <w:t>本项目建设单位为北京顺</w:t>
      </w:r>
      <w:proofErr w:type="gramStart"/>
      <w:r>
        <w:rPr>
          <w:rFonts w:hint="eastAsia"/>
        </w:rPr>
        <w:t>鑫</w:t>
      </w:r>
      <w:proofErr w:type="gramEnd"/>
      <w:r>
        <w:rPr>
          <w:rFonts w:hint="eastAsia"/>
        </w:rPr>
        <w:t>福通大数据集团有限公司（以下简称“顺</w:t>
      </w:r>
      <w:proofErr w:type="gramStart"/>
      <w:r>
        <w:rPr>
          <w:rFonts w:hint="eastAsia"/>
        </w:rPr>
        <w:t>鑫</w:t>
      </w:r>
      <w:proofErr w:type="gramEnd"/>
      <w:r>
        <w:rPr>
          <w:rFonts w:hint="eastAsia"/>
        </w:rPr>
        <w:t>福通”），顺</w:t>
      </w:r>
      <w:proofErr w:type="gramStart"/>
      <w:r>
        <w:rPr>
          <w:rFonts w:hint="eastAsia"/>
        </w:rPr>
        <w:t>鑫</w:t>
      </w:r>
      <w:proofErr w:type="gramEnd"/>
      <w:r>
        <w:rPr>
          <w:rFonts w:hint="eastAsia"/>
        </w:rPr>
        <w:t>福</w:t>
      </w:r>
      <w:proofErr w:type="gramStart"/>
      <w:r>
        <w:rPr>
          <w:rFonts w:hint="eastAsia"/>
        </w:rPr>
        <w:t>通成立</w:t>
      </w:r>
      <w:proofErr w:type="gramEnd"/>
      <w:r>
        <w:rPr>
          <w:rFonts w:hint="eastAsia"/>
        </w:rPr>
        <w:t>于</w:t>
      </w:r>
      <w:r>
        <w:rPr>
          <w:rFonts w:hint="eastAsia"/>
        </w:rPr>
        <w:t>2016</w:t>
      </w:r>
      <w:r>
        <w:rPr>
          <w:rFonts w:hint="eastAsia"/>
        </w:rPr>
        <w:t>年，是顺</w:t>
      </w:r>
      <w:proofErr w:type="gramStart"/>
      <w:r>
        <w:rPr>
          <w:rFonts w:hint="eastAsia"/>
        </w:rPr>
        <w:t>鑫</w:t>
      </w:r>
      <w:proofErr w:type="gramEnd"/>
      <w:r>
        <w:rPr>
          <w:rFonts w:hint="eastAsia"/>
        </w:rPr>
        <w:t>控股集团的全资二级子公司，业务范围涵盖数据要素服务、农业数字化建设、工业互联网应用、基层政务信息化服务、镇</w:t>
      </w:r>
      <w:proofErr w:type="gramStart"/>
      <w:r>
        <w:rPr>
          <w:rFonts w:hint="eastAsia"/>
        </w:rPr>
        <w:t>街治理</w:t>
      </w:r>
      <w:proofErr w:type="gramEnd"/>
      <w:r>
        <w:rPr>
          <w:rFonts w:hint="eastAsia"/>
        </w:rPr>
        <w:t>网格化服务、企业转型升级服务等领域。累计获得多项国家发明专利和软件著作权，取得数据管理能力和数据安全能力成熟度相关资质、智能化建筑类企业资质、国家工业互联网食品行业标识注册服务资质、双软认证、</w:t>
      </w:r>
      <w:r>
        <w:rPr>
          <w:rFonts w:hint="eastAsia"/>
        </w:rPr>
        <w:t>ISO</w:t>
      </w:r>
      <w:r>
        <w:rPr>
          <w:rFonts w:hint="eastAsia"/>
        </w:rPr>
        <w:t>体系认证、高新技术企业认证、专精特新中小企业认证，设立博士后科研工作站。公司不断提升大数据综合服务能力，构建数据资源服务优势，激活数据要素潜能，将数据要素深化应用到更多业务领域，形成数字经济发展新动能。</w:t>
      </w:r>
    </w:p>
    <w:p w14:paraId="08CE8A21" w14:textId="77777777" w:rsidR="009D6247" w:rsidRDefault="00000000">
      <w:pPr>
        <w:pStyle w:val="2"/>
      </w:pPr>
      <w:bookmarkStart w:id="19" w:name="_Toc213053530"/>
      <w:r>
        <w:rPr>
          <w:rFonts w:hint="eastAsia"/>
        </w:rPr>
        <w:t>人员</w:t>
      </w:r>
      <w:bookmarkEnd w:id="19"/>
    </w:p>
    <w:p w14:paraId="7695C37D" w14:textId="77777777" w:rsidR="009D6247" w:rsidRDefault="00000000">
      <w:pPr>
        <w:ind w:firstLine="480"/>
      </w:pPr>
      <w:r>
        <w:rPr>
          <w:rFonts w:hint="eastAsia"/>
        </w:rPr>
        <w:t>顺</w:t>
      </w:r>
      <w:proofErr w:type="gramStart"/>
      <w:r>
        <w:rPr>
          <w:rFonts w:hint="eastAsia"/>
        </w:rPr>
        <w:t>鑫</w:t>
      </w:r>
      <w:proofErr w:type="gramEnd"/>
      <w:r>
        <w:rPr>
          <w:rFonts w:hint="eastAsia"/>
        </w:rPr>
        <w:t>福</w:t>
      </w:r>
      <w:proofErr w:type="gramStart"/>
      <w:r>
        <w:rPr>
          <w:rFonts w:hint="eastAsia"/>
        </w:rPr>
        <w:t>通现有</w:t>
      </w:r>
      <w:proofErr w:type="gramEnd"/>
      <w:r>
        <w:rPr>
          <w:rFonts w:hint="eastAsia"/>
        </w:rPr>
        <w:t>员工</w:t>
      </w:r>
      <w:r>
        <w:rPr>
          <w:rFonts w:hint="eastAsia"/>
        </w:rPr>
        <w:t>94</w:t>
      </w:r>
      <w:r>
        <w:rPr>
          <w:rFonts w:hint="eastAsia"/>
        </w:rPr>
        <w:t>人，其中博士研究生学历</w:t>
      </w:r>
      <w:r>
        <w:rPr>
          <w:rFonts w:hint="eastAsia"/>
        </w:rPr>
        <w:t>5</w:t>
      </w:r>
      <w:r>
        <w:rPr>
          <w:rFonts w:hint="eastAsia"/>
        </w:rPr>
        <w:t>人，占比</w:t>
      </w:r>
      <w:r>
        <w:rPr>
          <w:rFonts w:hint="eastAsia"/>
        </w:rPr>
        <w:t>5.3%</w:t>
      </w:r>
      <w:r>
        <w:rPr>
          <w:rFonts w:hint="eastAsia"/>
        </w:rPr>
        <w:t>；硕士研究生学历</w:t>
      </w:r>
      <w:r>
        <w:rPr>
          <w:rFonts w:hint="eastAsia"/>
        </w:rPr>
        <w:t>12</w:t>
      </w:r>
      <w:r>
        <w:rPr>
          <w:rFonts w:hint="eastAsia"/>
        </w:rPr>
        <w:t>人，占比</w:t>
      </w:r>
      <w:r>
        <w:rPr>
          <w:rFonts w:hint="eastAsia"/>
        </w:rPr>
        <w:t>12.8%</w:t>
      </w:r>
      <w:r>
        <w:rPr>
          <w:rFonts w:hint="eastAsia"/>
        </w:rPr>
        <w:t>；本科学历</w:t>
      </w:r>
      <w:r>
        <w:rPr>
          <w:rFonts w:hint="eastAsia"/>
        </w:rPr>
        <w:t>55</w:t>
      </w:r>
      <w:r>
        <w:rPr>
          <w:rFonts w:hint="eastAsia"/>
        </w:rPr>
        <w:t>人，占比</w:t>
      </w:r>
      <w:r>
        <w:rPr>
          <w:rFonts w:hint="eastAsia"/>
        </w:rPr>
        <w:t>58.5%</w:t>
      </w:r>
      <w:r>
        <w:rPr>
          <w:rFonts w:hint="eastAsia"/>
        </w:rPr>
        <w:t>，专科学历</w:t>
      </w:r>
      <w:r>
        <w:rPr>
          <w:rFonts w:hint="eastAsia"/>
        </w:rPr>
        <w:t>22</w:t>
      </w:r>
      <w:r>
        <w:rPr>
          <w:rFonts w:hint="eastAsia"/>
        </w:rPr>
        <w:t>人，占比</w:t>
      </w:r>
      <w:r>
        <w:rPr>
          <w:rFonts w:hint="eastAsia"/>
        </w:rPr>
        <w:t>23.4%</w:t>
      </w:r>
      <w:r>
        <w:rPr>
          <w:rFonts w:hint="eastAsia"/>
        </w:rPr>
        <w:t>。</w:t>
      </w:r>
    </w:p>
    <w:p w14:paraId="6A7998C1" w14:textId="77777777" w:rsidR="009D6247" w:rsidRDefault="00000000">
      <w:pPr>
        <w:pStyle w:val="2"/>
      </w:pPr>
      <w:bookmarkStart w:id="20" w:name="_Toc213053531"/>
      <w:r>
        <w:rPr>
          <w:rFonts w:hint="eastAsia"/>
        </w:rPr>
        <w:t>研发能力</w:t>
      </w:r>
      <w:bookmarkEnd w:id="20"/>
    </w:p>
    <w:p w14:paraId="55E6182D" w14:textId="77777777" w:rsidR="009D6247" w:rsidRDefault="00000000">
      <w:pPr>
        <w:ind w:firstLine="480"/>
      </w:pPr>
      <w:r>
        <w:rPr>
          <w:rFonts w:hint="eastAsia"/>
        </w:rPr>
        <w:t>顺</w:t>
      </w:r>
      <w:proofErr w:type="gramStart"/>
      <w:r>
        <w:rPr>
          <w:rFonts w:hint="eastAsia"/>
        </w:rPr>
        <w:t>鑫</w:t>
      </w:r>
      <w:proofErr w:type="gramEnd"/>
      <w:r>
        <w:rPr>
          <w:rFonts w:hint="eastAsia"/>
        </w:rPr>
        <w:t>福</w:t>
      </w:r>
      <w:proofErr w:type="gramStart"/>
      <w:r>
        <w:rPr>
          <w:rFonts w:hint="eastAsia"/>
        </w:rPr>
        <w:t>通设立</w:t>
      </w:r>
      <w:proofErr w:type="gramEnd"/>
      <w:r>
        <w:rPr>
          <w:rFonts w:hint="eastAsia"/>
        </w:rPr>
        <w:t>了中关村</w:t>
      </w:r>
      <w:proofErr w:type="gramStart"/>
      <w:r>
        <w:rPr>
          <w:rFonts w:hint="eastAsia"/>
        </w:rPr>
        <w:t>顺义园</w:t>
      </w:r>
      <w:proofErr w:type="gramEnd"/>
      <w:r>
        <w:rPr>
          <w:rFonts w:hint="eastAsia"/>
        </w:rPr>
        <w:t>博士后科研工作站。设立了企业技术中心，已经被北京市经济和信息化局认定为省部级研发机构。参与车路协同创新联合体，成立车路云一体化场景（顺义）联合实验室，开展自动驾驶相关技术研发。</w:t>
      </w:r>
    </w:p>
    <w:p w14:paraId="773A5E0C" w14:textId="77777777" w:rsidR="009D6247" w:rsidRDefault="00000000">
      <w:pPr>
        <w:pStyle w:val="2"/>
      </w:pPr>
      <w:bookmarkStart w:id="21" w:name="_Toc213053532"/>
      <w:r>
        <w:rPr>
          <w:rFonts w:hint="eastAsia"/>
        </w:rPr>
        <w:t>知识产权</w:t>
      </w:r>
      <w:bookmarkEnd w:id="21"/>
    </w:p>
    <w:p w14:paraId="1536DB30" w14:textId="77777777" w:rsidR="009D6247" w:rsidRDefault="00000000">
      <w:pPr>
        <w:ind w:firstLine="480"/>
      </w:pPr>
      <w:r>
        <w:rPr>
          <w:rFonts w:hint="eastAsia"/>
        </w:rPr>
        <w:t>获得了国家发明专利</w:t>
      </w:r>
      <w:r>
        <w:rPr>
          <w:rFonts w:hint="eastAsia"/>
        </w:rPr>
        <w:t>9</w:t>
      </w:r>
      <w:r>
        <w:rPr>
          <w:rFonts w:hint="eastAsia"/>
        </w:rPr>
        <w:t>项、实用新型专利</w:t>
      </w:r>
      <w:r>
        <w:rPr>
          <w:rFonts w:hint="eastAsia"/>
        </w:rPr>
        <w:t>1</w:t>
      </w:r>
      <w:r>
        <w:rPr>
          <w:rFonts w:hint="eastAsia"/>
        </w:rPr>
        <w:t>项、软件著作权</w:t>
      </w:r>
      <w:r>
        <w:rPr>
          <w:rFonts w:hint="eastAsia"/>
        </w:rPr>
        <w:t>81</w:t>
      </w:r>
      <w:r>
        <w:rPr>
          <w:rFonts w:hint="eastAsia"/>
        </w:rPr>
        <w:t>项。</w:t>
      </w:r>
    </w:p>
    <w:p w14:paraId="74837868" w14:textId="77777777" w:rsidR="009D6247" w:rsidRDefault="00000000">
      <w:pPr>
        <w:pStyle w:val="2"/>
      </w:pPr>
      <w:bookmarkStart w:id="22" w:name="_Toc213053533"/>
      <w:r>
        <w:rPr>
          <w:rFonts w:hint="eastAsia"/>
        </w:rPr>
        <w:t>主要资质</w:t>
      </w:r>
      <w:bookmarkEnd w:id="22"/>
    </w:p>
    <w:p w14:paraId="72AF21EB" w14:textId="77777777" w:rsidR="009D6247" w:rsidRDefault="00000000">
      <w:pPr>
        <w:pStyle w:val="aff3"/>
        <w:numPr>
          <w:ilvl w:val="0"/>
          <w:numId w:val="4"/>
        </w:numPr>
        <w:ind w:firstLineChars="0"/>
      </w:pPr>
      <w:r>
        <w:rPr>
          <w:rFonts w:hint="eastAsia"/>
        </w:rPr>
        <w:t xml:space="preserve">ISO9001 </w:t>
      </w:r>
      <w:r>
        <w:rPr>
          <w:rFonts w:hint="eastAsia"/>
        </w:rPr>
        <w:t>质量管理体系</w:t>
      </w:r>
    </w:p>
    <w:p w14:paraId="43B52331" w14:textId="77777777" w:rsidR="009D6247" w:rsidRDefault="00000000">
      <w:pPr>
        <w:pStyle w:val="aff3"/>
        <w:numPr>
          <w:ilvl w:val="0"/>
          <w:numId w:val="4"/>
        </w:numPr>
        <w:ind w:firstLineChars="0"/>
      </w:pPr>
      <w:r>
        <w:rPr>
          <w:rFonts w:hint="eastAsia"/>
        </w:rPr>
        <w:t xml:space="preserve">ISO14001 </w:t>
      </w:r>
      <w:r>
        <w:rPr>
          <w:rFonts w:hint="eastAsia"/>
        </w:rPr>
        <w:t>环境管理体系</w:t>
      </w:r>
    </w:p>
    <w:p w14:paraId="1713DB28" w14:textId="77777777" w:rsidR="009D6247" w:rsidRDefault="00000000">
      <w:pPr>
        <w:pStyle w:val="aff3"/>
        <w:numPr>
          <w:ilvl w:val="0"/>
          <w:numId w:val="4"/>
        </w:numPr>
        <w:ind w:firstLineChars="0"/>
      </w:pPr>
      <w:r>
        <w:rPr>
          <w:rFonts w:hint="eastAsia"/>
        </w:rPr>
        <w:lastRenderedPageBreak/>
        <w:t xml:space="preserve">ISO45001 </w:t>
      </w:r>
      <w:r>
        <w:rPr>
          <w:rFonts w:hint="eastAsia"/>
        </w:rPr>
        <w:t>职业健康安全管理体系</w:t>
      </w:r>
    </w:p>
    <w:p w14:paraId="6FCB4487" w14:textId="77777777" w:rsidR="009D6247" w:rsidRDefault="00000000">
      <w:pPr>
        <w:pStyle w:val="aff3"/>
        <w:numPr>
          <w:ilvl w:val="0"/>
          <w:numId w:val="4"/>
        </w:numPr>
        <w:ind w:firstLineChars="0"/>
      </w:pPr>
      <w:r>
        <w:rPr>
          <w:rFonts w:hint="eastAsia"/>
        </w:rPr>
        <w:t xml:space="preserve">ISO20000 </w:t>
      </w:r>
      <w:r>
        <w:rPr>
          <w:rFonts w:hint="eastAsia"/>
        </w:rPr>
        <w:t>信息技术服务管理体系</w:t>
      </w:r>
    </w:p>
    <w:p w14:paraId="6410D551" w14:textId="77777777" w:rsidR="009D6247" w:rsidRDefault="00000000">
      <w:pPr>
        <w:pStyle w:val="aff3"/>
        <w:numPr>
          <w:ilvl w:val="0"/>
          <w:numId w:val="4"/>
        </w:numPr>
        <w:ind w:firstLineChars="0"/>
      </w:pPr>
      <w:r>
        <w:rPr>
          <w:rFonts w:hint="eastAsia"/>
        </w:rPr>
        <w:t xml:space="preserve">ISO27001 </w:t>
      </w:r>
      <w:r>
        <w:rPr>
          <w:rFonts w:hint="eastAsia"/>
        </w:rPr>
        <w:t>信息安全管理体系</w:t>
      </w:r>
    </w:p>
    <w:p w14:paraId="74D48261" w14:textId="77777777" w:rsidR="009D6247" w:rsidRDefault="00000000">
      <w:pPr>
        <w:pStyle w:val="aff3"/>
        <w:numPr>
          <w:ilvl w:val="0"/>
          <w:numId w:val="4"/>
        </w:numPr>
        <w:ind w:firstLineChars="0"/>
      </w:pPr>
      <w:r>
        <w:rPr>
          <w:rFonts w:hint="eastAsia"/>
        </w:rPr>
        <w:t>电子与智能化工程专业承包贰级</w:t>
      </w:r>
    </w:p>
    <w:p w14:paraId="179AAA0B" w14:textId="77777777" w:rsidR="009D6247" w:rsidRDefault="00000000">
      <w:pPr>
        <w:pStyle w:val="aff3"/>
        <w:numPr>
          <w:ilvl w:val="0"/>
          <w:numId w:val="4"/>
        </w:numPr>
        <w:ind w:firstLineChars="0"/>
      </w:pPr>
      <w:r>
        <w:rPr>
          <w:rFonts w:hint="eastAsia"/>
        </w:rPr>
        <w:t>市政公用工程施工总承包贰级</w:t>
      </w:r>
    </w:p>
    <w:p w14:paraId="237A2391" w14:textId="77777777" w:rsidR="009D6247" w:rsidRDefault="00000000">
      <w:pPr>
        <w:pStyle w:val="aff3"/>
        <w:numPr>
          <w:ilvl w:val="0"/>
          <w:numId w:val="4"/>
        </w:numPr>
        <w:ind w:firstLineChars="0"/>
      </w:pPr>
      <w:r>
        <w:rPr>
          <w:rFonts w:hint="eastAsia"/>
        </w:rPr>
        <w:t>环保工程专业承包叁级</w:t>
      </w:r>
    </w:p>
    <w:p w14:paraId="1FB334AA" w14:textId="77777777" w:rsidR="009D6247" w:rsidRDefault="00000000">
      <w:pPr>
        <w:pStyle w:val="aff3"/>
        <w:numPr>
          <w:ilvl w:val="0"/>
          <w:numId w:val="4"/>
        </w:numPr>
        <w:ind w:firstLineChars="0"/>
      </w:pPr>
      <w:r>
        <w:rPr>
          <w:rFonts w:hint="eastAsia"/>
        </w:rPr>
        <w:t>消防设施工程专业承包贰级</w:t>
      </w:r>
    </w:p>
    <w:p w14:paraId="38F82012" w14:textId="77777777" w:rsidR="009D6247" w:rsidRDefault="00000000">
      <w:pPr>
        <w:pStyle w:val="aff3"/>
        <w:numPr>
          <w:ilvl w:val="0"/>
          <w:numId w:val="4"/>
        </w:numPr>
        <w:ind w:firstLineChars="0"/>
      </w:pPr>
      <w:r>
        <w:rPr>
          <w:rFonts w:hint="eastAsia"/>
        </w:rPr>
        <w:t>劳务分包不分等级</w:t>
      </w:r>
    </w:p>
    <w:p w14:paraId="21F322DD" w14:textId="77777777" w:rsidR="009D6247" w:rsidRDefault="00000000">
      <w:pPr>
        <w:pStyle w:val="aff3"/>
        <w:numPr>
          <w:ilvl w:val="0"/>
          <w:numId w:val="4"/>
        </w:numPr>
        <w:ind w:firstLineChars="0"/>
      </w:pPr>
      <w:r>
        <w:rPr>
          <w:rFonts w:hint="eastAsia"/>
        </w:rPr>
        <w:t>安全生产许可证</w:t>
      </w:r>
    </w:p>
    <w:p w14:paraId="078D4757" w14:textId="77777777" w:rsidR="009D6247" w:rsidRDefault="00000000">
      <w:pPr>
        <w:pStyle w:val="aff3"/>
        <w:numPr>
          <w:ilvl w:val="0"/>
          <w:numId w:val="4"/>
        </w:numPr>
        <w:ind w:firstLineChars="0"/>
      </w:pPr>
      <w:r>
        <w:rPr>
          <w:rFonts w:hint="eastAsia"/>
        </w:rPr>
        <w:t xml:space="preserve">CMMI </w:t>
      </w:r>
      <w:r>
        <w:rPr>
          <w:rFonts w:hint="eastAsia"/>
        </w:rPr>
        <w:t>叁级</w:t>
      </w:r>
      <w:r>
        <w:rPr>
          <w:rFonts w:hint="eastAsia"/>
        </w:rPr>
        <w:t xml:space="preserve"> </w:t>
      </w:r>
      <w:r>
        <w:rPr>
          <w:rFonts w:hint="eastAsia"/>
        </w:rPr>
        <w:t>能力成熟度模型集成</w:t>
      </w:r>
    </w:p>
    <w:p w14:paraId="51F679EB" w14:textId="77777777" w:rsidR="009D6247" w:rsidRDefault="00000000">
      <w:pPr>
        <w:pStyle w:val="aff3"/>
        <w:numPr>
          <w:ilvl w:val="0"/>
          <w:numId w:val="4"/>
        </w:numPr>
        <w:ind w:firstLineChars="0"/>
      </w:pPr>
      <w:r>
        <w:rPr>
          <w:rFonts w:hint="eastAsia"/>
        </w:rPr>
        <w:t xml:space="preserve">ITSS </w:t>
      </w:r>
      <w:r>
        <w:rPr>
          <w:rFonts w:hint="eastAsia"/>
        </w:rPr>
        <w:t>叁级</w:t>
      </w:r>
      <w:r>
        <w:rPr>
          <w:rFonts w:hint="eastAsia"/>
        </w:rPr>
        <w:t xml:space="preserve"> </w:t>
      </w:r>
      <w:r>
        <w:rPr>
          <w:rFonts w:hint="eastAsia"/>
        </w:rPr>
        <w:t>信息技术服务标准</w:t>
      </w:r>
    </w:p>
    <w:p w14:paraId="77B017BE" w14:textId="77777777" w:rsidR="009D6247" w:rsidRDefault="00000000">
      <w:pPr>
        <w:pStyle w:val="aff3"/>
        <w:numPr>
          <w:ilvl w:val="0"/>
          <w:numId w:val="4"/>
        </w:numPr>
        <w:ind w:firstLineChars="0"/>
      </w:pPr>
      <w:r>
        <w:rPr>
          <w:rFonts w:hint="eastAsia"/>
        </w:rPr>
        <w:t xml:space="preserve">DCMM </w:t>
      </w:r>
      <w:r>
        <w:rPr>
          <w:rFonts w:hint="eastAsia"/>
        </w:rPr>
        <w:t>贰级</w:t>
      </w:r>
      <w:r>
        <w:rPr>
          <w:rFonts w:hint="eastAsia"/>
        </w:rPr>
        <w:t xml:space="preserve"> </w:t>
      </w:r>
      <w:r>
        <w:rPr>
          <w:rFonts w:hint="eastAsia"/>
        </w:rPr>
        <w:t>数据管理能力成熟度</w:t>
      </w:r>
    </w:p>
    <w:p w14:paraId="398BB907" w14:textId="77777777" w:rsidR="009D6247" w:rsidRDefault="00000000">
      <w:pPr>
        <w:pStyle w:val="aff3"/>
        <w:numPr>
          <w:ilvl w:val="0"/>
          <w:numId w:val="4"/>
        </w:numPr>
        <w:ind w:firstLineChars="0"/>
      </w:pPr>
      <w:r>
        <w:rPr>
          <w:rFonts w:hint="eastAsia"/>
        </w:rPr>
        <w:t xml:space="preserve">DSMM </w:t>
      </w:r>
      <w:r>
        <w:rPr>
          <w:rFonts w:hint="eastAsia"/>
        </w:rPr>
        <w:t>贰级</w:t>
      </w:r>
      <w:r>
        <w:rPr>
          <w:rFonts w:hint="eastAsia"/>
        </w:rPr>
        <w:t xml:space="preserve"> </w:t>
      </w:r>
      <w:r>
        <w:rPr>
          <w:rFonts w:hint="eastAsia"/>
        </w:rPr>
        <w:t>数据安全能力成熟度</w:t>
      </w:r>
    </w:p>
    <w:p w14:paraId="404615B0" w14:textId="77777777" w:rsidR="009D6247" w:rsidRDefault="00000000">
      <w:pPr>
        <w:pStyle w:val="aff3"/>
        <w:numPr>
          <w:ilvl w:val="0"/>
          <w:numId w:val="4"/>
        </w:numPr>
        <w:ind w:firstLineChars="0"/>
      </w:pPr>
      <w:r>
        <w:rPr>
          <w:rFonts w:hint="eastAsia"/>
        </w:rPr>
        <w:t>高新技术企业</w:t>
      </w:r>
    </w:p>
    <w:p w14:paraId="5BBADA1A" w14:textId="77777777" w:rsidR="009D6247" w:rsidRDefault="00000000">
      <w:pPr>
        <w:pStyle w:val="aff3"/>
        <w:numPr>
          <w:ilvl w:val="0"/>
          <w:numId w:val="4"/>
        </w:numPr>
        <w:ind w:firstLineChars="0"/>
      </w:pPr>
      <w:r>
        <w:rPr>
          <w:rFonts w:hint="eastAsia"/>
        </w:rPr>
        <w:t>专精特新企业</w:t>
      </w:r>
    </w:p>
    <w:p w14:paraId="2A4DF721" w14:textId="77777777" w:rsidR="009D6247" w:rsidRDefault="00000000">
      <w:pPr>
        <w:pStyle w:val="1"/>
      </w:pPr>
      <w:bookmarkStart w:id="23" w:name="_Toc213053534"/>
      <w:r>
        <w:rPr>
          <w:rFonts w:hint="eastAsia"/>
        </w:rPr>
        <w:lastRenderedPageBreak/>
        <w:t>项目建设的必要性与可行性</w:t>
      </w:r>
      <w:bookmarkEnd w:id="23"/>
    </w:p>
    <w:p w14:paraId="0C0E851C" w14:textId="77777777" w:rsidR="009D6247" w:rsidRDefault="00000000">
      <w:pPr>
        <w:pStyle w:val="2"/>
      </w:pPr>
      <w:bookmarkStart w:id="24" w:name="_Toc213053535"/>
      <w:r>
        <w:rPr>
          <w:rFonts w:hint="eastAsia"/>
        </w:rPr>
        <w:t>项目建设背景</w:t>
      </w:r>
      <w:bookmarkEnd w:id="24"/>
    </w:p>
    <w:p w14:paraId="241527AA" w14:textId="77777777" w:rsidR="009D6247" w:rsidRDefault="00000000">
      <w:pPr>
        <w:ind w:firstLine="480"/>
      </w:pPr>
      <w:r>
        <w:rPr>
          <w:rFonts w:hint="eastAsia"/>
        </w:rPr>
        <w:t>近年来，我国高度重视数据要素在社会经济发展中的积极作用，大力提倡发展数字经济。国务院在印发的《政务数据共享条例》中强调，要“推进政务数据安全有序高效共享利用，提升政府数字化治理能力和政务服务效能，全面建设数字政府”。在国家发展改革委、国家数据局、工业和信息化部联合印发的《国家数据基础设施建设指引》中，提出数据基础设施是数据基础制度和先进技术落地的重要载体。由</w:t>
      </w:r>
      <w:proofErr w:type="gramStart"/>
      <w:r>
        <w:rPr>
          <w:rFonts w:hint="eastAsia"/>
        </w:rPr>
        <w:t>中央网信办</w:t>
      </w:r>
      <w:proofErr w:type="gramEnd"/>
      <w:r>
        <w:rPr>
          <w:rFonts w:hint="eastAsia"/>
        </w:rPr>
        <w:t>、国家发展改革委联合印发的《政务领域人工智能大模型部署应用指引》，指出了人工智能大模型在政务领域的发展与应用方向是提升政务数字化智能化治理和服务水平。</w:t>
      </w:r>
      <w:r>
        <w:t>与此同时，《公共数据授权运营条例》的出台进一步规范了公共数据的授权机制，明确授权主体、运营主体、数据使用边界与安全责任，推动公共数据在保障安全和隐私前提下实现市场化、场景化、价值化运营，激发数据要素潜能</w:t>
      </w:r>
      <w:r>
        <w:rPr>
          <w:rFonts w:hint="eastAsia"/>
        </w:rPr>
        <w:t>。北京市政府在《北京市</w:t>
      </w:r>
      <w:r>
        <w:rPr>
          <w:rFonts w:hint="eastAsia"/>
        </w:rPr>
        <w:t>2025</w:t>
      </w:r>
      <w:r>
        <w:rPr>
          <w:rFonts w:hint="eastAsia"/>
        </w:rPr>
        <w:t>年数据管理工作要点》中，明确提出了完善公共数据目录与质量管控等项工作任务。一系列政策文件的出台，为政务数据资源建设治理及共享利用指明了方向。</w:t>
      </w:r>
    </w:p>
    <w:p w14:paraId="5A9F69D7" w14:textId="77777777" w:rsidR="009D6247" w:rsidRDefault="00000000">
      <w:pPr>
        <w:ind w:firstLine="480"/>
      </w:pPr>
      <w:r>
        <w:rPr>
          <w:rFonts w:hint="eastAsia"/>
        </w:rPr>
        <w:t>“十五五”时期是顺义区落实北京市委、市政府关于数据工作的决策部署，为加速推进顺义</w:t>
      </w:r>
      <w:proofErr w:type="gramStart"/>
      <w:r>
        <w:rPr>
          <w:rFonts w:hint="eastAsia"/>
        </w:rPr>
        <w:t>区数据</w:t>
      </w:r>
      <w:proofErr w:type="gramEnd"/>
      <w:r>
        <w:rPr>
          <w:rFonts w:hint="eastAsia"/>
        </w:rPr>
        <w:t>和智慧城市共性基础设施建设，弥补顺义区智慧城市领域建设短板，顺义区经济和信息化局研究制定了《顺义区“十五五”时期推进数据和智慧城市底座工作方案》，得到区政府领导的支持与认可。根据《顺义区“十五五”时期推进数据和智慧城市底座工作方案》要求，由顺</w:t>
      </w:r>
      <w:proofErr w:type="gramStart"/>
      <w:r>
        <w:rPr>
          <w:rFonts w:hint="eastAsia"/>
        </w:rPr>
        <w:t>鑫</w:t>
      </w:r>
      <w:proofErr w:type="gramEnd"/>
      <w:r>
        <w:rPr>
          <w:rFonts w:hint="eastAsia"/>
        </w:rPr>
        <w:t>福</w:t>
      </w:r>
      <w:proofErr w:type="gramStart"/>
      <w:r>
        <w:rPr>
          <w:rFonts w:hint="eastAsia"/>
        </w:rPr>
        <w:t>通开展数智</w:t>
      </w:r>
      <w:proofErr w:type="gramEnd"/>
      <w:r>
        <w:rPr>
          <w:rFonts w:hint="eastAsia"/>
        </w:rPr>
        <w:t>底座建设，实现三大功能定位，一是服务政府，满足政府对数据汇聚、共享、利用的需要；二是服务产业，通过底座建设高质量数据集赋能企业，推动企业数字化转型、带动全区数据产业发展；三是成为运维主体，</w:t>
      </w:r>
      <w:proofErr w:type="gramStart"/>
      <w:r>
        <w:rPr>
          <w:rFonts w:hint="eastAsia"/>
        </w:rPr>
        <w:t>通过数智底座</w:t>
      </w:r>
      <w:proofErr w:type="gramEnd"/>
      <w:r>
        <w:rPr>
          <w:rFonts w:hint="eastAsia"/>
        </w:rPr>
        <w:t>的数据汇聚和治理，更好地服务于统一运维工作。</w:t>
      </w:r>
    </w:p>
    <w:p w14:paraId="30AC4914" w14:textId="77777777" w:rsidR="009D6247" w:rsidRDefault="00000000">
      <w:pPr>
        <w:pStyle w:val="2"/>
      </w:pPr>
      <w:bookmarkStart w:id="25" w:name="_Toc213053536"/>
      <w:commentRangeStart w:id="26"/>
      <w:r>
        <w:rPr>
          <w:rFonts w:hint="eastAsia"/>
        </w:rPr>
        <w:lastRenderedPageBreak/>
        <w:t>现状及问题</w:t>
      </w:r>
      <w:bookmarkEnd w:id="25"/>
      <w:commentRangeEnd w:id="26"/>
      <w:r w:rsidR="00C4253F">
        <w:rPr>
          <w:rStyle w:val="aff1"/>
          <w:rFonts w:ascii="Times New Roman" w:eastAsia="宋体" w:hAnsi="Times New Roman"/>
          <w:b w:val="0"/>
          <w:bCs w:val="0"/>
        </w:rPr>
        <w:commentReference w:id="26"/>
      </w:r>
    </w:p>
    <w:p w14:paraId="5C7C544A" w14:textId="77777777" w:rsidR="009D6247" w:rsidRDefault="00000000">
      <w:pPr>
        <w:pStyle w:val="3"/>
      </w:pPr>
      <w:bookmarkStart w:id="27" w:name="_Toc213053537"/>
      <w:r>
        <w:rPr>
          <w:rFonts w:hint="eastAsia"/>
        </w:rPr>
        <w:t>现状</w:t>
      </w:r>
      <w:bookmarkEnd w:id="27"/>
    </w:p>
    <w:p w14:paraId="28BA746D" w14:textId="77777777" w:rsidR="009D6247" w:rsidRDefault="00000000">
      <w:pPr>
        <w:pStyle w:val="4"/>
      </w:pPr>
      <w:bookmarkStart w:id="28" w:name="_Toc213053538"/>
      <w:proofErr w:type="gramStart"/>
      <w:r>
        <w:rPr>
          <w:rFonts w:hint="eastAsia"/>
        </w:rPr>
        <w:t>智算基础</w:t>
      </w:r>
      <w:proofErr w:type="gramEnd"/>
      <w:r>
        <w:rPr>
          <w:rFonts w:hint="eastAsia"/>
        </w:rPr>
        <w:t>设施建设现状</w:t>
      </w:r>
      <w:bookmarkEnd w:id="28"/>
    </w:p>
    <w:p w14:paraId="72541F90" w14:textId="77777777" w:rsidR="009D6247" w:rsidRDefault="00000000">
      <w:pPr>
        <w:ind w:firstLine="480"/>
      </w:pPr>
      <w:r>
        <w:rPr>
          <w:rFonts w:hint="eastAsia"/>
        </w:rPr>
        <w:t>目前，顺义区政府尚未建设智能</w:t>
      </w:r>
      <w:proofErr w:type="gramStart"/>
      <w:r>
        <w:rPr>
          <w:rFonts w:hint="eastAsia"/>
        </w:rPr>
        <w:t>算力基础</w:t>
      </w:r>
      <w:proofErr w:type="gramEnd"/>
      <w:r>
        <w:rPr>
          <w:rFonts w:hint="eastAsia"/>
        </w:rPr>
        <w:t>设施，也未部署</w:t>
      </w:r>
      <w:proofErr w:type="gramStart"/>
      <w:r>
        <w:rPr>
          <w:rFonts w:hint="eastAsia"/>
        </w:rPr>
        <w:t>与智算相</w:t>
      </w:r>
      <w:proofErr w:type="gramEnd"/>
      <w:r>
        <w:rPr>
          <w:rFonts w:hint="eastAsia"/>
        </w:rPr>
        <w:t>配套的高性能存储系统。全区范围内缺乏面向人工智能训练与推理任务的专用计算资源，如</w:t>
      </w:r>
      <w:r>
        <w:rPr>
          <w:rFonts w:hint="eastAsia"/>
        </w:rPr>
        <w:t>GPU/TPU</w:t>
      </w:r>
      <w:r>
        <w:rPr>
          <w:rFonts w:hint="eastAsia"/>
        </w:rPr>
        <w:t>集群、</w:t>
      </w:r>
      <w:r>
        <w:rPr>
          <w:rFonts w:hint="eastAsia"/>
        </w:rPr>
        <w:t>AI</w:t>
      </w:r>
      <w:r>
        <w:rPr>
          <w:rFonts w:hint="eastAsia"/>
        </w:rPr>
        <w:t>加速服务器等，亦无统一规划</w:t>
      </w:r>
      <w:proofErr w:type="gramStart"/>
      <w:r>
        <w:rPr>
          <w:rFonts w:hint="eastAsia"/>
        </w:rPr>
        <w:t>的智算中心</w:t>
      </w:r>
      <w:proofErr w:type="gramEnd"/>
      <w:r>
        <w:rPr>
          <w:rFonts w:hint="eastAsia"/>
        </w:rPr>
        <w:t>或区域</w:t>
      </w:r>
      <w:proofErr w:type="gramStart"/>
      <w:r>
        <w:rPr>
          <w:rFonts w:hint="eastAsia"/>
        </w:rPr>
        <w:t>级算力调度</w:t>
      </w:r>
      <w:proofErr w:type="gramEnd"/>
      <w:r>
        <w:rPr>
          <w:rFonts w:hint="eastAsia"/>
        </w:rPr>
        <w:t>平台。同时，在数据存储方面，现有</w:t>
      </w:r>
      <w:r>
        <w:rPr>
          <w:rFonts w:hint="eastAsia"/>
        </w:rPr>
        <w:t>IT</w:t>
      </w:r>
      <w:r>
        <w:rPr>
          <w:rFonts w:hint="eastAsia"/>
        </w:rPr>
        <w:t>基础设施仍以传统通用型存储为主，难以满足大规模、高并发、低延迟的人工智能应用场景对数据读写性能、吞吐能力和数据一致性的严苛要求。</w:t>
      </w:r>
    </w:p>
    <w:p w14:paraId="48A8BDB2" w14:textId="77777777" w:rsidR="009D6247" w:rsidRDefault="00000000">
      <w:pPr>
        <w:pStyle w:val="4"/>
      </w:pPr>
      <w:bookmarkStart w:id="29" w:name="_Toc213053539"/>
      <w:r>
        <w:rPr>
          <w:rFonts w:hint="eastAsia"/>
        </w:rPr>
        <w:t>数据融合中台建设现状</w:t>
      </w:r>
      <w:bookmarkEnd w:id="29"/>
    </w:p>
    <w:p w14:paraId="0C8223E5" w14:textId="77777777" w:rsidR="009D6247" w:rsidRDefault="00000000">
      <w:pPr>
        <w:ind w:firstLine="480"/>
      </w:pPr>
      <w:r>
        <w:rPr>
          <w:rFonts w:hint="eastAsia"/>
        </w:rPr>
        <w:t>当前，顺义区在政务数据管理方面仍面临多方面共性问题。顺义区未建设区级大数据平台，各部门以自建基础设施和业务系统为主，各单位和部门存在壁垒，导致信息系统之间难以打通，数据共享和开放不充分，形成“信息孤岛”，全区缺乏数据的统一规划，存在数据更新效率低、目录和数据脱节、数据分级分类管理不充分、增值开发和业务创新的机制未形成等问题。</w:t>
      </w:r>
    </w:p>
    <w:p w14:paraId="77A7AD94" w14:textId="77777777" w:rsidR="009D6247" w:rsidRDefault="00000000">
      <w:pPr>
        <w:ind w:firstLine="480"/>
      </w:pPr>
      <w:r>
        <w:rPr>
          <w:rFonts w:hint="eastAsia"/>
        </w:rPr>
        <w:t>1</w:t>
      </w:r>
      <w:r>
        <w:rPr>
          <w:rFonts w:hint="eastAsia"/>
        </w:rPr>
        <w:t>、顺义区信息资源共享交换平台</w:t>
      </w:r>
    </w:p>
    <w:p w14:paraId="76BAF91A" w14:textId="77777777" w:rsidR="009D6247" w:rsidRDefault="00000000">
      <w:pPr>
        <w:ind w:firstLine="480"/>
      </w:pPr>
      <w:r>
        <w:rPr>
          <w:rFonts w:hint="eastAsia"/>
        </w:rPr>
        <w:t>顺义区信息资源共享交换平台自</w:t>
      </w:r>
      <w:r>
        <w:rPr>
          <w:rFonts w:hint="eastAsia"/>
        </w:rPr>
        <w:t>2008</w:t>
      </w:r>
      <w:r>
        <w:rPr>
          <w:rFonts w:hint="eastAsia"/>
        </w:rPr>
        <w:t>年建设以来，持续为区内各部门提供人口、法人、空间地理等基础数据共享服务。先后支撑了</w:t>
      </w:r>
      <w:r>
        <w:rPr>
          <w:rFonts w:hint="eastAsia"/>
        </w:rPr>
        <w:t>2020</w:t>
      </w:r>
      <w:r>
        <w:rPr>
          <w:rFonts w:hint="eastAsia"/>
        </w:rPr>
        <w:t>年区块链“</w:t>
      </w:r>
      <w:r>
        <w:rPr>
          <w:rFonts w:hint="eastAsia"/>
        </w:rPr>
        <w:t>5+2</w:t>
      </w:r>
      <w:r>
        <w:rPr>
          <w:rFonts w:hint="eastAsia"/>
        </w:rPr>
        <w:t>”试点目录</w:t>
      </w:r>
      <w:proofErr w:type="gramStart"/>
      <w:r>
        <w:rPr>
          <w:rFonts w:hint="eastAsia"/>
        </w:rPr>
        <w:t>链数据</w:t>
      </w:r>
      <w:proofErr w:type="gramEnd"/>
      <w:r>
        <w:rPr>
          <w:rFonts w:hint="eastAsia"/>
        </w:rPr>
        <w:t>交换、政务服务局节点迁移、</w:t>
      </w:r>
      <w:r>
        <w:rPr>
          <w:rFonts w:hint="eastAsia"/>
        </w:rPr>
        <w:t>2021</w:t>
      </w:r>
      <w:r>
        <w:rPr>
          <w:rFonts w:hint="eastAsia"/>
        </w:rPr>
        <w:t>年电子档案数据接入等重点项目，并于</w:t>
      </w:r>
      <w:r>
        <w:rPr>
          <w:rFonts w:hint="eastAsia"/>
        </w:rPr>
        <w:t>2023</w:t>
      </w:r>
      <w:r>
        <w:rPr>
          <w:rFonts w:hint="eastAsia"/>
        </w:rPr>
        <w:t>年开展功能升级，强化日常运维与安全保障。目前，平台已实现与市级大数据平台的上下贯通，成为连接市区两级、服务多部门业务协同的重要数据交换枢纽。</w:t>
      </w:r>
      <w:commentRangeStart w:id="30"/>
      <w:commentRangeStart w:id="31"/>
      <w:r>
        <w:rPr>
          <w:rFonts w:hint="eastAsia"/>
        </w:rPr>
        <w:t>顺义区信息资源共享交换平台目前交换的数据包括：</w:t>
      </w:r>
    </w:p>
    <w:p w14:paraId="59C94477" w14:textId="77777777" w:rsidR="0014476D" w:rsidRDefault="0014476D" w:rsidP="0014476D">
      <w:pPr>
        <w:ind w:firstLine="480"/>
      </w:pPr>
      <w:r>
        <w:rPr>
          <w:rFonts w:hint="eastAsia"/>
        </w:rPr>
        <w:t>（</w:t>
      </w:r>
      <w:r>
        <w:rPr>
          <w:rFonts w:hint="eastAsia"/>
        </w:rPr>
        <w:t>1</w:t>
      </w:r>
      <w:r>
        <w:rPr>
          <w:rFonts w:hint="eastAsia"/>
        </w:rPr>
        <w:t>）北京市区块链“</w:t>
      </w:r>
      <w:r>
        <w:rPr>
          <w:rFonts w:hint="eastAsia"/>
        </w:rPr>
        <w:t>5+2</w:t>
      </w:r>
      <w:r>
        <w:rPr>
          <w:rFonts w:hint="eastAsia"/>
        </w:rPr>
        <w:t>”试点落地目录</w:t>
      </w:r>
      <w:proofErr w:type="gramStart"/>
      <w:r>
        <w:rPr>
          <w:rFonts w:hint="eastAsia"/>
        </w:rPr>
        <w:t>链数据</w:t>
      </w:r>
      <w:proofErr w:type="gramEnd"/>
      <w:r>
        <w:rPr>
          <w:rFonts w:hint="eastAsia"/>
        </w:rPr>
        <w:t>交换项目涉及</w:t>
      </w:r>
      <w:r>
        <w:rPr>
          <w:rFonts w:hint="eastAsia"/>
        </w:rPr>
        <w:t>50</w:t>
      </w:r>
      <w:r>
        <w:rPr>
          <w:rFonts w:hint="eastAsia"/>
        </w:rPr>
        <w:t>类数据共</w:t>
      </w:r>
      <w:r>
        <w:rPr>
          <w:rFonts w:hint="eastAsia"/>
        </w:rPr>
        <w:t>8</w:t>
      </w:r>
      <w:r>
        <w:rPr>
          <w:rFonts w:hint="eastAsia"/>
        </w:rPr>
        <w:t>亿余条。</w:t>
      </w:r>
    </w:p>
    <w:p w14:paraId="19545E34" w14:textId="77777777" w:rsidR="0014476D" w:rsidRDefault="0014476D" w:rsidP="0014476D">
      <w:pPr>
        <w:ind w:firstLine="480"/>
      </w:pPr>
      <w:r>
        <w:rPr>
          <w:rFonts w:hint="eastAsia"/>
        </w:rPr>
        <w:t>（</w:t>
      </w:r>
      <w:r>
        <w:rPr>
          <w:rFonts w:hint="eastAsia"/>
        </w:rPr>
        <w:t>2</w:t>
      </w:r>
      <w:r>
        <w:rPr>
          <w:rFonts w:hint="eastAsia"/>
        </w:rPr>
        <w:t>）政务服务中心数据、顺义中小企业的数据</w:t>
      </w:r>
      <w:r>
        <w:rPr>
          <w:rFonts w:hint="eastAsia"/>
        </w:rPr>
        <w:t>16</w:t>
      </w:r>
      <w:r>
        <w:rPr>
          <w:rFonts w:hint="eastAsia"/>
        </w:rPr>
        <w:t>类共</w:t>
      </w:r>
      <w:r>
        <w:rPr>
          <w:rFonts w:hint="eastAsia"/>
        </w:rPr>
        <w:t>1400</w:t>
      </w:r>
      <w:r>
        <w:rPr>
          <w:rFonts w:hint="eastAsia"/>
        </w:rPr>
        <w:t>余万条。</w:t>
      </w:r>
    </w:p>
    <w:p w14:paraId="54AEA39E" w14:textId="77777777" w:rsidR="0014476D" w:rsidRDefault="0014476D" w:rsidP="0014476D">
      <w:pPr>
        <w:ind w:firstLine="480"/>
      </w:pPr>
      <w:r>
        <w:rPr>
          <w:rFonts w:hint="eastAsia"/>
        </w:rPr>
        <w:t>（</w:t>
      </w:r>
      <w:r>
        <w:rPr>
          <w:rFonts w:hint="eastAsia"/>
        </w:rPr>
        <w:t>3</w:t>
      </w:r>
      <w:r>
        <w:rPr>
          <w:rFonts w:hint="eastAsia"/>
        </w:rPr>
        <w:t>）顺义区法人数据以及类企业、法人相关数据共</w:t>
      </w:r>
      <w:r>
        <w:rPr>
          <w:rFonts w:hint="eastAsia"/>
        </w:rPr>
        <w:t>9</w:t>
      </w:r>
      <w:r>
        <w:rPr>
          <w:rFonts w:hint="eastAsia"/>
        </w:rPr>
        <w:t>类</w:t>
      </w:r>
      <w:r>
        <w:rPr>
          <w:rFonts w:hint="eastAsia"/>
        </w:rPr>
        <w:t>8000</w:t>
      </w:r>
      <w:r>
        <w:rPr>
          <w:rFonts w:hint="eastAsia"/>
        </w:rPr>
        <w:t>余万条。</w:t>
      </w:r>
    </w:p>
    <w:p w14:paraId="4AC7BD1D" w14:textId="77777777" w:rsidR="0014476D" w:rsidRDefault="0014476D" w:rsidP="0014476D">
      <w:pPr>
        <w:ind w:firstLine="480"/>
      </w:pPr>
      <w:r>
        <w:rPr>
          <w:rFonts w:hint="eastAsia"/>
        </w:rPr>
        <w:t>（</w:t>
      </w:r>
      <w:r>
        <w:rPr>
          <w:rFonts w:hint="eastAsia"/>
        </w:rPr>
        <w:t>4</w:t>
      </w:r>
      <w:r>
        <w:rPr>
          <w:rFonts w:hint="eastAsia"/>
        </w:rPr>
        <w:t>）顺义区疫苗接种数据、购药数据、核酸筛查数据</w:t>
      </w:r>
      <w:r>
        <w:rPr>
          <w:rFonts w:hint="eastAsia"/>
        </w:rPr>
        <w:t>3</w:t>
      </w:r>
      <w:r>
        <w:rPr>
          <w:rFonts w:hint="eastAsia"/>
        </w:rPr>
        <w:t>类共</w:t>
      </w:r>
      <w:r>
        <w:rPr>
          <w:rFonts w:hint="eastAsia"/>
        </w:rPr>
        <w:t>3</w:t>
      </w:r>
      <w:r>
        <w:rPr>
          <w:rFonts w:hint="eastAsia"/>
        </w:rPr>
        <w:t>万余条。</w:t>
      </w:r>
    </w:p>
    <w:p w14:paraId="6BAEDDC5" w14:textId="77777777" w:rsidR="0014476D" w:rsidRDefault="0014476D" w:rsidP="0014476D">
      <w:pPr>
        <w:ind w:firstLine="480"/>
      </w:pPr>
      <w:r>
        <w:rPr>
          <w:rFonts w:hint="eastAsia"/>
        </w:rPr>
        <w:lastRenderedPageBreak/>
        <w:t>（</w:t>
      </w:r>
      <w:r>
        <w:rPr>
          <w:rFonts w:hint="eastAsia"/>
        </w:rPr>
        <w:t>5</w:t>
      </w:r>
      <w:r>
        <w:rPr>
          <w:rFonts w:hint="eastAsia"/>
        </w:rPr>
        <w:t>）市经信局楼宇、纳税收、信用评价等数据</w:t>
      </w:r>
      <w:r>
        <w:rPr>
          <w:rFonts w:hint="eastAsia"/>
        </w:rPr>
        <w:t>9</w:t>
      </w:r>
      <w:r>
        <w:rPr>
          <w:rFonts w:hint="eastAsia"/>
        </w:rPr>
        <w:t>类</w:t>
      </w:r>
      <w:r>
        <w:rPr>
          <w:rFonts w:hint="eastAsia"/>
        </w:rPr>
        <w:t>19000</w:t>
      </w:r>
      <w:r>
        <w:rPr>
          <w:rFonts w:hint="eastAsia"/>
        </w:rPr>
        <w:t>万余条。</w:t>
      </w:r>
    </w:p>
    <w:p w14:paraId="0F99712B" w14:textId="1641F5A4" w:rsidR="009D6247" w:rsidRDefault="0014476D" w:rsidP="0014476D">
      <w:pPr>
        <w:ind w:firstLine="480"/>
      </w:pPr>
      <w:r>
        <w:rPr>
          <w:rFonts w:hint="eastAsia"/>
        </w:rPr>
        <w:t>（</w:t>
      </w:r>
      <w:r>
        <w:rPr>
          <w:rFonts w:hint="eastAsia"/>
        </w:rPr>
        <w:t>6</w:t>
      </w:r>
      <w:r>
        <w:rPr>
          <w:rFonts w:hint="eastAsia"/>
        </w:rPr>
        <w:t>）市城市管理委</w:t>
      </w:r>
      <w:r>
        <w:rPr>
          <w:rFonts w:hint="eastAsia"/>
        </w:rPr>
        <w:t>-</w:t>
      </w:r>
      <w:r>
        <w:rPr>
          <w:rFonts w:hint="eastAsia"/>
        </w:rPr>
        <w:t>建筑垃圾运输车辆位置信息、市城市管理委</w:t>
      </w:r>
      <w:r>
        <w:rPr>
          <w:rFonts w:hint="eastAsia"/>
        </w:rPr>
        <w:t>-</w:t>
      </w:r>
      <w:r>
        <w:rPr>
          <w:rFonts w:hint="eastAsia"/>
        </w:rPr>
        <w:t>建筑垃圾准运许可数据等</w:t>
      </w:r>
      <w:r>
        <w:rPr>
          <w:rFonts w:hint="eastAsia"/>
        </w:rPr>
        <w:t>2</w:t>
      </w:r>
      <w:r>
        <w:rPr>
          <w:rFonts w:hint="eastAsia"/>
        </w:rPr>
        <w:t>类共</w:t>
      </w:r>
      <w:r>
        <w:rPr>
          <w:rFonts w:hint="eastAsia"/>
        </w:rPr>
        <w:t>85</w:t>
      </w:r>
      <w:r>
        <w:rPr>
          <w:rFonts w:hint="eastAsia"/>
        </w:rPr>
        <w:t>亿余条。</w:t>
      </w:r>
      <w:commentRangeEnd w:id="30"/>
      <w:r>
        <w:commentReference w:id="30"/>
      </w:r>
      <w:commentRangeEnd w:id="31"/>
      <w:r w:rsidR="008A32E5">
        <w:rPr>
          <w:rStyle w:val="aff1"/>
        </w:rPr>
        <w:commentReference w:id="31"/>
      </w:r>
    </w:p>
    <w:p w14:paraId="0C973BC5" w14:textId="77777777" w:rsidR="009D6247" w:rsidRDefault="00000000">
      <w:pPr>
        <w:ind w:firstLine="480"/>
      </w:pPr>
      <w:r>
        <w:rPr>
          <w:rFonts w:hint="eastAsia"/>
        </w:rPr>
        <w:t>2</w:t>
      </w:r>
      <w:r>
        <w:rPr>
          <w:rFonts w:hint="eastAsia"/>
        </w:rPr>
        <w:t>、目录链建设现状</w:t>
      </w:r>
    </w:p>
    <w:p w14:paraId="20DCA113" w14:textId="77777777" w:rsidR="009D6247" w:rsidRDefault="00000000">
      <w:pPr>
        <w:ind w:firstLine="480"/>
      </w:pPr>
      <w:r>
        <w:t>目前，顺义</w:t>
      </w:r>
      <w:proofErr w:type="gramStart"/>
      <w:r>
        <w:t>区数据</w:t>
      </w:r>
      <w:proofErr w:type="gramEnd"/>
      <w:r>
        <w:t>融合中台中的目录链建设尚处于初期阶段，整体工作聚焦于顶层设计与功能规划。尽管已明确要构建覆盖</w:t>
      </w:r>
      <w:r>
        <w:t>“</w:t>
      </w:r>
      <w:r>
        <w:t>三定</w:t>
      </w:r>
      <w:r>
        <w:t>”</w:t>
      </w:r>
      <w:r>
        <w:t>职责、信息系统和数据资源的三级目录架构，并依托目录管理平台实现目录的注册、发布、维护与可视化应用，但相关平台系统尚未完成开发部署，核心功能模块仍停留在方案设计层面。</w:t>
      </w:r>
    </w:p>
    <w:p w14:paraId="4B1C2BB2" w14:textId="044291C1" w:rsidR="009D6247" w:rsidRDefault="00995E8F">
      <w:pPr>
        <w:ind w:firstLine="480"/>
      </w:pPr>
      <w:r>
        <w:rPr>
          <w:rFonts w:hint="eastAsia"/>
        </w:rPr>
        <w:t>3</w:t>
      </w:r>
      <w:r>
        <w:rPr>
          <w:rFonts w:hint="eastAsia"/>
        </w:rPr>
        <w:t>、地理信息平台现状</w:t>
      </w:r>
    </w:p>
    <w:p w14:paraId="12C524AF" w14:textId="77777777" w:rsidR="009D6247" w:rsidRDefault="00000000">
      <w:pPr>
        <w:ind w:firstLine="480"/>
      </w:pPr>
      <w:r>
        <w:rPr>
          <w:rFonts w:hint="eastAsia"/>
        </w:rPr>
        <w:t>“智慧顺义”基础地理信息平台项目的“</w:t>
      </w:r>
      <w:r>
        <w:rPr>
          <w:rFonts w:hint="eastAsia"/>
        </w:rPr>
        <w:t>5</w:t>
      </w:r>
      <w:r>
        <w:rPr>
          <w:rFonts w:hint="eastAsia"/>
        </w:rPr>
        <w:t>库</w:t>
      </w:r>
      <w:r>
        <w:rPr>
          <w:rFonts w:hint="eastAsia"/>
        </w:rPr>
        <w:t>1</w:t>
      </w:r>
      <w:r>
        <w:rPr>
          <w:rFonts w:hint="eastAsia"/>
        </w:rPr>
        <w:t>平台”，其中，</w:t>
      </w:r>
      <w:r>
        <w:rPr>
          <w:rFonts w:hint="eastAsia"/>
        </w:rPr>
        <w:t>5</w:t>
      </w:r>
      <w:proofErr w:type="gramStart"/>
      <w:r>
        <w:rPr>
          <w:rFonts w:hint="eastAsia"/>
        </w:rPr>
        <w:t>库具体</w:t>
      </w:r>
      <w:proofErr w:type="gramEnd"/>
      <w:r>
        <w:rPr>
          <w:rFonts w:hint="eastAsia"/>
        </w:rPr>
        <w:t>包括：矢量库、地名地址库、影像库、三维模型库和三维</w:t>
      </w:r>
      <w:proofErr w:type="gramStart"/>
      <w:r>
        <w:rPr>
          <w:rFonts w:hint="eastAsia"/>
        </w:rPr>
        <w:t>实景库五大</w:t>
      </w:r>
      <w:proofErr w:type="gramEnd"/>
      <w:r>
        <w:rPr>
          <w:rFonts w:hint="eastAsia"/>
        </w:rPr>
        <w:t>数据库，</w:t>
      </w:r>
      <w:r>
        <w:rPr>
          <w:rFonts w:hint="eastAsia"/>
        </w:rPr>
        <w:t>1</w:t>
      </w:r>
      <w:r>
        <w:rPr>
          <w:rFonts w:hint="eastAsia"/>
        </w:rPr>
        <w:t>平台是指在线基础地理信息平台。</w:t>
      </w:r>
      <w:r>
        <w:rPr>
          <w:rFonts w:hint="eastAsia"/>
        </w:rPr>
        <w:t>5</w:t>
      </w:r>
      <w:r>
        <w:rPr>
          <w:rFonts w:hint="eastAsia"/>
        </w:rPr>
        <w:t>库</w:t>
      </w:r>
      <w:r>
        <w:rPr>
          <w:rFonts w:hint="eastAsia"/>
        </w:rPr>
        <w:t>1</w:t>
      </w:r>
      <w:r>
        <w:rPr>
          <w:rFonts w:hint="eastAsia"/>
        </w:rPr>
        <w:t>平台内容清单详见表</w:t>
      </w:r>
      <w:r>
        <w:rPr>
          <w:rFonts w:hint="eastAsia"/>
        </w:rPr>
        <w:t>1</w:t>
      </w:r>
      <w:r>
        <w:rPr>
          <w:rFonts w:hint="eastAsia"/>
        </w:rPr>
        <w:t>。</w:t>
      </w:r>
    </w:p>
    <w:p w14:paraId="301CF8F6" w14:textId="77777777" w:rsidR="009D6247" w:rsidRDefault="00000000">
      <w:pPr>
        <w:ind w:firstLine="480"/>
      </w:pPr>
      <w:r>
        <w:rPr>
          <w:rFonts w:hint="eastAsia"/>
        </w:rPr>
        <w:t>另外，为满足顺义区各委办局自有的专题数据展示需求，经顺义区经信局与天地图有限公司协商，在合同建议内容不包含此项工作内容的情况下，建设完成专题地图服务平台，目前已为顺义区地震局、顺义区教委、顺义区生态环境局、顺义区人力社保局等</w:t>
      </w:r>
      <w:r>
        <w:rPr>
          <w:rFonts w:hint="eastAsia"/>
        </w:rPr>
        <w:t>31</w:t>
      </w:r>
      <w:r>
        <w:rPr>
          <w:rFonts w:hint="eastAsia"/>
        </w:rPr>
        <w:t>家单位进行专题数据统一治理。参与数据统一治理的</w:t>
      </w:r>
      <w:proofErr w:type="gramStart"/>
      <w:r>
        <w:rPr>
          <w:rFonts w:hint="eastAsia"/>
        </w:rPr>
        <w:t>专题图层共计</w:t>
      </w:r>
      <w:proofErr w:type="gramEnd"/>
      <w:r>
        <w:rPr>
          <w:rFonts w:hint="eastAsia"/>
        </w:rPr>
        <w:t>155</w:t>
      </w:r>
      <w:r>
        <w:rPr>
          <w:rFonts w:hint="eastAsia"/>
        </w:rPr>
        <w:t>类，目前已将治理完成的</w:t>
      </w:r>
      <w:proofErr w:type="gramStart"/>
      <w:r>
        <w:rPr>
          <w:rFonts w:hint="eastAsia"/>
        </w:rPr>
        <w:t>专题图层在</w:t>
      </w:r>
      <w:proofErr w:type="gramEnd"/>
      <w:r>
        <w:rPr>
          <w:rFonts w:hint="eastAsia"/>
        </w:rPr>
        <w:t>“智慧顺义”基础地理信息平台中进行分类展示。本平台部署在顺义</w:t>
      </w:r>
      <w:proofErr w:type="gramStart"/>
      <w:r>
        <w:rPr>
          <w:rFonts w:hint="eastAsia"/>
        </w:rPr>
        <w:t>区电子</w:t>
      </w:r>
      <w:proofErr w:type="gramEnd"/>
      <w:r>
        <w:rPr>
          <w:rFonts w:hint="eastAsia"/>
        </w:rPr>
        <w:t>政务外网。由</w:t>
      </w:r>
      <w:r>
        <w:rPr>
          <w:rFonts w:hint="eastAsia"/>
        </w:rPr>
        <w:t>16</w:t>
      </w:r>
      <w:r>
        <w:rPr>
          <w:rFonts w:hint="eastAsia"/>
        </w:rPr>
        <w:t>台</w:t>
      </w:r>
      <w:proofErr w:type="gramStart"/>
      <w:r>
        <w:rPr>
          <w:rFonts w:hint="eastAsia"/>
        </w:rPr>
        <w:t>物理机</w:t>
      </w:r>
      <w:proofErr w:type="gramEnd"/>
      <w:r>
        <w:rPr>
          <w:rFonts w:hint="eastAsia"/>
        </w:rPr>
        <w:t>服务器组成局域网络集群，以确保对基础地理信息平台提供基础支撑，能够满足“智慧顺义”基础地理信息平台的正常、有效运行。其中，基础地理信息平台服务由</w:t>
      </w:r>
      <w:r>
        <w:rPr>
          <w:rFonts w:hint="eastAsia"/>
        </w:rPr>
        <w:t>1</w:t>
      </w:r>
      <w:r>
        <w:rPr>
          <w:rFonts w:hint="eastAsia"/>
        </w:rPr>
        <w:t>台代理服务器对外提供使用，各委办局用户的外部网络环境直接和代理服务器相连，确保了“智慧顺义”基础地理信息平台的整个网络环境的相对独立性。</w:t>
      </w:r>
    </w:p>
    <w:p w14:paraId="6287AF5C" w14:textId="77777777" w:rsidR="009D6247" w:rsidRDefault="00000000">
      <w:pPr>
        <w:pStyle w:val="B"/>
      </w:pPr>
      <w:r>
        <w:rPr>
          <w:rFonts w:hint="eastAsia"/>
        </w:rPr>
        <w:t>“智慧顺义”基础地理信息</w:t>
      </w:r>
      <w:r>
        <w:rPr>
          <w:rFonts w:hint="eastAsia"/>
        </w:rPr>
        <w:t>5</w:t>
      </w:r>
      <w:r>
        <w:rPr>
          <w:rFonts w:hint="eastAsia"/>
        </w:rPr>
        <w:t>库</w:t>
      </w:r>
      <w:r>
        <w:rPr>
          <w:rFonts w:hint="eastAsia"/>
        </w:rPr>
        <w:t>1</w:t>
      </w:r>
      <w:r>
        <w:rPr>
          <w:rFonts w:hint="eastAsia"/>
        </w:rPr>
        <w:t>平台内容清单</w:t>
      </w:r>
    </w:p>
    <w:tbl>
      <w:tblPr>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81"/>
        <w:gridCol w:w="2836"/>
        <w:gridCol w:w="2976"/>
        <w:gridCol w:w="1220"/>
      </w:tblGrid>
      <w:tr w:rsidR="009D6247" w14:paraId="6A82A1D5" w14:textId="77777777">
        <w:trPr>
          <w:trHeight w:val="454"/>
          <w:jc w:val="center"/>
        </w:trPr>
        <w:tc>
          <w:tcPr>
            <w:tcW w:w="770" w:type="pct"/>
            <w:vAlign w:val="center"/>
          </w:tcPr>
          <w:p w14:paraId="0A5F4CE5" w14:textId="77777777" w:rsidR="009D6247" w:rsidRDefault="00000000">
            <w:pPr>
              <w:pStyle w:val="B1"/>
            </w:pPr>
            <w:bookmarkStart w:id="32" w:name="OLE_LINK37"/>
            <w:r>
              <w:rPr>
                <w:rFonts w:hint="eastAsia"/>
              </w:rPr>
              <w:t>内容清单</w:t>
            </w:r>
          </w:p>
        </w:tc>
        <w:tc>
          <w:tcPr>
            <w:tcW w:w="1706" w:type="pct"/>
            <w:vAlign w:val="center"/>
          </w:tcPr>
          <w:p w14:paraId="051592F6" w14:textId="77777777" w:rsidR="009D6247" w:rsidRDefault="00000000">
            <w:pPr>
              <w:pStyle w:val="B1"/>
            </w:pPr>
            <w:r>
              <w:rPr>
                <w:rFonts w:hint="eastAsia"/>
              </w:rPr>
              <w:t>名称</w:t>
            </w:r>
          </w:p>
        </w:tc>
        <w:tc>
          <w:tcPr>
            <w:tcW w:w="1790" w:type="pct"/>
            <w:vAlign w:val="center"/>
          </w:tcPr>
          <w:p w14:paraId="27B38976" w14:textId="77777777" w:rsidR="009D6247" w:rsidRDefault="00000000">
            <w:pPr>
              <w:pStyle w:val="B1"/>
            </w:pPr>
            <w:r>
              <w:rPr>
                <w:rFonts w:hint="eastAsia"/>
              </w:rPr>
              <w:t>数据现势性</w:t>
            </w:r>
          </w:p>
        </w:tc>
        <w:tc>
          <w:tcPr>
            <w:tcW w:w="734" w:type="pct"/>
            <w:vAlign w:val="center"/>
          </w:tcPr>
          <w:p w14:paraId="2DAD4025" w14:textId="77777777" w:rsidR="009D6247" w:rsidRDefault="00000000">
            <w:pPr>
              <w:pStyle w:val="B1"/>
            </w:pPr>
            <w:r>
              <w:rPr>
                <w:rFonts w:hint="eastAsia"/>
              </w:rPr>
              <w:t>备注</w:t>
            </w:r>
          </w:p>
        </w:tc>
      </w:tr>
      <w:tr w:rsidR="009D6247" w14:paraId="063FD30B" w14:textId="77777777">
        <w:trPr>
          <w:trHeight w:val="454"/>
          <w:jc w:val="center"/>
        </w:trPr>
        <w:tc>
          <w:tcPr>
            <w:tcW w:w="770" w:type="pct"/>
            <w:vMerge w:val="restart"/>
            <w:vAlign w:val="center"/>
          </w:tcPr>
          <w:p w14:paraId="308752C7" w14:textId="77777777" w:rsidR="009D6247" w:rsidRDefault="00000000">
            <w:pPr>
              <w:pStyle w:val="B0"/>
              <w:jc w:val="center"/>
            </w:pPr>
            <w:r>
              <w:rPr>
                <w:rFonts w:hint="eastAsia"/>
              </w:rPr>
              <w:t>基础地理数据库（</w:t>
            </w:r>
            <w:r>
              <w:rPr>
                <w:rFonts w:hint="eastAsia"/>
              </w:rPr>
              <w:t>5</w:t>
            </w:r>
            <w:r>
              <w:rPr>
                <w:rFonts w:hint="eastAsia"/>
              </w:rPr>
              <w:t>库）</w:t>
            </w:r>
          </w:p>
        </w:tc>
        <w:tc>
          <w:tcPr>
            <w:tcW w:w="1706" w:type="pct"/>
            <w:vAlign w:val="center"/>
          </w:tcPr>
          <w:p w14:paraId="527F736F" w14:textId="77777777" w:rsidR="009D6247" w:rsidRDefault="00000000">
            <w:pPr>
              <w:pStyle w:val="B0"/>
              <w:jc w:val="center"/>
            </w:pPr>
            <w:r>
              <w:t>矢量库</w:t>
            </w:r>
          </w:p>
        </w:tc>
        <w:tc>
          <w:tcPr>
            <w:tcW w:w="1790" w:type="pct"/>
            <w:vAlign w:val="center"/>
          </w:tcPr>
          <w:p w14:paraId="7E7C4CAD" w14:textId="77777777" w:rsidR="009D6247" w:rsidRDefault="00000000">
            <w:pPr>
              <w:pStyle w:val="B0"/>
              <w:jc w:val="center"/>
            </w:pPr>
            <w:r>
              <w:t>202</w:t>
            </w:r>
            <w:r>
              <w:rPr>
                <w:rFonts w:hint="eastAsia"/>
              </w:rPr>
              <w:t>4</w:t>
            </w:r>
            <w:proofErr w:type="gramStart"/>
            <w:r>
              <w:rPr>
                <w:rFonts w:hint="eastAsia"/>
              </w:rPr>
              <w:t>春版</w:t>
            </w:r>
            <w:proofErr w:type="gramEnd"/>
          </w:p>
        </w:tc>
        <w:tc>
          <w:tcPr>
            <w:tcW w:w="734" w:type="pct"/>
            <w:vAlign w:val="center"/>
          </w:tcPr>
          <w:p w14:paraId="01968382" w14:textId="77777777" w:rsidR="009D6247" w:rsidRDefault="009D6247">
            <w:pPr>
              <w:pStyle w:val="B0"/>
              <w:jc w:val="center"/>
            </w:pPr>
          </w:p>
        </w:tc>
      </w:tr>
      <w:tr w:rsidR="009D6247" w14:paraId="5B8C0545" w14:textId="77777777">
        <w:trPr>
          <w:trHeight w:val="454"/>
          <w:jc w:val="center"/>
        </w:trPr>
        <w:tc>
          <w:tcPr>
            <w:tcW w:w="770" w:type="pct"/>
            <w:vMerge/>
            <w:vAlign w:val="center"/>
          </w:tcPr>
          <w:p w14:paraId="5990050B" w14:textId="77777777" w:rsidR="009D6247" w:rsidRDefault="009D6247">
            <w:pPr>
              <w:pStyle w:val="B0"/>
              <w:jc w:val="center"/>
            </w:pPr>
          </w:p>
        </w:tc>
        <w:tc>
          <w:tcPr>
            <w:tcW w:w="1706" w:type="pct"/>
            <w:vAlign w:val="center"/>
          </w:tcPr>
          <w:p w14:paraId="051E573E" w14:textId="77777777" w:rsidR="009D6247" w:rsidRDefault="00000000">
            <w:pPr>
              <w:pStyle w:val="B0"/>
              <w:jc w:val="center"/>
            </w:pPr>
            <w:r>
              <w:t>地名地址库</w:t>
            </w:r>
          </w:p>
        </w:tc>
        <w:tc>
          <w:tcPr>
            <w:tcW w:w="1790" w:type="pct"/>
            <w:vAlign w:val="center"/>
          </w:tcPr>
          <w:p w14:paraId="78058A63" w14:textId="77777777" w:rsidR="009D6247" w:rsidRDefault="00000000">
            <w:pPr>
              <w:pStyle w:val="B0"/>
              <w:jc w:val="center"/>
            </w:pPr>
            <w:r>
              <w:t>202</w:t>
            </w:r>
            <w:r>
              <w:rPr>
                <w:rFonts w:hint="eastAsia"/>
              </w:rPr>
              <w:t>4</w:t>
            </w:r>
            <w:proofErr w:type="gramStart"/>
            <w:r>
              <w:rPr>
                <w:rFonts w:hint="eastAsia"/>
              </w:rPr>
              <w:t>春版</w:t>
            </w:r>
            <w:proofErr w:type="gramEnd"/>
          </w:p>
        </w:tc>
        <w:tc>
          <w:tcPr>
            <w:tcW w:w="734" w:type="pct"/>
            <w:vAlign w:val="center"/>
          </w:tcPr>
          <w:p w14:paraId="079ADFE5" w14:textId="77777777" w:rsidR="009D6247" w:rsidRDefault="009D6247">
            <w:pPr>
              <w:pStyle w:val="B0"/>
              <w:jc w:val="center"/>
            </w:pPr>
          </w:p>
        </w:tc>
      </w:tr>
      <w:tr w:rsidR="009D6247" w14:paraId="08124563" w14:textId="77777777">
        <w:trPr>
          <w:trHeight w:val="454"/>
          <w:jc w:val="center"/>
        </w:trPr>
        <w:tc>
          <w:tcPr>
            <w:tcW w:w="770" w:type="pct"/>
            <w:vMerge/>
            <w:vAlign w:val="center"/>
          </w:tcPr>
          <w:p w14:paraId="25B300EF" w14:textId="77777777" w:rsidR="009D6247" w:rsidRDefault="009D6247">
            <w:pPr>
              <w:pStyle w:val="B0"/>
              <w:jc w:val="center"/>
            </w:pPr>
          </w:p>
        </w:tc>
        <w:tc>
          <w:tcPr>
            <w:tcW w:w="1706" w:type="pct"/>
            <w:vAlign w:val="center"/>
          </w:tcPr>
          <w:p w14:paraId="5F3794A2" w14:textId="77777777" w:rsidR="009D6247" w:rsidRDefault="00000000">
            <w:pPr>
              <w:pStyle w:val="B0"/>
              <w:jc w:val="center"/>
            </w:pPr>
            <w:r>
              <w:t>影像库</w:t>
            </w:r>
          </w:p>
        </w:tc>
        <w:tc>
          <w:tcPr>
            <w:tcW w:w="1790" w:type="pct"/>
            <w:vAlign w:val="center"/>
          </w:tcPr>
          <w:p w14:paraId="724DF373" w14:textId="77777777" w:rsidR="009D6247" w:rsidRDefault="00000000">
            <w:pPr>
              <w:pStyle w:val="B0"/>
              <w:jc w:val="center"/>
            </w:pPr>
            <w:r>
              <w:t>202</w:t>
            </w:r>
            <w:r>
              <w:rPr>
                <w:rFonts w:hint="eastAsia"/>
              </w:rPr>
              <w:t>4</w:t>
            </w:r>
            <w:r>
              <w:rPr>
                <w:rFonts w:hint="eastAsia"/>
              </w:rPr>
              <w:t>年</w:t>
            </w:r>
            <w:r>
              <w:rPr>
                <w:rFonts w:hint="eastAsia"/>
              </w:rPr>
              <w:t>5</w:t>
            </w:r>
            <w:r>
              <w:rPr>
                <w:rFonts w:hint="eastAsia"/>
              </w:rPr>
              <w:t>月</w:t>
            </w:r>
            <w:r>
              <w:rPr>
                <w:rFonts w:hint="eastAsia"/>
              </w:rPr>
              <w:t>1</w:t>
            </w:r>
            <w:r>
              <w:rPr>
                <w:rFonts w:hint="eastAsia"/>
              </w:rPr>
              <w:t>日</w:t>
            </w:r>
          </w:p>
        </w:tc>
        <w:tc>
          <w:tcPr>
            <w:tcW w:w="734" w:type="pct"/>
            <w:vAlign w:val="center"/>
          </w:tcPr>
          <w:p w14:paraId="3381727F" w14:textId="77777777" w:rsidR="009D6247" w:rsidRDefault="009D6247">
            <w:pPr>
              <w:pStyle w:val="B0"/>
              <w:jc w:val="center"/>
            </w:pPr>
          </w:p>
        </w:tc>
      </w:tr>
      <w:tr w:rsidR="009D6247" w14:paraId="00DCE3C3" w14:textId="77777777">
        <w:trPr>
          <w:trHeight w:val="454"/>
          <w:jc w:val="center"/>
        </w:trPr>
        <w:tc>
          <w:tcPr>
            <w:tcW w:w="770" w:type="pct"/>
            <w:vMerge/>
            <w:vAlign w:val="center"/>
          </w:tcPr>
          <w:p w14:paraId="3FFC92E0" w14:textId="77777777" w:rsidR="009D6247" w:rsidRDefault="009D6247">
            <w:pPr>
              <w:pStyle w:val="B0"/>
              <w:jc w:val="center"/>
            </w:pPr>
          </w:p>
        </w:tc>
        <w:tc>
          <w:tcPr>
            <w:tcW w:w="1706" w:type="pct"/>
            <w:vAlign w:val="center"/>
          </w:tcPr>
          <w:p w14:paraId="579B5FC9" w14:textId="77777777" w:rsidR="009D6247" w:rsidRDefault="00000000">
            <w:pPr>
              <w:pStyle w:val="B0"/>
              <w:jc w:val="center"/>
            </w:pPr>
            <w:r>
              <w:t>三维模型库</w:t>
            </w:r>
          </w:p>
        </w:tc>
        <w:tc>
          <w:tcPr>
            <w:tcW w:w="1790" w:type="pct"/>
            <w:vAlign w:val="center"/>
          </w:tcPr>
          <w:p w14:paraId="7EB675A3" w14:textId="77777777" w:rsidR="009D6247" w:rsidRDefault="00000000">
            <w:pPr>
              <w:pStyle w:val="B0"/>
              <w:jc w:val="center"/>
            </w:pPr>
            <w:r>
              <w:t>2016</w:t>
            </w:r>
            <w:r>
              <w:rPr>
                <w:rFonts w:hint="eastAsia"/>
              </w:rPr>
              <w:t>年</w:t>
            </w:r>
            <w:r>
              <w:t>9</w:t>
            </w:r>
            <w:r>
              <w:rPr>
                <w:rFonts w:hint="eastAsia"/>
              </w:rPr>
              <w:t>月基础版增量更新</w:t>
            </w:r>
          </w:p>
        </w:tc>
        <w:tc>
          <w:tcPr>
            <w:tcW w:w="734" w:type="pct"/>
            <w:vAlign w:val="center"/>
          </w:tcPr>
          <w:p w14:paraId="38CBE354" w14:textId="77777777" w:rsidR="009D6247" w:rsidRDefault="009D6247">
            <w:pPr>
              <w:pStyle w:val="B0"/>
              <w:jc w:val="center"/>
            </w:pPr>
          </w:p>
        </w:tc>
      </w:tr>
      <w:tr w:rsidR="009D6247" w14:paraId="4AA97B06" w14:textId="77777777">
        <w:trPr>
          <w:trHeight w:val="454"/>
          <w:jc w:val="center"/>
        </w:trPr>
        <w:tc>
          <w:tcPr>
            <w:tcW w:w="770" w:type="pct"/>
            <w:vMerge/>
            <w:vAlign w:val="center"/>
          </w:tcPr>
          <w:p w14:paraId="351A65F0" w14:textId="77777777" w:rsidR="009D6247" w:rsidRDefault="009D6247">
            <w:pPr>
              <w:pStyle w:val="B0"/>
              <w:jc w:val="center"/>
            </w:pPr>
          </w:p>
        </w:tc>
        <w:tc>
          <w:tcPr>
            <w:tcW w:w="1706" w:type="pct"/>
            <w:vAlign w:val="center"/>
          </w:tcPr>
          <w:p w14:paraId="50C58792" w14:textId="77777777" w:rsidR="009D6247" w:rsidRDefault="00000000">
            <w:pPr>
              <w:pStyle w:val="B0"/>
              <w:jc w:val="center"/>
            </w:pPr>
            <w:r>
              <w:t>三维实景库</w:t>
            </w:r>
          </w:p>
        </w:tc>
        <w:tc>
          <w:tcPr>
            <w:tcW w:w="1790" w:type="pct"/>
            <w:vAlign w:val="center"/>
          </w:tcPr>
          <w:p w14:paraId="44EEDA25" w14:textId="77777777" w:rsidR="009D6247" w:rsidRDefault="00000000">
            <w:pPr>
              <w:pStyle w:val="B0"/>
              <w:jc w:val="center"/>
            </w:pPr>
            <w:r>
              <w:t>0.5</w:t>
            </w:r>
            <w:r>
              <w:rPr>
                <w:rFonts w:hint="eastAsia"/>
              </w:rPr>
              <w:t>米部分</w:t>
            </w:r>
            <w:r>
              <w:t>2019</w:t>
            </w:r>
            <w:r>
              <w:rPr>
                <w:rFonts w:hint="eastAsia"/>
              </w:rPr>
              <w:t>年</w:t>
            </w:r>
            <w:r>
              <w:t>3</w:t>
            </w:r>
            <w:r>
              <w:rPr>
                <w:rFonts w:hint="eastAsia"/>
              </w:rPr>
              <w:t>月</w:t>
            </w:r>
          </w:p>
        </w:tc>
        <w:tc>
          <w:tcPr>
            <w:tcW w:w="734" w:type="pct"/>
            <w:vAlign w:val="center"/>
          </w:tcPr>
          <w:p w14:paraId="1A33A765" w14:textId="77777777" w:rsidR="009D6247" w:rsidRDefault="009D6247">
            <w:pPr>
              <w:pStyle w:val="B0"/>
              <w:jc w:val="center"/>
            </w:pPr>
          </w:p>
        </w:tc>
      </w:tr>
      <w:tr w:rsidR="009D6247" w14:paraId="7CA26F39" w14:textId="77777777">
        <w:trPr>
          <w:trHeight w:val="454"/>
          <w:jc w:val="center"/>
        </w:trPr>
        <w:tc>
          <w:tcPr>
            <w:tcW w:w="770" w:type="pct"/>
            <w:vMerge w:val="restart"/>
            <w:vAlign w:val="center"/>
          </w:tcPr>
          <w:p w14:paraId="62E16AE5" w14:textId="77777777" w:rsidR="009D6247" w:rsidRDefault="00000000">
            <w:pPr>
              <w:pStyle w:val="B0"/>
              <w:jc w:val="center"/>
            </w:pPr>
            <w:r>
              <w:rPr>
                <w:rFonts w:hint="eastAsia"/>
              </w:rPr>
              <w:lastRenderedPageBreak/>
              <w:t>基础地理信息平台（</w:t>
            </w:r>
            <w:r>
              <w:rPr>
                <w:rFonts w:hint="eastAsia"/>
              </w:rPr>
              <w:t>1</w:t>
            </w:r>
            <w:r>
              <w:rPr>
                <w:rFonts w:hint="eastAsia"/>
              </w:rPr>
              <w:t>平台）</w:t>
            </w:r>
          </w:p>
        </w:tc>
        <w:tc>
          <w:tcPr>
            <w:tcW w:w="1706" w:type="pct"/>
            <w:vAlign w:val="center"/>
          </w:tcPr>
          <w:p w14:paraId="7CCECB99" w14:textId="77777777" w:rsidR="009D6247" w:rsidRDefault="00000000">
            <w:pPr>
              <w:pStyle w:val="B0"/>
              <w:jc w:val="center"/>
            </w:pPr>
            <w:r>
              <w:rPr>
                <w:rFonts w:hint="eastAsia"/>
              </w:rPr>
              <w:t>国家地理信息公共服务平台二维平台</w:t>
            </w:r>
          </w:p>
        </w:tc>
        <w:tc>
          <w:tcPr>
            <w:tcW w:w="1790" w:type="pct"/>
            <w:vAlign w:val="center"/>
          </w:tcPr>
          <w:p w14:paraId="2465A8D1" w14:textId="77777777" w:rsidR="009D6247" w:rsidRDefault="00000000">
            <w:pPr>
              <w:pStyle w:val="B0"/>
              <w:jc w:val="center"/>
            </w:pPr>
            <w:r>
              <w:rPr>
                <w:rFonts w:hint="eastAsia"/>
              </w:rPr>
              <w:t>-</w:t>
            </w:r>
            <w:r>
              <w:t>-</w:t>
            </w:r>
          </w:p>
        </w:tc>
        <w:tc>
          <w:tcPr>
            <w:tcW w:w="734" w:type="pct"/>
            <w:vAlign w:val="center"/>
          </w:tcPr>
          <w:p w14:paraId="6B0A13B1" w14:textId="77777777" w:rsidR="009D6247" w:rsidRDefault="009D6247">
            <w:pPr>
              <w:pStyle w:val="B0"/>
              <w:jc w:val="center"/>
            </w:pPr>
          </w:p>
        </w:tc>
      </w:tr>
      <w:tr w:rsidR="009D6247" w14:paraId="36D87D1C" w14:textId="77777777">
        <w:trPr>
          <w:trHeight w:val="454"/>
          <w:jc w:val="center"/>
        </w:trPr>
        <w:tc>
          <w:tcPr>
            <w:tcW w:w="770" w:type="pct"/>
            <w:vMerge/>
            <w:vAlign w:val="center"/>
          </w:tcPr>
          <w:p w14:paraId="7E91DCB5" w14:textId="77777777" w:rsidR="009D6247" w:rsidRDefault="009D6247">
            <w:pPr>
              <w:pStyle w:val="B0"/>
              <w:jc w:val="center"/>
            </w:pPr>
          </w:p>
        </w:tc>
        <w:tc>
          <w:tcPr>
            <w:tcW w:w="1706" w:type="pct"/>
            <w:vAlign w:val="center"/>
          </w:tcPr>
          <w:p w14:paraId="3CCD0776" w14:textId="77777777" w:rsidR="009D6247" w:rsidRDefault="00000000">
            <w:pPr>
              <w:pStyle w:val="B0"/>
              <w:jc w:val="center"/>
            </w:pPr>
            <w:r>
              <w:rPr>
                <w:rFonts w:hint="eastAsia"/>
              </w:rPr>
              <w:t>三维平台</w:t>
            </w:r>
          </w:p>
        </w:tc>
        <w:tc>
          <w:tcPr>
            <w:tcW w:w="1790" w:type="pct"/>
            <w:vAlign w:val="center"/>
          </w:tcPr>
          <w:p w14:paraId="20A40F83" w14:textId="77777777" w:rsidR="009D6247" w:rsidRDefault="00000000">
            <w:pPr>
              <w:pStyle w:val="B0"/>
              <w:jc w:val="center"/>
            </w:pPr>
            <w:r>
              <w:rPr>
                <w:rFonts w:hint="eastAsia"/>
              </w:rPr>
              <w:t>-</w:t>
            </w:r>
            <w:r>
              <w:t>-</w:t>
            </w:r>
          </w:p>
        </w:tc>
        <w:tc>
          <w:tcPr>
            <w:tcW w:w="734" w:type="pct"/>
            <w:vAlign w:val="center"/>
          </w:tcPr>
          <w:p w14:paraId="50F3DFAB" w14:textId="77777777" w:rsidR="009D6247" w:rsidRDefault="009D6247">
            <w:pPr>
              <w:pStyle w:val="B0"/>
              <w:jc w:val="center"/>
            </w:pPr>
          </w:p>
        </w:tc>
      </w:tr>
      <w:tr w:rsidR="009D6247" w14:paraId="158CD290" w14:textId="77777777">
        <w:trPr>
          <w:trHeight w:val="454"/>
          <w:jc w:val="center"/>
        </w:trPr>
        <w:tc>
          <w:tcPr>
            <w:tcW w:w="770" w:type="pct"/>
            <w:vMerge/>
            <w:vAlign w:val="center"/>
          </w:tcPr>
          <w:p w14:paraId="2A447AC8" w14:textId="77777777" w:rsidR="009D6247" w:rsidRDefault="009D6247">
            <w:pPr>
              <w:pStyle w:val="B0"/>
              <w:jc w:val="center"/>
            </w:pPr>
          </w:p>
        </w:tc>
        <w:tc>
          <w:tcPr>
            <w:tcW w:w="1706" w:type="pct"/>
            <w:vAlign w:val="center"/>
          </w:tcPr>
          <w:p w14:paraId="20271BCE" w14:textId="77777777" w:rsidR="009D6247" w:rsidRDefault="00000000">
            <w:pPr>
              <w:pStyle w:val="B0"/>
              <w:jc w:val="center"/>
            </w:pPr>
            <w:r>
              <w:rPr>
                <w:rFonts w:hint="eastAsia"/>
              </w:rPr>
              <w:t>专题地图服务平台</w:t>
            </w:r>
          </w:p>
        </w:tc>
        <w:tc>
          <w:tcPr>
            <w:tcW w:w="1790" w:type="pct"/>
            <w:vAlign w:val="center"/>
          </w:tcPr>
          <w:p w14:paraId="17627CD0" w14:textId="77777777" w:rsidR="009D6247" w:rsidRDefault="00000000">
            <w:pPr>
              <w:pStyle w:val="B0"/>
              <w:jc w:val="center"/>
            </w:pPr>
            <w:r>
              <w:rPr>
                <w:rFonts w:hint="eastAsia"/>
              </w:rPr>
              <w:t>-</w:t>
            </w:r>
            <w:r>
              <w:t>-</w:t>
            </w:r>
          </w:p>
        </w:tc>
        <w:tc>
          <w:tcPr>
            <w:tcW w:w="734" w:type="pct"/>
            <w:vAlign w:val="center"/>
          </w:tcPr>
          <w:p w14:paraId="385AFC46" w14:textId="77777777" w:rsidR="009D6247" w:rsidRDefault="00000000">
            <w:pPr>
              <w:pStyle w:val="B0"/>
              <w:jc w:val="center"/>
            </w:pPr>
            <w:r>
              <w:rPr>
                <w:rFonts w:hint="eastAsia"/>
              </w:rPr>
              <w:t>合同外</w:t>
            </w:r>
          </w:p>
        </w:tc>
      </w:tr>
      <w:tr w:rsidR="009D6247" w14:paraId="3482BFC0" w14:textId="77777777">
        <w:trPr>
          <w:trHeight w:val="454"/>
          <w:jc w:val="center"/>
        </w:trPr>
        <w:tc>
          <w:tcPr>
            <w:tcW w:w="770" w:type="pct"/>
            <w:vMerge/>
            <w:vAlign w:val="center"/>
          </w:tcPr>
          <w:p w14:paraId="56769C94" w14:textId="77777777" w:rsidR="009D6247" w:rsidRDefault="009D6247">
            <w:pPr>
              <w:pStyle w:val="B0"/>
              <w:jc w:val="center"/>
            </w:pPr>
          </w:p>
        </w:tc>
        <w:tc>
          <w:tcPr>
            <w:tcW w:w="1706" w:type="pct"/>
            <w:vAlign w:val="center"/>
          </w:tcPr>
          <w:p w14:paraId="1F61B16F" w14:textId="77777777" w:rsidR="009D6247" w:rsidRDefault="00000000">
            <w:pPr>
              <w:pStyle w:val="B0"/>
              <w:jc w:val="center"/>
            </w:pPr>
            <w:r>
              <w:rPr>
                <w:rFonts w:hint="eastAsia"/>
              </w:rPr>
              <w:t>平台门户网站</w:t>
            </w:r>
          </w:p>
        </w:tc>
        <w:tc>
          <w:tcPr>
            <w:tcW w:w="1790" w:type="pct"/>
            <w:vAlign w:val="center"/>
          </w:tcPr>
          <w:p w14:paraId="01E0B6BC" w14:textId="77777777" w:rsidR="009D6247" w:rsidRDefault="00000000">
            <w:pPr>
              <w:pStyle w:val="B0"/>
              <w:jc w:val="center"/>
            </w:pPr>
            <w:r>
              <w:rPr>
                <w:rFonts w:hint="eastAsia"/>
              </w:rPr>
              <w:t>-</w:t>
            </w:r>
            <w:r>
              <w:t>-</w:t>
            </w:r>
          </w:p>
        </w:tc>
        <w:tc>
          <w:tcPr>
            <w:tcW w:w="734" w:type="pct"/>
            <w:vAlign w:val="center"/>
          </w:tcPr>
          <w:p w14:paraId="24CF01BF" w14:textId="77777777" w:rsidR="009D6247" w:rsidRDefault="009D6247">
            <w:pPr>
              <w:pStyle w:val="B0"/>
              <w:jc w:val="center"/>
            </w:pPr>
          </w:p>
        </w:tc>
      </w:tr>
    </w:tbl>
    <w:p w14:paraId="1702FE8C" w14:textId="77777777" w:rsidR="009D6247" w:rsidRDefault="00000000">
      <w:pPr>
        <w:pStyle w:val="4"/>
      </w:pPr>
      <w:bookmarkStart w:id="33" w:name="_Toc213053540"/>
      <w:bookmarkEnd w:id="32"/>
      <w:r>
        <w:rPr>
          <w:rFonts w:hint="eastAsia"/>
        </w:rPr>
        <w:t>进阶支撑能力建设现状</w:t>
      </w:r>
      <w:bookmarkEnd w:id="33"/>
    </w:p>
    <w:p w14:paraId="68EBF382" w14:textId="77777777" w:rsidR="009D6247" w:rsidRDefault="00000000">
      <w:pPr>
        <w:ind w:firstLine="480"/>
      </w:pPr>
      <w:r>
        <w:rPr>
          <w:rFonts w:hint="eastAsia"/>
        </w:rPr>
        <w:t>1</w:t>
      </w:r>
      <w:r>
        <w:rPr>
          <w:rFonts w:hint="eastAsia"/>
        </w:rPr>
        <w:t>、人工智能大模型服务现状</w:t>
      </w:r>
    </w:p>
    <w:p w14:paraId="3EE9BA56" w14:textId="77777777" w:rsidR="009D6247" w:rsidRDefault="00000000">
      <w:pPr>
        <w:ind w:firstLine="480"/>
      </w:pPr>
      <w:r>
        <w:rPr>
          <w:rFonts w:hint="eastAsia"/>
        </w:rPr>
        <w:t>目前</w:t>
      </w:r>
      <w:r>
        <w:t>，顺义区部分委办局已开展大模型本地化部署工作，成功引入</w:t>
      </w:r>
      <w:r>
        <w:t>DeepSeek</w:t>
      </w:r>
      <w:r>
        <w:t>大模型，在公文处理、数据分析、政策解读等关键环节，初步实现了智能问答、辅助决策等应用试点。</w:t>
      </w:r>
      <w:r>
        <w:rPr>
          <w:rFonts w:hint="eastAsia"/>
        </w:rPr>
        <w:t>但当前顺义区尚未建立统一的区级大模型服务平台，</w:t>
      </w:r>
      <w:r>
        <w:t>导致各委办局各自为战，技术路线分散、标准不一，造成资源重复投入和系统整合困难。缺乏统一的安全合</w:t>
      </w:r>
      <w:proofErr w:type="gramStart"/>
      <w:r>
        <w:t>规</w:t>
      </w:r>
      <w:proofErr w:type="gramEnd"/>
      <w:r>
        <w:t>机制，也带来数据隐私和内容风险。模型能力无法共享复用，技术薄弱部门难以参与，加剧了</w:t>
      </w:r>
      <w:r>
        <w:t>“</w:t>
      </w:r>
      <w:r>
        <w:t>数字鸿沟</w:t>
      </w:r>
      <w:r>
        <w:t>”</w:t>
      </w:r>
      <w:r>
        <w:t>。</w:t>
      </w:r>
      <w:r>
        <w:rPr>
          <w:rFonts w:hint="eastAsia"/>
        </w:rPr>
        <w:t>同时</w:t>
      </w:r>
      <w:r>
        <w:t>缺少统筹支撑，大模型</w:t>
      </w:r>
      <w:proofErr w:type="gramStart"/>
      <w:r>
        <w:t>应用仅</w:t>
      </w:r>
      <w:proofErr w:type="gramEnd"/>
      <w:r>
        <w:t>停留在零散试点，难以实现跨部门协同和规模化落地，制约了整体智能化治理水平的提升。</w:t>
      </w:r>
    </w:p>
    <w:p w14:paraId="279E559A" w14:textId="77777777" w:rsidR="009D6247" w:rsidRDefault="00000000">
      <w:pPr>
        <w:ind w:firstLine="480"/>
      </w:pPr>
      <w:r>
        <w:rPr>
          <w:rFonts w:hint="eastAsia"/>
        </w:rPr>
        <w:t>2</w:t>
      </w:r>
      <w:r>
        <w:rPr>
          <w:rFonts w:hint="eastAsia"/>
        </w:rPr>
        <w:t>、区级一体化办公平台现状</w:t>
      </w:r>
    </w:p>
    <w:p w14:paraId="0046BF0E" w14:textId="77777777" w:rsidR="009D6247" w:rsidRDefault="00000000">
      <w:pPr>
        <w:ind w:firstLine="480"/>
      </w:pPr>
      <w:r>
        <w:t>顺义区在电子政务建设方面虽取得一定进展，但尚未建成统一、高效的一体化办公平台，导致办公系统碎片化、业务协同效率不高。</w:t>
      </w:r>
      <w:r>
        <w:t>2006</w:t>
      </w:r>
      <w:r>
        <w:t>年，区信息中心基于</w:t>
      </w:r>
      <w:r>
        <w:t>“</w:t>
      </w:r>
      <w:r>
        <w:t>一网式办公</w:t>
      </w:r>
      <w:r>
        <w:t>”</w:t>
      </w:r>
      <w:r>
        <w:t>的初步构想搭建了</w:t>
      </w:r>
      <w:proofErr w:type="gramStart"/>
      <w:r>
        <w:t>区电子</w:t>
      </w:r>
      <w:proofErr w:type="gramEnd"/>
      <w:r>
        <w:t>政务办公服务平台，并于</w:t>
      </w:r>
      <w:r>
        <w:t>2015</w:t>
      </w:r>
      <w:r>
        <w:t>年进行了升级改造，实现了公文流转、通知收发、督查督办、日程管理、信息报送等部分业务的电子化。然而，该平台功能相对局限，且与后续各单位自建系统之间缺乏有效对接。全区</w:t>
      </w:r>
      <w:r>
        <w:t>40</w:t>
      </w:r>
      <w:r>
        <w:t>家单位各自建设了内部办公系统，系统架构、数据标准、业务流程不一，公文转办、会议管理、考勤、档案、用章审批等功能在线上实现程度参差不齐，难以实现跨部门高效协同。其中，仅</w:t>
      </w:r>
      <w:r>
        <w:t>26</w:t>
      </w:r>
      <w:r>
        <w:t>家单位（如区城市管理委、李桥镇）开通了移动端应用，而区公安分局、区市场监管局等</w:t>
      </w:r>
      <w:r>
        <w:t>6</w:t>
      </w:r>
      <w:r>
        <w:t>家市级直属机构则完全依赖市级办公系统，与区级平台互不联通。</w:t>
      </w:r>
    </w:p>
    <w:p w14:paraId="351C21DA" w14:textId="77777777" w:rsidR="009D6247" w:rsidRDefault="00000000">
      <w:pPr>
        <w:ind w:firstLine="480"/>
      </w:pPr>
      <w:r>
        <w:t>2023</w:t>
      </w:r>
      <w:r>
        <w:t>年</w:t>
      </w:r>
      <w:r>
        <w:t>9</w:t>
      </w:r>
      <w:r>
        <w:t>月，区</w:t>
      </w:r>
      <w:proofErr w:type="gramStart"/>
      <w:r>
        <w:t>政府办虽尝试</w:t>
      </w:r>
      <w:proofErr w:type="gramEnd"/>
      <w:r>
        <w:t>通过</w:t>
      </w:r>
      <w:proofErr w:type="gramStart"/>
      <w:r>
        <w:t>整合区电子</w:t>
      </w:r>
      <w:proofErr w:type="gramEnd"/>
      <w:r>
        <w:t>政务平台与</w:t>
      </w:r>
      <w:r>
        <w:t>“</w:t>
      </w:r>
      <w:r>
        <w:t>京办</w:t>
      </w:r>
      <w:r>
        <w:t>”</w:t>
      </w:r>
      <w:r>
        <w:t>构建移动办公端，初步实现公文签批、值班快报、信息报送及政务资讯查询等掌上办理功能，但由于缺乏统一的技术标准和数据共享机制，移动端与各单位内部系统之间</w:t>
      </w:r>
      <w:r>
        <w:lastRenderedPageBreak/>
        <w:t>仍存在</w:t>
      </w:r>
      <w:r>
        <w:t>“</w:t>
      </w:r>
      <w:r>
        <w:t>信息孤岛</w:t>
      </w:r>
      <w:r>
        <w:t>”</w:t>
      </w:r>
      <w:r>
        <w:t>和操作割裂问题。区领导虽可通过移动</w:t>
      </w:r>
      <w:proofErr w:type="gramStart"/>
      <w:r>
        <w:t>端处理</w:t>
      </w:r>
      <w:proofErr w:type="gramEnd"/>
      <w:r>
        <w:t>部分事务，但整体办公流程仍受制于多平台切换、重复录入、数据不同步等困扰，影响了政务运行效率与决策响应速度</w:t>
      </w:r>
      <w:r>
        <w:rPr>
          <w:rFonts w:hint="eastAsia"/>
        </w:rPr>
        <w:t>。</w:t>
      </w:r>
    </w:p>
    <w:p w14:paraId="134B70A8" w14:textId="77777777" w:rsidR="009D6247" w:rsidRDefault="00000000">
      <w:pPr>
        <w:ind w:firstLine="480"/>
      </w:pPr>
      <w:r>
        <w:t>自</w:t>
      </w:r>
      <w:r>
        <w:t>2020</w:t>
      </w:r>
      <w:r>
        <w:t>年以来，远程视频调度会需求激增，会议量从</w:t>
      </w:r>
      <w:r>
        <w:t>2015</w:t>
      </w:r>
      <w:r>
        <w:t>年全年</w:t>
      </w:r>
      <w:r>
        <w:t>100</w:t>
      </w:r>
      <w:r>
        <w:t>余次增至</w:t>
      </w:r>
      <w:r>
        <w:t>2020</w:t>
      </w:r>
      <w:r>
        <w:t>年的</w:t>
      </w:r>
      <w:r>
        <w:t>1010</w:t>
      </w:r>
      <w:r>
        <w:t>余次，增长</w:t>
      </w:r>
      <w:r>
        <w:t>900%</w:t>
      </w:r>
      <w:r>
        <w:t>；</w:t>
      </w:r>
      <w:r>
        <w:t>2021</w:t>
      </w:r>
      <w:r>
        <w:t>年保障</w:t>
      </w:r>
      <w:r>
        <w:t>1225</w:t>
      </w:r>
      <w:r>
        <w:t>次，</w:t>
      </w:r>
      <w:r>
        <w:t>2022</w:t>
      </w:r>
      <w:r>
        <w:t>年达</w:t>
      </w:r>
      <w:r>
        <w:t>1694</w:t>
      </w:r>
      <w:r>
        <w:t>次（</w:t>
      </w:r>
      <w:proofErr w:type="gramStart"/>
      <w:r>
        <w:t>含腾讯</w:t>
      </w:r>
      <w:proofErr w:type="gramEnd"/>
      <w:r>
        <w:t>会议），</w:t>
      </w:r>
      <w:r>
        <w:t>2023</w:t>
      </w:r>
      <w:r>
        <w:t>年和</w:t>
      </w:r>
      <w:r>
        <w:t>2024</w:t>
      </w:r>
      <w:r>
        <w:t>年分别为</w:t>
      </w:r>
      <w:r>
        <w:t>577</w:t>
      </w:r>
      <w:r>
        <w:t>次和</w:t>
      </w:r>
      <w:r>
        <w:t>592</w:t>
      </w:r>
      <w:r>
        <w:t>次，整体呈大幅增长态势。</w:t>
      </w:r>
    </w:p>
    <w:p w14:paraId="502D9155" w14:textId="77777777" w:rsidR="009D6247" w:rsidRDefault="00000000">
      <w:pPr>
        <w:ind w:firstLine="480"/>
      </w:pPr>
      <w:r>
        <w:t>现役宝利通</w:t>
      </w:r>
      <w:r>
        <w:t>MCU</w:t>
      </w:r>
      <w:r>
        <w:t>设备已服役十年，稳定性下降、故障率上升，难以满足常态化高频次、广覆盖的会议需求。该系统理论支持</w:t>
      </w:r>
      <w:r>
        <w:t>120</w:t>
      </w:r>
      <w:r>
        <w:t>路</w:t>
      </w:r>
      <w:r>
        <w:t>1080P30</w:t>
      </w:r>
      <w:r>
        <w:t>或</w:t>
      </w:r>
      <w:r>
        <w:t>240</w:t>
      </w:r>
      <w:r>
        <w:t>路</w:t>
      </w:r>
      <w:r>
        <w:t>720P</w:t>
      </w:r>
      <w:r>
        <w:t>分会场，但实际常达</w:t>
      </w:r>
      <w:r>
        <w:t>223</w:t>
      </w:r>
      <w:r>
        <w:t>路</w:t>
      </w:r>
      <w:r>
        <w:t>720P</w:t>
      </w:r>
      <w:r>
        <w:t>，长期满负荷运行，频繁出现卡顿、掉线，甚至存在系统崩溃风险，亟需更换升级。</w:t>
      </w:r>
    </w:p>
    <w:p w14:paraId="7F2D3B79" w14:textId="77777777" w:rsidR="009D6247" w:rsidRDefault="00000000">
      <w:pPr>
        <w:ind w:firstLine="480"/>
      </w:pPr>
      <w:r>
        <w:rPr>
          <w:rFonts w:hint="eastAsia"/>
        </w:rPr>
        <w:t>3</w:t>
      </w:r>
      <w:r>
        <w:rPr>
          <w:rFonts w:hint="eastAsia"/>
        </w:rPr>
        <w:t>、数据采集现状</w:t>
      </w:r>
    </w:p>
    <w:p w14:paraId="054F89BF" w14:textId="77777777" w:rsidR="009D6247" w:rsidRDefault="00000000">
      <w:pPr>
        <w:ind w:firstLine="480"/>
      </w:pPr>
      <w:bookmarkStart w:id="34" w:name="OLE_LINK1"/>
      <w:r>
        <w:rPr>
          <w:rFonts w:hint="eastAsia"/>
        </w:rPr>
        <w:t>当前，顺义区尚未建设统一的办公数据采集平台，各委办局的办公文件普遍以本地化方式存储于工作人员个人电脑中，缺乏集中管理与标准化归档机制。这种分散化的文件管理模式，不仅导致数据资源“孤岛化”严重，也极大制约了跨部门、跨科室之间的信息互通与业务协同。</w:t>
      </w:r>
    </w:p>
    <w:p w14:paraId="5764105E" w14:textId="77777777" w:rsidR="009D6247" w:rsidRDefault="00000000">
      <w:pPr>
        <w:ind w:firstLine="480"/>
      </w:pPr>
      <w:r>
        <w:t>顺义区</w:t>
      </w:r>
      <w:r>
        <w:rPr>
          <w:rFonts w:hint="eastAsia"/>
        </w:rPr>
        <w:t>“</w:t>
      </w:r>
      <w:r>
        <w:t>经济大脑</w:t>
      </w:r>
      <w:r>
        <w:rPr>
          <w:rFonts w:hint="eastAsia"/>
        </w:rPr>
        <w:t>”包含</w:t>
      </w:r>
      <w:r>
        <w:t>外</w:t>
      </w:r>
      <w:proofErr w:type="gramStart"/>
      <w:r>
        <w:t>采数据</w:t>
      </w:r>
      <w:proofErr w:type="gramEnd"/>
      <w:r>
        <w:t>超过</w:t>
      </w:r>
      <w:r>
        <w:t>5000</w:t>
      </w:r>
      <w:r>
        <w:t>万条，涵盖宏观经济、产业运行、企业信用、税收、能耗等多个维度；自有数据达数百万条，主要来自区内各经济管理部门的业务系统，包括企业注册、项目审批、园区运营、财政收支等关键信息。然而，由于缺乏统一的数据治理框架和共享机制，这些数据尚未实现高效整合与深度应用，数据价值未能充分释放。</w:t>
      </w:r>
    </w:p>
    <w:p w14:paraId="34D4D7E4" w14:textId="77777777" w:rsidR="009D6247" w:rsidRDefault="00000000">
      <w:pPr>
        <w:ind w:firstLine="480"/>
      </w:pPr>
      <w:r>
        <w:rPr>
          <w:rFonts w:hint="eastAsia"/>
        </w:rPr>
        <w:t>此外，由于缺乏统一的数据标准和共享机制，同类信息在不同部门间重复采集、重复填报的现象较为普遍，既加重了基层负担，也影响了决策数据的准确性和时效性。在当前推进数字政府建设、深化“一网通办”“一网统管”改革的大背景下，顺义区已开始建设“</w:t>
      </w:r>
      <w:r>
        <w:rPr>
          <w:rFonts w:ascii="仿宋_GB2312" w:cs="仿宋_GB2312" w:hint="eastAsia"/>
          <w:color w:val="000000"/>
          <w:kern w:val="0"/>
        </w:rPr>
        <w:t>基层一表通系统</w:t>
      </w:r>
      <w:r>
        <w:rPr>
          <w:rFonts w:hint="eastAsia"/>
        </w:rPr>
        <w:t>”，但目前的一表通系统中仅将表格进行了合并精简，实现了台</w:t>
      </w:r>
      <w:proofErr w:type="gramStart"/>
      <w:r>
        <w:rPr>
          <w:rFonts w:hint="eastAsia"/>
        </w:rPr>
        <w:t>账管理</w:t>
      </w:r>
      <w:proofErr w:type="gramEnd"/>
      <w:r>
        <w:rPr>
          <w:rFonts w:hint="eastAsia"/>
        </w:rPr>
        <w:t>和一表填报，不具备报表数据的分析处理能力。</w:t>
      </w:r>
      <w:bookmarkEnd w:id="34"/>
    </w:p>
    <w:p w14:paraId="646B1553" w14:textId="77777777" w:rsidR="009D6247" w:rsidRDefault="00000000">
      <w:pPr>
        <w:ind w:firstLine="480"/>
      </w:pPr>
      <w:r>
        <w:t>当前顺义区委办局的</w:t>
      </w:r>
      <w:r>
        <w:t>IT</w:t>
      </w:r>
      <w:r>
        <w:t>运维运营面临多重挑战：一是服务流程高度依赖线下操作，如电话派单、纸质或聊天工具传递信息，导致效率低下、过程不透明、</w:t>
      </w:r>
      <w:r>
        <w:lastRenderedPageBreak/>
        <w:t>难以追溯，管理</w:t>
      </w:r>
      <w:proofErr w:type="gramStart"/>
      <w:r>
        <w:t>层无法</w:t>
      </w:r>
      <w:proofErr w:type="gramEnd"/>
      <w:r>
        <w:t>有效监控进度与考核</w:t>
      </w:r>
      <w:proofErr w:type="gramStart"/>
      <w:r>
        <w:t>工程师绩效</w:t>
      </w:r>
      <w:proofErr w:type="gramEnd"/>
      <w:r>
        <w:t>；二是</w:t>
      </w:r>
      <w:proofErr w:type="spellStart"/>
      <w:r>
        <w:t>IT</w:t>
      </w:r>
      <w:proofErr w:type="spellEnd"/>
      <w:r>
        <w:t>资产管理薄弱，尤其车联网相关资产（如监控杆、摄像头、网络设备等）信息更新滞后，账实不符严重，且资产数据与监控告警、工单系统、备件库存割裂，影响故障快速定位与修复；三是缺乏对服务级别协议（</w:t>
      </w:r>
      <w:r>
        <w:t>SLA</w:t>
      </w:r>
      <w:r>
        <w:t>）的有效量化手段，关键指标如响应时效、问题解决率和客户满意度依赖人工统计，数据准确性差、耗时费力，难以支撑科学决策与服务质量持续改进。整体运维体系亟需向数字化、标准化和智能化转型。</w:t>
      </w:r>
    </w:p>
    <w:p w14:paraId="7B1E06A3" w14:textId="77777777" w:rsidR="009D6247" w:rsidRDefault="00000000">
      <w:pPr>
        <w:pStyle w:val="3"/>
      </w:pPr>
      <w:bookmarkStart w:id="35" w:name="_Toc213053541"/>
      <w:r>
        <w:rPr>
          <w:rFonts w:hint="eastAsia"/>
        </w:rPr>
        <w:t>存在问题</w:t>
      </w:r>
      <w:bookmarkEnd w:id="35"/>
    </w:p>
    <w:p w14:paraId="49F19439" w14:textId="0B9B0C66" w:rsidR="009D6247" w:rsidRDefault="00000000" w:rsidP="00290B9A">
      <w:pPr>
        <w:pStyle w:val="4"/>
      </w:pPr>
      <w:r>
        <w:rPr>
          <w:rFonts w:hint="eastAsia"/>
        </w:rPr>
        <w:t>缺少</w:t>
      </w:r>
      <w:proofErr w:type="gramStart"/>
      <w:r>
        <w:rPr>
          <w:rFonts w:hint="eastAsia"/>
        </w:rPr>
        <w:t>智算基础</w:t>
      </w:r>
      <w:proofErr w:type="gramEnd"/>
      <w:r>
        <w:rPr>
          <w:rFonts w:hint="eastAsia"/>
        </w:rPr>
        <w:t>设施及配套高性能存储设施</w:t>
      </w:r>
    </w:p>
    <w:p w14:paraId="53D03608" w14:textId="77777777" w:rsidR="009D6247" w:rsidRDefault="00000000">
      <w:pPr>
        <w:ind w:firstLine="480"/>
      </w:pPr>
      <w:r>
        <w:t>当前，顺义区在智能</w:t>
      </w:r>
      <w:proofErr w:type="gramStart"/>
      <w:r>
        <w:t>算力基础</w:t>
      </w:r>
      <w:proofErr w:type="gramEnd"/>
      <w:r>
        <w:t>设施方面仍处于空白状态，尚未建设任何专门面向人工智能</w:t>
      </w:r>
      <w:proofErr w:type="gramStart"/>
      <w:r>
        <w:t>的智算中心</w:t>
      </w:r>
      <w:proofErr w:type="gramEnd"/>
      <w:r>
        <w:t>，也未部署</w:t>
      </w:r>
      <w:r>
        <w:t>GPU/TPU</w:t>
      </w:r>
      <w:r>
        <w:t>集群、</w:t>
      </w:r>
      <w:r>
        <w:t>AI</w:t>
      </w:r>
      <w:r>
        <w:t>加速服务器等关键硬件资源，缺乏支撑大规模模型训练与高效推理任务的专用计算能力。同时，全区范围内缺少统一规划的区域</w:t>
      </w:r>
      <w:proofErr w:type="gramStart"/>
      <w:r>
        <w:t>级算力调度</w:t>
      </w:r>
      <w:proofErr w:type="gramEnd"/>
      <w:r>
        <w:t>与管理平台，无法</w:t>
      </w:r>
      <w:proofErr w:type="gramStart"/>
      <w:r>
        <w:t>实现算力资源</w:t>
      </w:r>
      <w:proofErr w:type="gramEnd"/>
      <w:r>
        <w:t>的集约化配置、弹性调度和高效协同，难以满足科研机构、高校及企业日益增长的</w:t>
      </w:r>
      <w:proofErr w:type="gramStart"/>
      <w:r>
        <w:t>智能化算力需求</w:t>
      </w:r>
      <w:proofErr w:type="gramEnd"/>
      <w:r>
        <w:t>。在数据存储方面，现有</w:t>
      </w:r>
      <w:r>
        <w:t>IT</w:t>
      </w:r>
      <w:r>
        <w:t>基础设施仍以传统通用型存储系统为主，其架构在带宽、延迟、并发处理能力及数据一致性等方面存在明显瓶颈，无法适配人工智能应用对海量数据高速读写、实时处理和高可靠存储的严苛要求。</w:t>
      </w:r>
      <w:proofErr w:type="gramStart"/>
      <w:r>
        <w:t>这种算力与</w:t>
      </w:r>
      <w:proofErr w:type="gramEnd"/>
      <w:r>
        <w:t>存储</w:t>
      </w:r>
      <w:r>
        <w:t>“</w:t>
      </w:r>
      <w:r>
        <w:t>双短板</w:t>
      </w:r>
      <w:r>
        <w:t>”</w:t>
      </w:r>
      <w:r>
        <w:t>的局面，不仅限制了本地人工智能技术的研发迭代与场景落地，也在一定程度上制约了数字经济核心产业的集聚发展和区域整体智能化水平的提升。</w:t>
      </w:r>
    </w:p>
    <w:p w14:paraId="75B5BD40" w14:textId="03B8BFBA" w:rsidR="009D6247" w:rsidRDefault="00000000" w:rsidP="00290B9A">
      <w:pPr>
        <w:pStyle w:val="4"/>
      </w:pPr>
      <w:r>
        <w:rPr>
          <w:rFonts w:hint="eastAsia"/>
        </w:rPr>
        <w:t>缺少区大数据平台，政务数据共享效率低</w:t>
      </w:r>
    </w:p>
    <w:p w14:paraId="5026A67D" w14:textId="06F4CFDF" w:rsidR="0000324C" w:rsidRPr="0000324C" w:rsidRDefault="00000000" w:rsidP="00681F96">
      <w:pPr>
        <w:ind w:firstLine="480"/>
      </w:pPr>
      <w:r>
        <w:rPr>
          <w:rFonts w:hint="eastAsia"/>
        </w:rPr>
        <w:t>缺少区级大数据平台，政务数据共享效率低，我区无大数据平台，各领域的政务数据通过行业管理单位汇聚到市级平台，且仅能通过前置机的方式共享数据，共享效率低下，目前市级正分批梳理各领域数据、各区对接情况，我区（在缺少大数据平台支撑的情况下）无法有效实现数据的汇聚，即无法利用大数据、人工智能等技术挖掘数据价值为各级政府部门、企业提供数据支撑，阻碍市、区数据共享互通。</w:t>
      </w:r>
      <w:r w:rsidR="00681F96" w:rsidRPr="00681F96">
        <w:rPr>
          <w:rFonts w:hint="eastAsia"/>
        </w:rPr>
        <w:t>北京市正全面推进三级数据目录协同体系建设，要求各区具备规范的</w:t>
      </w:r>
      <w:r w:rsidR="00681F96" w:rsidRPr="00681F96">
        <w:rPr>
          <w:rFonts w:hint="eastAsia"/>
        </w:rPr>
        <w:lastRenderedPageBreak/>
        <w:t>数据接入、治理与服务输出能力。顺义区因缺少大数据平台，在市级分批梳理数据资源、推动区级对接的过程中处于被动地位，难以主动参与数据回流、共享复用与联合建模。</w:t>
      </w:r>
      <w:r w:rsidR="005C2B17" w:rsidRPr="005C2B17">
        <w:rPr>
          <w:rFonts w:hint="eastAsia"/>
        </w:rPr>
        <w:t>当前人工智能、大模型等新技术在政务服务、城市管理等领域加速落地，但顺义区既无支撑海量异构数据处理的计算存储基础设施，也缺乏面向</w:t>
      </w:r>
      <w:r w:rsidR="005C2B17" w:rsidRPr="005C2B17">
        <w:rPr>
          <w:rFonts w:hint="eastAsia"/>
        </w:rPr>
        <w:t>AI</w:t>
      </w:r>
      <w:r w:rsidR="005C2B17" w:rsidRPr="005C2B17">
        <w:rPr>
          <w:rFonts w:hint="eastAsia"/>
        </w:rPr>
        <w:t>训练与推理的数据准备、特征工程</w:t>
      </w:r>
      <w:r w:rsidR="005C2B17">
        <w:rPr>
          <w:rFonts w:hint="eastAsia"/>
        </w:rPr>
        <w:t>处理</w:t>
      </w:r>
      <w:r w:rsidR="005C2B17" w:rsidRPr="005C2B17">
        <w:rPr>
          <w:rFonts w:hint="eastAsia"/>
        </w:rPr>
        <w:t>环境，导致各行业智能化转型面临“有场景、</w:t>
      </w:r>
      <w:r w:rsidR="005C2B17">
        <w:rPr>
          <w:rFonts w:hint="eastAsia"/>
        </w:rPr>
        <w:t>无数据</w:t>
      </w:r>
      <w:r w:rsidR="005C2B17" w:rsidRPr="005C2B17">
        <w:rPr>
          <w:rFonts w:hint="eastAsia"/>
        </w:rPr>
        <w:t>、难落地”的困境</w:t>
      </w:r>
      <w:r>
        <w:rPr>
          <w:rFonts w:hint="eastAsia"/>
        </w:rPr>
        <w:t>。</w:t>
      </w:r>
    </w:p>
    <w:p w14:paraId="65F7CAE8" w14:textId="5141956F" w:rsidR="009D6247" w:rsidRDefault="00000000" w:rsidP="00290B9A">
      <w:pPr>
        <w:pStyle w:val="4"/>
      </w:pPr>
      <w:r>
        <w:rPr>
          <w:rFonts w:hint="eastAsia"/>
        </w:rPr>
        <w:t>缺少感知管理服务平台，感知数据未充分利用</w:t>
      </w:r>
    </w:p>
    <w:p w14:paraId="6E300B48" w14:textId="35FB760F" w:rsidR="009D6247" w:rsidRDefault="00000000">
      <w:pPr>
        <w:ind w:firstLine="480"/>
      </w:pPr>
      <w:bookmarkStart w:id="36" w:name="OLE_LINK6"/>
      <w:r>
        <w:rPr>
          <w:rFonts w:hint="eastAsia"/>
        </w:rPr>
        <w:t>城市脉搏感知数据未实现汇聚和充分利用。我区现有的感知设施中，除城市影像类基本汇聚于“雪亮工程”平台，初步实现了数据共享之外，其余感知设置皆为各领域独立建设，未实现数据的跨部门共享。各部门为感知前端配套建设的信息化系统之间也未实现对接联动</w:t>
      </w:r>
      <w:r w:rsidR="00190599">
        <w:rPr>
          <w:rFonts w:hint="eastAsia"/>
        </w:rPr>
        <w:t>，</w:t>
      </w:r>
      <w:r>
        <w:rPr>
          <w:rFonts w:hint="eastAsia"/>
        </w:rPr>
        <w:t>脉搏感知数据未得到有效利用。</w:t>
      </w:r>
    </w:p>
    <w:bookmarkEnd w:id="36"/>
    <w:p w14:paraId="442DC3AA" w14:textId="3A9E642D" w:rsidR="009D6247" w:rsidRDefault="00000000" w:rsidP="00290B9A">
      <w:pPr>
        <w:pStyle w:val="4"/>
      </w:pPr>
      <w:r>
        <w:rPr>
          <w:rFonts w:hint="eastAsia"/>
        </w:rPr>
        <w:t>地理信息平台老旧，无法满足业务部门需求</w:t>
      </w:r>
    </w:p>
    <w:p w14:paraId="2AB82A00" w14:textId="77777777" w:rsidR="009D6247" w:rsidRDefault="00000000">
      <w:pPr>
        <w:ind w:firstLine="480"/>
      </w:pPr>
      <w:r>
        <w:rPr>
          <w:rFonts w:hint="eastAsia"/>
        </w:rPr>
        <w:t>地理信息平台于</w:t>
      </w:r>
      <w:r>
        <w:rPr>
          <w:rFonts w:hint="eastAsia"/>
        </w:rPr>
        <w:t>2017</w:t>
      </w:r>
      <w:r>
        <w:rPr>
          <w:rFonts w:hint="eastAsia"/>
        </w:rPr>
        <w:t>年建设，场景和覆盖范围多年未更新，已不满足各部门业务需求，因不支持北京市近年来提出的“北京</w:t>
      </w:r>
      <w:r>
        <w:rPr>
          <w:rFonts w:hint="eastAsia"/>
        </w:rPr>
        <w:t>2000</w:t>
      </w:r>
      <w:r>
        <w:rPr>
          <w:rFonts w:hint="eastAsia"/>
        </w:rPr>
        <w:t>”坐标系，无法满足市、区对接要求，且互联网端、移动端支撑能力不足。</w:t>
      </w:r>
    </w:p>
    <w:p w14:paraId="76300249" w14:textId="6BAAE257" w:rsidR="009D6247" w:rsidRDefault="00000000" w:rsidP="00290B9A">
      <w:pPr>
        <w:pStyle w:val="4"/>
      </w:pPr>
      <w:r>
        <w:rPr>
          <w:rFonts w:hint="eastAsia"/>
        </w:rPr>
        <w:t>缺少跨部门协同工作支撑，协同办公能力弱</w:t>
      </w:r>
    </w:p>
    <w:p w14:paraId="2AD4A4E1" w14:textId="77777777" w:rsidR="009D6247" w:rsidRDefault="00000000">
      <w:pPr>
        <w:ind w:firstLine="480"/>
      </w:pPr>
      <w:r>
        <w:rPr>
          <w:rFonts w:hint="eastAsia"/>
        </w:rPr>
        <w:t>区级办公平台建设较早，协同功能比较简单，且易受时间和办公场所限制，不能满足移动化、便捷化的政务协同办公需求。针对日常大量的跨组织、跨部门的业务，工作人员只能使用电话、</w:t>
      </w:r>
      <w:proofErr w:type="gramStart"/>
      <w:r>
        <w:rPr>
          <w:rFonts w:hint="eastAsia"/>
        </w:rPr>
        <w:t>微信等</w:t>
      </w:r>
      <w:proofErr w:type="gramEnd"/>
      <w:r>
        <w:rPr>
          <w:rFonts w:hint="eastAsia"/>
        </w:rPr>
        <w:t>社会化沟通工具完成协作。由于移动化程度不高，业务办理多依赖于纸质材料，层层签字跑腿，等待时间长、效率低、成本高。区内各单位已建办公系统的建设标准不统一，且分散建设，其建设运维水平、安全管理能力参差不齐；系统开发技术相对陈旧，功能不足，不具备定制化办公模块快捷搭建能力。大部分办公系统与部门业务系统衔接较少，关联度不高，数据共享、业务协同存在困难。</w:t>
      </w:r>
    </w:p>
    <w:p w14:paraId="7DF54F03" w14:textId="1F1C8379" w:rsidR="00591F68" w:rsidRDefault="00591F68" w:rsidP="00290B9A">
      <w:pPr>
        <w:pStyle w:val="4"/>
      </w:pPr>
      <w:r w:rsidRPr="00591F68">
        <w:rPr>
          <w:rFonts w:hint="eastAsia"/>
        </w:rPr>
        <w:t>缺少快速应用构建能力，导致数据价值释放不充分</w:t>
      </w:r>
    </w:p>
    <w:p w14:paraId="7845376F" w14:textId="25AA8B0E" w:rsidR="00591F68" w:rsidRDefault="00591F68" w:rsidP="00591F68">
      <w:pPr>
        <w:ind w:firstLine="480"/>
      </w:pPr>
      <w:r>
        <w:rPr>
          <w:rFonts w:hint="eastAsia"/>
        </w:rPr>
        <w:t>现有政务信息系统多为独立建设、分散部署，普遍存在系统烟囱化、数据孤</w:t>
      </w:r>
      <w:r>
        <w:rPr>
          <w:rFonts w:hint="eastAsia"/>
        </w:rPr>
        <w:lastRenderedPageBreak/>
        <w:t>岛化、开发周期长、运</w:t>
      </w:r>
      <w:proofErr w:type="gramStart"/>
      <w:r>
        <w:rPr>
          <w:rFonts w:hint="eastAsia"/>
        </w:rPr>
        <w:t>维成本</w:t>
      </w:r>
      <w:proofErr w:type="gramEnd"/>
      <w:r>
        <w:rPr>
          <w:rFonts w:hint="eastAsia"/>
        </w:rPr>
        <w:t>高等问题。在应用开发层面，主要依赖传统编码方式，对专业技术人才依赖度高，业务部门难以直接参与应用构建，导致需求响应滞后、创新迭代缓慢。同时，随着“一网通办”“一网统管”等数字政府重点任务深入推进，基层单位和业务部门对快速构建轻量化、场景化应用的需求日益迫切，如疫情防控、企业服务、民生诉求响应等高频场景亟需敏捷开发支撑。然而，受限于技术门槛和资源约束，现有开发模式难以满足“小快灵”应用的快速上线与灵活调整需求。此外，顺义区虽已积累大量人口、法人、空间地理等基础数据资源，但由于缺乏统一的数据服务接口和便捷的应用开发工具，数据价值未能有效转化为业务服务能力，“数据沉睡”现象较为突出，数据与应用之间存在明显的“最后一公里”断点。</w:t>
      </w:r>
    </w:p>
    <w:p w14:paraId="2F3A596D" w14:textId="25905CD2" w:rsidR="00591F68" w:rsidRDefault="00591F68" w:rsidP="00591F68">
      <w:pPr>
        <w:ind w:firstLine="480"/>
      </w:pPr>
      <w:r>
        <w:rPr>
          <w:rFonts w:hint="eastAsia"/>
        </w:rPr>
        <w:t>顺义区在低代码开发能力方面尚属空白，亟需依托大数据平台构建安全可控、高效易用的低代码开发平台，补齐数字政府应用创新的短板。</w:t>
      </w:r>
    </w:p>
    <w:p w14:paraId="70D6C019" w14:textId="56D9B21B" w:rsidR="00FF7D2E" w:rsidRDefault="00FF7D2E" w:rsidP="00FF7D2E">
      <w:pPr>
        <w:pStyle w:val="4"/>
      </w:pPr>
      <w:r w:rsidRPr="00FF7D2E">
        <w:t>缺乏统一</w:t>
      </w:r>
      <w:r>
        <w:rPr>
          <w:rFonts w:hint="eastAsia"/>
        </w:rPr>
        <w:t>应用</w:t>
      </w:r>
      <w:r w:rsidRPr="00FF7D2E">
        <w:t>平台，制约大模型规模化应用成效</w:t>
      </w:r>
    </w:p>
    <w:p w14:paraId="24A3A4D3" w14:textId="7892A5AC" w:rsidR="00FF7D2E" w:rsidRPr="00FF7D2E" w:rsidRDefault="00FF7D2E" w:rsidP="00FF7D2E">
      <w:pPr>
        <w:ind w:firstLine="480"/>
      </w:pPr>
      <w:r w:rsidRPr="00FF7D2E">
        <w:t>尽管顺义区部分委办局已在公文处理、数据分析、政策解读等场景中初步探索大模型本地化部署，并开展了智能问答、辅助决策等试点应用，取得了一定成效，但整体仍处于</w:t>
      </w:r>
      <w:r w:rsidRPr="00FF7D2E">
        <w:t>“</w:t>
      </w:r>
      <w:r w:rsidRPr="00FF7D2E">
        <w:t>点状试验、分散建设</w:t>
      </w:r>
      <w:r w:rsidRPr="00FF7D2E">
        <w:t>”</w:t>
      </w:r>
      <w:r w:rsidRPr="00FF7D2E">
        <w:t>阶段，尚未形成系统化、集约化的智能支撑体系。当前主要存在以下突出问题：</w:t>
      </w:r>
    </w:p>
    <w:p w14:paraId="34F6F3FE" w14:textId="44AC8011" w:rsidR="00FF7D2E" w:rsidRPr="00FF7D2E" w:rsidRDefault="00FF7D2E" w:rsidP="00FF7D2E">
      <w:pPr>
        <w:ind w:firstLine="480"/>
      </w:pPr>
      <w:r w:rsidRPr="00FF7D2E">
        <w:t>缺乏统一的大模型服务平台</w:t>
      </w:r>
      <w:r w:rsidRPr="00FF7D2E">
        <w:rPr>
          <w:rFonts w:hint="eastAsia"/>
        </w:rPr>
        <w:t>，</w:t>
      </w:r>
      <w:r w:rsidRPr="00FF7D2E">
        <w:t>各委办局独立开展大模型部署与应用开发，技术路线不统一、接口标准不一致、基础设施重复建设，</w:t>
      </w:r>
      <w:proofErr w:type="gramStart"/>
      <w:r w:rsidRPr="00FF7D2E">
        <w:t>导致算力资源</w:t>
      </w:r>
      <w:proofErr w:type="gramEnd"/>
      <w:r w:rsidRPr="00FF7D2E">
        <w:t>利用率低、运</w:t>
      </w:r>
      <w:proofErr w:type="gramStart"/>
      <w:r w:rsidRPr="00FF7D2E">
        <w:t>维成本</w:t>
      </w:r>
      <w:proofErr w:type="gramEnd"/>
      <w:r w:rsidRPr="00FF7D2E">
        <w:t>高、系统难以互联互通，严重制约了</w:t>
      </w:r>
      <w:r w:rsidRPr="00FF7D2E">
        <w:t>AI</w:t>
      </w:r>
      <w:r w:rsidRPr="00FF7D2E">
        <w:t>能力的规模化复用与跨部门协同。</w:t>
      </w:r>
    </w:p>
    <w:p w14:paraId="00FB19BD" w14:textId="017640B4" w:rsidR="00FF7D2E" w:rsidRPr="00FF7D2E" w:rsidRDefault="00FF7D2E" w:rsidP="00FF7D2E">
      <w:pPr>
        <w:ind w:firstLine="480"/>
      </w:pPr>
      <w:r w:rsidRPr="00FF7D2E">
        <w:t>模型能力无法共享复用</w:t>
      </w:r>
      <w:r w:rsidRPr="00FF7D2E">
        <w:rPr>
          <w:rFonts w:hint="eastAsia"/>
        </w:rPr>
        <w:t>，</w:t>
      </w:r>
      <w:r w:rsidRPr="00FF7D2E">
        <w:t>由于缺乏统一的模型仓库、数据资产管理和智能</w:t>
      </w:r>
      <w:proofErr w:type="gramStart"/>
      <w:r w:rsidRPr="00FF7D2E">
        <w:t>体开发</w:t>
      </w:r>
      <w:proofErr w:type="gramEnd"/>
      <w:r w:rsidRPr="00FF7D2E">
        <w:t>框架，各单位训练的行业模型、构建的知识库和开发的智能</w:t>
      </w:r>
      <w:proofErr w:type="gramStart"/>
      <w:r w:rsidRPr="00FF7D2E">
        <w:t>体应用</w:t>
      </w:r>
      <w:proofErr w:type="gramEnd"/>
      <w:r w:rsidRPr="00FF7D2E">
        <w:t>彼此隔离，无法在全区范围内沉淀、共享与迭代优化，造成大量重复投入，且技术基础薄弱的部门难以参与智能化转型。</w:t>
      </w:r>
    </w:p>
    <w:p w14:paraId="3C171F8F" w14:textId="0D776680" w:rsidR="00FF7D2E" w:rsidRPr="00FF7D2E" w:rsidRDefault="00FF7D2E" w:rsidP="00FF7D2E">
      <w:pPr>
        <w:ind w:firstLine="480"/>
      </w:pPr>
      <w:r w:rsidRPr="00FF7D2E">
        <w:t>安全合</w:t>
      </w:r>
      <w:proofErr w:type="gramStart"/>
      <w:r w:rsidRPr="00FF7D2E">
        <w:t>规</w:t>
      </w:r>
      <w:proofErr w:type="gramEnd"/>
      <w:r w:rsidRPr="00FF7D2E">
        <w:t>机制缺失</w:t>
      </w:r>
      <w:r w:rsidRPr="00FF7D2E">
        <w:rPr>
          <w:rFonts w:hint="eastAsia"/>
        </w:rPr>
        <w:t>，</w:t>
      </w:r>
      <w:r w:rsidRPr="00FF7D2E">
        <w:t>当前分散部署模式下，缺乏统一的数据安全管控、内容审核、操作审计与国密加密等合</w:t>
      </w:r>
      <w:proofErr w:type="gramStart"/>
      <w:r w:rsidRPr="00FF7D2E">
        <w:t>规</w:t>
      </w:r>
      <w:proofErr w:type="gramEnd"/>
      <w:r w:rsidRPr="00FF7D2E">
        <w:t>保障措施，存在政务数据泄露、生成内容失控、敏感信息外溢等重大风险，难以满足政务场景对安全性、可靠性和</w:t>
      </w:r>
      <w:proofErr w:type="gramStart"/>
      <w:r w:rsidRPr="00FF7D2E">
        <w:t>可</w:t>
      </w:r>
      <w:proofErr w:type="gramEnd"/>
      <w:r w:rsidRPr="00FF7D2E">
        <w:t>追溯性的严格要求。</w:t>
      </w:r>
    </w:p>
    <w:p w14:paraId="5E2277C2" w14:textId="047DA875" w:rsidR="00FF7D2E" w:rsidRPr="00FF7D2E" w:rsidRDefault="00FF7D2E" w:rsidP="00FF7D2E">
      <w:pPr>
        <w:ind w:firstLine="480"/>
      </w:pPr>
      <w:r w:rsidRPr="00FF7D2E">
        <w:lastRenderedPageBreak/>
        <w:t>应用碎片化，难以规模化推广</w:t>
      </w:r>
      <w:r w:rsidRPr="00FF7D2E">
        <w:rPr>
          <w:rFonts w:hint="eastAsia"/>
        </w:rPr>
        <w:t>，</w:t>
      </w:r>
      <w:r w:rsidRPr="00FF7D2E">
        <w:t>大模型应用多停留在单点试点，缺乏顶层设计与统筹支撑，未能与政务服务流程、业务系统深度融合，既无法形成标准化产品矩阵，也难以实现跨层级、跨部门、跨业</w:t>
      </w:r>
      <w:proofErr w:type="gramStart"/>
      <w:r w:rsidRPr="00FF7D2E">
        <w:t>务</w:t>
      </w:r>
      <w:proofErr w:type="gramEnd"/>
      <w:r w:rsidRPr="00FF7D2E">
        <w:t>的协同智能，导致</w:t>
      </w:r>
      <w:r w:rsidRPr="00FF7D2E">
        <w:t>“</w:t>
      </w:r>
      <w:r w:rsidRPr="00FF7D2E">
        <w:t>数字鸿沟</w:t>
      </w:r>
      <w:r w:rsidRPr="00FF7D2E">
        <w:t>”</w:t>
      </w:r>
      <w:r w:rsidRPr="00FF7D2E">
        <w:t>加剧，整体智能化治理水平提升受限。</w:t>
      </w:r>
    </w:p>
    <w:p w14:paraId="3AC6170B" w14:textId="7A043824" w:rsidR="009D6247" w:rsidRDefault="00000000" w:rsidP="00290B9A">
      <w:pPr>
        <w:pStyle w:val="4"/>
      </w:pPr>
      <w:r>
        <w:rPr>
          <w:rFonts w:hint="eastAsia"/>
        </w:rPr>
        <w:t>缺少数据采集能力，</w:t>
      </w:r>
      <w:r>
        <w:t>制约行政效能</w:t>
      </w:r>
      <w:r>
        <w:rPr>
          <w:rFonts w:hint="eastAsia"/>
        </w:rPr>
        <w:t>与知识沉淀</w:t>
      </w:r>
    </w:p>
    <w:p w14:paraId="5C6EC986" w14:textId="77777777" w:rsidR="009D6247" w:rsidRDefault="00000000">
      <w:pPr>
        <w:ind w:firstLine="480"/>
      </w:pPr>
      <w:r>
        <w:t>当前，顺义区在数据采集能力方面面临系统性短板，主要表现为数据源头分散化、采集流程</w:t>
      </w:r>
      <w:proofErr w:type="gramStart"/>
      <w:r>
        <w:t>低效化</w:t>
      </w:r>
      <w:proofErr w:type="gramEnd"/>
      <w:r>
        <w:t>与管理机制碎片化三大核心问题。各委办</w:t>
      </w:r>
      <w:proofErr w:type="gramStart"/>
      <w:r>
        <w:t>局数据</w:t>
      </w:r>
      <w:proofErr w:type="gramEnd"/>
      <w:r>
        <w:t>普遍以本地化方式存储于个人终端，缺乏统一的采集平台与标准化归档机制，形成大量数据孤岛，导致跨部门协作严重依赖人工汇总与线下传递，不仅版本管理混乱、责任追溯困难，更埋下数据安全风险。同时，由于缺乏统一的数据共享机制与标准规范，同类信息在多部门间重复采集填报，既加重基层负担，又影响数据的准确性与时效性。此外，</w:t>
      </w:r>
      <w:r>
        <w:t>IT</w:t>
      </w:r>
      <w:r>
        <w:t>运</w:t>
      </w:r>
      <w:proofErr w:type="gramStart"/>
      <w:r>
        <w:t>维领域</w:t>
      </w:r>
      <w:proofErr w:type="gramEnd"/>
      <w:r>
        <w:t>的数据采集能力薄弱，资产信息更新滞后、运维数据割裂等问题进一步制约了故障响应与决策效率。这种分散落后的数据采集模式已难以支撑</w:t>
      </w:r>
      <w:r>
        <w:t>“</w:t>
      </w:r>
      <w:r>
        <w:t>一网通办</w:t>
      </w:r>
      <w:r>
        <w:t>”</w:t>
      </w:r>
      <w:r>
        <w:rPr>
          <w:rFonts w:hint="eastAsia"/>
        </w:rPr>
        <w:t>、</w:t>
      </w:r>
      <w:r>
        <w:t>“</w:t>
      </w:r>
      <w:r>
        <w:t>一网统管</w:t>
      </w:r>
      <w:r>
        <w:t>”</w:t>
      </w:r>
      <w:r>
        <w:t>的改革要求，亟需通过建设</w:t>
      </w:r>
      <w:proofErr w:type="gramStart"/>
      <w:r>
        <w:t>集约化数智底座</w:t>
      </w:r>
      <w:proofErr w:type="gramEnd"/>
      <w:r>
        <w:t>，实现从被动离散采集向协同化、标准化、</w:t>
      </w:r>
      <w:proofErr w:type="gramStart"/>
      <w:r>
        <w:t>实时化</w:t>
      </w:r>
      <w:proofErr w:type="gramEnd"/>
      <w:r>
        <w:t>的数据治理体系转型。</w:t>
      </w:r>
    </w:p>
    <w:p w14:paraId="2136134A" w14:textId="77777777" w:rsidR="009D6247" w:rsidRDefault="00000000">
      <w:pPr>
        <w:pStyle w:val="2"/>
      </w:pPr>
      <w:bookmarkStart w:id="37" w:name="_Toc213053542"/>
      <w:commentRangeStart w:id="38"/>
      <w:commentRangeStart w:id="39"/>
      <w:commentRangeStart w:id="40"/>
      <w:r>
        <w:rPr>
          <w:rFonts w:hint="eastAsia"/>
        </w:rPr>
        <w:t>项目建设的必要性</w:t>
      </w:r>
      <w:bookmarkEnd w:id="37"/>
      <w:commentRangeEnd w:id="38"/>
      <w:r>
        <w:commentReference w:id="38"/>
      </w:r>
      <w:commentRangeEnd w:id="39"/>
      <w:r w:rsidR="008A32E5">
        <w:rPr>
          <w:rStyle w:val="aff1"/>
          <w:rFonts w:ascii="Times New Roman" w:eastAsia="宋体" w:hAnsi="Times New Roman"/>
          <w:b w:val="0"/>
          <w:bCs w:val="0"/>
        </w:rPr>
        <w:commentReference w:id="39"/>
      </w:r>
      <w:commentRangeEnd w:id="40"/>
      <w:r w:rsidR="008B1250">
        <w:rPr>
          <w:rStyle w:val="aff1"/>
          <w:rFonts w:ascii="Times New Roman" w:eastAsia="宋体" w:hAnsi="Times New Roman"/>
          <w:b w:val="0"/>
          <w:bCs w:val="0"/>
        </w:rPr>
        <w:commentReference w:id="40"/>
      </w:r>
    </w:p>
    <w:p w14:paraId="5B368DEF" w14:textId="6AA62BD8" w:rsidR="00B25DC7" w:rsidRPr="00B25DC7" w:rsidRDefault="0014012C" w:rsidP="00B25DC7">
      <w:pPr>
        <w:pStyle w:val="3"/>
      </w:pPr>
      <w:r w:rsidRPr="0014012C">
        <w:rPr>
          <w:rFonts w:hint="eastAsia"/>
        </w:rPr>
        <w:t>夯实</w:t>
      </w:r>
      <w:proofErr w:type="gramStart"/>
      <w:r w:rsidRPr="0014012C">
        <w:rPr>
          <w:rFonts w:hint="eastAsia"/>
        </w:rPr>
        <w:t>智算发展</w:t>
      </w:r>
      <w:proofErr w:type="gramEnd"/>
      <w:r w:rsidRPr="0014012C">
        <w:rPr>
          <w:rFonts w:hint="eastAsia"/>
        </w:rPr>
        <w:t>基石，抢占数字经济制高点</w:t>
      </w:r>
    </w:p>
    <w:p w14:paraId="56EFE90F" w14:textId="6DCE8992" w:rsidR="00B25DC7" w:rsidRPr="00B25DC7" w:rsidRDefault="00D53C06" w:rsidP="00B25DC7">
      <w:pPr>
        <w:ind w:firstLine="480"/>
      </w:pPr>
      <w:proofErr w:type="gramStart"/>
      <w:r w:rsidRPr="00D53C06">
        <w:rPr>
          <w:rFonts w:hint="eastAsia"/>
        </w:rPr>
        <w:t>智算基础</w:t>
      </w:r>
      <w:proofErr w:type="gramEnd"/>
      <w:r w:rsidRPr="00D53C06">
        <w:rPr>
          <w:rFonts w:hint="eastAsia"/>
        </w:rPr>
        <w:t>设施及配套高性能存储设施</w:t>
      </w:r>
      <w:r w:rsidR="00B25DC7" w:rsidRPr="00B25DC7">
        <w:t>建设是夯实区域人工智能发展基石、抢占数字经济发展制高点的迫切需要。</w:t>
      </w:r>
      <w:r w:rsidR="00B25DC7" w:rsidRPr="00B25DC7">
        <w:t> </w:t>
      </w:r>
      <w:r w:rsidR="00B25DC7" w:rsidRPr="00B25DC7">
        <w:t>当前，</w:t>
      </w:r>
      <w:proofErr w:type="gramStart"/>
      <w:r w:rsidR="00B25DC7" w:rsidRPr="00B25DC7">
        <w:t>智算能力</w:t>
      </w:r>
      <w:proofErr w:type="gramEnd"/>
      <w:r w:rsidR="00B25DC7" w:rsidRPr="00B25DC7">
        <w:t>与高性能存储已成为驱动人工智能技术创新和产业应用的核心生产要素。建设集中</w:t>
      </w:r>
      <w:proofErr w:type="gramStart"/>
      <w:r w:rsidR="00B25DC7" w:rsidRPr="00B25DC7">
        <w:t>的智算中心</w:t>
      </w:r>
      <w:proofErr w:type="gramEnd"/>
      <w:r w:rsidR="00B25DC7" w:rsidRPr="00B25DC7">
        <w:t>与高性能存储设施，能够为区内科</w:t>
      </w:r>
      <w:proofErr w:type="gramStart"/>
      <w:r w:rsidR="00B25DC7" w:rsidRPr="00B25DC7">
        <w:t>研</w:t>
      </w:r>
      <w:proofErr w:type="gramEnd"/>
      <w:r w:rsidR="00B25DC7" w:rsidRPr="00B25DC7">
        <w:t>机构、高校和企业提供普惠、高效、可靠的</w:t>
      </w:r>
      <w:proofErr w:type="gramStart"/>
      <w:r w:rsidR="00B25DC7" w:rsidRPr="00B25DC7">
        <w:t>专用算力与</w:t>
      </w:r>
      <w:proofErr w:type="gramEnd"/>
      <w:r w:rsidR="00B25DC7" w:rsidRPr="00B25DC7">
        <w:t>数据服务，直接支撑大规模</w:t>
      </w:r>
      <w:r w:rsidR="00B25DC7" w:rsidRPr="00B25DC7">
        <w:t>AI</w:t>
      </w:r>
      <w:r w:rsidR="00B25DC7" w:rsidRPr="00B25DC7">
        <w:t>模型的训练、推理与复杂数据分析，打破技术研发与场景落地</w:t>
      </w:r>
      <w:proofErr w:type="gramStart"/>
      <w:r w:rsidR="00B25DC7" w:rsidRPr="00B25DC7">
        <w:t>的算力瓶颈</w:t>
      </w:r>
      <w:proofErr w:type="gramEnd"/>
      <w:r w:rsidR="00B25DC7" w:rsidRPr="00B25DC7">
        <w:t>。同时，构建统一的区域</w:t>
      </w:r>
      <w:proofErr w:type="gramStart"/>
      <w:r w:rsidR="00B25DC7" w:rsidRPr="00B25DC7">
        <w:t>级算力调度</w:t>
      </w:r>
      <w:proofErr w:type="gramEnd"/>
      <w:r w:rsidR="00B25DC7" w:rsidRPr="00B25DC7">
        <w:t>平台，可</w:t>
      </w:r>
      <w:proofErr w:type="gramStart"/>
      <w:r w:rsidR="00B25DC7" w:rsidRPr="00B25DC7">
        <w:t>实现算力资源</w:t>
      </w:r>
      <w:proofErr w:type="gramEnd"/>
      <w:r w:rsidR="00B25DC7" w:rsidRPr="00B25DC7">
        <w:t>的集约化管理和弹性分配，避免重复投资，显著提升资源利用效率。本项目将从根本上补齐顺义区在数字基础设施领域的</w:t>
      </w:r>
      <w:r w:rsidR="00B25DC7" w:rsidRPr="00B25DC7">
        <w:t>“</w:t>
      </w:r>
      <w:r w:rsidR="00B25DC7" w:rsidRPr="00B25DC7">
        <w:t>双短板</w:t>
      </w:r>
      <w:r w:rsidR="00B25DC7" w:rsidRPr="00B25DC7">
        <w:t>”</w:t>
      </w:r>
      <w:r w:rsidR="00B25DC7" w:rsidRPr="00B25DC7">
        <w:t>，为培育人工智能产业生态、赋能传统产业智能化升级、提升区域整体竞争力提供不可或缺的底层支撑。</w:t>
      </w:r>
    </w:p>
    <w:p w14:paraId="4CCCB91E" w14:textId="2202B0AC" w:rsidR="00B25DC7" w:rsidRPr="00B25DC7" w:rsidRDefault="00735915" w:rsidP="00B25DC7">
      <w:pPr>
        <w:pStyle w:val="3"/>
      </w:pPr>
      <w:r w:rsidRPr="00735915">
        <w:rPr>
          <w:rFonts w:hint="eastAsia"/>
        </w:rPr>
        <w:lastRenderedPageBreak/>
        <w:t>建设区级大数据平台，打通政务数据壁垒</w:t>
      </w:r>
    </w:p>
    <w:p w14:paraId="104D3FEF" w14:textId="38D15892" w:rsidR="006C76CD" w:rsidRPr="006C76CD" w:rsidRDefault="006C76CD" w:rsidP="006C76CD">
      <w:pPr>
        <w:ind w:firstLine="480"/>
      </w:pPr>
      <w:r w:rsidRPr="006C76CD">
        <w:t>建设顺义区大数据平台是破解数据孤岛、</w:t>
      </w:r>
      <w:proofErr w:type="gramStart"/>
      <w:r w:rsidRPr="006C76CD">
        <w:t>夯实数智</w:t>
      </w:r>
      <w:proofErr w:type="gramEnd"/>
      <w:r w:rsidRPr="006C76CD">
        <w:t>底座、融入全市数据协同体系、赋能城市治理现代化和高质量发展的</w:t>
      </w:r>
      <w:r>
        <w:rPr>
          <w:rFonts w:hint="eastAsia"/>
        </w:rPr>
        <w:t>关键支撑。</w:t>
      </w:r>
      <w:r w:rsidRPr="006C76CD">
        <w:t>当前，区内政务数据分散在各委办局业务系统中，缺乏统一汇聚与协同机制，导致数据孤岛现象突出，难以支撑跨部门联动与智能化应用。通过</w:t>
      </w:r>
      <w:proofErr w:type="gramStart"/>
      <w:r w:rsidRPr="006C76CD">
        <w:t>构建湖仓一体</w:t>
      </w:r>
      <w:proofErr w:type="gramEnd"/>
      <w:r w:rsidRPr="006C76CD">
        <w:t>架构，平台能够高效接入视频、物联网、业务系统等多源异构数据，既满足原始数据的灵活存储与高吞吐接入，又通过数据仓库实现标准化建模与质量管控，为人口、法人等核心主题库</w:t>
      </w:r>
      <w:proofErr w:type="gramStart"/>
      <w:r w:rsidRPr="006C76CD">
        <w:t>及人企关系</w:t>
      </w:r>
      <w:proofErr w:type="gramEnd"/>
      <w:r w:rsidRPr="006C76CD">
        <w:t>图谱的深度构建提供坚实基础。</w:t>
      </w:r>
    </w:p>
    <w:p w14:paraId="7E9A6CD7" w14:textId="4D38612D" w:rsidR="006C76CD" w:rsidRPr="006C76CD" w:rsidRDefault="006C76CD" w:rsidP="006C76CD">
      <w:pPr>
        <w:ind w:firstLine="480"/>
      </w:pPr>
      <w:r w:rsidRPr="006C76CD">
        <w:t>全面对接北京市三级目录协同体系，推动数据目录、职责目录</w:t>
      </w:r>
      <w:proofErr w:type="gramStart"/>
      <w:r w:rsidRPr="006C76CD">
        <w:t>与库表目录</w:t>
      </w:r>
      <w:proofErr w:type="gramEnd"/>
      <w:r w:rsidRPr="006C76CD">
        <w:t>的联动管理，明确数据归属、责任主体与使用边界，实现全区数据资源</w:t>
      </w:r>
      <w:r w:rsidRPr="006C76CD">
        <w:t>“</w:t>
      </w:r>
      <w:r w:rsidRPr="006C76CD">
        <w:t>可发现、可理解、可追溯</w:t>
      </w:r>
      <w:r w:rsidRPr="006C76CD">
        <w:t>”</w:t>
      </w:r>
      <w:r w:rsidRPr="006C76CD">
        <w:t>，从根本上破解数据</w:t>
      </w:r>
      <w:r w:rsidRPr="006C76CD">
        <w:t>“</w:t>
      </w:r>
      <w:r w:rsidRPr="006C76CD">
        <w:t>找不到、不敢用、不好管</w:t>
      </w:r>
      <w:r w:rsidRPr="006C76CD">
        <w:t>”</w:t>
      </w:r>
      <w:r w:rsidRPr="006C76CD">
        <w:t>的长期难题。在此基础上，平台将</w:t>
      </w:r>
      <w:proofErr w:type="gramStart"/>
      <w:r w:rsidRPr="006C76CD">
        <w:t>提供流批一体</w:t>
      </w:r>
      <w:proofErr w:type="gramEnd"/>
      <w:r w:rsidRPr="006C76CD">
        <w:t>的高性能计算能力，支持毫秒级实时处理与海量历史数据的复杂分析，并集成元数据管理、数据血缘追踪、统一指标体系等共性组件，为交通优化、风险预警、民生服务等</w:t>
      </w:r>
      <w:r w:rsidRPr="006C76CD">
        <w:t>AI</w:t>
      </w:r>
      <w:r w:rsidRPr="006C76CD">
        <w:t>与大模型应用场景提供高质量数据供给和低门槛开发环境，显著提升各领域智能化水平。</w:t>
      </w:r>
    </w:p>
    <w:p w14:paraId="64E6977A" w14:textId="47409FCE" w:rsidR="00B25DC7" w:rsidRPr="00B25DC7" w:rsidRDefault="006C76CD" w:rsidP="006C76CD">
      <w:pPr>
        <w:ind w:firstLine="480"/>
      </w:pPr>
      <w:r w:rsidRPr="006C76CD">
        <w:t>同时，平台将系统性建立覆盖全区的数据标准、编码规范和安全脱敏机制，确保政务数据</w:t>
      </w:r>
      <w:r w:rsidRPr="006C76CD">
        <w:t>“</w:t>
      </w:r>
      <w:r w:rsidRPr="006C76CD">
        <w:t>一数一源、一码一义</w:t>
      </w:r>
      <w:r w:rsidRPr="006C76CD">
        <w:t>”</w:t>
      </w:r>
      <w:r w:rsidRPr="006C76CD">
        <w:t>，实现数据在授权范围内的合</w:t>
      </w:r>
      <w:proofErr w:type="gramStart"/>
      <w:r w:rsidRPr="006C76CD">
        <w:t>规</w:t>
      </w:r>
      <w:proofErr w:type="gramEnd"/>
      <w:r w:rsidRPr="006C76CD">
        <w:t>共享与开放服务。这不仅有助于提升数据治理的规范化与精细化水平，也将有力支撑</w:t>
      </w:r>
      <w:r w:rsidRPr="006C76CD">
        <w:t>“</w:t>
      </w:r>
      <w:r w:rsidRPr="006C76CD">
        <w:t>一网通办</w:t>
      </w:r>
      <w:r w:rsidRPr="006C76CD">
        <w:t>”“</w:t>
      </w:r>
      <w:r w:rsidRPr="006C76CD">
        <w:t>一网统管</w:t>
      </w:r>
      <w:r w:rsidRPr="006C76CD">
        <w:t>”</w:t>
      </w:r>
      <w:r w:rsidRPr="006C76CD">
        <w:t>等重大改革任务落地，全面赋能顺义区治理体系和治理能力现代化。</w:t>
      </w:r>
    </w:p>
    <w:p w14:paraId="7D4E0C84" w14:textId="58C8FC5D" w:rsidR="00B25DC7" w:rsidRPr="00B25DC7" w:rsidRDefault="00735915" w:rsidP="00B25DC7">
      <w:pPr>
        <w:pStyle w:val="3"/>
      </w:pPr>
      <w:r w:rsidRPr="00735915">
        <w:rPr>
          <w:rFonts w:hint="eastAsia"/>
        </w:rPr>
        <w:t>构建感知管理服务平台，提升城市精细治理能力</w:t>
      </w:r>
    </w:p>
    <w:p w14:paraId="34488253" w14:textId="77777777" w:rsidR="00BE4BF3" w:rsidRDefault="00BE4BF3" w:rsidP="00BE4BF3">
      <w:pPr>
        <w:ind w:firstLine="480"/>
      </w:pPr>
      <w:r w:rsidRPr="00BE4BF3">
        <w:t>感知管理服务平台</w:t>
      </w:r>
      <w:r w:rsidR="00B25DC7" w:rsidRPr="00B25DC7">
        <w:t>建设是实现城市感知体系</w:t>
      </w:r>
      <w:r w:rsidR="00B25DC7" w:rsidRPr="00B25DC7">
        <w:t>“</w:t>
      </w:r>
      <w:r w:rsidR="00B25DC7" w:rsidRPr="00B25DC7">
        <w:t>一盘棋</w:t>
      </w:r>
      <w:r w:rsidR="00B25DC7" w:rsidRPr="00B25DC7">
        <w:t>”</w:t>
      </w:r>
      <w:r w:rsidR="00B25DC7" w:rsidRPr="00B25DC7">
        <w:t>管理、提升城市精细</w:t>
      </w:r>
      <w:proofErr w:type="gramStart"/>
      <w:r w:rsidR="00B25DC7" w:rsidRPr="00B25DC7">
        <w:t>化治理</w:t>
      </w:r>
      <w:proofErr w:type="gramEnd"/>
      <w:r w:rsidR="00B25DC7" w:rsidRPr="00B25DC7">
        <w:t>水平的重要抓手。</w:t>
      </w:r>
      <w:r w:rsidR="00B25DC7" w:rsidRPr="00B25DC7">
        <w:t> </w:t>
      </w:r>
      <w:r>
        <w:rPr>
          <w:rFonts w:hint="eastAsia"/>
        </w:rPr>
        <w:t>北京市于</w:t>
      </w:r>
      <w:r>
        <w:rPr>
          <w:rFonts w:hint="eastAsia"/>
        </w:rPr>
        <w:t>2021</w:t>
      </w:r>
      <w:r>
        <w:rPr>
          <w:rFonts w:hint="eastAsia"/>
        </w:rPr>
        <w:t>年印发的《北京新型智慧城市感知体系建设指导意见》和《总体方案》，为智慧城市感知体系建设规划了清晰蓝图，明确规定了市、区两级感知网络互联互通以及感知数据共享应用等关键任务，此乃构建智慧城市高效感知体系的重要政策指引。</w:t>
      </w:r>
    </w:p>
    <w:p w14:paraId="5CBC6B0A" w14:textId="4672589E" w:rsidR="00BE4BF3" w:rsidRDefault="00BE4BF3" w:rsidP="00BE4BF3">
      <w:pPr>
        <w:ind w:firstLine="480"/>
      </w:pPr>
      <w:r>
        <w:rPr>
          <w:rFonts w:hint="eastAsia"/>
        </w:rPr>
        <w:t>当前的建设状况与政策要求尚存明显差距。市级感知管理服务平台与各单位、各区相关系统对接缺失，致使感知前端数据无法汇聚展示应用，严重阻碍了信息</w:t>
      </w:r>
      <w:r>
        <w:rPr>
          <w:rFonts w:hint="eastAsia"/>
        </w:rPr>
        <w:lastRenderedPageBreak/>
        <w:t>的整合与流通，极大地限制了智慧城市感知体系整体效能的发挥，因此迫切需要</w:t>
      </w:r>
      <w:r w:rsidRPr="00B25DC7">
        <w:t>构建统一的感知管理服务平台，旨在全面汇聚整合视频监控、</w:t>
      </w:r>
      <w:proofErr w:type="gramStart"/>
      <w:r w:rsidRPr="00B25DC7">
        <w:t>物联设备</w:t>
      </w:r>
      <w:proofErr w:type="gramEnd"/>
      <w:r w:rsidRPr="00B25DC7">
        <w:t>等多源感知数据，打破部门间信息壁垒，实现感知数据的统一管理、共享共用和智能分析。这将极大提升在城市管理、应急指挥、公共安全、交通治理等领域的跨部门协同处置能力和态势感知能力，推动城市治理从</w:t>
      </w:r>
      <w:proofErr w:type="gramStart"/>
      <w:r w:rsidRPr="00B25DC7">
        <w:t>被动响应</w:t>
      </w:r>
      <w:proofErr w:type="gramEnd"/>
      <w:r w:rsidRPr="00B25DC7">
        <w:t>向主动发现、智能预警转变</w:t>
      </w:r>
      <w:r>
        <w:rPr>
          <w:rFonts w:hint="eastAsia"/>
        </w:rPr>
        <w:t>。</w:t>
      </w:r>
    </w:p>
    <w:p w14:paraId="48F162BA" w14:textId="142A9245" w:rsidR="00B25DC7" w:rsidRPr="00B25DC7" w:rsidRDefault="00190869" w:rsidP="00B25DC7">
      <w:pPr>
        <w:pStyle w:val="3"/>
      </w:pPr>
      <w:r w:rsidRPr="00190869">
        <w:rPr>
          <w:rFonts w:hint="eastAsia"/>
        </w:rPr>
        <w:t>升级地理信息平台，筑牢智慧城市空间底座</w:t>
      </w:r>
    </w:p>
    <w:p w14:paraId="3093A63E" w14:textId="1D6D0418" w:rsidR="00B25DC7" w:rsidRDefault="00B25DC7" w:rsidP="00B25DC7">
      <w:pPr>
        <w:ind w:firstLine="480"/>
      </w:pPr>
      <w:r w:rsidRPr="00B25DC7">
        <w:rPr>
          <w:rFonts w:hint="eastAsia"/>
        </w:rPr>
        <w:t>基础地理信息平台</w:t>
      </w:r>
      <w:r>
        <w:rPr>
          <w:rFonts w:hint="eastAsia"/>
        </w:rPr>
        <w:t>的升级</w:t>
      </w:r>
      <w:r w:rsidRPr="00B25DC7">
        <w:rPr>
          <w:rFonts w:hint="eastAsia"/>
        </w:rPr>
        <w:t>，是顺义区实现数据资源共享、提升协同办公效率、筑牢智慧城市发展根基的战略先手棋</w:t>
      </w:r>
      <w:r>
        <w:rPr>
          <w:rFonts w:hint="eastAsia"/>
        </w:rPr>
        <w:t>。在顺义区各委办局的业务系统中，基于地图的业务应用是非常重要的一部分。使用统一的地图数据，各委办局省去了单独采购地图服务的成本，避免浪费，大大节省了开支。特别是在各委办局协同工作的情况下，能有效的节省沟通成本，快速识图并投入工作，从而提高工作效率。目前，顺义区城市管理委员会、顺义区公安分局、顺义区</w:t>
      </w:r>
      <w:proofErr w:type="gramStart"/>
      <w:r>
        <w:rPr>
          <w:rFonts w:hint="eastAsia"/>
        </w:rPr>
        <w:t>规</w:t>
      </w:r>
      <w:proofErr w:type="gramEnd"/>
      <w:r>
        <w:rPr>
          <w:rFonts w:hint="eastAsia"/>
        </w:rPr>
        <w:t>自分局、顺义区委政法委、石园街道、顺义区经信局、大龙供热、空港街道共</w:t>
      </w:r>
      <w:r>
        <w:rPr>
          <w:rFonts w:hint="eastAsia"/>
        </w:rPr>
        <w:t>8</w:t>
      </w:r>
      <w:r>
        <w:rPr>
          <w:rFonts w:hint="eastAsia"/>
        </w:rPr>
        <w:t>家委办局单位在本单位业务系统中成功调用了“智慧顺义”基础地理信息平台中的地图服务，实现了平台服务的深度应用，另外顺义区地震局、顺义区教委、顺义区生态环境局、顺义区人力社保局等</w:t>
      </w:r>
      <w:r>
        <w:rPr>
          <w:rFonts w:hint="eastAsia"/>
        </w:rPr>
        <w:t>31</w:t>
      </w:r>
      <w:r>
        <w:rPr>
          <w:rFonts w:hint="eastAsia"/>
        </w:rPr>
        <w:t>家单位实现逐步应用。</w:t>
      </w:r>
    </w:p>
    <w:p w14:paraId="6F654ED6" w14:textId="2B5D73CA" w:rsidR="00B25DC7" w:rsidRPr="00B25DC7" w:rsidRDefault="00B25DC7" w:rsidP="00B25DC7">
      <w:pPr>
        <w:ind w:firstLine="480"/>
      </w:pPr>
      <w:r>
        <w:rPr>
          <w:rFonts w:hint="eastAsia"/>
        </w:rPr>
        <w:t>要建立数据资源共享，让数据利益最大化，</w:t>
      </w:r>
      <w:proofErr w:type="gramStart"/>
      <w:r>
        <w:rPr>
          <w:rFonts w:hint="eastAsia"/>
        </w:rPr>
        <w:t>最</w:t>
      </w:r>
      <w:proofErr w:type="gramEnd"/>
      <w:r>
        <w:rPr>
          <w:rFonts w:hint="eastAsia"/>
        </w:rPr>
        <w:t>关键的是要保证数据的安全。各委办局经过前期的信息化工作后，都有了很多带有位置关系的数字化的成果。这些成果可能因为密级的问题，不能公开在“智慧顺义”基础地理信息平台展示。所以通过用户管理和数据管理的功能，让用户自己管理自己的数据，自己选择是否开放数据服务让其他单位使用。通过矢量地图引擎服务发布的功能，将数据以服务的方式开发共享使用，保护数据的所有权。通过增加用户管理功能可以满足以上需求。用户管理系统是用户与系统的桥梁，通过用户管理系统管理用户信息及权限等。另外，为保证信息系统的安全等级符合相关要求，需对系统安全控制及整体安全性进行第三方测评</w:t>
      </w:r>
      <w:r w:rsidRPr="00B25DC7">
        <w:t>。</w:t>
      </w:r>
    </w:p>
    <w:p w14:paraId="1C8E5CB5" w14:textId="73A166E6" w:rsidR="00B25DC7" w:rsidRPr="00B25DC7" w:rsidRDefault="00024DD4" w:rsidP="00B25DC7">
      <w:pPr>
        <w:pStyle w:val="3"/>
      </w:pPr>
      <w:r w:rsidRPr="00024DD4">
        <w:rPr>
          <w:rFonts w:hint="eastAsia"/>
        </w:rPr>
        <w:t>打造一体化办公平台，突破跨部门协同瓶颈</w:t>
      </w:r>
    </w:p>
    <w:p w14:paraId="79C4EAF0" w14:textId="43715299" w:rsidR="00B25DC7" w:rsidRDefault="00B25DC7" w:rsidP="00B25DC7">
      <w:pPr>
        <w:ind w:firstLine="480"/>
      </w:pPr>
      <w:r w:rsidRPr="00B25DC7">
        <w:rPr>
          <w:rFonts w:hint="eastAsia"/>
        </w:rPr>
        <w:t>加快推进一体化办公平台建设，是创新政务工作模式、提升行政效能、打造高效服务型政府的战略抓手与关键举措</w:t>
      </w:r>
      <w:r w:rsidRPr="00B25DC7">
        <w:t>。</w:t>
      </w:r>
      <w:r w:rsidRPr="00B25DC7">
        <w:t> </w:t>
      </w:r>
      <w:r w:rsidRPr="00B25DC7">
        <w:rPr>
          <w:rFonts w:hint="eastAsia"/>
        </w:rPr>
        <w:t>区内</w:t>
      </w:r>
      <w:r>
        <w:rPr>
          <w:rFonts w:hint="eastAsia"/>
        </w:rPr>
        <w:t>各单位已建办公系统建设标准不</w:t>
      </w:r>
      <w:r>
        <w:rPr>
          <w:rFonts w:hint="eastAsia"/>
        </w:rPr>
        <w:lastRenderedPageBreak/>
        <w:t>统一且分散建设，这使得全区办公系统呈现出混乱无序的状态。各单位系统的建设运</w:t>
      </w:r>
      <w:proofErr w:type="gramStart"/>
      <w:r>
        <w:rPr>
          <w:rFonts w:hint="eastAsia"/>
        </w:rPr>
        <w:t>维水平</w:t>
      </w:r>
      <w:proofErr w:type="gramEnd"/>
      <w:r>
        <w:rPr>
          <w:rFonts w:hint="eastAsia"/>
        </w:rPr>
        <w:t>和安全管理能力参差不齐，部分系统开发技术陈旧，功能匮乏，缺乏定制化办公模块快捷搭建能力，难以满足各单位多样化、个性化的业务需求。大部分办公系统与部门业务系统衔接不畅，关联度低，导致数据共享和业务协同困难重重，严重阻碍了跨部门、跨组织政务工作的高效推进。建设一体化办公平台能够统一标准，整合资源，提升系统整体质量，打破信息孤岛，实现全区办公系统的互联互通与协同工作，为政务工作的高效开展奠定坚实基础。</w:t>
      </w:r>
    </w:p>
    <w:p w14:paraId="1C875410" w14:textId="1275FDE3" w:rsidR="00B25DC7" w:rsidRDefault="00B25DC7" w:rsidP="00B25DC7">
      <w:pPr>
        <w:ind w:firstLine="480"/>
      </w:pPr>
      <w:r>
        <w:rPr>
          <w:rFonts w:hint="eastAsia"/>
        </w:rPr>
        <w:t>不同委办局、镇街由于业务性质和工作重点不同，对办公系统有着多样化、个性化的需求。满足区内各单位个性化业务需求定制，能够确保办公平台贴合各单位实际工作场景，提高系统的实用性与适用性</w:t>
      </w:r>
      <w:r w:rsidRPr="00B25DC7">
        <w:t>。</w:t>
      </w:r>
    </w:p>
    <w:p w14:paraId="41F1C21F" w14:textId="217BE070" w:rsidR="00A571D1" w:rsidRDefault="00A571D1" w:rsidP="00A571D1">
      <w:pPr>
        <w:pStyle w:val="3"/>
      </w:pPr>
      <w:r w:rsidRPr="00A571D1">
        <w:rPr>
          <w:rFonts w:hint="eastAsia"/>
        </w:rPr>
        <w:t>构建敏捷应用生产力，打通数据价值转化通道</w:t>
      </w:r>
    </w:p>
    <w:p w14:paraId="21854761" w14:textId="5140BFE5" w:rsidR="00A571D1" w:rsidRDefault="00A571D1" w:rsidP="00B25DC7">
      <w:pPr>
        <w:ind w:firstLine="480"/>
      </w:pPr>
      <w:r w:rsidRPr="00A571D1">
        <w:t>建设低代码开发平台，是顺义区在政务大数据平台基础上，打通数据与应用</w:t>
      </w:r>
      <w:r w:rsidRPr="00A571D1">
        <w:t>“</w:t>
      </w:r>
      <w:r w:rsidRPr="00A571D1">
        <w:t>最后一公里</w:t>
      </w:r>
      <w:r w:rsidRPr="00A571D1">
        <w:t>”</w:t>
      </w:r>
      <w:r w:rsidRPr="00A571D1">
        <w:t>、充分激活数据要素价值的关键抓手。该平台将作为核心的</w:t>
      </w:r>
      <w:r w:rsidRPr="00A571D1">
        <w:t>“</w:t>
      </w:r>
      <w:r w:rsidRPr="00A571D1">
        <w:t>应用创新引擎</w:t>
      </w:r>
      <w:r w:rsidRPr="00A571D1">
        <w:t>”</w:t>
      </w:r>
      <w:r w:rsidRPr="00A571D1">
        <w:t>，通过大幅降低技术门槛，直接赋能各业务部门，使其能将数据资源快速转化为应对实际业务场景的应用能力，从而实现对政策调整与公众需求的敏捷响应。这不仅是全面提升政务服务效率与体验、推动治理模式向精细化、智能化跃升的必然路径，更是构建全区统一、安全、可控应用开发体系，保障数字政府建设可持续、高质量发展的重要战略举措。</w:t>
      </w:r>
    </w:p>
    <w:p w14:paraId="2B05B3A7" w14:textId="78E21F66" w:rsidR="00FF7D2E" w:rsidRDefault="007404E3" w:rsidP="007404E3">
      <w:pPr>
        <w:pStyle w:val="3"/>
      </w:pPr>
      <w:r w:rsidRPr="007404E3">
        <w:rPr>
          <w:rFonts w:hint="eastAsia"/>
        </w:rPr>
        <w:t>打造集约化</w:t>
      </w:r>
      <w:r w:rsidRPr="007404E3">
        <w:rPr>
          <w:rFonts w:hint="eastAsia"/>
        </w:rPr>
        <w:t>AI</w:t>
      </w:r>
      <w:r>
        <w:rPr>
          <w:rFonts w:hint="eastAsia"/>
        </w:rPr>
        <w:t>服务</w:t>
      </w:r>
      <w:r w:rsidRPr="007404E3">
        <w:rPr>
          <w:rFonts w:hint="eastAsia"/>
        </w:rPr>
        <w:t>平台，驱动全域智能升级</w:t>
      </w:r>
    </w:p>
    <w:p w14:paraId="1D2E4128" w14:textId="0E0DC43D" w:rsidR="00FF7D2E" w:rsidRPr="00B25DC7" w:rsidRDefault="00FF7D2E" w:rsidP="00B25DC7">
      <w:pPr>
        <w:ind w:firstLine="480"/>
      </w:pPr>
      <w:r w:rsidRPr="00FF7D2E">
        <w:t>建设统一的人工智能大模型服务平台，是落实国家</w:t>
      </w:r>
      <w:r w:rsidRPr="00FF7D2E">
        <w:t>“</w:t>
      </w:r>
      <w:r w:rsidRPr="00FF7D2E">
        <w:t>人工智能</w:t>
      </w:r>
      <w:r w:rsidRPr="00FF7D2E">
        <w:t>+”</w:t>
      </w:r>
      <w:r w:rsidRPr="00FF7D2E">
        <w:t>行动和北京市数字政府建设部署的关键举措，有助于整合全区算力、算法、数据与应用资源，打破信息孤岛，实现</w:t>
      </w:r>
      <w:r w:rsidRPr="00FF7D2E">
        <w:t>AI</w:t>
      </w:r>
      <w:r w:rsidRPr="00FF7D2E">
        <w:t>能力集约化供给与高效复用；通过构建</w:t>
      </w:r>
      <w:r w:rsidRPr="00FF7D2E">
        <w:t>“</w:t>
      </w:r>
      <w:r w:rsidRPr="00FF7D2E">
        <w:t>通用大模型</w:t>
      </w:r>
      <w:r w:rsidRPr="00FF7D2E">
        <w:t>+</w:t>
      </w:r>
      <w:r w:rsidRPr="00FF7D2E">
        <w:t>行业专家模型</w:t>
      </w:r>
      <w:r w:rsidRPr="00FF7D2E">
        <w:t>”</w:t>
      </w:r>
      <w:r w:rsidRPr="00FF7D2E">
        <w:t>双轮驱动体系，结合低代码智能体开发、多模态</w:t>
      </w:r>
      <w:proofErr w:type="gramStart"/>
      <w:r w:rsidRPr="00FF7D2E">
        <w:t>交互与</w:t>
      </w:r>
      <w:proofErr w:type="gramEnd"/>
      <w:r w:rsidRPr="00FF7D2E">
        <w:t>全生命周期管理，可显著降低使用门槛，赋能业务人员广泛参与；该平台将成为支撑跨部门协同、智能决策与公共服务升级的智能基座，推动顺义区从</w:t>
      </w:r>
      <w:r w:rsidRPr="00FF7D2E">
        <w:t>“</w:t>
      </w:r>
      <w:r w:rsidRPr="00FF7D2E">
        <w:t>点状试点</w:t>
      </w:r>
      <w:r w:rsidRPr="00FF7D2E">
        <w:t>”</w:t>
      </w:r>
      <w:r w:rsidRPr="00FF7D2E">
        <w:t>迈向</w:t>
      </w:r>
      <w:r w:rsidRPr="00FF7D2E">
        <w:t>“</w:t>
      </w:r>
      <w:r w:rsidRPr="00FF7D2E">
        <w:t>体系化智能治理</w:t>
      </w:r>
      <w:r w:rsidRPr="00FF7D2E">
        <w:t>”</w:t>
      </w:r>
      <w:r w:rsidRPr="00FF7D2E">
        <w:t>，全面提升城市数字化、智能化发展能级。</w:t>
      </w:r>
    </w:p>
    <w:p w14:paraId="0EB0A828" w14:textId="0304F40C" w:rsidR="00B25DC7" w:rsidRPr="00B25DC7" w:rsidRDefault="00A03148" w:rsidP="00B25DC7">
      <w:pPr>
        <w:pStyle w:val="3"/>
      </w:pPr>
      <w:r w:rsidRPr="00A03148">
        <w:rPr>
          <w:rFonts w:hint="eastAsia"/>
        </w:rPr>
        <w:lastRenderedPageBreak/>
        <w:t>构建集约化采集体系，夯实数据治理与知识沉淀基础</w:t>
      </w:r>
    </w:p>
    <w:p w14:paraId="27794424" w14:textId="58F5475D" w:rsidR="00B25DC7" w:rsidRPr="00B25DC7" w:rsidRDefault="00DD4BA9" w:rsidP="005A7E5C">
      <w:pPr>
        <w:ind w:firstLine="480"/>
      </w:pPr>
      <w:r w:rsidRPr="00DD4BA9">
        <w:rPr>
          <w:rFonts w:hint="eastAsia"/>
        </w:rPr>
        <w:t>构建集约化数据采集体系</w:t>
      </w:r>
      <w:r w:rsidRPr="00B25DC7">
        <w:t>是构建现代化数据治理体系、沉淀组织知识资产、实现数字化转型的底层基础和必要前提。</w:t>
      </w:r>
      <w:r w:rsidR="00B25DC7" w:rsidRPr="00B25DC7">
        <w:t>当前分散、低效、非标准化的数据采集模式，是形成数据孤岛、加重基层负担、制约行政效能的根源。建设集约化的数据采集体系，制定统一的标准和规范，能够实现数据从源头上的规范采集、集中管理和安全可控共享，彻底改变依赖人工汇总、重复填报的落后局面。这不仅能够为</w:t>
      </w:r>
      <w:r w:rsidR="00B25DC7" w:rsidRPr="00B25DC7">
        <w:t>“</w:t>
      </w:r>
      <w:r w:rsidR="00B25DC7" w:rsidRPr="00B25DC7">
        <w:t>一网通办</w:t>
      </w:r>
      <w:r w:rsidR="00B25DC7" w:rsidRPr="00B25DC7">
        <w:t>”</w:t>
      </w:r>
      <w:r w:rsidR="00B25DC7" w:rsidRPr="00B25DC7">
        <w:t>、</w:t>
      </w:r>
      <w:r w:rsidR="00B25DC7" w:rsidRPr="00B25DC7">
        <w:t>“</w:t>
      </w:r>
      <w:r w:rsidR="00B25DC7" w:rsidRPr="00B25DC7">
        <w:t>一网统管</w:t>
      </w:r>
      <w:r w:rsidR="00B25DC7" w:rsidRPr="00B25DC7">
        <w:t>”</w:t>
      </w:r>
      <w:r w:rsidR="00B25DC7" w:rsidRPr="00B25DC7">
        <w:t>提供高质量、实时性的数据供给，还能实现</w:t>
      </w:r>
      <w:r w:rsidR="00B25DC7" w:rsidRPr="00B25DC7">
        <w:t>IT</w:t>
      </w:r>
      <w:r w:rsidR="00B25DC7" w:rsidRPr="00B25DC7">
        <w:t>运维等专业数据的有效采集与分析，提升系统保障能力。</w:t>
      </w:r>
    </w:p>
    <w:p w14:paraId="661DA366" w14:textId="77777777" w:rsidR="009D6247" w:rsidRDefault="00000000">
      <w:pPr>
        <w:pStyle w:val="2"/>
      </w:pPr>
      <w:bookmarkStart w:id="41" w:name="_Toc213053547"/>
      <w:r>
        <w:rPr>
          <w:rFonts w:hint="eastAsia"/>
        </w:rPr>
        <w:t>项目建设的可行性</w:t>
      </w:r>
      <w:bookmarkEnd w:id="41"/>
    </w:p>
    <w:p w14:paraId="1A1263A3" w14:textId="77777777" w:rsidR="009D6247" w:rsidRDefault="00000000">
      <w:pPr>
        <w:pStyle w:val="3"/>
      </w:pPr>
      <w:bookmarkStart w:id="42" w:name="_Toc213053548"/>
      <w:r>
        <w:rPr>
          <w:rFonts w:hint="eastAsia"/>
        </w:rPr>
        <w:t>政策可行性</w:t>
      </w:r>
      <w:bookmarkEnd w:id="42"/>
    </w:p>
    <w:p w14:paraId="4E85270D" w14:textId="77777777" w:rsidR="009D6247" w:rsidRDefault="00000000">
      <w:pPr>
        <w:ind w:firstLine="480"/>
      </w:pPr>
      <w:r>
        <w:rPr>
          <w:rFonts w:hint="eastAsia"/>
        </w:rPr>
        <w:t>2023</w:t>
      </w:r>
      <w:r>
        <w:rPr>
          <w:rFonts w:hint="eastAsia"/>
        </w:rPr>
        <w:t>年，中共中央、国务院印发了《数字中国建设整体布局规划》，明确按照“</w:t>
      </w:r>
      <w:r>
        <w:rPr>
          <w:rFonts w:hint="eastAsia"/>
        </w:rPr>
        <w:t>2522</w:t>
      </w:r>
      <w:r>
        <w:rPr>
          <w:rFonts w:hint="eastAsia"/>
        </w:rPr>
        <w:t>”框架统筹推进数字中国建设，即夯实数字基础设施和数据资源体系两大基础，推动数字技术与经济、政治、文化、社会、生态文明“五位一体”深度融合，强化数字技术创新体系和数字安全屏障两大能力，优化国内国际两个数字发展环境，为地方政府推进城市数据底座建设提供了顶层设计和战略指导。</w:t>
      </w:r>
    </w:p>
    <w:p w14:paraId="6537F875" w14:textId="77777777" w:rsidR="009D6247" w:rsidRDefault="00000000">
      <w:pPr>
        <w:ind w:firstLine="480"/>
      </w:pPr>
      <w:r>
        <w:rPr>
          <w:rFonts w:hint="eastAsia"/>
        </w:rPr>
        <w:t>本项目的建设目标就是通过系统的建设，以提高业务办理和用户管理的规范性，系统功能的完整性、灵活性和易用性，提升地方抽检数据质量，加强数据分析利用，从而</w:t>
      </w:r>
      <w:proofErr w:type="gramStart"/>
      <w:r>
        <w:rPr>
          <w:rFonts w:hint="eastAsia"/>
        </w:rPr>
        <w:t>提高国抽工作过程</w:t>
      </w:r>
      <w:proofErr w:type="gramEnd"/>
      <w:r>
        <w:rPr>
          <w:rFonts w:hint="eastAsia"/>
        </w:rPr>
        <w:t>管理的效能和对药品智慧监管的支撑能力。</w:t>
      </w:r>
    </w:p>
    <w:p w14:paraId="2F439F6F" w14:textId="77777777" w:rsidR="009D6247" w:rsidRDefault="00000000">
      <w:pPr>
        <w:pStyle w:val="3"/>
      </w:pPr>
      <w:bookmarkStart w:id="43" w:name="_Toc213053549"/>
      <w:r>
        <w:rPr>
          <w:rFonts w:hint="eastAsia"/>
        </w:rPr>
        <w:t>组织可行性</w:t>
      </w:r>
      <w:bookmarkEnd w:id="43"/>
    </w:p>
    <w:p w14:paraId="504833A0" w14:textId="77777777" w:rsidR="009D6247" w:rsidRDefault="00000000">
      <w:pPr>
        <w:ind w:firstLine="480"/>
      </w:pPr>
      <w:r>
        <w:rPr>
          <w:rFonts w:hint="eastAsia"/>
        </w:rPr>
        <w:t>顺</w:t>
      </w:r>
      <w:proofErr w:type="gramStart"/>
      <w:r>
        <w:rPr>
          <w:rFonts w:hint="eastAsia"/>
        </w:rPr>
        <w:t>鑫</w:t>
      </w:r>
      <w:proofErr w:type="gramEnd"/>
      <w:r>
        <w:rPr>
          <w:rFonts w:hint="eastAsia"/>
        </w:rPr>
        <w:t>福通围绕本项目建立“数智底座”建设工作专班，统筹管理项目建设，确保项目前期申报、招投标、调研、设计、应用开发、系统集成、系统调试、推广应用等工作的有效实施。顺义区经信局派遣专员入驻专班进行联合办公，全程</w:t>
      </w:r>
      <w:proofErr w:type="gramStart"/>
      <w:r>
        <w:rPr>
          <w:rFonts w:hint="eastAsia"/>
        </w:rPr>
        <w:t>参与数智底座</w:t>
      </w:r>
      <w:proofErr w:type="gramEnd"/>
      <w:r>
        <w:rPr>
          <w:rFonts w:hint="eastAsia"/>
        </w:rPr>
        <w:t>项目建设，确保项目建设内容与顺义区“十五五”时期全区智慧城市建设发展要求相一致，</w:t>
      </w:r>
      <w:proofErr w:type="gramStart"/>
      <w:r>
        <w:rPr>
          <w:rFonts w:hint="eastAsia"/>
        </w:rPr>
        <w:t>指导数智底座</w:t>
      </w:r>
      <w:proofErr w:type="gramEnd"/>
      <w:r>
        <w:rPr>
          <w:rFonts w:hint="eastAsia"/>
        </w:rPr>
        <w:t>建设工作。</w:t>
      </w:r>
    </w:p>
    <w:p w14:paraId="7CF153D8" w14:textId="77777777" w:rsidR="009D6247" w:rsidRDefault="00000000">
      <w:pPr>
        <w:pStyle w:val="3"/>
      </w:pPr>
      <w:bookmarkStart w:id="44" w:name="_Toc213053550"/>
      <w:r>
        <w:rPr>
          <w:rFonts w:hint="eastAsia"/>
        </w:rPr>
        <w:t>技术可行性</w:t>
      </w:r>
      <w:bookmarkEnd w:id="44"/>
    </w:p>
    <w:p w14:paraId="512A73B0" w14:textId="77777777" w:rsidR="009D6247" w:rsidRDefault="00000000">
      <w:pPr>
        <w:ind w:firstLine="480"/>
      </w:pPr>
      <w:r>
        <w:rPr>
          <w:rFonts w:hint="eastAsia"/>
        </w:rPr>
        <w:t>本项目顶层设计参考和借鉴了国信办电子政务标准化指南进行全面完整规</w:t>
      </w:r>
      <w:r>
        <w:rPr>
          <w:rFonts w:hint="eastAsia"/>
        </w:rPr>
        <w:lastRenderedPageBreak/>
        <w:t>划。</w:t>
      </w:r>
    </w:p>
    <w:p w14:paraId="64A50844" w14:textId="77777777" w:rsidR="009D6247" w:rsidRDefault="00000000">
      <w:pPr>
        <w:ind w:firstLine="480"/>
      </w:pPr>
      <w:r>
        <w:rPr>
          <w:rFonts w:hint="eastAsia"/>
        </w:rPr>
        <w:t>项目涉及的系统总体架构、关键技术路线为信息领域成熟先进技术，系统采用的硬件设备、软件产品、终端设施等均为成熟稳定产品，在国内的项目中有着广泛的应用，能保证技术上有良好的可行性。</w:t>
      </w:r>
    </w:p>
    <w:p w14:paraId="2A3B1709" w14:textId="77777777" w:rsidR="009D6247" w:rsidRDefault="00000000">
      <w:pPr>
        <w:pStyle w:val="1"/>
      </w:pPr>
      <w:bookmarkStart w:id="45" w:name="_Toc213053551"/>
      <w:r>
        <w:rPr>
          <w:rFonts w:hint="eastAsia"/>
        </w:rPr>
        <w:lastRenderedPageBreak/>
        <w:t>需求分析</w:t>
      </w:r>
      <w:bookmarkEnd w:id="45"/>
    </w:p>
    <w:p w14:paraId="37EF7130" w14:textId="77777777" w:rsidR="009D6247" w:rsidRDefault="00000000">
      <w:pPr>
        <w:pStyle w:val="2"/>
      </w:pPr>
      <w:bookmarkStart w:id="46" w:name="_Toc213053552"/>
      <w:r>
        <w:rPr>
          <w:rFonts w:hint="eastAsia"/>
        </w:rPr>
        <w:t>业务需求分析</w:t>
      </w:r>
      <w:bookmarkEnd w:id="46"/>
    </w:p>
    <w:p w14:paraId="77D60BC3" w14:textId="77777777" w:rsidR="009D6247" w:rsidRDefault="00000000">
      <w:pPr>
        <w:pStyle w:val="3"/>
      </w:pPr>
      <w:bookmarkStart w:id="47" w:name="OLE_LINK84"/>
      <w:bookmarkStart w:id="48" w:name="OLE_LINK85"/>
      <w:bookmarkStart w:id="49" w:name="_Toc213053553"/>
      <w:proofErr w:type="gramStart"/>
      <w:r>
        <w:rPr>
          <w:rFonts w:hint="eastAsia"/>
        </w:rPr>
        <w:t>智算基础</w:t>
      </w:r>
      <w:proofErr w:type="gramEnd"/>
      <w:r>
        <w:rPr>
          <w:rFonts w:hint="eastAsia"/>
        </w:rPr>
        <w:t>设施</w:t>
      </w:r>
      <w:bookmarkEnd w:id="47"/>
      <w:bookmarkEnd w:id="48"/>
      <w:r>
        <w:rPr>
          <w:rFonts w:hint="eastAsia"/>
        </w:rPr>
        <w:t>需求</w:t>
      </w:r>
      <w:bookmarkEnd w:id="49"/>
    </w:p>
    <w:p w14:paraId="698E230F" w14:textId="77777777" w:rsidR="009D6247" w:rsidRDefault="00000000">
      <w:pPr>
        <w:ind w:firstLine="480"/>
      </w:pPr>
      <w:proofErr w:type="gramStart"/>
      <w:r>
        <w:rPr>
          <w:rFonts w:hint="eastAsia"/>
        </w:rPr>
        <w:t>智算基础</w:t>
      </w:r>
      <w:proofErr w:type="gramEnd"/>
      <w:r>
        <w:rPr>
          <w:rFonts w:hint="eastAsia"/>
        </w:rPr>
        <w:t>设施为服务于顺义</w:t>
      </w:r>
      <w:proofErr w:type="gramStart"/>
      <w:r>
        <w:rPr>
          <w:rFonts w:hint="eastAsia"/>
        </w:rPr>
        <w:t>区数据</w:t>
      </w:r>
      <w:proofErr w:type="gramEnd"/>
      <w:r>
        <w:rPr>
          <w:rFonts w:hint="eastAsia"/>
        </w:rPr>
        <w:t>和智慧城市底座，主要面向顺义区区政府委办局、镇政府和街道办事处、区级事业单位和市级垂直管理单位。</w:t>
      </w:r>
    </w:p>
    <w:tbl>
      <w:tblPr>
        <w:tblW w:w="0" w:type="auto"/>
        <w:tblLook w:val="04A0" w:firstRow="1" w:lastRow="0" w:firstColumn="1" w:lastColumn="0" w:noHBand="0" w:noVBand="1"/>
      </w:tblPr>
      <w:tblGrid>
        <w:gridCol w:w="1271"/>
        <w:gridCol w:w="7251"/>
      </w:tblGrid>
      <w:tr w:rsidR="009D6247" w14:paraId="099C9CEF" w14:textId="77777777">
        <w:trPr>
          <w:trHeight w:val="288"/>
        </w:trPr>
        <w:tc>
          <w:tcPr>
            <w:tcW w:w="1271" w:type="dxa"/>
            <w:tcBorders>
              <w:top w:val="single" w:sz="4" w:space="0" w:color="000000"/>
              <w:left w:val="single" w:sz="4" w:space="0" w:color="000000"/>
              <w:bottom w:val="single" w:sz="4" w:space="0" w:color="000000"/>
              <w:right w:val="single" w:sz="4" w:space="0" w:color="000000"/>
            </w:tcBorders>
            <w:vAlign w:val="center"/>
          </w:tcPr>
          <w:p w14:paraId="0CE3F3F5" w14:textId="77777777" w:rsidR="009D6247" w:rsidRDefault="00000000">
            <w:pPr>
              <w:pStyle w:val="B1"/>
              <w:rPr>
                <w:sz w:val="24"/>
              </w:rPr>
            </w:pPr>
            <w:r>
              <w:rPr>
                <w:rFonts w:hint="eastAsia"/>
                <w:lang w:val="zh-CN"/>
              </w:rPr>
              <w:t>服务对象</w:t>
            </w:r>
          </w:p>
        </w:tc>
        <w:tc>
          <w:tcPr>
            <w:tcW w:w="7251" w:type="dxa"/>
            <w:tcBorders>
              <w:top w:val="single" w:sz="4" w:space="0" w:color="000000"/>
              <w:left w:val="single" w:sz="4" w:space="0" w:color="000000"/>
              <w:bottom w:val="single" w:sz="4" w:space="0" w:color="000000"/>
              <w:right w:val="single" w:sz="4" w:space="0" w:color="000000"/>
            </w:tcBorders>
            <w:vAlign w:val="center"/>
          </w:tcPr>
          <w:p w14:paraId="2012BAFF" w14:textId="77777777" w:rsidR="009D6247" w:rsidRDefault="00000000">
            <w:pPr>
              <w:pStyle w:val="B1"/>
              <w:rPr>
                <w:sz w:val="24"/>
              </w:rPr>
            </w:pPr>
            <w:r>
              <w:rPr>
                <w:rFonts w:hint="eastAsia"/>
                <w:lang w:bidi="ar"/>
              </w:rPr>
              <w:t>单位名称</w:t>
            </w:r>
          </w:p>
        </w:tc>
      </w:tr>
      <w:tr w:rsidR="009D6247" w14:paraId="13AA88FB" w14:textId="77777777">
        <w:trPr>
          <w:trHeight w:val="90"/>
        </w:trPr>
        <w:tc>
          <w:tcPr>
            <w:tcW w:w="1271" w:type="dxa"/>
            <w:tcBorders>
              <w:top w:val="single" w:sz="4" w:space="0" w:color="000000"/>
              <w:left w:val="single" w:sz="4" w:space="0" w:color="000000"/>
              <w:bottom w:val="single" w:sz="4" w:space="0" w:color="000000"/>
              <w:right w:val="single" w:sz="4" w:space="0" w:color="000000"/>
            </w:tcBorders>
            <w:vAlign w:val="center"/>
          </w:tcPr>
          <w:p w14:paraId="583D3D90" w14:textId="77777777" w:rsidR="009D6247" w:rsidRDefault="00000000">
            <w:pPr>
              <w:pStyle w:val="B0"/>
              <w:rPr>
                <w:sz w:val="24"/>
              </w:rPr>
            </w:pPr>
            <w:r>
              <w:rPr>
                <w:rFonts w:hint="eastAsia"/>
                <w:lang w:bidi="ar"/>
              </w:rPr>
              <w:t>区政府委办局</w:t>
            </w:r>
          </w:p>
        </w:tc>
        <w:tc>
          <w:tcPr>
            <w:tcW w:w="7251" w:type="dxa"/>
            <w:tcBorders>
              <w:top w:val="single" w:sz="4" w:space="0" w:color="000000"/>
              <w:left w:val="single" w:sz="4" w:space="0" w:color="000000"/>
              <w:bottom w:val="single" w:sz="4" w:space="0" w:color="000000"/>
              <w:right w:val="single" w:sz="4" w:space="0" w:color="000000"/>
            </w:tcBorders>
            <w:vAlign w:val="center"/>
          </w:tcPr>
          <w:p w14:paraId="406F94C1" w14:textId="77777777" w:rsidR="009D6247" w:rsidRDefault="00000000">
            <w:pPr>
              <w:pStyle w:val="B0"/>
              <w:rPr>
                <w:sz w:val="24"/>
              </w:rPr>
            </w:pPr>
            <w:r>
              <w:rPr>
                <w:rFonts w:hint="eastAsia"/>
                <w:lang w:bidi="ar"/>
              </w:rPr>
              <w:t>顺义区人民政府办公室、顺义区发展改革委、顺义区教委、顺义区科委、顺义区经信局、顺义公安分局、顺义区民政局、顺义区财政局、顺义区</w:t>
            </w:r>
            <w:proofErr w:type="gramStart"/>
            <w:r>
              <w:rPr>
                <w:rFonts w:hint="eastAsia"/>
                <w:lang w:bidi="ar"/>
              </w:rPr>
              <w:t>人社局</w:t>
            </w:r>
            <w:proofErr w:type="gramEnd"/>
            <w:r>
              <w:rPr>
                <w:rFonts w:hint="eastAsia"/>
                <w:lang w:bidi="ar"/>
              </w:rPr>
              <w:t>、顺义区</w:t>
            </w:r>
            <w:proofErr w:type="gramStart"/>
            <w:r>
              <w:rPr>
                <w:rFonts w:hint="eastAsia"/>
                <w:lang w:bidi="ar"/>
              </w:rPr>
              <w:t>规自委</w:t>
            </w:r>
            <w:proofErr w:type="gramEnd"/>
            <w:r>
              <w:rPr>
                <w:rFonts w:hint="eastAsia"/>
                <w:lang w:bidi="ar"/>
              </w:rPr>
              <w:t>顺义分局、顺义区住建委、顺义区城管委、顺义区交通局、顺义区水</w:t>
            </w:r>
            <w:proofErr w:type="gramStart"/>
            <w:r>
              <w:rPr>
                <w:rFonts w:hint="eastAsia"/>
                <w:lang w:bidi="ar"/>
              </w:rPr>
              <w:t>务</w:t>
            </w:r>
            <w:proofErr w:type="gramEnd"/>
            <w:r>
              <w:rPr>
                <w:rFonts w:hint="eastAsia"/>
                <w:lang w:bidi="ar"/>
              </w:rPr>
              <w:t>局、顺义区农业农村局、顺义区商务局、顺义区</w:t>
            </w:r>
            <w:proofErr w:type="gramStart"/>
            <w:r>
              <w:rPr>
                <w:rFonts w:hint="eastAsia"/>
                <w:lang w:bidi="ar"/>
              </w:rPr>
              <w:t>文旅局</w:t>
            </w:r>
            <w:proofErr w:type="gramEnd"/>
            <w:r>
              <w:rPr>
                <w:rFonts w:hint="eastAsia"/>
                <w:lang w:bidi="ar"/>
              </w:rPr>
              <w:t>、顺义区卫健委、顺义区退役军人事务局、顺义区应急管理局、顺义区审计局、顺义区市场监管局、顺义区体育局、顺义区统计局、顺义区园林绿化局、顺义区金融办、顺义区信访办、顺义区政务服务局、顺义区知识产权局、顺义区</w:t>
            </w:r>
            <w:proofErr w:type="gramStart"/>
            <w:r>
              <w:rPr>
                <w:rFonts w:hint="eastAsia"/>
                <w:lang w:bidi="ar"/>
              </w:rPr>
              <w:t>医</w:t>
            </w:r>
            <w:proofErr w:type="gramEnd"/>
            <w:r>
              <w:rPr>
                <w:rFonts w:hint="eastAsia"/>
                <w:lang w:bidi="ar"/>
              </w:rPr>
              <w:t>保局、顺义区</w:t>
            </w:r>
            <w:proofErr w:type="gramStart"/>
            <w:r>
              <w:rPr>
                <w:rFonts w:hint="eastAsia"/>
                <w:lang w:bidi="ar"/>
              </w:rPr>
              <w:t>国动办</w:t>
            </w:r>
            <w:proofErr w:type="gramEnd"/>
            <w:r>
              <w:rPr>
                <w:rFonts w:hint="eastAsia"/>
                <w:lang w:bidi="ar"/>
              </w:rPr>
              <w:t>、顺义</w:t>
            </w:r>
            <w:proofErr w:type="gramStart"/>
            <w:r>
              <w:rPr>
                <w:rFonts w:hint="eastAsia"/>
                <w:lang w:bidi="ar"/>
              </w:rPr>
              <w:t>区城指中心</w:t>
            </w:r>
            <w:proofErr w:type="gramEnd"/>
          </w:p>
        </w:tc>
      </w:tr>
      <w:tr w:rsidR="009D6247" w14:paraId="6D847ABA" w14:textId="77777777">
        <w:trPr>
          <w:trHeight w:val="864"/>
        </w:trPr>
        <w:tc>
          <w:tcPr>
            <w:tcW w:w="1271" w:type="dxa"/>
            <w:tcBorders>
              <w:top w:val="single" w:sz="4" w:space="0" w:color="000000"/>
              <w:left w:val="single" w:sz="4" w:space="0" w:color="000000"/>
              <w:bottom w:val="single" w:sz="4" w:space="0" w:color="000000"/>
              <w:right w:val="single" w:sz="4" w:space="0" w:color="000000"/>
            </w:tcBorders>
            <w:vAlign w:val="center"/>
          </w:tcPr>
          <w:p w14:paraId="1055C8FF" w14:textId="77777777" w:rsidR="009D6247" w:rsidRDefault="00000000">
            <w:pPr>
              <w:pStyle w:val="B0"/>
              <w:rPr>
                <w:sz w:val="24"/>
              </w:rPr>
            </w:pPr>
            <w:r>
              <w:rPr>
                <w:rFonts w:hint="eastAsia"/>
                <w:lang w:bidi="ar"/>
              </w:rPr>
              <w:t>镇政府和街道办事处</w:t>
            </w:r>
          </w:p>
        </w:tc>
        <w:tc>
          <w:tcPr>
            <w:tcW w:w="7251" w:type="dxa"/>
            <w:tcBorders>
              <w:top w:val="single" w:sz="4" w:space="0" w:color="000000"/>
              <w:left w:val="single" w:sz="4" w:space="0" w:color="000000"/>
              <w:bottom w:val="single" w:sz="4" w:space="0" w:color="000000"/>
              <w:right w:val="single" w:sz="4" w:space="0" w:color="000000"/>
            </w:tcBorders>
            <w:vAlign w:val="center"/>
          </w:tcPr>
          <w:p w14:paraId="460CA0E0" w14:textId="77777777" w:rsidR="009D6247" w:rsidRDefault="00000000">
            <w:pPr>
              <w:pStyle w:val="B0"/>
              <w:rPr>
                <w:sz w:val="24"/>
              </w:rPr>
            </w:pPr>
            <w:r>
              <w:rPr>
                <w:rFonts w:hint="eastAsia"/>
                <w:lang w:bidi="ar"/>
              </w:rPr>
              <w:t>仁和镇、马坡镇、牛栏山镇、杨镇、张镇、大孙各庄镇、北</w:t>
            </w:r>
            <w:proofErr w:type="gramStart"/>
            <w:r>
              <w:rPr>
                <w:rFonts w:hint="eastAsia"/>
                <w:lang w:bidi="ar"/>
              </w:rPr>
              <w:t>务</w:t>
            </w:r>
            <w:proofErr w:type="gramEnd"/>
            <w:r>
              <w:rPr>
                <w:rFonts w:hint="eastAsia"/>
                <w:lang w:bidi="ar"/>
              </w:rPr>
              <w:t>镇、李遂镇、木林镇、南彩镇、北小营镇、李桥镇、高丽营镇、赵全营镇、后沙峪镇、天竺镇、南法信镇、光明街道、胜利街道、石园街道、双丰街道、</w:t>
            </w:r>
            <w:proofErr w:type="gramStart"/>
            <w:r>
              <w:rPr>
                <w:rFonts w:hint="eastAsia"/>
                <w:lang w:bidi="ar"/>
              </w:rPr>
              <w:t>旺泉街道</w:t>
            </w:r>
            <w:proofErr w:type="gramEnd"/>
            <w:r>
              <w:rPr>
                <w:rFonts w:hint="eastAsia"/>
                <w:lang w:bidi="ar"/>
              </w:rPr>
              <w:t>、空港街道</w:t>
            </w:r>
          </w:p>
        </w:tc>
      </w:tr>
      <w:tr w:rsidR="009D6247" w14:paraId="034CBED0" w14:textId="77777777">
        <w:trPr>
          <w:trHeight w:val="576"/>
        </w:trPr>
        <w:tc>
          <w:tcPr>
            <w:tcW w:w="1271" w:type="dxa"/>
            <w:tcBorders>
              <w:top w:val="single" w:sz="4" w:space="0" w:color="000000"/>
              <w:left w:val="single" w:sz="4" w:space="0" w:color="000000"/>
              <w:bottom w:val="single" w:sz="4" w:space="0" w:color="000000"/>
              <w:right w:val="single" w:sz="4" w:space="0" w:color="000000"/>
            </w:tcBorders>
            <w:vAlign w:val="center"/>
          </w:tcPr>
          <w:p w14:paraId="0E652B1B" w14:textId="77777777" w:rsidR="009D6247" w:rsidRDefault="00000000">
            <w:pPr>
              <w:pStyle w:val="B0"/>
              <w:rPr>
                <w:sz w:val="24"/>
              </w:rPr>
            </w:pPr>
            <w:r>
              <w:rPr>
                <w:rFonts w:hint="eastAsia"/>
                <w:lang w:bidi="ar"/>
              </w:rPr>
              <w:t>区级事业单位</w:t>
            </w:r>
          </w:p>
        </w:tc>
        <w:tc>
          <w:tcPr>
            <w:tcW w:w="7251" w:type="dxa"/>
            <w:tcBorders>
              <w:top w:val="single" w:sz="4" w:space="0" w:color="000000"/>
              <w:left w:val="single" w:sz="4" w:space="0" w:color="000000"/>
              <w:bottom w:val="single" w:sz="4" w:space="0" w:color="000000"/>
              <w:right w:val="single" w:sz="4" w:space="0" w:color="000000"/>
            </w:tcBorders>
            <w:vAlign w:val="center"/>
          </w:tcPr>
          <w:p w14:paraId="5A337643" w14:textId="77777777" w:rsidR="009D6247" w:rsidRDefault="00000000">
            <w:pPr>
              <w:pStyle w:val="B0"/>
              <w:rPr>
                <w:sz w:val="24"/>
              </w:rPr>
            </w:pPr>
            <w:r>
              <w:rPr>
                <w:rFonts w:hint="eastAsia"/>
                <w:lang w:bidi="ar"/>
              </w:rPr>
              <w:t>顺义</w:t>
            </w:r>
            <w:proofErr w:type="gramStart"/>
            <w:r>
              <w:rPr>
                <w:rFonts w:hint="eastAsia"/>
                <w:lang w:bidi="ar"/>
              </w:rPr>
              <w:t>区融媒体</w:t>
            </w:r>
            <w:proofErr w:type="gramEnd"/>
            <w:r>
              <w:rPr>
                <w:rFonts w:hint="eastAsia"/>
                <w:lang w:bidi="ar"/>
              </w:rPr>
              <w:t>中心、顺义区环卫中心、顺义区供销社、顺义区医院、顺义区中医院、顺义区妇幼保健院、顺义</w:t>
            </w:r>
            <w:proofErr w:type="gramStart"/>
            <w:r>
              <w:rPr>
                <w:rFonts w:hint="eastAsia"/>
                <w:lang w:bidi="ar"/>
              </w:rPr>
              <w:t>区疾控中心</w:t>
            </w:r>
            <w:proofErr w:type="gramEnd"/>
            <w:r>
              <w:rPr>
                <w:rFonts w:hint="eastAsia"/>
                <w:lang w:bidi="ar"/>
              </w:rPr>
              <w:t>、顺义区教师进修学校、顺义区公共服务中心、顺义区不动产登记中心、顺义区劳动服务管理中心</w:t>
            </w:r>
          </w:p>
        </w:tc>
      </w:tr>
      <w:tr w:rsidR="009D6247" w14:paraId="7DE0F460" w14:textId="77777777">
        <w:trPr>
          <w:trHeight w:val="576"/>
        </w:trPr>
        <w:tc>
          <w:tcPr>
            <w:tcW w:w="1271" w:type="dxa"/>
            <w:tcBorders>
              <w:top w:val="single" w:sz="4" w:space="0" w:color="000000"/>
              <w:left w:val="single" w:sz="4" w:space="0" w:color="000000"/>
              <w:bottom w:val="single" w:sz="4" w:space="0" w:color="000000"/>
              <w:right w:val="single" w:sz="4" w:space="0" w:color="000000"/>
            </w:tcBorders>
            <w:vAlign w:val="center"/>
          </w:tcPr>
          <w:p w14:paraId="3240D634" w14:textId="77777777" w:rsidR="009D6247" w:rsidRDefault="00000000">
            <w:pPr>
              <w:pStyle w:val="B0"/>
              <w:rPr>
                <w:sz w:val="24"/>
              </w:rPr>
            </w:pPr>
            <w:r>
              <w:rPr>
                <w:rFonts w:hint="eastAsia"/>
                <w:lang w:bidi="ar"/>
              </w:rPr>
              <w:t>市级垂直管理单位</w:t>
            </w:r>
          </w:p>
        </w:tc>
        <w:tc>
          <w:tcPr>
            <w:tcW w:w="7251" w:type="dxa"/>
            <w:tcBorders>
              <w:top w:val="single" w:sz="4" w:space="0" w:color="000000"/>
              <w:left w:val="single" w:sz="4" w:space="0" w:color="000000"/>
              <w:bottom w:val="single" w:sz="4" w:space="0" w:color="000000"/>
              <w:right w:val="single" w:sz="4" w:space="0" w:color="000000"/>
            </w:tcBorders>
            <w:vAlign w:val="center"/>
          </w:tcPr>
          <w:p w14:paraId="7C665BE9" w14:textId="77777777" w:rsidR="009D6247" w:rsidRDefault="00000000">
            <w:pPr>
              <w:pStyle w:val="B0"/>
              <w:rPr>
                <w:sz w:val="24"/>
              </w:rPr>
            </w:pPr>
            <w:r>
              <w:rPr>
                <w:rFonts w:hint="eastAsia"/>
                <w:lang w:bidi="ar"/>
              </w:rPr>
              <w:t>北京市顺义区税务局、北京市顺义区气象局、北京市顺义区烟草专卖局、北京市顺义区邮政管理局、北京市顺义区消防救援支队、北京市顺义区国安局、北京市顺义区出入境管理局、北京市顺义区交警大队（顺义交通支队）</w:t>
            </w:r>
          </w:p>
        </w:tc>
      </w:tr>
    </w:tbl>
    <w:p w14:paraId="3A0BF518" w14:textId="77777777" w:rsidR="009D6247" w:rsidRDefault="00000000">
      <w:pPr>
        <w:pStyle w:val="3"/>
      </w:pPr>
      <w:bookmarkStart w:id="50" w:name="_Toc213053554"/>
      <w:proofErr w:type="gramStart"/>
      <w:r>
        <w:rPr>
          <w:rFonts w:hint="eastAsia"/>
        </w:rPr>
        <w:t>数智融合</w:t>
      </w:r>
      <w:proofErr w:type="gramEnd"/>
      <w:r>
        <w:rPr>
          <w:rFonts w:hint="eastAsia"/>
        </w:rPr>
        <w:t>中台需求</w:t>
      </w:r>
      <w:bookmarkEnd w:id="50"/>
    </w:p>
    <w:p w14:paraId="77C67B0C" w14:textId="77777777" w:rsidR="009D6247" w:rsidRDefault="00000000">
      <w:pPr>
        <w:ind w:firstLine="480"/>
      </w:pPr>
      <w:proofErr w:type="gramStart"/>
      <w:r>
        <w:rPr>
          <w:rFonts w:hint="eastAsia"/>
        </w:rPr>
        <w:t>数智融合</w:t>
      </w:r>
      <w:proofErr w:type="gramEnd"/>
      <w:r>
        <w:rPr>
          <w:rFonts w:hint="eastAsia"/>
        </w:rPr>
        <w:t>中</w:t>
      </w:r>
      <w:proofErr w:type="gramStart"/>
      <w:r>
        <w:rPr>
          <w:rFonts w:hint="eastAsia"/>
        </w:rPr>
        <w:t>台包括数据湖仓</w:t>
      </w:r>
      <w:proofErr w:type="gramEnd"/>
      <w:r>
        <w:rPr>
          <w:rFonts w:hint="eastAsia"/>
        </w:rPr>
        <w:t>一体、共性组件、目录链、</w:t>
      </w:r>
      <w:r>
        <w:rPr>
          <w:rFonts w:hint="eastAsia"/>
        </w:rPr>
        <w:t>GIS</w:t>
      </w:r>
      <w:r>
        <w:rPr>
          <w:rFonts w:hint="eastAsia"/>
        </w:rPr>
        <w:t>地理信息地图、低代码开发能力五个建设部分，面向</w:t>
      </w:r>
      <w:bookmarkStart w:id="51" w:name="OLE_LINK86"/>
      <w:r>
        <w:rPr>
          <w:rFonts w:hint="eastAsia"/>
        </w:rPr>
        <w:t>区领导、区委办局、属地政府、区内企业、科研机构等提供服务，具体情况见下表。</w:t>
      </w:r>
    </w:p>
    <w:bookmarkEnd w:id="51"/>
    <w:p w14:paraId="146B79B1" w14:textId="77777777" w:rsidR="009D6247" w:rsidRDefault="00000000">
      <w:pPr>
        <w:pStyle w:val="B"/>
      </w:pPr>
      <w:proofErr w:type="gramStart"/>
      <w:r>
        <w:rPr>
          <w:rFonts w:hint="eastAsia"/>
        </w:rPr>
        <w:t>数智融合</w:t>
      </w:r>
      <w:proofErr w:type="gramEnd"/>
      <w:r>
        <w:rPr>
          <w:rFonts w:hint="eastAsia"/>
        </w:rPr>
        <w:t>中台服务对象统计</w:t>
      </w:r>
    </w:p>
    <w:tbl>
      <w:tblPr>
        <w:tblStyle w:val="afc"/>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7235"/>
      </w:tblGrid>
      <w:tr w:rsidR="009D6247" w14:paraId="56982446" w14:textId="77777777">
        <w:trPr>
          <w:tblHeader/>
        </w:trPr>
        <w:tc>
          <w:tcPr>
            <w:tcW w:w="755" w:type="pct"/>
          </w:tcPr>
          <w:p w14:paraId="7A28385D" w14:textId="77777777" w:rsidR="009D6247" w:rsidRDefault="00000000">
            <w:pPr>
              <w:pStyle w:val="B1"/>
              <w:rPr>
                <w:lang w:val="zh-CN"/>
              </w:rPr>
            </w:pPr>
            <w:bookmarkStart w:id="52" w:name="OLE_LINK125"/>
            <w:bookmarkStart w:id="53" w:name="OLE_LINK124"/>
            <w:r>
              <w:rPr>
                <w:rFonts w:hint="eastAsia"/>
                <w:lang w:val="zh-CN"/>
              </w:rPr>
              <w:t>服务对象</w:t>
            </w:r>
            <w:bookmarkEnd w:id="52"/>
            <w:bookmarkEnd w:id="53"/>
          </w:p>
        </w:tc>
        <w:tc>
          <w:tcPr>
            <w:tcW w:w="4244" w:type="pct"/>
          </w:tcPr>
          <w:p w14:paraId="74074969" w14:textId="77777777" w:rsidR="009D6247" w:rsidRDefault="00000000">
            <w:pPr>
              <w:pStyle w:val="B1"/>
              <w:rPr>
                <w:lang w:val="zh-CN"/>
              </w:rPr>
            </w:pPr>
            <w:r>
              <w:rPr>
                <w:rFonts w:hint="eastAsia"/>
                <w:lang w:val="zh-CN"/>
              </w:rPr>
              <w:t>服务内容</w:t>
            </w:r>
          </w:p>
        </w:tc>
      </w:tr>
      <w:tr w:rsidR="009D6247" w14:paraId="712BE58E" w14:textId="77777777">
        <w:tc>
          <w:tcPr>
            <w:tcW w:w="755" w:type="pct"/>
          </w:tcPr>
          <w:p w14:paraId="25B47742" w14:textId="77777777" w:rsidR="009D6247" w:rsidRDefault="00000000">
            <w:pPr>
              <w:pStyle w:val="B0"/>
            </w:pPr>
            <w:r>
              <w:rPr>
                <w:rFonts w:hint="eastAsia"/>
              </w:rPr>
              <w:t>区领导</w:t>
            </w:r>
          </w:p>
        </w:tc>
        <w:tc>
          <w:tcPr>
            <w:tcW w:w="4244" w:type="pct"/>
          </w:tcPr>
          <w:p w14:paraId="174FF30D" w14:textId="77777777" w:rsidR="009D6247" w:rsidRDefault="00000000">
            <w:pPr>
              <w:pStyle w:val="B0"/>
            </w:pPr>
            <w:bookmarkStart w:id="54" w:name="OLE_LINK83"/>
            <w:r>
              <w:rPr>
                <w:rFonts w:hint="eastAsia"/>
              </w:rPr>
              <w:t>通过大数据平台形成的分析报告等结果数据，在城市规划、政策制定、公共服务等方面的决策提供数据支撑，提高决策的科学性和准确性。</w:t>
            </w:r>
            <w:bookmarkEnd w:id="54"/>
          </w:p>
        </w:tc>
      </w:tr>
      <w:tr w:rsidR="009D6247" w14:paraId="71F9C0E9" w14:textId="77777777">
        <w:tc>
          <w:tcPr>
            <w:tcW w:w="755" w:type="pct"/>
          </w:tcPr>
          <w:p w14:paraId="3C125C64" w14:textId="77777777" w:rsidR="009D6247" w:rsidRDefault="00000000">
            <w:pPr>
              <w:pStyle w:val="B0"/>
            </w:pPr>
            <w:r>
              <w:rPr>
                <w:rFonts w:hint="eastAsia"/>
              </w:rPr>
              <w:t>区委办局、属地政府</w:t>
            </w:r>
          </w:p>
        </w:tc>
        <w:tc>
          <w:tcPr>
            <w:tcW w:w="4244" w:type="pct"/>
          </w:tcPr>
          <w:p w14:paraId="276F4012" w14:textId="77777777" w:rsidR="009D6247" w:rsidRDefault="00000000">
            <w:pPr>
              <w:pStyle w:val="B0"/>
            </w:pPr>
            <w:r>
              <w:rPr>
                <w:rFonts w:hint="eastAsia"/>
              </w:rPr>
              <w:t>通过大数据平台获取所需相关部门的业务数据，管理本单位的业务数据，完成数据治理，基于平台的分析功能实现对业务管理职能数据的分析统计。</w:t>
            </w:r>
          </w:p>
        </w:tc>
      </w:tr>
      <w:tr w:rsidR="009D6247" w14:paraId="3F13F258" w14:textId="77777777">
        <w:tc>
          <w:tcPr>
            <w:tcW w:w="755" w:type="pct"/>
          </w:tcPr>
          <w:p w14:paraId="156AAAB3" w14:textId="77777777" w:rsidR="009D6247" w:rsidRDefault="00000000">
            <w:pPr>
              <w:pStyle w:val="B0"/>
            </w:pPr>
            <w:r>
              <w:rPr>
                <w:rFonts w:hint="eastAsia"/>
              </w:rPr>
              <w:t>区内企业</w:t>
            </w:r>
          </w:p>
        </w:tc>
        <w:tc>
          <w:tcPr>
            <w:tcW w:w="4244" w:type="pct"/>
          </w:tcPr>
          <w:p w14:paraId="382358D7" w14:textId="77777777" w:rsidR="009D6247" w:rsidRDefault="00000000">
            <w:pPr>
              <w:pStyle w:val="B0"/>
            </w:pPr>
            <w:r>
              <w:rPr>
                <w:rFonts w:hint="eastAsia"/>
              </w:rPr>
              <w:t>提供行业动态、市场趋势等方面的数据分析，帮助企业了解市场环境，制定</w:t>
            </w:r>
            <w:r>
              <w:rPr>
                <w:rFonts w:hint="eastAsia"/>
              </w:rPr>
              <w:lastRenderedPageBreak/>
              <w:t>合理的经营策略。企业可以获取区域内相关的政务数据、行业数据等。</w:t>
            </w:r>
          </w:p>
        </w:tc>
      </w:tr>
      <w:tr w:rsidR="009D6247" w14:paraId="34E5CD9B" w14:textId="77777777">
        <w:tc>
          <w:tcPr>
            <w:tcW w:w="755" w:type="pct"/>
          </w:tcPr>
          <w:p w14:paraId="7B44E352" w14:textId="77777777" w:rsidR="009D6247" w:rsidRDefault="00000000">
            <w:pPr>
              <w:pStyle w:val="B0"/>
            </w:pPr>
            <w:r>
              <w:rPr>
                <w:rFonts w:hint="eastAsia"/>
              </w:rPr>
              <w:lastRenderedPageBreak/>
              <w:t>科研机构</w:t>
            </w:r>
          </w:p>
        </w:tc>
        <w:tc>
          <w:tcPr>
            <w:tcW w:w="4244" w:type="pct"/>
          </w:tcPr>
          <w:p w14:paraId="1CD1BA53" w14:textId="77777777" w:rsidR="009D6247" w:rsidRDefault="00000000">
            <w:pPr>
              <w:pStyle w:val="B0"/>
            </w:pPr>
            <w:r>
              <w:rPr>
                <w:rFonts w:hint="eastAsia"/>
              </w:rPr>
              <w:t>为科研机构提供丰富的数据资源，涵盖自然科学、社会科学等多个领域，支持科研人员开展各类研究项目，促进科研创新。</w:t>
            </w:r>
          </w:p>
        </w:tc>
      </w:tr>
    </w:tbl>
    <w:p w14:paraId="6F0D89C6" w14:textId="77777777" w:rsidR="009D6247" w:rsidRDefault="00000000">
      <w:pPr>
        <w:pStyle w:val="3"/>
      </w:pPr>
      <w:bookmarkStart w:id="55" w:name="OLE_LINK89"/>
      <w:bookmarkStart w:id="56" w:name="OLE_LINK88"/>
      <w:bookmarkStart w:id="57" w:name="OLE_LINK87"/>
      <w:bookmarkStart w:id="58" w:name="_Toc213053555"/>
      <w:r>
        <w:rPr>
          <w:rFonts w:hint="eastAsia"/>
        </w:rPr>
        <w:t>进阶支撑能力</w:t>
      </w:r>
      <w:bookmarkEnd w:id="55"/>
      <w:bookmarkEnd w:id="56"/>
      <w:bookmarkEnd w:id="57"/>
      <w:r>
        <w:rPr>
          <w:rFonts w:hint="eastAsia"/>
        </w:rPr>
        <w:t>需求</w:t>
      </w:r>
      <w:bookmarkEnd w:id="58"/>
    </w:p>
    <w:p w14:paraId="756B624B" w14:textId="77777777" w:rsidR="009D6247" w:rsidRDefault="00000000">
      <w:pPr>
        <w:ind w:firstLine="480"/>
      </w:pPr>
      <w:r>
        <w:rPr>
          <w:rFonts w:hint="eastAsia"/>
        </w:rPr>
        <w:t>进阶支撑能力包括人工智能大模型共性能力、一体化办公平台（区级</w:t>
      </w:r>
      <w:r>
        <w:rPr>
          <w:rFonts w:hint="eastAsia"/>
        </w:rPr>
        <w:t>OA</w:t>
      </w:r>
      <w:r>
        <w:rPr>
          <w:rFonts w:hint="eastAsia"/>
        </w:rPr>
        <w:t>）两方面，服务对象包括区领导、区政府办、区委办局、属地政府等，具体服务对象统计情况见下表。</w:t>
      </w:r>
    </w:p>
    <w:p w14:paraId="33A6D0B5" w14:textId="77777777" w:rsidR="009D6247" w:rsidRDefault="00000000">
      <w:pPr>
        <w:pStyle w:val="B"/>
      </w:pPr>
      <w:r>
        <w:rPr>
          <w:rFonts w:hint="eastAsia"/>
        </w:rPr>
        <w:t>进阶支撑能力服务对象统计</w:t>
      </w:r>
    </w:p>
    <w:tbl>
      <w:tblPr>
        <w:tblStyle w:val="afc"/>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7235"/>
      </w:tblGrid>
      <w:tr w:rsidR="009D6247" w14:paraId="6DFC807C" w14:textId="77777777">
        <w:trPr>
          <w:tblHeader/>
        </w:trPr>
        <w:tc>
          <w:tcPr>
            <w:tcW w:w="755" w:type="pct"/>
          </w:tcPr>
          <w:p w14:paraId="21A1742A" w14:textId="77777777" w:rsidR="009D6247" w:rsidRDefault="00000000">
            <w:pPr>
              <w:pStyle w:val="B1"/>
              <w:rPr>
                <w:lang w:val="zh-CN"/>
              </w:rPr>
            </w:pPr>
            <w:r>
              <w:rPr>
                <w:rFonts w:hint="eastAsia"/>
                <w:lang w:val="zh-CN"/>
              </w:rPr>
              <w:t>服务对象</w:t>
            </w:r>
          </w:p>
        </w:tc>
        <w:tc>
          <w:tcPr>
            <w:tcW w:w="4244" w:type="pct"/>
          </w:tcPr>
          <w:p w14:paraId="49F242E1" w14:textId="77777777" w:rsidR="009D6247" w:rsidRDefault="00000000">
            <w:pPr>
              <w:pStyle w:val="B1"/>
              <w:rPr>
                <w:lang w:val="zh-CN"/>
              </w:rPr>
            </w:pPr>
            <w:r>
              <w:rPr>
                <w:rFonts w:hint="eastAsia"/>
                <w:lang w:val="zh-CN"/>
              </w:rPr>
              <w:t>服务内容</w:t>
            </w:r>
          </w:p>
        </w:tc>
      </w:tr>
      <w:tr w:rsidR="009D6247" w14:paraId="5C0AF739" w14:textId="77777777">
        <w:tc>
          <w:tcPr>
            <w:tcW w:w="755" w:type="pct"/>
          </w:tcPr>
          <w:p w14:paraId="0ADA1195" w14:textId="77777777" w:rsidR="009D6247" w:rsidRDefault="00000000">
            <w:pPr>
              <w:pStyle w:val="B0"/>
            </w:pPr>
            <w:r>
              <w:rPr>
                <w:rFonts w:hint="eastAsia"/>
              </w:rPr>
              <w:t>区领导</w:t>
            </w:r>
          </w:p>
        </w:tc>
        <w:tc>
          <w:tcPr>
            <w:tcW w:w="4244" w:type="pct"/>
          </w:tcPr>
          <w:p w14:paraId="6AE13068" w14:textId="77777777" w:rsidR="009D6247" w:rsidRDefault="00000000">
            <w:pPr>
              <w:pStyle w:val="B0"/>
            </w:pPr>
            <w:r>
              <w:rPr>
                <w:rFonts w:hint="eastAsia"/>
              </w:rPr>
              <w:t>基于一体化办公平台进行公文审批、会议纪要、请假审批、文件预审、依申请公开、预警企业审批、企业服务、个人文件、</w:t>
            </w:r>
            <w:proofErr w:type="gramStart"/>
            <w:r>
              <w:rPr>
                <w:rFonts w:hint="eastAsia"/>
              </w:rPr>
              <w:t>快捷语</w:t>
            </w:r>
            <w:proofErr w:type="gramEnd"/>
            <w:r>
              <w:rPr>
                <w:rFonts w:hint="eastAsia"/>
              </w:rPr>
              <w:t>申请、区政府常务会议和区政府党组会议、会议信息、咨询信息批阅、个人请假、离京备案等。</w:t>
            </w:r>
          </w:p>
        </w:tc>
      </w:tr>
      <w:tr w:rsidR="009D6247" w14:paraId="5098555C" w14:textId="77777777">
        <w:tc>
          <w:tcPr>
            <w:tcW w:w="755" w:type="pct"/>
          </w:tcPr>
          <w:p w14:paraId="2BBB1FD9" w14:textId="77777777" w:rsidR="009D6247" w:rsidRDefault="00000000">
            <w:pPr>
              <w:pStyle w:val="B0"/>
            </w:pPr>
            <w:r>
              <w:rPr>
                <w:rFonts w:hint="eastAsia"/>
              </w:rPr>
              <w:t>区政府办</w:t>
            </w:r>
          </w:p>
        </w:tc>
        <w:tc>
          <w:tcPr>
            <w:tcW w:w="4244" w:type="pct"/>
          </w:tcPr>
          <w:p w14:paraId="44C18F04" w14:textId="77777777" w:rsidR="009D6247" w:rsidRDefault="00000000">
            <w:pPr>
              <w:pStyle w:val="B0"/>
            </w:pPr>
            <w:r>
              <w:rPr>
                <w:rFonts w:hint="eastAsia"/>
              </w:rPr>
              <w:t>使用区级协同办公平台进行公文管理（收发文、批办）、会议管理（组会、通知）、督查绩效、信息上报、文件共享、日程安排、资讯信息上报、无纸化会议管理等。</w:t>
            </w:r>
          </w:p>
        </w:tc>
      </w:tr>
      <w:tr w:rsidR="009D6247" w14:paraId="63840550" w14:textId="77777777">
        <w:tc>
          <w:tcPr>
            <w:tcW w:w="755" w:type="pct"/>
          </w:tcPr>
          <w:p w14:paraId="7F0F7A24" w14:textId="77777777" w:rsidR="009D6247" w:rsidRDefault="00000000">
            <w:pPr>
              <w:pStyle w:val="B0"/>
            </w:pPr>
            <w:r>
              <w:rPr>
                <w:rFonts w:hint="eastAsia"/>
              </w:rPr>
              <w:t>区委办局、属地政府</w:t>
            </w:r>
          </w:p>
        </w:tc>
        <w:tc>
          <w:tcPr>
            <w:tcW w:w="4244" w:type="pct"/>
          </w:tcPr>
          <w:p w14:paraId="0FCDC179" w14:textId="77777777" w:rsidR="009D6247" w:rsidRDefault="00000000">
            <w:pPr>
              <w:pStyle w:val="B0"/>
            </w:pPr>
            <w:r>
              <w:rPr>
                <w:rFonts w:hint="eastAsia"/>
              </w:rPr>
              <w:t>基于一体化办公平台进行内部办文（收发文、文件预审）、办会（会议管理）、办事（事务流程、印章管理、办公用品管理、人力资源管理、应急调度、合同管理、企业走访等）</w:t>
            </w:r>
          </w:p>
        </w:tc>
      </w:tr>
    </w:tbl>
    <w:p w14:paraId="5ACCBD68" w14:textId="77777777" w:rsidR="009D6247" w:rsidRDefault="00000000">
      <w:pPr>
        <w:pStyle w:val="2"/>
      </w:pPr>
      <w:bookmarkStart w:id="59" w:name="_Toc213053556"/>
      <w:commentRangeStart w:id="60"/>
      <w:r>
        <w:rPr>
          <w:rFonts w:hint="eastAsia"/>
        </w:rPr>
        <w:t>系统功能需求分析</w:t>
      </w:r>
      <w:bookmarkEnd w:id="59"/>
      <w:commentRangeEnd w:id="60"/>
      <w:r w:rsidR="008B1250">
        <w:rPr>
          <w:rStyle w:val="aff1"/>
          <w:rFonts w:ascii="Times New Roman" w:eastAsia="宋体" w:hAnsi="Times New Roman"/>
          <w:b w:val="0"/>
          <w:bCs w:val="0"/>
        </w:rPr>
        <w:commentReference w:id="60"/>
      </w:r>
    </w:p>
    <w:p w14:paraId="7B8B1578" w14:textId="77777777" w:rsidR="009D6247" w:rsidRDefault="00000000">
      <w:pPr>
        <w:ind w:firstLine="480"/>
      </w:pPr>
      <w:r>
        <w:t>本节系统阐述顺义</w:t>
      </w:r>
      <w:proofErr w:type="gramStart"/>
      <w:r>
        <w:t>区数据</w:t>
      </w:r>
      <w:proofErr w:type="gramEnd"/>
      <w:r>
        <w:t>和智慧城市底座项目在功能层面的核心需求，全面覆盖</w:t>
      </w:r>
      <w:proofErr w:type="gramStart"/>
      <w:r>
        <w:t>智算基础</w:t>
      </w:r>
      <w:proofErr w:type="gramEnd"/>
      <w:r>
        <w:t>设施、数据融合中台、进阶支撑能力三大关键组成部分。围绕</w:t>
      </w:r>
      <w:r>
        <w:t>“</w:t>
      </w:r>
      <w:r>
        <w:t>夯实底座、融合数据、赋能应用</w:t>
      </w:r>
      <w:r>
        <w:t>”</w:t>
      </w:r>
      <w:r>
        <w:t>的建设主线，</w:t>
      </w:r>
      <w:proofErr w:type="gramStart"/>
      <w:r>
        <w:t>从算力与</w:t>
      </w:r>
      <w:proofErr w:type="gramEnd"/>
      <w:r>
        <w:t>存储资源的高效调度，到多源异构数据的汇聚治理与共享服务；从地理信息、低代码开发等共性能力支撑，到人工智能大模型与一体化办公平台的深度应用，逐层细化各子系统的功能目标与技术要求。通过明确弹性调度、安全隔离、</w:t>
      </w:r>
      <w:proofErr w:type="gramStart"/>
      <w:r>
        <w:t>数据湖仓</w:t>
      </w:r>
      <w:proofErr w:type="gramEnd"/>
      <w:r>
        <w:t>一体、</w:t>
      </w:r>
      <w:proofErr w:type="gramStart"/>
      <w:r>
        <w:t>人企关系</w:t>
      </w:r>
      <w:proofErr w:type="gramEnd"/>
      <w:r>
        <w:t>图谱、智能流程引擎、</w:t>
      </w:r>
      <w:proofErr w:type="gramStart"/>
      <w:r>
        <w:t>训推一体</w:t>
      </w:r>
      <w:proofErr w:type="gramEnd"/>
      <w:r>
        <w:t>大模型平台等关键能力的具体需求，旨在构建一个技术先进、架构统一、安全可控、灵活扩展的智慧城市功能体系，为顺义</w:t>
      </w:r>
      <w:proofErr w:type="gramStart"/>
      <w:r>
        <w:t>区数字</w:t>
      </w:r>
      <w:proofErr w:type="gramEnd"/>
      <w:r>
        <w:t>政府建设、城市精细</w:t>
      </w:r>
      <w:proofErr w:type="gramStart"/>
      <w:r>
        <w:t>化治理</w:t>
      </w:r>
      <w:proofErr w:type="gramEnd"/>
      <w:r>
        <w:t>和产业智能化升级提供坚实支撑。</w:t>
      </w:r>
    </w:p>
    <w:p w14:paraId="21C3A2DE" w14:textId="77777777" w:rsidR="009D6247" w:rsidRDefault="00000000">
      <w:pPr>
        <w:pStyle w:val="3"/>
      </w:pPr>
      <w:bookmarkStart w:id="61" w:name="_Toc213053557"/>
      <w:proofErr w:type="gramStart"/>
      <w:r>
        <w:rPr>
          <w:rFonts w:hint="eastAsia"/>
        </w:rPr>
        <w:lastRenderedPageBreak/>
        <w:t>智算基础</w:t>
      </w:r>
      <w:proofErr w:type="gramEnd"/>
      <w:r>
        <w:rPr>
          <w:rFonts w:hint="eastAsia"/>
        </w:rPr>
        <w:t>设施系统功能需求</w:t>
      </w:r>
      <w:bookmarkEnd w:id="61"/>
    </w:p>
    <w:p w14:paraId="694BE54E" w14:textId="77777777" w:rsidR="009D6247" w:rsidRDefault="00000000">
      <w:pPr>
        <w:pStyle w:val="4"/>
      </w:pPr>
      <w:bookmarkStart w:id="62" w:name="_Toc213053558"/>
      <w:commentRangeStart w:id="63"/>
      <w:commentRangeStart w:id="64"/>
      <w:proofErr w:type="gramStart"/>
      <w:r>
        <w:t>算力和</w:t>
      </w:r>
      <w:proofErr w:type="gramEnd"/>
      <w:r>
        <w:t>高性能存储系统功能需求</w:t>
      </w:r>
      <w:bookmarkEnd w:id="62"/>
      <w:commentRangeEnd w:id="63"/>
      <w:r>
        <w:commentReference w:id="63"/>
      </w:r>
      <w:commentRangeEnd w:id="64"/>
      <w:r w:rsidR="008A32E5">
        <w:rPr>
          <w:rStyle w:val="aff1"/>
          <w:rFonts w:ascii="Times New Roman" w:eastAsia="宋体" w:hAnsi="Times New Roman"/>
          <w:b w:val="0"/>
          <w:bCs w:val="0"/>
        </w:rPr>
        <w:commentReference w:id="64"/>
      </w:r>
    </w:p>
    <w:p w14:paraId="1FA8C631" w14:textId="77777777" w:rsidR="009D6247" w:rsidRDefault="00000000">
      <w:pPr>
        <w:ind w:firstLine="480"/>
      </w:pPr>
      <w:r>
        <w:t>为支撑人工智能大模型的应用与发展，需建设智能计算基础设施，面向全区政务系统、大模型训练与推理、大数据分析、地理信息处理、自动驾驶数据处理等</w:t>
      </w:r>
      <w:proofErr w:type="gramStart"/>
      <w:r>
        <w:t>高算力需求</w:t>
      </w:r>
      <w:proofErr w:type="gramEnd"/>
      <w:r>
        <w:t>场景，提供稳定、安全、弹性可扩展的计算与存储资源。</w:t>
      </w:r>
    </w:p>
    <w:p w14:paraId="28C80C03" w14:textId="77777777" w:rsidR="009D6247" w:rsidRDefault="00000000">
      <w:pPr>
        <w:ind w:firstLine="480"/>
      </w:pPr>
      <w:r>
        <w:rPr>
          <w:rFonts w:hint="eastAsia"/>
        </w:rPr>
        <w:t>1</w:t>
      </w:r>
      <w:r>
        <w:rPr>
          <w:rFonts w:hint="eastAsia"/>
        </w:rPr>
        <w:t>、</w:t>
      </w:r>
      <w:proofErr w:type="gramStart"/>
      <w:r>
        <w:rPr>
          <w:rFonts w:hint="eastAsia"/>
        </w:rPr>
        <w:t>弹性算力调度</w:t>
      </w:r>
      <w:proofErr w:type="gramEnd"/>
      <w:r>
        <w:rPr>
          <w:rFonts w:hint="eastAsia"/>
        </w:rPr>
        <w:t>能力</w:t>
      </w:r>
    </w:p>
    <w:p w14:paraId="1D818A23" w14:textId="77777777" w:rsidR="009D6247" w:rsidRDefault="00000000">
      <w:pPr>
        <w:ind w:firstLine="480"/>
      </w:pPr>
      <w:r>
        <w:t>构建基于云原生架构的</w:t>
      </w:r>
      <w:proofErr w:type="gramStart"/>
      <w:r>
        <w:t>弹性算力调度</w:t>
      </w:r>
      <w:proofErr w:type="gramEnd"/>
      <w:r>
        <w:t>体系，深度融合容器化与虚拟化技术，实现对</w:t>
      </w:r>
      <w:r>
        <w:t>CPU</w:t>
      </w:r>
      <w:r>
        <w:t>、</w:t>
      </w:r>
      <w:r>
        <w:t>GPU</w:t>
      </w:r>
      <w:r>
        <w:t>、</w:t>
      </w:r>
      <w:r>
        <w:t>NPU</w:t>
      </w:r>
      <w:r>
        <w:t>等异构计算资源的统一纳管、智能调度与动态扩缩容。系统</w:t>
      </w:r>
      <w:proofErr w:type="gramStart"/>
      <w:r>
        <w:t>需支持</w:t>
      </w:r>
      <w:proofErr w:type="gramEnd"/>
      <w:r>
        <w:t>按业务负载自动伸缩资源，例如在</w:t>
      </w:r>
      <w:r>
        <w:t>AI</w:t>
      </w:r>
      <w:r>
        <w:t>推理高峰期自动扩容</w:t>
      </w:r>
      <w:r>
        <w:t>GPU</w:t>
      </w:r>
      <w:r>
        <w:t>实例，在夜间批处理任务中调度闲置</w:t>
      </w:r>
      <w:r>
        <w:t>CPU</w:t>
      </w:r>
      <w:r>
        <w:t>资源，从而提升资源利用率并降低运营成本。同时，应提供细粒度的资源配额管理、优先级调度策略和任务队列机制，确保关键业务获得</w:t>
      </w:r>
      <w:proofErr w:type="gramStart"/>
      <w:r>
        <w:t>优先算力保障</w:t>
      </w:r>
      <w:proofErr w:type="gramEnd"/>
      <w:r>
        <w:t>。</w:t>
      </w:r>
    </w:p>
    <w:p w14:paraId="0D9D194A" w14:textId="77777777" w:rsidR="009D6247" w:rsidRDefault="00000000">
      <w:pPr>
        <w:ind w:firstLine="480"/>
      </w:pPr>
      <w:r>
        <w:rPr>
          <w:rFonts w:hint="eastAsia"/>
        </w:rPr>
        <w:t>2</w:t>
      </w:r>
      <w:r>
        <w:rPr>
          <w:rFonts w:hint="eastAsia"/>
        </w:rPr>
        <w:t>、高性能并行计算支持</w:t>
      </w:r>
    </w:p>
    <w:p w14:paraId="5EDFE4AD" w14:textId="77777777" w:rsidR="009D6247" w:rsidRDefault="00000000">
      <w:pPr>
        <w:ind w:firstLine="480"/>
      </w:pPr>
      <w:r>
        <w:t>为支撑人工智能、空间地理信息处理、城市仿真、科学计算等</w:t>
      </w:r>
      <w:proofErr w:type="gramStart"/>
      <w:r>
        <w:t>高算力</w:t>
      </w:r>
      <w:proofErr w:type="gramEnd"/>
      <w:r>
        <w:t>密集型应用，平台</w:t>
      </w:r>
      <w:proofErr w:type="gramStart"/>
      <w:r>
        <w:t>需部署</w:t>
      </w:r>
      <w:proofErr w:type="gramEnd"/>
      <w:r>
        <w:t>高性能计算集群或</w:t>
      </w:r>
      <w:r>
        <w:t>AI</w:t>
      </w:r>
      <w:r>
        <w:t>加速集群，整体浮点运算能力不低于</w:t>
      </w:r>
      <w:r>
        <w:rPr>
          <w:rFonts w:hint="eastAsia"/>
        </w:rPr>
        <w:t>10P</w:t>
      </w:r>
      <w:r>
        <w:t>FLOPS</w:t>
      </w:r>
      <w:r>
        <w:t>。计算节点应配备高速互联网络，支持低延迟、高带宽的节点间通信，有效提升分布式训练与并行计算效率。平台需原生兼容主流深度学习框架及科学计算库，并提供优化的运行时环境、分布式训练</w:t>
      </w:r>
      <w:proofErr w:type="gramStart"/>
      <w:r>
        <w:t>调度器</w:t>
      </w:r>
      <w:proofErr w:type="gramEnd"/>
      <w:r>
        <w:t>和模型加速工具链，显著缩短模型训练周期与推理响应时间</w:t>
      </w:r>
      <w:r>
        <w:rPr>
          <w:rFonts w:hint="eastAsia"/>
        </w:rPr>
        <w:t>。</w:t>
      </w:r>
    </w:p>
    <w:p w14:paraId="4E54B4E9" w14:textId="77777777" w:rsidR="009D6247" w:rsidRDefault="00000000">
      <w:pPr>
        <w:ind w:firstLine="480"/>
      </w:pPr>
      <w:r>
        <w:rPr>
          <w:rFonts w:hint="eastAsia"/>
        </w:rPr>
        <w:t>3</w:t>
      </w:r>
      <w:r>
        <w:rPr>
          <w:rFonts w:hint="eastAsia"/>
        </w:rPr>
        <w:t>、高可靠高性能存储架构</w:t>
      </w:r>
    </w:p>
    <w:p w14:paraId="22AD3659" w14:textId="77777777" w:rsidR="009D6247" w:rsidRDefault="00000000">
      <w:pPr>
        <w:ind w:firstLine="480"/>
      </w:pPr>
      <w:r>
        <w:t>平台需构建面向海量数据场景的分布式存储系统，支持</w:t>
      </w:r>
      <w:r>
        <w:t>PB</w:t>
      </w:r>
      <w:r>
        <w:t>级乃至</w:t>
      </w:r>
      <w:r>
        <w:t>EB</w:t>
      </w:r>
      <w:r>
        <w:t>级数</w:t>
      </w:r>
      <w:proofErr w:type="gramStart"/>
      <w:r>
        <w:t>据规模</w:t>
      </w:r>
      <w:proofErr w:type="gramEnd"/>
      <w:r>
        <w:t>的高效存储与管理。存储架构应具备多副本冗余或纠</w:t>
      </w:r>
      <w:proofErr w:type="gramStart"/>
      <w:r>
        <w:t>删</w:t>
      </w:r>
      <w:proofErr w:type="gramEnd"/>
      <w:r>
        <w:t>码机制，结合自动故障检测与数据重建能力，确保</w:t>
      </w:r>
      <w:r>
        <w:t>99.999</w:t>
      </w:r>
      <w:r>
        <w:rPr>
          <w:rFonts w:hint="eastAsia"/>
        </w:rPr>
        <w:t>9</w:t>
      </w:r>
      <w:r>
        <w:t>%</w:t>
      </w:r>
      <w:r>
        <w:t>以上的数据可用性。系统应实现热、温、</w:t>
      </w:r>
      <w:proofErr w:type="gramStart"/>
      <w:r>
        <w:t>冷数据</w:t>
      </w:r>
      <w:proofErr w:type="gramEnd"/>
      <w:r>
        <w:t>的智能分层：</w:t>
      </w:r>
      <w:proofErr w:type="gramStart"/>
      <w:r>
        <w:t>热数据</w:t>
      </w:r>
      <w:proofErr w:type="gramEnd"/>
      <w:r>
        <w:t>存于高性能</w:t>
      </w:r>
      <w:r>
        <w:t>SSD</w:t>
      </w:r>
      <w:r>
        <w:t>或内存缓存层，保障毫秒级访问；</w:t>
      </w:r>
      <w:proofErr w:type="gramStart"/>
      <w:r>
        <w:t>温数据</w:t>
      </w:r>
      <w:proofErr w:type="gramEnd"/>
      <w:r>
        <w:t>存于通用分布式文件系统；</w:t>
      </w:r>
      <w:proofErr w:type="gramStart"/>
      <w:r>
        <w:t>冷数据</w:t>
      </w:r>
      <w:proofErr w:type="gramEnd"/>
      <w:r>
        <w:t>自动归档至低成本对象存储或磁带库。同时，平台需统一支持对象存储（</w:t>
      </w:r>
      <w:r>
        <w:t>S3</w:t>
      </w:r>
      <w:r>
        <w:t>兼容）、文件存储和块存储等多种存储接口，并</w:t>
      </w:r>
      <w:proofErr w:type="gramStart"/>
      <w:r>
        <w:t>通过存算协同</w:t>
      </w:r>
      <w:proofErr w:type="gramEnd"/>
      <w:r>
        <w:t>设计（如本地缓存、数据亲和性调度）大幅降低</w:t>
      </w:r>
      <w:r>
        <w:t>I/O</w:t>
      </w:r>
      <w:r>
        <w:t>延迟，提升数据处理效率。</w:t>
      </w:r>
    </w:p>
    <w:p w14:paraId="6A0AB6CB" w14:textId="77777777" w:rsidR="009D6247" w:rsidRDefault="00000000">
      <w:pPr>
        <w:ind w:firstLine="480"/>
      </w:pPr>
      <w:r>
        <w:rPr>
          <w:rFonts w:hint="eastAsia"/>
        </w:rPr>
        <w:lastRenderedPageBreak/>
        <w:t>4</w:t>
      </w:r>
      <w:r>
        <w:rPr>
          <w:rFonts w:hint="eastAsia"/>
        </w:rPr>
        <w:t>、资源监控与运维管理</w:t>
      </w:r>
    </w:p>
    <w:p w14:paraId="38136802" w14:textId="77777777" w:rsidR="009D6247" w:rsidRDefault="00000000">
      <w:pPr>
        <w:ind w:firstLine="480"/>
      </w:pPr>
      <w:r>
        <w:t>建设一体化智能运维监控平台，对计算、存储、网络等基础设施资源进行全</w:t>
      </w:r>
      <w:proofErr w:type="gramStart"/>
      <w:r>
        <w:t>栈</w:t>
      </w:r>
      <w:proofErr w:type="gramEnd"/>
      <w:r>
        <w:t>式实时监控。平台应采集并可视化展示关键指标，包括</w:t>
      </w:r>
      <w:r>
        <w:t>CPU/GPU</w:t>
      </w:r>
      <w:r>
        <w:t>利用率、内存</w:t>
      </w:r>
      <w:r>
        <w:t>/</w:t>
      </w:r>
      <w:r>
        <w:t>显存占用、存储</w:t>
      </w:r>
      <w:r>
        <w:t>IOPS</w:t>
      </w:r>
      <w:r>
        <w:t>与吞吐量、网络带宽与丢包率、设备温度与电源状态等。支持基于规则或</w:t>
      </w:r>
      <w:r>
        <w:t>AI</w:t>
      </w:r>
      <w:r>
        <w:t>算法的异常检测、故障预警与根因分析，提供日志集中管理、操作审计追踪、性能瓶颈诊断及容量趋势预测功能。运</w:t>
      </w:r>
      <w:proofErr w:type="gramStart"/>
      <w:r>
        <w:t>维系统</w:t>
      </w:r>
      <w:proofErr w:type="gramEnd"/>
      <w:r>
        <w:t>应支持自动化运维脚本执行、故障自愈（如节点自动隔离、服务迁移）和资源优化建议，实现</w:t>
      </w:r>
      <w:r>
        <w:t>“</w:t>
      </w:r>
      <w:r>
        <w:t>监、管、控、优</w:t>
      </w:r>
      <w:r>
        <w:t>”</w:t>
      </w:r>
      <w:r>
        <w:t>一体化，提升平台稳定性和运维效率。</w:t>
      </w:r>
    </w:p>
    <w:p w14:paraId="5B89DB88" w14:textId="77777777" w:rsidR="009D6247" w:rsidRDefault="00000000">
      <w:pPr>
        <w:ind w:firstLine="480"/>
      </w:pPr>
      <w:r>
        <w:rPr>
          <w:rFonts w:hint="eastAsia"/>
        </w:rPr>
        <w:t>5</w:t>
      </w:r>
      <w:r>
        <w:rPr>
          <w:rFonts w:hint="eastAsia"/>
        </w:rPr>
        <w:t>、安全隔离与权限控制</w:t>
      </w:r>
    </w:p>
    <w:p w14:paraId="52B7E332" w14:textId="77777777" w:rsidR="009D6247" w:rsidRDefault="00000000">
      <w:pPr>
        <w:ind w:firstLine="480"/>
      </w:pPr>
      <w:r>
        <w:t>平台须严格遵循</w:t>
      </w:r>
      <w:r>
        <w:t>“</w:t>
      </w:r>
      <w:r>
        <w:t>最小权限</w:t>
      </w:r>
      <w:r>
        <w:t>”</w:t>
      </w:r>
      <w:r>
        <w:t>和</w:t>
      </w:r>
      <w:r>
        <w:t>“</w:t>
      </w:r>
      <w:r>
        <w:t>零信任</w:t>
      </w:r>
      <w:r>
        <w:t>”</w:t>
      </w:r>
      <w:r>
        <w:t>安全原则，构建多维度、多层次的安全隔离体系。在基础设施层，通过虚拟私有云、</w:t>
      </w:r>
      <w:r>
        <w:t>VLAN</w:t>
      </w:r>
      <w:r>
        <w:t>、安全组及网络</w:t>
      </w:r>
      <w:r>
        <w:t>ACL</w:t>
      </w:r>
      <w:r>
        <w:t>实现网络逻辑隔离；在资源层，采用命名空间、资源配额和角色访问控制实现多租户间的计算与存储资源隔离；在数据与应用层，结合统一身份认证、细粒度权限策略和数据脱敏机制，确保不同部门、单位或项目组仅能访问授权范围内的资源与数据。所有访问行为应记录完整审计日志，并支持与区级统一身份认证平台、安全运营中心对接，</w:t>
      </w:r>
      <w:proofErr w:type="gramStart"/>
      <w:r>
        <w:t>满足等保</w:t>
      </w:r>
      <w:proofErr w:type="gramEnd"/>
      <w:r>
        <w:rPr>
          <w:rFonts w:hint="eastAsia"/>
        </w:rPr>
        <w:t>2</w:t>
      </w:r>
      <w:r>
        <w:t>.0</w:t>
      </w:r>
      <w:r>
        <w:t>及数据安全合</w:t>
      </w:r>
      <w:proofErr w:type="gramStart"/>
      <w:r>
        <w:t>规</w:t>
      </w:r>
      <w:proofErr w:type="gramEnd"/>
      <w:r>
        <w:t>要求。</w:t>
      </w:r>
    </w:p>
    <w:p w14:paraId="0A767EE8" w14:textId="77777777" w:rsidR="009D6247" w:rsidRDefault="00000000">
      <w:pPr>
        <w:pStyle w:val="3"/>
      </w:pPr>
      <w:bookmarkStart w:id="65" w:name="_Toc213053560"/>
      <w:commentRangeStart w:id="66"/>
      <w:commentRangeStart w:id="67"/>
      <w:r>
        <w:rPr>
          <w:rFonts w:hint="eastAsia"/>
        </w:rPr>
        <w:t>数据融合中台系统功能需求</w:t>
      </w:r>
      <w:bookmarkEnd w:id="65"/>
      <w:commentRangeEnd w:id="66"/>
      <w:r>
        <w:commentReference w:id="66"/>
      </w:r>
      <w:commentRangeEnd w:id="67"/>
      <w:r w:rsidR="00DC1046">
        <w:rPr>
          <w:rStyle w:val="aff1"/>
          <w:rFonts w:ascii="Times New Roman" w:eastAsia="宋体" w:hAnsi="Times New Roman"/>
          <w:b w:val="0"/>
          <w:bCs w:val="0"/>
        </w:rPr>
        <w:commentReference w:id="67"/>
      </w:r>
    </w:p>
    <w:p w14:paraId="7EEF367C" w14:textId="77777777" w:rsidR="009D6247" w:rsidRDefault="00000000">
      <w:pPr>
        <w:pStyle w:val="4"/>
      </w:pPr>
      <w:bookmarkStart w:id="68" w:name="_Toc213053561"/>
      <w:proofErr w:type="gramStart"/>
      <w:r>
        <w:rPr>
          <w:rFonts w:hint="eastAsia"/>
        </w:rPr>
        <w:t>数据湖仓</w:t>
      </w:r>
      <w:proofErr w:type="gramEnd"/>
      <w:r>
        <w:rPr>
          <w:rFonts w:hint="eastAsia"/>
        </w:rPr>
        <w:t>一体需求</w:t>
      </w:r>
      <w:bookmarkEnd w:id="68"/>
    </w:p>
    <w:p w14:paraId="3A0A39B2" w14:textId="77777777" w:rsidR="009D6247" w:rsidRDefault="00000000">
      <w:pPr>
        <w:ind w:firstLine="480"/>
      </w:pPr>
      <w:r>
        <w:rPr>
          <w:rFonts w:hint="eastAsia"/>
        </w:rPr>
        <w:t>顺义区政务数据来源多样，涵盖视频、传感器、业务系统等，存在多源异构、分散存储、标准</w:t>
      </w:r>
      <w:proofErr w:type="gramStart"/>
      <w:r>
        <w:rPr>
          <w:rFonts w:hint="eastAsia"/>
        </w:rPr>
        <w:t>不</w:t>
      </w:r>
      <w:proofErr w:type="gramEnd"/>
      <w:r>
        <w:rPr>
          <w:rFonts w:hint="eastAsia"/>
        </w:rPr>
        <w:t>一等问题，数据孤岛严重，缺乏统一管理与共享机制，制约跨部门协同与智能化应用发展。为此，需建设数据融合中台，实现数据的统一接入、融合治理与高效服务。中台采用“湖仓一体”架构：以</w:t>
      </w:r>
      <w:proofErr w:type="gramStart"/>
      <w:r>
        <w:rPr>
          <w:rFonts w:hint="eastAsia"/>
        </w:rPr>
        <w:t>数据湖</w:t>
      </w:r>
      <w:proofErr w:type="gramEnd"/>
      <w:r>
        <w:rPr>
          <w:rFonts w:hint="eastAsia"/>
        </w:rPr>
        <w:t>汇聚原始、非结构化及流式数据，支持灵活存储与高吞吐接入，解决多源异构数据“接得进、存得下”问题；以数据仓库实现数据分层建模、质量管控与标准化管理，保障数据一致性与可追溯性，支撑上层应用“用得好、见效快”。通过构建统一、安全、智能</w:t>
      </w:r>
      <w:proofErr w:type="gramStart"/>
      <w:r>
        <w:rPr>
          <w:rFonts w:hint="eastAsia"/>
        </w:rPr>
        <w:t>的湖仓一体</w:t>
      </w:r>
      <w:proofErr w:type="gramEnd"/>
      <w:r>
        <w:rPr>
          <w:rFonts w:hint="eastAsia"/>
        </w:rPr>
        <w:t>数据底座，全面赋能交通管理、城市治理、公共安全及高级别自动驾驶等场景的数据融合与价值释放。</w:t>
      </w:r>
    </w:p>
    <w:p w14:paraId="5FC83277" w14:textId="77777777" w:rsidR="009D6247" w:rsidRDefault="00000000">
      <w:pPr>
        <w:ind w:firstLine="480"/>
      </w:pPr>
      <w:r>
        <w:rPr>
          <w:rFonts w:hint="eastAsia"/>
        </w:rPr>
        <w:t>1</w:t>
      </w:r>
      <w:r>
        <w:rPr>
          <w:rFonts w:hint="eastAsia"/>
        </w:rPr>
        <w:t>、数据存储需求</w:t>
      </w:r>
    </w:p>
    <w:p w14:paraId="04A941B0" w14:textId="77777777" w:rsidR="009D6247" w:rsidRDefault="00000000">
      <w:pPr>
        <w:ind w:firstLine="480"/>
      </w:pPr>
      <w:r>
        <w:rPr>
          <w:rFonts w:hint="eastAsia"/>
        </w:rPr>
        <w:lastRenderedPageBreak/>
        <w:t>平台建设需基于高可靠、高安全、高扩展的</w:t>
      </w:r>
      <w:proofErr w:type="gramStart"/>
      <w:r>
        <w:rPr>
          <w:rFonts w:hint="eastAsia"/>
        </w:rPr>
        <w:t>云计算</w:t>
      </w:r>
      <w:proofErr w:type="gramEnd"/>
      <w:r>
        <w:rPr>
          <w:rFonts w:hint="eastAsia"/>
        </w:rPr>
        <w:t>基础架构。采用分布式存储、弹性计算和容器</w:t>
      </w:r>
      <w:proofErr w:type="gramStart"/>
      <w:r>
        <w:rPr>
          <w:rFonts w:hint="eastAsia"/>
        </w:rPr>
        <w:t>化部署</w:t>
      </w:r>
      <w:proofErr w:type="gramEnd"/>
      <w:r>
        <w:rPr>
          <w:rFonts w:hint="eastAsia"/>
        </w:rPr>
        <w:t>技术，保障系统的稳定性与灵活扩展能力。</w:t>
      </w:r>
    </w:p>
    <w:p w14:paraId="44F7C348" w14:textId="77777777" w:rsidR="009D6247" w:rsidRDefault="00000000">
      <w:pPr>
        <w:ind w:firstLine="480"/>
      </w:pPr>
      <w:r>
        <w:rPr>
          <w:rFonts w:hint="eastAsia"/>
        </w:rPr>
        <w:t>同时，应配备完善的备份恢复机制、容</w:t>
      </w:r>
      <w:proofErr w:type="gramStart"/>
      <w:r>
        <w:rPr>
          <w:rFonts w:hint="eastAsia"/>
        </w:rPr>
        <w:t>灾系统</w:t>
      </w:r>
      <w:proofErr w:type="gramEnd"/>
      <w:r>
        <w:rPr>
          <w:rFonts w:hint="eastAsia"/>
        </w:rPr>
        <w:t>和统一的运维监控平台，确保系统在高并发和大数据量下的稳定运行。</w:t>
      </w:r>
    </w:p>
    <w:p w14:paraId="37069FC8" w14:textId="77777777" w:rsidR="009D6247" w:rsidRDefault="00000000">
      <w:pPr>
        <w:ind w:firstLine="480"/>
      </w:pPr>
      <w:r>
        <w:rPr>
          <w:rFonts w:hint="eastAsia"/>
        </w:rPr>
        <w:t>2</w:t>
      </w:r>
      <w:r>
        <w:rPr>
          <w:rFonts w:hint="eastAsia"/>
        </w:rPr>
        <w:t>、数据接口需求</w:t>
      </w:r>
    </w:p>
    <w:p w14:paraId="5F45B701" w14:textId="77777777" w:rsidR="009D6247" w:rsidRDefault="00000000">
      <w:pPr>
        <w:ind w:firstLine="480"/>
      </w:pPr>
      <w:r>
        <w:rPr>
          <w:rFonts w:hint="eastAsia"/>
        </w:rPr>
        <w:t>区级大数据平台需与区内政务信息系统、行业系统、业务应用系统实现数据</w:t>
      </w:r>
      <w:proofErr w:type="gramStart"/>
      <w:r>
        <w:rPr>
          <w:rFonts w:hint="eastAsia"/>
        </w:rPr>
        <w:t>交互与</w:t>
      </w:r>
      <w:proofErr w:type="gramEnd"/>
      <w:r>
        <w:rPr>
          <w:rFonts w:hint="eastAsia"/>
        </w:rPr>
        <w:t>业务协同。应明确接口标准、调用方式与安全策略，实现跨系统间的统一认证与权限管理。</w:t>
      </w:r>
    </w:p>
    <w:p w14:paraId="14C78CC3" w14:textId="77777777" w:rsidR="009D6247" w:rsidRDefault="00000000">
      <w:pPr>
        <w:ind w:firstLine="480"/>
      </w:pPr>
      <w:r>
        <w:rPr>
          <w:rFonts w:hint="eastAsia"/>
        </w:rPr>
        <w:t>若涉及政务</w:t>
      </w:r>
      <w:proofErr w:type="gramStart"/>
      <w:r>
        <w:rPr>
          <w:rFonts w:hint="eastAsia"/>
        </w:rPr>
        <w:t>云计算</w:t>
      </w:r>
      <w:proofErr w:type="gramEnd"/>
      <w:r>
        <w:rPr>
          <w:rFonts w:hint="eastAsia"/>
        </w:rPr>
        <w:t>平台、共享交换平台、移动政务平台、物联网平台等全市统筹建设的共性平台，应明确使用的共性服务内容与方式，如数据共享接口、身份认证服务、消息推送服务等。</w:t>
      </w:r>
    </w:p>
    <w:p w14:paraId="462590F6" w14:textId="77777777" w:rsidR="009D6247" w:rsidRDefault="00000000">
      <w:pPr>
        <w:numPr>
          <w:ilvl w:val="0"/>
          <w:numId w:val="5"/>
        </w:numPr>
        <w:ind w:firstLine="480"/>
      </w:pPr>
      <w:r>
        <w:rPr>
          <w:rFonts w:hint="eastAsia"/>
        </w:rPr>
        <w:t>数据计算</w:t>
      </w:r>
    </w:p>
    <w:p w14:paraId="420886DC" w14:textId="77777777" w:rsidR="009D6247" w:rsidRDefault="00000000">
      <w:pPr>
        <w:ind w:firstLine="480"/>
        <w:rPr>
          <w:rFonts w:cs="宋体"/>
          <w:kern w:val="0"/>
          <w:szCs w:val="24"/>
          <w:lang w:bidi="ar"/>
        </w:rPr>
      </w:pPr>
      <w:r>
        <w:rPr>
          <w:rFonts w:cs="宋体" w:hint="eastAsia"/>
          <w:kern w:val="0"/>
          <w:szCs w:val="24"/>
          <w:lang w:bidi="ar"/>
        </w:rPr>
        <w:t>具备主流大数据</w:t>
      </w:r>
      <w:r>
        <w:rPr>
          <w:rFonts w:cs="宋体"/>
          <w:kern w:val="0"/>
          <w:szCs w:val="24"/>
          <w:lang w:bidi="ar"/>
        </w:rPr>
        <w:t>计算框架，</w:t>
      </w:r>
      <w:r>
        <w:rPr>
          <w:rFonts w:cs="宋体" w:hint="eastAsia"/>
          <w:kern w:val="0"/>
          <w:szCs w:val="24"/>
          <w:lang w:bidi="ar"/>
        </w:rPr>
        <w:t>能够处理</w:t>
      </w:r>
      <w:r>
        <w:rPr>
          <w:rFonts w:cs="宋体"/>
          <w:kern w:val="0"/>
          <w:szCs w:val="24"/>
          <w:lang w:bidi="ar"/>
        </w:rPr>
        <w:t>实时</w:t>
      </w:r>
      <w:r>
        <w:rPr>
          <w:rFonts w:cs="宋体" w:hint="eastAsia"/>
          <w:kern w:val="0"/>
          <w:szCs w:val="24"/>
          <w:lang w:bidi="ar"/>
        </w:rPr>
        <w:t>数据和离线数据，具备流式数据处理和</w:t>
      </w:r>
      <w:r>
        <w:rPr>
          <w:rFonts w:cs="宋体"/>
          <w:kern w:val="0"/>
          <w:szCs w:val="24"/>
          <w:lang w:bidi="ar"/>
        </w:rPr>
        <w:t>批</w:t>
      </w:r>
      <w:r>
        <w:rPr>
          <w:rFonts w:cs="宋体" w:hint="eastAsia"/>
          <w:kern w:val="0"/>
          <w:szCs w:val="24"/>
          <w:lang w:bidi="ar"/>
        </w:rPr>
        <w:t>数据</w:t>
      </w:r>
      <w:r>
        <w:rPr>
          <w:rFonts w:cs="宋体"/>
          <w:kern w:val="0"/>
          <w:szCs w:val="24"/>
          <w:lang w:bidi="ar"/>
        </w:rPr>
        <w:t>处理两种核心模式。</w:t>
      </w:r>
      <w:r>
        <w:rPr>
          <w:rFonts w:cs="宋体" w:hint="eastAsia"/>
          <w:kern w:val="0"/>
          <w:szCs w:val="24"/>
          <w:lang w:bidi="ar"/>
        </w:rPr>
        <w:t>其中，</w:t>
      </w:r>
      <w:r>
        <w:rPr>
          <w:rFonts w:cs="宋体"/>
          <w:kern w:val="0"/>
          <w:szCs w:val="24"/>
          <w:lang w:bidi="ar"/>
        </w:rPr>
        <w:t>实时计算支持毫秒级数据流处理，满足低延迟业务监控与响应需求；批处理支撑海量历史数据的复杂</w:t>
      </w:r>
      <w:r>
        <w:rPr>
          <w:rFonts w:cs="宋体"/>
          <w:kern w:val="0"/>
          <w:szCs w:val="24"/>
          <w:lang w:bidi="ar"/>
        </w:rPr>
        <w:t>ETL</w:t>
      </w:r>
      <w:r>
        <w:rPr>
          <w:rFonts w:cs="宋体"/>
          <w:kern w:val="0"/>
          <w:szCs w:val="24"/>
          <w:lang w:bidi="ar"/>
        </w:rPr>
        <w:t>与批量分析任务。</w:t>
      </w:r>
      <w:r>
        <w:rPr>
          <w:rFonts w:cs="宋体" w:hint="eastAsia"/>
          <w:kern w:val="0"/>
          <w:szCs w:val="24"/>
          <w:lang w:bidi="ar"/>
        </w:rPr>
        <w:t>两种计算</w:t>
      </w:r>
      <w:r>
        <w:rPr>
          <w:rFonts w:cs="宋体"/>
          <w:kern w:val="0"/>
          <w:szCs w:val="24"/>
          <w:lang w:bidi="ar"/>
        </w:rPr>
        <w:t>引擎</w:t>
      </w:r>
      <w:r>
        <w:rPr>
          <w:rFonts w:cs="宋体" w:hint="eastAsia"/>
          <w:kern w:val="0"/>
          <w:szCs w:val="24"/>
          <w:lang w:bidi="ar"/>
        </w:rPr>
        <w:t>应</w:t>
      </w:r>
      <w:r>
        <w:rPr>
          <w:rFonts w:cs="宋体"/>
          <w:kern w:val="0"/>
          <w:szCs w:val="24"/>
          <w:lang w:bidi="ar"/>
        </w:rPr>
        <w:t>协同工作，为上层应用提供高效、弹性的混合计算能力</w:t>
      </w:r>
      <w:r>
        <w:rPr>
          <w:rFonts w:cs="宋体" w:hint="eastAsia"/>
          <w:kern w:val="0"/>
          <w:szCs w:val="24"/>
          <w:lang w:bidi="ar"/>
        </w:rPr>
        <w:t>。</w:t>
      </w:r>
    </w:p>
    <w:p w14:paraId="52E44AAA" w14:textId="4867635A" w:rsidR="007E24BF" w:rsidRDefault="007E24BF" w:rsidP="007E24BF">
      <w:pPr>
        <w:pStyle w:val="4"/>
        <w:rPr>
          <w:lang w:bidi="ar"/>
        </w:rPr>
      </w:pPr>
      <w:r>
        <w:rPr>
          <w:rFonts w:hint="eastAsia"/>
          <w:lang w:bidi="ar"/>
        </w:rPr>
        <w:t>感知平台建设需求</w:t>
      </w:r>
    </w:p>
    <w:p w14:paraId="45E4600F" w14:textId="6C7CBFC3" w:rsidR="00394EE7" w:rsidRDefault="00394EE7" w:rsidP="00394EE7">
      <w:pPr>
        <w:ind w:firstLine="480"/>
        <w:rPr>
          <w:rFonts w:hint="eastAsia"/>
          <w:lang w:bidi="ar"/>
        </w:rPr>
      </w:pPr>
      <w:r>
        <w:rPr>
          <w:rFonts w:hint="eastAsia"/>
          <w:lang w:bidi="ar"/>
        </w:rPr>
        <w:t>感知平台应具备统一接入、统一标准、统一运维、统一共享能力</w:t>
      </w:r>
      <w:proofErr w:type="gramStart"/>
      <w:r>
        <w:rPr>
          <w:rFonts w:hint="eastAsia"/>
          <w:lang w:bidi="ar"/>
        </w:rPr>
        <w:t>的物联感知</w:t>
      </w:r>
      <w:proofErr w:type="gramEnd"/>
      <w:r>
        <w:rPr>
          <w:rFonts w:hint="eastAsia"/>
          <w:lang w:bidi="ar"/>
        </w:rPr>
        <w:t>能力</w:t>
      </w:r>
      <w:r>
        <w:rPr>
          <w:rFonts w:hint="eastAsia"/>
          <w:lang w:bidi="ar"/>
        </w:rPr>
        <w:t>。平台需建立覆盖终端接入、平台联网、数据开放全链条的统一</w:t>
      </w:r>
      <w:proofErr w:type="gramStart"/>
      <w:r>
        <w:rPr>
          <w:rFonts w:hint="eastAsia"/>
          <w:lang w:bidi="ar"/>
        </w:rPr>
        <w:t>物联标准</w:t>
      </w:r>
      <w:proofErr w:type="gramEnd"/>
      <w:r>
        <w:rPr>
          <w:rFonts w:hint="eastAsia"/>
          <w:lang w:bidi="ar"/>
        </w:rPr>
        <w:t>规范体系，重点制定并实施开放物联接入协议（</w:t>
      </w:r>
      <w:r>
        <w:rPr>
          <w:rFonts w:hint="eastAsia"/>
          <w:lang w:bidi="ar"/>
        </w:rPr>
        <w:t>OTAP</w:t>
      </w:r>
      <w:r>
        <w:rPr>
          <w:rFonts w:hint="eastAsia"/>
          <w:lang w:bidi="ar"/>
        </w:rPr>
        <w:t>），兼容</w:t>
      </w:r>
      <w:r>
        <w:rPr>
          <w:rFonts w:hint="eastAsia"/>
          <w:lang w:bidi="ar"/>
        </w:rPr>
        <w:t>MQTT</w:t>
      </w:r>
      <w:r>
        <w:rPr>
          <w:rFonts w:hint="eastAsia"/>
          <w:lang w:bidi="ar"/>
        </w:rPr>
        <w:t>、</w:t>
      </w:r>
      <w:r>
        <w:rPr>
          <w:rFonts w:hint="eastAsia"/>
          <w:lang w:bidi="ar"/>
        </w:rPr>
        <w:t>CoAP</w:t>
      </w:r>
      <w:r>
        <w:rPr>
          <w:rFonts w:hint="eastAsia"/>
          <w:lang w:bidi="ar"/>
        </w:rPr>
        <w:t>、</w:t>
      </w:r>
      <w:r>
        <w:rPr>
          <w:rFonts w:hint="eastAsia"/>
          <w:lang w:bidi="ar"/>
        </w:rPr>
        <w:t>HTTP/HTTPS</w:t>
      </w:r>
      <w:r>
        <w:rPr>
          <w:rFonts w:hint="eastAsia"/>
          <w:lang w:bidi="ar"/>
        </w:rPr>
        <w:t>、</w:t>
      </w:r>
      <w:r>
        <w:rPr>
          <w:rFonts w:hint="eastAsia"/>
          <w:lang w:bidi="ar"/>
        </w:rPr>
        <w:t>Modbus</w:t>
      </w:r>
      <w:r>
        <w:rPr>
          <w:rFonts w:hint="eastAsia"/>
          <w:lang w:bidi="ar"/>
        </w:rPr>
        <w:t>、</w:t>
      </w:r>
      <w:r>
        <w:rPr>
          <w:rFonts w:hint="eastAsia"/>
          <w:lang w:bidi="ar"/>
        </w:rPr>
        <w:t>GB/T 28181</w:t>
      </w:r>
      <w:r>
        <w:rPr>
          <w:rFonts w:hint="eastAsia"/>
          <w:lang w:bidi="ar"/>
        </w:rPr>
        <w:t>、</w:t>
      </w:r>
      <w:r>
        <w:rPr>
          <w:rFonts w:hint="eastAsia"/>
          <w:lang w:bidi="ar"/>
        </w:rPr>
        <w:t>GA/T 1400</w:t>
      </w:r>
      <w:r>
        <w:rPr>
          <w:rFonts w:hint="eastAsia"/>
          <w:lang w:bidi="ar"/>
        </w:rPr>
        <w:t>等主流及行业协议，支持直连设备、网关子设备、</w:t>
      </w:r>
      <w:proofErr w:type="gramStart"/>
      <w:r>
        <w:rPr>
          <w:rFonts w:hint="eastAsia"/>
          <w:lang w:bidi="ar"/>
        </w:rPr>
        <w:t>物联子系统</w:t>
      </w:r>
      <w:proofErr w:type="gramEnd"/>
      <w:r>
        <w:rPr>
          <w:rFonts w:hint="eastAsia"/>
          <w:lang w:bidi="ar"/>
        </w:rPr>
        <w:t>及边缘服务等多种接入模式，实现对</w:t>
      </w:r>
      <w:r>
        <w:rPr>
          <w:rFonts w:hint="eastAsia"/>
          <w:lang w:bidi="ar"/>
        </w:rPr>
        <w:t>30</w:t>
      </w:r>
      <w:r>
        <w:rPr>
          <w:rFonts w:hint="eastAsia"/>
          <w:lang w:bidi="ar"/>
        </w:rPr>
        <w:t>余类感知终端（如视频、门禁、消防、能耗、环境传感等）的标准化、规模化接入。同时，平台应提供设备全生命周期管理能力，涵盖设备建档、组织归属、标签分类、状态监控、远程配置、批量操作、故障告警、日志审计等功能，并通过设备影子、拓扑管理等机制提升</w:t>
      </w:r>
      <w:proofErr w:type="gramStart"/>
      <w:r>
        <w:rPr>
          <w:rFonts w:hint="eastAsia"/>
          <w:lang w:bidi="ar"/>
        </w:rPr>
        <w:t>弱网环境</w:t>
      </w:r>
      <w:proofErr w:type="gramEnd"/>
      <w:r>
        <w:rPr>
          <w:rFonts w:hint="eastAsia"/>
          <w:lang w:bidi="ar"/>
        </w:rPr>
        <w:t>下的设备可用性与运维效率。</w:t>
      </w:r>
    </w:p>
    <w:p w14:paraId="494E13FC" w14:textId="77777777" w:rsidR="00394EE7" w:rsidRDefault="00394EE7" w:rsidP="00394EE7">
      <w:pPr>
        <w:ind w:firstLine="480"/>
        <w:rPr>
          <w:rFonts w:hint="eastAsia"/>
          <w:lang w:bidi="ar"/>
        </w:rPr>
      </w:pPr>
      <w:r>
        <w:rPr>
          <w:rFonts w:hint="eastAsia"/>
          <w:lang w:bidi="ar"/>
        </w:rPr>
        <w:t>在数据层面，平台需构建完整的感知数据治理体系，实现从采集、清洗、关联、存储到共享的全流程闭环管理。结构化事件、视频图像、时序状态等多类型数据应按统一标准进行预处理与归档，支持实时查询、历史回溯、统计分析及链</w:t>
      </w:r>
      <w:r>
        <w:rPr>
          <w:rFonts w:hint="eastAsia"/>
          <w:lang w:bidi="ar"/>
        </w:rPr>
        <w:lastRenderedPageBreak/>
        <w:t>路追踪。平台应具备强大的数据转发与规则引擎能力，通过可视化编排实现“物</w:t>
      </w:r>
      <w:r>
        <w:rPr>
          <w:rFonts w:hint="eastAsia"/>
          <w:lang w:bidi="ar"/>
        </w:rPr>
        <w:t>-</w:t>
      </w:r>
      <w:r>
        <w:rPr>
          <w:rFonts w:hint="eastAsia"/>
          <w:lang w:bidi="ar"/>
        </w:rPr>
        <w:t>物联动”与“物</w:t>
      </w:r>
      <w:r>
        <w:rPr>
          <w:rFonts w:hint="eastAsia"/>
          <w:lang w:bidi="ar"/>
        </w:rPr>
        <w:t>-</w:t>
      </w:r>
      <w:r>
        <w:rPr>
          <w:rFonts w:hint="eastAsia"/>
          <w:lang w:bidi="ar"/>
        </w:rPr>
        <w:t>人联动”，支撑跨设备协同控制与智能预警推送。同时，面向上层应用，平台需提供安全可控的资源开放共享机制，建立涵盖设备目录、感知数据目录、接口服务目录的统一资源编目体系，通过工作流驱动的申请审批流程和精细化权限控制，实现</w:t>
      </w:r>
      <w:proofErr w:type="gramStart"/>
      <w:r>
        <w:rPr>
          <w:rFonts w:hint="eastAsia"/>
          <w:lang w:bidi="ar"/>
        </w:rPr>
        <w:t>物联资源</w:t>
      </w:r>
      <w:proofErr w:type="gramEnd"/>
      <w:r>
        <w:rPr>
          <w:rFonts w:hint="eastAsia"/>
          <w:lang w:bidi="ar"/>
        </w:rPr>
        <w:t>的科学共建与有序共享。</w:t>
      </w:r>
    </w:p>
    <w:p w14:paraId="1E7FDB6C" w14:textId="1E0A1C80" w:rsidR="00394EE7" w:rsidRDefault="00394EE7" w:rsidP="00394EE7">
      <w:pPr>
        <w:ind w:firstLine="480"/>
        <w:rPr>
          <w:lang w:bidi="ar"/>
        </w:rPr>
      </w:pPr>
      <w:r>
        <w:rPr>
          <w:rFonts w:hint="eastAsia"/>
          <w:lang w:bidi="ar"/>
        </w:rPr>
        <w:t>为支撑城市治理智能化转型，平台还需深度融合视觉大模型、语言大模型等</w:t>
      </w:r>
      <w:r>
        <w:rPr>
          <w:rFonts w:hint="eastAsia"/>
          <w:lang w:bidi="ar"/>
        </w:rPr>
        <w:t>AI</w:t>
      </w:r>
      <w:r>
        <w:rPr>
          <w:rFonts w:hint="eastAsia"/>
          <w:lang w:bidi="ar"/>
        </w:rPr>
        <w:t>能力，赋能城市险情识别、人员救助、</w:t>
      </w:r>
      <w:proofErr w:type="gramStart"/>
      <w:r>
        <w:rPr>
          <w:rFonts w:hint="eastAsia"/>
          <w:lang w:bidi="ar"/>
        </w:rPr>
        <w:t>违建治理</w:t>
      </w:r>
      <w:proofErr w:type="gramEnd"/>
      <w:r>
        <w:rPr>
          <w:rFonts w:hint="eastAsia"/>
          <w:lang w:bidi="ar"/>
        </w:rPr>
        <w:t>、秸秆焚烧监管、校园安全守护、小散工程监管等九大典型应用场景。通过算法超市、算法仓库与策略编排体系，实现智能算法的统一纳管、灵活调度与持续优化，支持基于业务场景的策略自定义与误报过滤，提升事件识别的精准度与处置闭环效率。此外，平台必须构建全方位的安全防护体系，涵盖设备认证、应用鉴权、用户分权分域、多租户隔离、数据加密传输与存储、密码与证书全生命周期管理等能力，确保感知网络端到端可信、可控、可审计。</w:t>
      </w:r>
    </w:p>
    <w:p w14:paraId="7594B41A" w14:textId="2A116D97" w:rsidR="00394EE7" w:rsidRPr="00394EE7" w:rsidRDefault="00394EE7" w:rsidP="00394EE7">
      <w:pPr>
        <w:ind w:firstLine="480"/>
        <w:rPr>
          <w:rFonts w:hint="eastAsia"/>
          <w:lang w:bidi="ar"/>
        </w:rPr>
      </w:pPr>
      <w:r>
        <w:rPr>
          <w:rFonts w:hint="eastAsia"/>
          <w:lang w:bidi="ar"/>
        </w:rPr>
        <w:t>综上所述，感知服务管理平台的建设不仅是技术整合工程，更是推动城市治理模式从“被动响应”向“主动发现、智能预警、协同处置”转变的关键基础设施。通过构建统一标准、全域接入、智能分析、安全共享的感知服务体系，将显著提升我区在公共安全、交通治理、应急管理、市容环境等领域的态势感知能力与跨部门协同效能，为打造高水平智慧城市提供坚实支撑。</w:t>
      </w:r>
    </w:p>
    <w:p w14:paraId="16061A20" w14:textId="39F221C7" w:rsidR="009D6247" w:rsidRDefault="00000000">
      <w:pPr>
        <w:pStyle w:val="4"/>
      </w:pPr>
      <w:bookmarkStart w:id="69" w:name="_Toc213053562"/>
      <w:r>
        <w:rPr>
          <w:rFonts w:hint="eastAsia"/>
        </w:rPr>
        <w:t>共性组件建设需求</w:t>
      </w:r>
      <w:bookmarkEnd w:id="69"/>
    </w:p>
    <w:p w14:paraId="1960F6D1" w14:textId="77777777" w:rsidR="00A70A00" w:rsidRDefault="00A70A00" w:rsidP="00A70A00">
      <w:pPr>
        <w:ind w:firstLine="480"/>
      </w:pPr>
      <w:bookmarkStart w:id="70" w:name="_Toc213053563"/>
      <w:r>
        <w:rPr>
          <w:rFonts w:hint="eastAsia"/>
        </w:rPr>
        <w:t>大数据平台需构建完善的信息资源体系，包括共性基础库、</w:t>
      </w:r>
      <w:proofErr w:type="gramStart"/>
      <w:r>
        <w:rPr>
          <w:rFonts w:hint="eastAsia"/>
        </w:rPr>
        <w:t>物联感知</w:t>
      </w:r>
      <w:proofErr w:type="gramEnd"/>
      <w:r>
        <w:rPr>
          <w:rFonts w:hint="eastAsia"/>
        </w:rPr>
        <w:t>库和综合数据库的建设。目前，区级信息资源共享交换平台已与市级平台及部分委办局实现数据对接；本次建设需在此基础上，进一步集成该数据交换平台，完成与其他尚未接入的委办局专网的数据联通。</w:t>
      </w:r>
    </w:p>
    <w:p w14:paraId="10469034" w14:textId="77777777" w:rsidR="00A70A00" w:rsidRDefault="00A70A00" w:rsidP="00A70A00">
      <w:pPr>
        <w:ind w:firstLine="480"/>
      </w:pPr>
      <w:r>
        <w:rPr>
          <w:rFonts w:hint="eastAsia"/>
        </w:rPr>
        <w:t>以大数据平台底座为核心，全面对接各委办局及市级平台数据，同步推进数据标准体系建设，统一不同部门、不同系统间的数据结构与编码规范，为跨部门、跨层级的数据共享与业务协同提供坚实支撑。</w:t>
      </w:r>
    </w:p>
    <w:p w14:paraId="4E78C0FB" w14:textId="77777777" w:rsidR="00A70A00" w:rsidRDefault="00A70A00" w:rsidP="00A70A00">
      <w:pPr>
        <w:ind w:firstLine="480"/>
      </w:pPr>
      <w:r>
        <w:rPr>
          <w:rFonts w:hint="eastAsia"/>
        </w:rPr>
        <w:t>建设全区统一的数据服务与应用入口门户，集成数据资源目录、分析工具、报表服务及各类业务应用，面向不同角色用户提供个性化工作台、一站式访问体验和可视化操作界面，全面提升数据使用效率与用户体验。</w:t>
      </w:r>
    </w:p>
    <w:p w14:paraId="7CCF7085" w14:textId="3E5CFF7C" w:rsidR="00A70A00" w:rsidRDefault="00A70A00" w:rsidP="00A70A00">
      <w:pPr>
        <w:ind w:firstLine="480"/>
      </w:pPr>
      <w:r>
        <w:rPr>
          <w:rFonts w:hint="eastAsia"/>
        </w:rPr>
        <w:lastRenderedPageBreak/>
        <w:t>建立基于统一身份认证的用户管理体系，支持多因子认证、单点登录及精细化权限管控，确保用户在访问各类系统和数据资源时的身份合法性与操作安全性，真正实现“一次登录、全网通行”。</w:t>
      </w:r>
    </w:p>
    <w:p w14:paraId="7E19939B" w14:textId="5E1550DA" w:rsidR="00A70A00" w:rsidRDefault="00A70A00" w:rsidP="00A70A00">
      <w:pPr>
        <w:ind w:firstLine="480"/>
      </w:pPr>
      <w:r>
        <w:rPr>
          <w:rFonts w:hint="eastAsia"/>
        </w:rPr>
        <w:t>按照北京市政务信息化统一要求，深度对接“京办”平台，实现用户体系互通、消息通知联动、待办事项集成及数据服务调用等功能，确保区级平台与市级政务办公体系无缝衔接，有力支撑“一网通办”“一网统管”等重点应用场景。</w:t>
      </w:r>
    </w:p>
    <w:p w14:paraId="49C8CD11" w14:textId="77777777" w:rsidR="009D6247" w:rsidRDefault="00000000">
      <w:pPr>
        <w:ind w:firstLine="480"/>
      </w:pPr>
      <w:r>
        <w:rPr>
          <w:rFonts w:hint="eastAsia"/>
        </w:rPr>
        <w:t>1</w:t>
      </w:r>
      <w:r>
        <w:rPr>
          <w:rFonts w:hint="eastAsia"/>
        </w:rPr>
        <w:t>、数据治理</w:t>
      </w:r>
    </w:p>
    <w:p w14:paraId="4A8589F8" w14:textId="42C425A9" w:rsidR="007A0F2B" w:rsidRPr="007A0F2B" w:rsidRDefault="007A0F2B" w:rsidP="007A0F2B">
      <w:pPr>
        <w:ind w:firstLine="480"/>
      </w:pPr>
      <w:r w:rsidRPr="007A0F2B">
        <w:t>构建以</w:t>
      </w:r>
      <w:r w:rsidRPr="007A0F2B">
        <w:t>“</w:t>
      </w:r>
      <w:proofErr w:type="spellStart"/>
      <w:r w:rsidRPr="007A0F2B">
        <w:t>OneID</w:t>
      </w:r>
      <w:proofErr w:type="spellEnd"/>
      <w:r w:rsidRPr="007A0F2B">
        <w:t>”</w:t>
      </w:r>
      <w:r w:rsidRPr="007A0F2B">
        <w:t>为核心的全域实体关联体系，并在此基础上</w:t>
      </w:r>
      <w:proofErr w:type="gramStart"/>
      <w:r w:rsidRPr="007A0F2B">
        <w:t>深化人企关系</w:t>
      </w:r>
      <w:proofErr w:type="gramEnd"/>
      <w:r w:rsidRPr="007A0F2B">
        <w:t>图谱的建设。从业务需求角度看，当前跨部门、跨领域数据孤岛现象突出，人口、法人等基础主题库虽已初步建立，但缺乏统一标识体系下的深度关联，难以支撑精准治理与主动服务。具体而言，人口主题库需以身份证号为唯一标识，融合公安、人社、卫健、教育等多源异构数据，实现自然人全生命周期信息的统一刻画；法人主题库需以统一社会信用代码为纽带，整合市场监管、税务、社保、行政审批等法人相关数据，形成法人全景画像；在此基础上，必须通过法定代表人、高管、股东、员工、实际控制人等关键角色，建立自然人与法人之间的结构化、可追溯、动态更新的关联关系网络。同时，应</w:t>
      </w:r>
      <w:proofErr w:type="gramStart"/>
      <w:r w:rsidRPr="007A0F2B">
        <w:t>将物联感知</w:t>
      </w:r>
      <w:proofErr w:type="gramEnd"/>
      <w:r w:rsidRPr="007A0F2B">
        <w:t>数据与地理信息数据纳入统一治理体系，以设备唯一编码和空间唯一标识分别</w:t>
      </w:r>
      <w:proofErr w:type="gramStart"/>
      <w:r w:rsidRPr="007A0F2B">
        <w:t>作为物联实体</w:t>
      </w:r>
      <w:proofErr w:type="gramEnd"/>
      <w:r w:rsidRPr="007A0F2B">
        <w:t>与空间实体的核心标识，打通视频监控、环境监测、智能终端、交通卡口</w:t>
      </w:r>
      <w:proofErr w:type="gramStart"/>
      <w:r w:rsidRPr="007A0F2B">
        <w:t>等物联感知</w:t>
      </w:r>
      <w:proofErr w:type="gramEnd"/>
      <w:r w:rsidRPr="007A0F2B">
        <w:t>数据与城市部件、建筑楼宇、行政区划、土地利用等地理信息数据之间的语义关联，实现</w:t>
      </w:r>
      <w:r w:rsidRPr="007A0F2B">
        <w:t>“</w:t>
      </w:r>
      <w:r w:rsidRPr="007A0F2B">
        <w:t>人</w:t>
      </w:r>
      <w:r w:rsidRPr="007A0F2B">
        <w:t>—</w:t>
      </w:r>
      <w:r w:rsidRPr="007A0F2B">
        <w:t>企</w:t>
      </w:r>
      <w:r w:rsidRPr="007A0F2B">
        <w:t>—</w:t>
      </w:r>
      <w:r w:rsidRPr="007A0F2B">
        <w:t>物</w:t>
      </w:r>
      <w:r w:rsidRPr="007A0F2B">
        <w:t>—</w:t>
      </w:r>
      <w:r w:rsidRPr="007A0F2B">
        <w:t>地</w:t>
      </w:r>
      <w:r w:rsidRPr="007A0F2B">
        <w:t>”</w:t>
      </w:r>
      <w:r w:rsidRPr="007A0F2B">
        <w:t>四维一体的全域实体融合。因此，需在现有数据资源基础上，</w:t>
      </w:r>
      <w:proofErr w:type="gramStart"/>
      <w:r w:rsidRPr="007A0F2B">
        <w:t>明确人企关系</w:t>
      </w:r>
      <w:proofErr w:type="gramEnd"/>
      <w:r w:rsidRPr="007A0F2B">
        <w:t>图谱及物联</w:t>
      </w:r>
      <w:r w:rsidRPr="007A0F2B">
        <w:t>—</w:t>
      </w:r>
      <w:r w:rsidRPr="007A0F2B">
        <w:t>地理关联网络的实体类型、属性字段、关系类型及更新机制，构建覆盖投资、任职、雇佣、授权、空间归属、设备绑定、位置轨迹等多类业务场景的关系模型，以满足政务服务、信用监管、经济运行监测、风险预警、城市运行管理、应急指挥调度等高频业务对</w:t>
      </w:r>
      <w:r w:rsidRPr="007A0F2B">
        <w:t>“</w:t>
      </w:r>
      <w:r w:rsidRPr="007A0F2B">
        <w:t>人企物地穿透式关联</w:t>
      </w:r>
      <w:r w:rsidRPr="007A0F2B">
        <w:t>”</w:t>
      </w:r>
      <w:r w:rsidRPr="007A0F2B">
        <w:t>的核心需求，提升城市治理的精准性、协同性与智能化水平。</w:t>
      </w:r>
    </w:p>
    <w:p w14:paraId="000ACD95" w14:textId="77777777" w:rsidR="007A0F2B" w:rsidRPr="007A0F2B" w:rsidRDefault="007A0F2B" w:rsidP="007A0F2B">
      <w:pPr>
        <w:ind w:firstLine="480"/>
      </w:pPr>
      <w:r w:rsidRPr="007A0F2B">
        <w:t>同步建立科学、可扩展的指标体系，涵盖基础指标（如企业数量、常住人口、感知设备覆盖率、地理要素完备率）和复合指标（如亩均税收、人口密度、单位面积能耗、重点区域事件响应时效），明确指标定义、计算逻辑、统计口径、更新周期及责任单位，并纳入统一指标库管理。平台须具备端到</w:t>
      </w:r>
      <w:proofErr w:type="gramStart"/>
      <w:r w:rsidRPr="007A0F2B">
        <w:t>端数据</w:t>
      </w:r>
      <w:proofErr w:type="gramEnd"/>
      <w:r w:rsidRPr="007A0F2B">
        <w:t>血缘追踪能</w:t>
      </w:r>
      <w:r w:rsidRPr="007A0F2B">
        <w:lastRenderedPageBreak/>
        <w:t>力，自动记录字段从原始数据源、经清洗转换、主题建模到最终报表或</w:t>
      </w:r>
      <w:r w:rsidRPr="007A0F2B">
        <w:t>API</w:t>
      </w:r>
      <w:r w:rsidRPr="007A0F2B">
        <w:t>服务的完整链路，支持</w:t>
      </w:r>
      <w:proofErr w:type="gramStart"/>
      <w:r w:rsidRPr="007A0F2B">
        <w:t>表级与字段级</w:t>
      </w:r>
      <w:proofErr w:type="gramEnd"/>
      <w:r w:rsidRPr="007A0F2B">
        <w:t>血缘可视化，便于影响分析、问题溯源与合</w:t>
      </w:r>
      <w:proofErr w:type="gramStart"/>
      <w:r w:rsidRPr="007A0F2B">
        <w:t>规</w:t>
      </w:r>
      <w:proofErr w:type="gramEnd"/>
      <w:r w:rsidRPr="007A0F2B">
        <w:t>审计，确保数据可信、可管、可用，尤其要强化对</w:t>
      </w:r>
      <w:proofErr w:type="gramStart"/>
      <w:r w:rsidRPr="007A0F2B">
        <w:t>物联感知流数据</w:t>
      </w:r>
      <w:proofErr w:type="gramEnd"/>
      <w:r w:rsidRPr="007A0F2B">
        <w:t>与地理空间矢量</w:t>
      </w:r>
      <w:r w:rsidRPr="007A0F2B">
        <w:t>/</w:t>
      </w:r>
      <w:r w:rsidRPr="007A0F2B">
        <w:t>栅格数据在接入、融合、服务各环节的血缘记录与质量监控，保障多源异构时空数据在治理体系中的完整性与一致性。</w:t>
      </w:r>
    </w:p>
    <w:p w14:paraId="2A1C6CC8" w14:textId="77777777" w:rsidR="009D6247" w:rsidRDefault="00000000">
      <w:pPr>
        <w:ind w:firstLine="480"/>
      </w:pPr>
      <w:r>
        <w:rPr>
          <w:rFonts w:hint="eastAsia"/>
        </w:rPr>
        <w:t>2</w:t>
      </w:r>
      <w:r>
        <w:rPr>
          <w:rFonts w:hint="eastAsia"/>
        </w:rPr>
        <w:t>、数据标准与编码统一</w:t>
      </w:r>
    </w:p>
    <w:p w14:paraId="3CCCCCDC" w14:textId="77777777" w:rsidR="009D6247" w:rsidRDefault="00000000">
      <w:pPr>
        <w:ind w:firstLine="480"/>
      </w:pPr>
      <w:r>
        <w:t>建立统一的数据标准与编码体系，确保全区政务数据</w:t>
      </w:r>
      <w:r>
        <w:t>“</w:t>
      </w:r>
      <w:r>
        <w:t>一数一源、一码一义</w:t>
      </w:r>
      <w:r>
        <w:t>”</w:t>
      </w:r>
      <w:r>
        <w:t>。应优先采用国家和行业标准（如统一社会信用代码、行政区划代码、国民经济行业分类等），对尚无标准的业务对象（如办公场所、事件类型）由区级统筹制定地方编码规范。所有</w:t>
      </w:r>
      <w:proofErr w:type="gramStart"/>
      <w:r>
        <w:t>数据元需明确</w:t>
      </w:r>
      <w:proofErr w:type="gramEnd"/>
      <w:r>
        <w:t>定义名称、类型、长度、值域及业务含义，并配套建立代码集、同义词库和指标口径。标准应嵌入数据采集、治理、服务全链路，通过平台自动校验与关联，支撑高质量数据共享与智能应用。</w:t>
      </w:r>
    </w:p>
    <w:p w14:paraId="235A970C" w14:textId="77777777" w:rsidR="009D6247" w:rsidRDefault="00000000">
      <w:pPr>
        <w:ind w:firstLine="480"/>
      </w:pPr>
      <w:r>
        <w:rPr>
          <w:rFonts w:hint="eastAsia"/>
        </w:rPr>
        <w:t>3</w:t>
      </w:r>
      <w:r>
        <w:rPr>
          <w:rFonts w:hint="eastAsia"/>
        </w:rPr>
        <w:t>、统一元数据管理</w:t>
      </w:r>
    </w:p>
    <w:p w14:paraId="4E906447" w14:textId="77777777" w:rsidR="009D6247" w:rsidRDefault="00000000">
      <w:pPr>
        <w:ind w:firstLine="480"/>
      </w:pPr>
      <w:r>
        <w:t>实现全区政务数据资产的可发现、可理解、可追溯。需全面采集技术元数据（如表结构、字段类型、数据源地址）、业务元数据（如数据含义、业务规则、责任部门）及操作元数据（如更新频率、访问日志），并建立标准化的元数据模型。平台应支持自动抽取、人工补录与批量导入相结合的方式，构建覆盖原始数据区、治理加工区和服务区的全链路数据血缘，清晰展现数据从源头到应用的流转路径。同时，元数据需与数据标准、目录链、权限体系联动，支撑数据资产目录动态生成、影响分析与根因定位，为数据治理、共享开放和安全管</w:t>
      </w:r>
      <w:proofErr w:type="gramStart"/>
      <w:r>
        <w:t>控提供</w:t>
      </w:r>
      <w:proofErr w:type="gramEnd"/>
      <w:r>
        <w:t>基础依据。</w:t>
      </w:r>
    </w:p>
    <w:p w14:paraId="70955892" w14:textId="77777777" w:rsidR="009D6247" w:rsidRDefault="00000000">
      <w:pPr>
        <w:numPr>
          <w:ilvl w:val="0"/>
          <w:numId w:val="6"/>
        </w:numPr>
        <w:ind w:firstLine="480"/>
      </w:pPr>
      <w:r>
        <w:rPr>
          <w:rFonts w:hint="eastAsia"/>
        </w:rPr>
        <w:t>数据分级分类</w:t>
      </w:r>
    </w:p>
    <w:p w14:paraId="3B83B871" w14:textId="77777777" w:rsidR="009D6247" w:rsidRDefault="00000000">
      <w:pPr>
        <w:ind w:firstLine="480"/>
      </w:pPr>
      <w:r>
        <w:rPr>
          <w:rFonts w:hint="eastAsia"/>
        </w:rPr>
        <w:t>针对全区政务数据资产情况，按照数据的影响对象、影响范围、影响程度等维度，对数据进行科学分类和级别划分，为后续的安全防护、权限管控、合</w:t>
      </w:r>
      <w:proofErr w:type="gramStart"/>
      <w:r>
        <w:rPr>
          <w:rFonts w:hint="eastAsia"/>
        </w:rPr>
        <w:t>规</w:t>
      </w:r>
      <w:proofErr w:type="gramEnd"/>
      <w:r>
        <w:rPr>
          <w:rFonts w:hint="eastAsia"/>
        </w:rPr>
        <w:t>管理提供依据，实现精细化数据管理。</w:t>
      </w:r>
    </w:p>
    <w:p w14:paraId="021408EB" w14:textId="77777777" w:rsidR="009D6247" w:rsidRDefault="00000000">
      <w:pPr>
        <w:numPr>
          <w:ilvl w:val="0"/>
          <w:numId w:val="6"/>
        </w:numPr>
        <w:ind w:firstLine="480"/>
      </w:pPr>
      <w:r>
        <w:rPr>
          <w:rFonts w:hint="eastAsia"/>
        </w:rPr>
        <w:t>数据可视化</w:t>
      </w:r>
    </w:p>
    <w:p w14:paraId="4ABBCA21" w14:textId="77777777" w:rsidR="009D6247" w:rsidRDefault="00000000">
      <w:pPr>
        <w:ind w:firstLine="480"/>
      </w:pPr>
      <w:r>
        <w:rPr>
          <w:rFonts w:hint="eastAsia"/>
        </w:rPr>
        <w:t>可视化系统提供对顺义区经济运行、城市管理、民生服务与公共安全等关键领域的宏观态势感知，通过一个集成了核心指标仪表盘与全区资源一张图的总</w:t>
      </w:r>
      <w:proofErr w:type="gramStart"/>
      <w:r>
        <w:rPr>
          <w:rFonts w:hint="eastAsia"/>
        </w:rPr>
        <w:t>览</w:t>
      </w:r>
      <w:proofErr w:type="gramEnd"/>
      <w:r>
        <w:rPr>
          <w:rFonts w:hint="eastAsia"/>
        </w:rPr>
        <w:t>界面，使领导能够一眼看清全区发展的健康度与趋势，快速锁定需要关注的重点</w:t>
      </w:r>
      <w:r>
        <w:rPr>
          <w:rFonts w:hint="eastAsia"/>
        </w:rPr>
        <w:lastRenderedPageBreak/>
        <w:t>与异常。在指挥层面，可视化需求能对重大政策与项目进行前瞻性的数据模拟与效果推演，提升决策的科学性与预见性。</w:t>
      </w:r>
    </w:p>
    <w:p w14:paraId="4AAADA38" w14:textId="4E3A0C98" w:rsidR="009D6247" w:rsidRDefault="00000000">
      <w:pPr>
        <w:pStyle w:val="4"/>
      </w:pPr>
      <w:r>
        <w:rPr>
          <w:rFonts w:hint="eastAsia"/>
        </w:rPr>
        <w:t>目录链</w:t>
      </w:r>
      <w:r w:rsidR="003C6704">
        <w:rPr>
          <w:rFonts w:hint="eastAsia"/>
        </w:rPr>
        <w:t>建设</w:t>
      </w:r>
      <w:r>
        <w:rPr>
          <w:rFonts w:hint="eastAsia"/>
        </w:rPr>
        <w:t>需求</w:t>
      </w:r>
      <w:bookmarkEnd w:id="70"/>
    </w:p>
    <w:p w14:paraId="5061AFC3" w14:textId="77777777" w:rsidR="00F70433" w:rsidRDefault="00000000" w:rsidP="008559CC">
      <w:pPr>
        <w:ind w:firstLine="480"/>
      </w:pPr>
      <w:r>
        <w:t>面向北京市三级目录协同体系，建立数据目录、职责目录、</w:t>
      </w:r>
      <w:proofErr w:type="gramStart"/>
      <w:r>
        <w:t>库表目录</w:t>
      </w:r>
      <w:proofErr w:type="gramEnd"/>
      <w:r>
        <w:t>联动机制，实现</w:t>
      </w:r>
      <w:r>
        <w:t>“</w:t>
      </w:r>
      <w:r>
        <w:t>数</w:t>
      </w:r>
      <w:r>
        <w:t>—</w:t>
      </w:r>
      <w:r>
        <w:t>责</w:t>
      </w:r>
      <w:r>
        <w:t>—</w:t>
      </w:r>
      <w:r>
        <w:t>源</w:t>
      </w:r>
      <w:r>
        <w:t>”</w:t>
      </w:r>
      <w:r>
        <w:t>一体化管理。通过目录链打通各级各部门数据资源，明确数据归属、使用权限与流转路径，破解数据管理权责不清、定位困难等问题。以目录驱动数据汇聚与共享，支撑跨层级、跨部门的数据精准调用与高效协同，提升政务数据资源管理规范化、可视化与服务能力，全面赋能业务应用与决策分析。</w:t>
      </w:r>
    </w:p>
    <w:p w14:paraId="1C8A44E5" w14:textId="4117FD6A" w:rsidR="008559CC" w:rsidRDefault="008559CC" w:rsidP="008559CC">
      <w:pPr>
        <w:ind w:firstLine="480"/>
      </w:pPr>
      <w:r>
        <w:rPr>
          <w:rFonts w:hint="eastAsia"/>
        </w:rPr>
        <w:t>目录链建设需以政务数据资源的高效治理与协同共享为目标，围绕顺义区三级目录管理体系，构建覆盖全面、分类清晰、流程规范、操作便捷的功能体系。平台应满足对感知数据、业务数据和地理地图数据三类核心政务信息资源的统一管理需求，实现从目录编制、注册、变更、审批到共享应用的全流程闭环。</w:t>
      </w:r>
    </w:p>
    <w:p w14:paraId="2FDDFB0D" w14:textId="77777777" w:rsidR="008559CC" w:rsidRDefault="008559CC" w:rsidP="008559CC">
      <w:pPr>
        <w:ind w:firstLine="480"/>
      </w:pPr>
      <w:r>
        <w:rPr>
          <w:rFonts w:hint="eastAsia"/>
        </w:rPr>
        <w:t>在整体功能架构上，系统</w:t>
      </w:r>
      <w:proofErr w:type="gramStart"/>
      <w:r>
        <w:rPr>
          <w:rFonts w:hint="eastAsia"/>
        </w:rPr>
        <w:t>需支持</w:t>
      </w:r>
      <w:proofErr w:type="gramEnd"/>
      <w:r>
        <w:rPr>
          <w:rFonts w:hint="eastAsia"/>
        </w:rPr>
        <w:t>对业务部门、信息系统及三级目录的统筹管理。业务部门管</w:t>
      </w:r>
      <w:proofErr w:type="gramStart"/>
      <w:r>
        <w:rPr>
          <w:rFonts w:hint="eastAsia"/>
        </w:rPr>
        <w:t>理应能</w:t>
      </w:r>
      <w:proofErr w:type="gramEnd"/>
      <w:r>
        <w:rPr>
          <w:rFonts w:hint="eastAsia"/>
        </w:rPr>
        <w:t>灵活应对信息提供方、需求方、共享属性、目录内容及权限配置等各类变更场景，并通过规范的内部审核流程确保变更合</w:t>
      </w:r>
      <w:proofErr w:type="gramStart"/>
      <w:r>
        <w:rPr>
          <w:rFonts w:hint="eastAsia"/>
        </w:rPr>
        <w:t>规</w:t>
      </w:r>
      <w:proofErr w:type="gramEnd"/>
      <w:r>
        <w:rPr>
          <w:rFonts w:hint="eastAsia"/>
        </w:rPr>
        <w:t>、责任明确。三级目录管理需提供直观易用的操作界面，支持用户按需检索目录、查看详情、追溯历史版本、发起共享申请，并通过数据关系图谱辅助理解不同目录之间的业务关联。</w:t>
      </w:r>
    </w:p>
    <w:p w14:paraId="5CE8260E" w14:textId="77777777" w:rsidR="008559CC" w:rsidRDefault="008559CC" w:rsidP="008559CC">
      <w:pPr>
        <w:ind w:firstLine="480"/>
      </w:pPr>
      <w:r>
        <w:rPr>
          <w:rFonts w:hint="eastAsia"/>
        </w:rPr>
        <w:t>针对不同类型的数据资源，平台应建立</w:t>
      </w:r>
      <w:proofErr w:type="gramStart"/>
      <w:r>
        <w:rPr>
          <w:rFonts w:hint="eastAsia"/>
        </w:rPr>
        <w:t>差异化但可</w:t>
      </w:r>
      <w:proofErr w:type="gramEnd"/>
      <w:r>
        <w:rPr>
          <w:rFonts w:hint="eastAsia"/>
        </w:rPr>
        <w:t>融合的目录管理机制。感知数据目录链聚焦城市运行中的动态感知类信息，</w:t>
      </w:r>
      <w:proofErr w:type="gramStart"/>
      <w:r>
        <w:rPr>
          <w:rFonts w:hint="eastAsia"/>
        </w:rPr>
        <w:t>如物联设备</w:t>
      </w:r>
      <w:proofErr w:type="gramEnd"/>
      <w:r>
        <w:rPr>
          <w:rFonts w:hint="eastAsia"/>
        </w:rPr>
        <w:t>、视频监控等，强调数据来源、采集频率与使用场景的清晰描述；业务数据目录链围绕政务服务、行政审批、公共管理等核心业务活动，突出事项关联、责任主体与业务规则；地理地图</w:t>
      </w:r>
      <w:proofErr w:type="gramStart"/>
      <w:r>
        <w:rPr>
          <w:rFonts w:hint="eastAsia"/>
        </w:rPr>
        <w:t>数据目录链则重点</w:t>
      </w:r>
      <w:proofErr w:type="gramEnd"/>
      <w:r>
        <w:rPr>
          <w:rFonts w:hint="eastAsia"/>
        </w:rPr>
        <w:t>管理空间基础数据和专题图层，明确空间范围、坐标基准、更新周期等关键属性。三类目录在统一框架下分类编目、独立维护，同时支持基于行政区划、时间、主题等维度的交叉查询与关联展示，便于跨领域业务协同。</w:t>
      </w:r>
    </w:p>
    <w:p w14:paraId="58DB0A63" w14:textId="77777777" w:rsidR="008559CC" w:rsidRDefault="008559CC" w:rsidP="008559CC">
      <w:pPr>
        <w:ind w:firstLine="480"/>
      </w:pPr>
      <w:r>
        <w:rPr>
          <w:rFonts w:hint="eastAsia"/>
        </w:rPr>
        <w:t>目录编制过程应简便高效，系统需提供智能化辅助工具，帮助各部门快速完成目录基本信息、信息项内容及关联政务服务事项的填写，降低编制门槛，提升目录质量。用户可通过简单操作发起智能编目任务，系统自动生成待处理目录并</w:t>
      </w:r>
      <w:r>
        <w:rPr>
          <w:rFonts w:hint="eastAsia"/>
        </w:rPr>
        <w:lastRenderedPageBreak/>
        <w:t>提示状态变化，减少重复性人工操作。</w:t>
      </w:r>
    </w:p>
    <w:p w14:paraId="03A4BA14" w14:textId="77777777" w:rsidR="008559CC" w:rsidRDefault="008559CC" w:rsidP="008559CC">
      <w:pPr>
        <w:ind w:firstLine="480"/>
      </w:pPr>
      <w:r>
        <w:rPr>
          <w:rFonts w:hint="eastAsia"/>
        </w:rPr>
        <w:t>目录注册与变更需纳入规范化流程管理。新目录在提交前应允许编制人员核对与暂存，确保内容准确；已驳回或未提交的目录可进行修改或删除。所有变更操作均需经过必要审核环节，确保数据资产的权威性和一致性。</w:t>
      </w:r>
    </w:p>
    <w:p w14:paraId="1DEF57D8" w14:textId="6C149514" w:rsidR="009D6247" w:rsidRDefault="008559CC" w:rsidP="008559CC">
      <w:pPr>
        <w:ind w:firstLine="480"/>
      </w:pPr>
      <w:r>
        <w:rPr>
          <w:rFonts w:hint="eastAsia"/>
        </w:rPr>
        <w:t>为保障目录与实际数据的一致性，系统应支持目录与数据资源的有效挂接。通过引导式表单收集数据访问所需的基本信息，并在挂接过程中验证连通性与字段匹配情况，避免“有目录无数据”或“目录与数据脱节”的问题。</w:t>
      </w:r>
    </w:p>
    <w:p w14:paraId="0209BC9C" w14:textId="77777777" w:rsidR="009D6247" w:rsidRDefault="00000000">
      <w:pPr>
        <w:pStyle w:val="4"/>
      </w:pPr>
      <w:bookmarkStart w:id="71" w:name="_Toc213053564"/>
      <w:r>
        <w:rPr>
          <w:rFonts w:hint="eastAsia"/>
        </w:rPr>
        <w:t>地理信息地图需求</w:t>
      </w:r>
      <w:bookmarkEnd w:id="71"/>
    </w:p>
    <w:p w14:paraId="4A95568E" w14:textId="77777777" w:rsidR="009D6247" w:rsidRDefault="00000000">
      <w:pPr>
        <w:ind w:firstLine="480"/>
      </w:pPr>
      <w:r>
        <w:t>为支撑智慧顺义建设，在现有</w:t>
      </w:r>
      <w:r>
        <w:t>“5</w:t>
      </w:r>
      <w:r>
        <w:t>库</w:t>
      </w:r>
      <w:r>
        <w:t>1</w:t>
      </w:r>
      <w:r>
        <w:t>平台</w:t>
      </w:r>
      <w:r>
        <w:t>”</w:t>
      </w:r>
      <w:r>
        <w:t>基础上</w:t>
      </w:r>
      <w:r>
        <w:rPr>
          <w:rFonts w:hint="eastAsia"/>
        </w:rPr>
        <w:t>，</w:t>
      </w:r>
      <w:r>
        <w:t>构建</w:t>
      </w:r>
      <w:r>
        <w:rPr>
          <w:rFonts w:hint="eastAsia"/>
        </w:rPr>
        <w:t>完善的</w:t>
      </w:r>
      <w:r>
        <w:t>GIS</w:t>
      </w:r>
      <w:r>
        <w:t>服务体系，实现政务数据高效整合、空间可视化直观呈现、公众服务</w:t>
      </w:r>
      <w:proofErr w:type="gramStart"/>
      <w:r>
        <w:t>便捷触达和</w:t>
      </w:r>
      <w:proofErr w:type="gramEnd"/>
      <w:r>
        <w:t>地名地址规范管理。通过升级政务外网平台，实现矢量、影像、地名地址三大核心数据库年度更新与功能扩展，提升数据现势性与服务支撑能力；同步建设互联网地图平台，与政务外</w:t>
      </w:r>
      <w:proofErr w:type="gramStart"/>
      <w:r>
        <w:t>网数据</w:t>
      </w:r>
      <w:proofErr w:type="gramEnd"/>
      <w:r>
        <w:t>同源、服务互通，提供标准化</w:t>
      </w:r>
      <w:r>
        <w:t>OGC</w:t>
      </w:r>
      <w:r>
        <w:t>服务与开放</w:t>
      </w:r>
      <w:r>
        <w:t>API</w:t>
      </w:r>
      <w:r>
        <w:t>，支持委办局系统调用、专题数据集成及大屏决策展示；开发轻量化移动端应用，支撑网格化管理、社区执法等外业场景，实现数据采集与业务联动。同步推进地名地址库标准化建设，统一编码规则，融合多部门数据，建立动态更新机制，打造权威地址基底。最终形成覆盖内外网、贯通多终端、集数据更新、服务共享与应用协同于一体的现代化地理信息服务体系，全面赋能城市治理、业务协同与公众服务。</w:t>
      </w:r>
    </w:p>
    <w:p w14:paraId="5E267408" w14:textId="77777777" w:rsidR="009D6247" w:rsidRDefault="00000000">
      <w:pPr>
        <w:ind w:firstLine="480"/>
      </w:pPr>
      <w:r>
        <w:rPr>
          <w:rFonts w:hint="eastAsia"/>
        </w:rPr>
        <w:t>1</w:t>
      </w:r>
      <w:r>
        <w:rPr>
          <w:rFonts w:hint="eastAsia"/>
        </w:rPr>
        <w:t>、政务外网平台升级功能</w:t>
      </w:r>
    </w:p>
    <w:p w14:paraId="043E3DB6" w14:textId="77777777" w:rsidR="009D6247" w:rsidRDefault="00000000">
      <w:pPr>
        <w:ind w:firstLine="480"/>
      </w:pPr>
      <w:r>
        <w:rPr>
          <w:rFonts w:hint="eastAsia"/>
        </w:rPr>
        <w:t>具备三大库体（矢量库、地名地址库、影像库）数据年度更新功能及功能扩展功能。矢量库更新模块需整合多源矢量数据，实现全区道路、水系、绿地等要素年度更新功能；地名地址库标准化模块需制定统一编码规则，实现与国家地名信息库对接功能；影像库更新模块需采购最新优于</w:t>
      </w:r>
      <w:r>
        <w:rPr>
          <w:rFonts w:hint="eastAsia"/>
        </w:rPr>
        <w:t xml:space="preserve"> 0.5 </w:t>
      </w:r>
      <w:r>
        <w:rPr>
          <w:rFonts w:hint="eastAsia"/>
        </w:rPr>
        <w:t>米分辨率卫星影像，实现全区范围年度更新功能。功能扩展模块需新增用户管理、数据可视化、空间分析等子模块，具备支撑深度应用的功能。</w:t>
      </w:r>
    </w:p>
    <w:p w14:paraId="62D22AAF" w14:textId="77777777" w:rsidR="009D6247" w:rsidRDefault="00000000">
      <w:pPr>
        <w:ind w:firstLine="480"/>
      </w:pPr>
      <w:r>
        <w:rPr>
          <w:rFonts w:hint="eastAsia"/>
        </w:rPr>
        <w:t>2</w:t>
      </w:r>
      <w:r>
        <w:rPr>
          <w:rFonts w:hint="eastAsia"/>
        </w:rPr>
        <w:t>、互联网平台部署功能</w:t>
      </w:r>
    </w:p>
    <w:p w14:paraId="33BC64ED" w14:textId="77777777" w:rsidR="009D6247" w:rsidRDefault="00000000">
      <w:pPr>
        <w:ind w:firstLine="480"/>
      </w:pPr>
      <w:r>
        <w:rPr>
          <w:rFonts w:hint="eastAsia"/>
        </w:rPr>
        <w:t>具备建设与政务外</w:t>
      </w:r>
      <w:proofErr w:type="gramStart"/>
      <w:r>
        <w:rPr>
          <w:rFonts w:hint="eastAsia"/>
        </w:rPr>
        <w:t>网数据</w:t>
      </w:r>
      <w:proofErr w:type="gramEnd"/>
      <w:r>
        <w:rPr>
          <w:rFonts w:hint="eastAsia"/>
        </w:rPr>
        <w:t>同源、服务互通的互联网地图平台功能，支持外网委办局业务系统调用功能。平台需提供</w:t>
      </w:r>
      <w:r>
        <w:rPr>
          <w:rFonts w:hint="eastAsia"/>
        </w:rPr>
        <w:t xml:space="preserve"> OGC </w:t>
      </w:r>
      <w:r>
        <w:rPr>
          <w:rFonts w:hint="eastAsia"/>
        </w:rPr>
        <w:t>标准</w:t>
      </w:r>
      <w:r>
        <w:rPr>
          <w:rFonts w:hint="eastAsia"/>
        </w:rPr>
        <w:t xml:space="preserve"> WMTS/WMS </w:t>
      </w:r>
      <w:r>
        <w:rPr>
          <w:rFonts w:hint="eastAsia"/>
        </w:rPr>
        <w:t>服务功能，支</w:t>
      </w:r>
      <w:r>
        <w:rPr>
          <w:rFonts w:hint="eastAsia"/>
        </w:rPr>
        <w:lastRenderedPageBreak/>
        <w:t>持矢量、影像、注记等地图服务调用功能；具备集成专题数据（如水环境、医疗资源）功能，支撑业务分析功能；支持大屏展示功能，满足领导决策需求功能；提供</w:t>
      </w:r>
      <w:r>
        <w:rPr>
          <w:rFonts w:hint="eastAsia"/>
        </w:rPr>
        <w:t xml:space="preserve"> API </w:t>
      </w:r>
      <w:r>
        <w:rPr>
          <w:rFonts w:hint="eastAsia"/>
        </w:rPr>
        <w:t>接口功能，支持第三方系统二次开发及集成功能。</w:t>
      </w:r>
    </w:p>
    <w:p w14:paraId="5D789A68" w14:textId="77777777" w:rsidR="009D6247" w:rsidRDefault="00000000">
      <w:pPr>
        <w:ind w:firstLine="480"/>
      </w:pPr>
      <w:r>
        <w:rPr>
          <w:rFonts w:hint="eastAsia"/>
        </w:rPr>
        <w:t>3</w:t>
      </w:r>
      <w:r>
        <w:rPr>
          <w:rFonts w:hint="eastAsia"/>
        </w:rPr>
        <w:t>、移动</w:t>
      </w:r>
      <w:proofErr w:type="gramStart"/>
      <w:r>
        <w:rPr>
          <w:rFonts w:hint="eastAsia"/>
        </w:rPr>
        <w:t>端部署</w:t>
      </w:r>
      <w:proofErr w:type="gramEnd"/>
      <w:r>
        <w:rPr>
          <w:rFonts w:hint="eastAsia"/>
        </w:rPr>
        <w:t>功能</w:t>
      </w:r>
    </w:p>
    <w:p w14:paraId="76C87E77" w14:textId="77777777" w:rsidR="009D6247" w:rsidRDefault="00000000">
      <w:pPr>
        <w:ind w:firstLine="480"/>
      </w:pPr>
      <w:r>
        <w:rPr>
          <w:rFonts w:hint="eastAsia"/>
        </w:rPr>
        <w:t>具备开发轻量化</w:t>
      </w:r>
      <w:r>
        <w:rPr>
          <w:rFonts w:hint="eastAsia"/>
        </w:rPr>
        <w:t xml:space="preserve"> GIS </w:t>
      </w:r>
      <w:r>
        <w:rPr>
          <w:rFonts w:hint="eastAsia"/>
        </w:rPr>
        <w:t>应用功能，支撑网格员外业采集、社区执法等移动场景功能。应用需集成地图浏览、定位导航、数据采集、协同处置等子功能；具备与互联网平台</w:t>
      </w:r>
      <w:r>
        <w:rPr>
          <w:rFonts w:hint="eastAsia"/>
        </w:rPr>
        <w:t xml:space="preserve"> API </w:t>
      </w:r>
      <w:r>
        <w:rPr>
          <w:rFonts w:hint="eastAsia"/>
        </w:rPr>
        <w:t>无缝对接功能，实现数据同步与业务联动功能；具备优化界面设计功能，适配不同终端屏幕尺寸功能。</w:t>
      </w:r>
    </w:p>
    <w:p w14:paraId="04A890A6" w14:textId="77777777" w:rsidR="009D6247" w:rsidRDefault="00000000">
      <w:pPr>
        <w:ind w:firstLine="480"/>
      </w:pPr>
      <w:r>
        <w:rPr>
          <w:rFonts w:hint="eastAsia"/>
        </w:rPr>
        <w:t>4</w:t>
      </w:r>
      <w:r>
        <w:rPr>
          <w:rFonts w:hint="eastAsia"/>
        </w:rPr>
        <w:t>、地名地址库建设功能</w:t>
      </w:r>
    </w:p>
    <w:p w14:paraId="51C1D5B1" w14:textId="77777777" w:rsidR="009D6247" w:rsidRDefault="00000000">
      <w:pPr>
        <w:ind w:firstLine="480"/>
      </w:pPr>
      <w:r>
        <w:rPr>
          <w:rFonts w:hint="eastAsia"/>
        </w:rPr>
        <w:t>具备建立标准化地名地址数据库功能，制定统一编码规则功能，实现跨部门数据共享与动态更新功能。数据库需整合民政、公安、自然资源等部门数据功能，具备采集标准地名、门牌号、坐标信息功能；通过数据清洗、匹配算法具备实现多</w:t>
      </w:r>
      <w:proofErr w:type="gramStart"/>
      <w:r>
        <w:rPr>
          <w:rFonts w:hint="eastAsia"/>
        </w:rPr>
        <w:t>源数据</w:t>
      </w:r>
      <w:proofErr w:type="gramEnd"/>
      <w:r>
        <w:rPr>
          <w:rFonts w:hint="eastAsia"/>
        </w:rPr>
        <w:t>融合功能；建立公众反馈、部门协同、定期普查的更新机制功能，支撑地址查询、空间匹配、地址验证等服务功能。</w:t>
      </w:r>
    </w:p>
    <w:p w14:paraId="142FD9A5" w14:textId="77777777" w:rsidR="009D6247" w:rsidRDefault="00000000">
      <w:pPr>
        <w:pStyle w:val="4"/>
      </w:pPr>
      <w:bookmarkStart w:id="72" w:name="_Toc213053565"/>
      <w:r>
        <w:rPr>
          <w:rFonts w:hint="eastAsia"/>
        </w:rPr>
        <w:t>低代码开发能力功能需求</w:t>
      </w:r>
      <w:bookmarkEnd w:id="72"/>
    </w:p>
    <w:p w14:paraId="0ABD4977" w14:textId="77777777" w:rsidR="009D6247" w:rsidRDefault="00000000">
      <w:pPr>
        <w:ind w:firstLine="480"/>
      </w:pPr>
      <w:r>
        <w:rPr>
          <w:rFonts w:hint="eastAsia"/>
        </w:rPr>
        <w:t>为支撑顺义</w:t>
      </w:r>
      <w:proofErr w:type="gramStart"/>
      <w:r>
        <w:rPr>
          <w:rFonts w:hint="eastAsia"/>
        </w:rPr>
        <w:t>区数字</w:t>
      </w:r>
      <w:proofErr w:type="gramEnd"/>
      <w:r>
        <w:rPr>
          <w:rFonts w:hint="eastAsia"/>
        </w:rPr>
        <w:t>政府与智慧城市建设，推动政务应用敏捷开发、快速迭代与高效协同，亟需构建功能完备、安全可控、易于使用的低代码开发平台，实现开发提效、标准统一。平台应深度整合人口、法人、地理信息等基础数据资源，打通数据与业务场景的“最后一公里”。</w:t>
      </w:r>
    </w:p>
    <w:p w14:paraId="1AB80864" w14:textId="77777777" w:rsidR="009D6247" w:rsidRDefault="00000000">
      <w:pPr>
        <w:ind w:firstLine="480"/>
      </w:pPr>
      <w:r>
        <w:rPr>
          <w:rFonts w:hint="eastAsia"/>
        </w:rPr>
        <w:t>围绕可视化构建、数据建模、智能流程引擎、多端适配、系统集成、模板复用、全生命周期管理及权限安全等八大核心能力，系统化</w:t>
      </w:r>
      <w:proofErr w:type="gramStart"/>
      <w:r>
        <w:rPr>
          <w:rFonts w:hint="eastAsia"/>
        </w:rPr>
        <w:t>构建低</w:t>
      </w:r>
      <w:proofErr w:type="gramEnd"/>
      <w:r>
        <w:rPr>
          <w:rFonts w:hint="eastAsia"/>
        </w:rPr>
        <w:t>代码应用支撑底座，满足当前数字化转型需求，支撑未来可持续演进</w:t>
      </w:r>
      <w:r>
        <w:t>。</w:t>
      </w:r>
      <w:r>
        <w:rPr>
          <w:rFonts w:hint="eastAsia"/>
        </w:rPr>
        <w:t>具体应满足以下需求：</w:t>
      </w:r>
    </w:p>
    <w:p w14:paraId="2126939C" w14:textId="77777777" w:rsidR="009D6247" w:rsidRDefault="00000000">
      <w:pPr>
        <w:ind w:firstLine="480"/>
      </w:pPr>
      <w:r>
        <w:rPr>
          <w:rFonts w:hint="eastAsia"/>
        </w:rPr>
        <w:t>1</w:t>
      </w:r>
      <w:r>
        <w:rPr>
          <w:rFonts w:hint="eastAsia"/>
        </w:rPr>
        <w:t>、</w:t>
      </w:r>
      <w:r>
        <w:t>可视化应用构建器</w:t>
      </w:r>
    </w:p>
    <w:p w14:paraId="5FF992C0" w14:textId="77777777" w:rsidR="009D6247" w:rsidRDefault="00000000">
      <w:pPr>
        <w:ind w:firstLine="480"/>
      </w:pPr>
      <w:r>
        <w:t>在可视化应用构建器方面，系统需提供高度直观且灵活的页面设计能力，使业务人员无需编码即可快速搭建各类业务应用界面。通过拖拽式组件库（包括表单、列表、图表、地图、文件上传等），用户可自由组合页面元素，并借助所见即所得（</w:t>
      </w:r>
      <w:r>
        <w:t>WYSIWYG</w:t>
      </w:r>
      <w:r>
        <w:t>）的实时预览功能即时查看效果。同时，内置的响应式布局引擎能够自动适配不同终端设备，确保在</w:t>
      </w:r>
      <w:r>
        <w:t>PC</w:t>
      </w:r>
      <w:r>
        <w:t>、平板和手机等多端上均具备良好的用户体验。此外，系统还应支持自定义主题样式，允许用户根据单位形象灵活</w:t>
      </w:r>
      <w:r>
        <w:lastRenderedPageBreak/>
        <w:t>配置配色方案、字体风格及</w:t>
      </w:r>
      <w:r>
        <w:t>Logo</w:t>
      </w:r>
      <w:r>
        <w:t>标识，实现品牌一致性与个性化展示的统一。</w:t>
      </w:r>
    </w:p>
    <w:p w14:paraId="047FA9BE" w14:textId="77777777" w:rsidR="009D6247" w:rsidRDefault="00000000">
      <w:pPr>
        <w:ind w:firstLine="480"/>
      </w:pPr>
      <w:r>
        <w:rPr>
          <w:rFonts w:hint="eastAsia"/>
        </w:rPr>
        <w:t>2</w:t>
      </w:r>
      <w:r>
        <w:rPr>
          <w:rFonts w:hint="eastAsia"/>
        </w:rPr>
        <w:t>、</w:t>
      </w:r>
      <w:r>
        <w:t>数据建模与管理</w:t>
      </w:r>
    </w:p>
    <w:p w14:paraId="309F9745" w14:textId="77777777" w:rsidR="009D6247" w:rsidRDefault="00000000">
      <w:pPr>
        <w:ind w:firstLine="480"/>
      </w:pPr>
      <w:r>
        <w:t>数据建模与管理能力是低代码平台的核心支撑模块，需提供图形化的数据表设计器，使用户能便捷地定义字段类型（如文本、数字、日期、下拉选项、关联字段等），并支持主子表关联、</w:t>
      </w:r>
      <w:proofErr w:type="gramStart"/>
      <w:r>
        <w:t>外键引用</w:t>
      </w:r>
      <w:proofErr w:type="gramEnd"/>
      <w:r>
        <w:t>、唯一性约束等复杂关系建模。平台应能直接对接</w:t>
      </w:r>
      <w:proofErr w:type="gramStart"/>
      <w:r>
        <w:t>数据湖仓</w:t>
      </w:r>
      <w:proofErr w:type="gramEnd"/>
      <w:r>
        <w:t>一体平台中的基础数据库（如人口库、法人库等），实现数据源的高效复用与联动。为提升数据操作效率，系统还需提供标准化的数据导入</w:t>
      </w:r>
      <w:r>
        <w:t>/</w:t>
      </w:r>
      <w:r>
        <w:t>导出模板（支持</w:t>
      </w:r>
      <w:r>
        <w:t>Excel/CSV</w:t>
      </w:r>
      <w:r>
        <w:t>格式），便于批量处理与跨系统数据交换，从而降低数据迁移与维护成本。</w:t>
      </w:r>
    </w:p>
    <w:p w14:paraId="757B0336" w14:textId="77777777" w:rsidR="009D6247" w:rsidRDefault="00000000">
      <w:pPr>
        <w:ind w:firstLine="480"/>
      </w:pPr>
      <w:r>
        <w:rPr>
          <w:rFonts w:hint="eastAsia"/>
        </w:rPr>
        <w:t>3</w:t>
      </w:r>
      <w:r>
        <w:rPr>
          <w:rFonts w:hint="eastAsia"/>
        </w:rPr>
        <w:t>、</w:t>
      </w:r>
      <w:r>
        <w:t>流程引擎与审批配置</w:t>
      </w:r>
    </w:p>
    <w:p w14:paraId="0B3723F5" w14:textId="77777777" w:rsidR="009D6247" w:rsidRDefault="00000000">
      <w:pPr>
        <w:ind w:firstLine="480"/>
      </w:pPr>
      <w:r>
        <w:t>流程引擎与审批配置模块需基于</w:t>
      </w:r>
      <w:r>
        <w:t>BPMN 2.0</w:t>
      </w:r>
      <w:r>
        <w:t>国际标准构建，支持串行、并行、会签、条件分支、子流程等多种流程模式，满足复杂业务场景下的审批需求。每个流程节点均可绑定具体表单字段，并灵活配置审批人策略，包括固定角色、动态指定或自动向上级流转等机制。同时，系统应提供完整的流程实例管理功能，如流程跟踪、撤回、转办、加签等操作，确保流程执行的灵活性与可控性。此外，通过与</w:t>
      </w:r>
      <w:r>
        <w:t>“</w:t>
      </w:r>
      <w:r>
        <w:t>京办</w:t>
      </w:r>
      <w:r>
        <w:t>”</w:t>
      </w:r>
      <w:r>
        <w:t>消息通道深度集成，平台可自动向相关人员推送待办提醒，提升流程处理效率与响应速度。</w:t>
      </w:r>
    </w:p>
    <w:p w14:paraId="5D6B32DD" w14:textId="77777777" w:rsidR="009D6247" w:rsidRDefault="00000000">
      <w:pPr>
        <w:ind w:firstLine="480"/>
      </w:pPr>
      <w:r>
        <w:rPr>
          <w:rFonts w:hint="eastAsia"/>
        </w:rPr>
        <w:t>4</w:t>
      </w:r>
      <w:r>
        <w:rPr>
          <w:rFonts w:hint="eastAsia"/>
        </w:rPr>
        <w:t>、</w:t>
      </w:r>
      <w:r>
        <w:t>移动</w:t>
      </w:r>
      <w:proofErr w:type="gramStart"/>
      <w:r>
        <w:t>端支持</w:t>
      </w:r>
      <w:proofErr w:type="gramEnd"/>
      <w:r>
        <w:t>能力</w:t>
      </w:r>
    </w:p>
    <w:p w14:paraId="748B1F59" w14:textId="77777777" w:rsidR="009D6247" w:rsidRDefault="00000000">
      <w:pPr>
        <w:ind w:firstLine="480"/>
      </w:pPr>
      <w:r>
        <w:t>平台应能自动生成</w:t>
      </w:r>
      <w:r>
        <w:t>H5</w:t>
      </w:r>
      <w:r>
        <w:t>页面或轻应用，无需额外开发原生</w:t>
      </w:r>
      <w:r>
        <w:t>APP</w:t>
      </w:r>
      <w:r>
        <w:t>即可在移动终端运行。为应对网络不稳定场景，系统</w:t>
      </w:r>
      <w:proofErr w:type="gramStart"/>
      <w:r>
        <w:t>需支持</w:t>
      </w:r>
      <w:proofErr w:type="gramEnd"/>
      <w:r>
        <w:t>离线填报功能，将</w:t>
      </w:r>
      <w:proofErr w:type="gramStart"/>
      <w:r>
        <w:t>数据本地</w:t>
      </w:r>
      <w:proofErr w:type="gramEnd"/>
      <w:r>
        <w:t>缓存，并在网络恢复后自动同步至服务端，保障业务连续性。同时，应开放对手机硬件能力的调用接口，如</w:t>
      </w:r>
      <w:r>
        <w:t>GPS</w:t>
      </w:r>
      <w:r>
        <w:t>定位、摄像头扫码、录音、文件上传等，以支撑现场采集、身份核验等移动办公场景。更重要的是，移动端需与</w:t>
      </w:r>
      <w:r>
        <w:t>“</w:t>
      </w:r>
      <w:r>
        <w:t>京办</w:t>
      </w:r>
      <w:r>
        <w:t>”</w:t>
      </w:r>
      <w:r>
        <w:t>无缝对接，复用其统一身份认证体系与消息通知机制，确保安全合</w:t>
      </w:r>
      <w:proofErr w:type="gramStart"/>
      <w:r>
        <w:t>规</w:t>
      </w:r>
      <w:proofErr w:type="gramEnd"/>
      <w:r>
        <w:t>与用户体验的一致性。</w:t>
      </w:r>
    </w:p>
    <w:p w14:paraId="183E9C16" w14:textId="77777777" w:rsidR="009D6247" w:rsidRDefault="00000000">
      <w:pPr>
        <w:ind w:firstLine="480"/>
      </w:pPr>
      <w:r>
        <w:rPr>
          <w:rFonts w:hint="eastAsia"/>
        </w:rPr>
        <w:t>5</w:t>
      </w:r>
      <w:r>
        <w:rPr>
          <w:rFonts w:hint="eastAsia"/>
        </w:rPr>
        <w:t>、</w:t>
      </w:r>
      <w:r>
        <w:t>系统集成与扩展能力</w:t>
      </w:r>
    </w:p>
    <w:p w14:paraId="34F6AA1F" w14:textId="77777777" w:rsidR="009D6247" w:rsidRDefault="00000000">
      <w:pPr>
        <w:ind w:firstLine="480"/>
      </w:pPr>
      <w:r>
        <w:t>在系统集成与扩展方面，平台应预置一系列共性能力连接器，涵盖统一身份认证（</w:t>
      </w:r>
      <w:proofErr w:type="gramStart"/>
      <w:r>
        <w:t>对接市</w:t>
      </w:r>
      <w:proofErr w:type="gramEnd"/>
      <w:r>
        <w:t>/</w:t>
      </w:r>
      <w:r>
        <w:t>区级认证平台）、电子签章、区级</w:t>
      </w:r>
      <w:r>
        <w:t>GIS</w:t>
      </w:r>
      <w:r>
        <w:t>地图</w:t>
      </w:r>
      <w:r>
        <w:t>API</w:t>
      </w:r>
      <w:r>
        <w:t>、</w:t>
      </w:r>
      <w:r>
        <w:t>OCR</w:t>
      </w:r>
      <w:r>
        <w:t>识别（如身份证、营业执照等）、短信</w:t>
      </w:r>
      <w:r>
        <w:t>/</w:t>
      </w:r>
      <w:r>
        <w:t>邮件通知等高频服务，降低集成门槛。同时，为满足个性化业务逻辑需求，系统</w:t>
      </w:r>
      <w:proofErr w:type="gramStart"/>
      <w:r>
        <w:t>需支持</w:t>
      </w:r>
      <w:proofErr w:type="gramEnd"/>
      <w:r>
        <w:t>通过</w:t>
      </w:r>
      <w:r>
        <w:t>JavaScript</w:t>
      </w:r>
      <w:r>
        <w:t>或</w:t>
      </w:r>
      <w:r>
        <w:t>Python</w:t>
      </w:r>
      <w:r>
        <w:t>编写自定义脚本，用</w:t>
      </w:r>
      <w:r>
        <w:lastRenderedPageBreak/>
        <w:t>于实现计算字段、数据校验规则、事件响应等高级功能。此外，平台应提供标准的</w:t>
      </w:r>
      <w:r>
        <w:t>RESTful API</w:t>
      </w:r>
      <w:r>
        <w:t>接口，便于外部系统</w:t>
      </w:r>
      <w:proofErr w:type="gramStart"/>
      <w:r>
        <w:t>调用低</w:t>
      </w:r>
      <w:proofErr w:type="gramEnd"/>
      <w:r>
        <w:t>代码应用中的数据或触发业务流程，实现与现有政务系统的深度协同。</w:t>
      </w:r>
    </w:p>
    <w:p w14:paraId="75E92E97" w14:textId="77777777" w:rsidR="009D6247" w:rsidRDefault="00000000">
      <w:pPr>
        <w:ind w:firstLine="480"/>
      </w:pPr>
      <w:r>
        <w:rPr>
          <w:rFonts w:hint="eastAsia"/>
        </w:rPr>
        <w:t>6</w:t>
      </w:r>
      <w:r>
        <w:rPr>
          <w:rFonts w:hint="eastAsia"/>
        </w:rPr>
        <w:t>、</w:t>
      </w:r>
      <w:r>
        <w:t>应用模板与复用机制</w:t>
      </w:r>
    </w:p>
    <w:p w14:paraId="0DAD5410" w14:textId="77777777" w:rsidR="009D6247" w:rsidRDefault="00000000">
      <w:pPr>
        <w:ind w:firstLine="480"/>
      </w:pPr>
      <w:r>
        <w:t>平台应建设区级低代码应用模板库，覆盖</w:t>
      </w:r>
      <w:r>
        <w:t>“</w:t>
      </w:r>
      <w:r>
        <w:t>企业走访</w:t>
      </w:r>
      <w:r>
        <w:t>”“</w:t>
      </w:r>
      <w:r>
        <w:t>隐患排查</w:t>
      </w:r>
      <w:r>
        <w:t>”“</w:t>
      </w:r>
      <w:r>
        <w:t>活动报名</w:t>
      </w:r>
      <w:r>
        <w:t>”</w:t>
      </w:r>
      <w:r>
        <w:t>等高频业务场景，供各部门按需选用。模板应支持一键复制、参数化</w:t>
      </w:r>
      <w:proofErr w:type="gramStart"/>
      <w:r>
        <w:t>配置及跨部门</w:t>
      </w:r>
      <w:proofErr w:type="gramEnd"/>
      <w:r>
        <w:t>共享，避免重复建设。同时，应建立激励机制，鼓励业务部门将</w:t>
      </w:r>
      <w:proofErr w:type="gramStart"/>
      <w:r>
        <w:t>优秀实践</w:t>
      </w:r>
      <w:proofErr w:type="gramEnd"/>
      <w:r>
        <w:t>转化为标准化模板，并纳入区级数</w:t>
      </w:r>
      <w:proofErr w:type="gramStart"/>
      <w:r>
        <w:t>字资产</w:t>
      </w:r>
      <w:proofErr w:type="gramEnd"/>
      <w:r>
        <w:t>目录，形成良性循环的共建共享生态，推动全区数字化能力的整体提升。</w:t>
      </w:r>
    </w:p>
    <w:p w14:paraId="4D7EB15E" w14:textId="77777777" w:rsidR="009D6247" w:rsidRDefault="00000000">
      <w:pPr>
        <w:ind w:firstLine="480"/>
      </w:pPr>
      <w:r>
        <w:rPr>
          <w:rFonts w:hint="eastAsia"/>
        </w:rPr>
        <w:t>7</w:t>
      </w:r>
      <w:r>
        <w:rPr>
          <w:rFonts w:hint="eastAsia"/>
        </w:rPr>
        <w:t>、</w:t>
      </w:r>
      <w:r>
        <w:t>应用全生命周期管理</w:t>
      </w:r>
    </w:p>
    <w:p w14:paraId="10674EE6" w14:textId="77777777" w:rsidR="009D6247" w:rsidRDefault="00000000">
      <w:pPr>
        <w:ind w:firstLine="480"/>
      </w:pPr>
      <w:r>
        <w:t>应用全生命周期管理能力确保低代码应用从开发到下线的全过程可控、可追溯。平台</w:t>
      </w:r>
      <w:proofErr w:type="gramStart"/>
      <w:r>
        <w:t>需支持</w:t>
      </w:r>
      <w:proofErr w:type="gramEnd"/>
      <w:r>
        <w:t>完整的开发</w:t>
      </w:r>
      <w:r>
        <w:t>→</w:t>
      </w:r>
      <w:r>
        <w:t>测试</w:t>
      </w:r>
      <w:r>
        <w:t>→</w:t>
      </w:r>
      <w:r>
        <w:t>发布</w:t>
      </w:r>
      <w:r>
        <w:t>→</w:t>
      </w:r>
      <w:r>
        <w:t>运维</w:t>
      </w:r>
      <w:r>
        <w:t>→</w:t>
      </w:r>
      <w:r>
        <w:t>下线流程，并提供灰度发布机制，允许先面向部分用户试运行，验证稳定后再全面上线，降低上线风险。版本管理功能应保留历史版本记录，支持按需回滚，保障业务连续性。同时，系统应集成应用性能监控模块，对访问量、响应时间、错误率等关键指标进行可视化展示，帮助运</w:t>
      </w:r>
      <w:proofErr w:type="gramStart"/>
      <w:r>
        <w:t>维人员</w:t>
      </w:r>
      <w:proofErr w:type="gramEnd"/>
      <w:r>
        <w:t>及时发现并解决问题，保障应用稳定运行。</w:t>
      </w:r>
    </w:p>
    <w:p w14:paraId="664A88AC" w14:textId="77777777" w:rsidR="009D6247" w:rsidRDefault="00000000">
      <w:pPr>
        <w:ind w:firstLine="480"/>
      </w:pPr>
      <w:r>
        <w:rPr>
          <w:rFonts w:hint="eastAsia"/>
        </w:rPr>
        <w:t>8</w:t>
      </w:r>
      <w:r>
        <w:rPr>
          <w:rFonts w:hint="eastAsia"/>
        </w:rPr>
        <w:t>、</w:t>
      </w:r>
      <w:r>
        <w:t>权限与安全管理</w:t>
      </w:r>
    </w:p>
    <w:p w14:paraId="546A1463" w14:textId="77777777" w:rsidR="009D6247" w:rsidRDefault="00000000">
      <w:pPr>
        <w:ind w:firstLine="480"/>
      </w:pPr>
      <w:r>
        <w:t>在权限与安全管理方面，系统需构建多层次的安全防护体系。基于角色的访问控制（</w:t>
      </w:r>
      <w:r>
        <w:t>RBAC</w:t>
      </w:r>
      <w:r>
        <w:t>）应支持细粒度权限配置，如</w:t>
      </w:r>
      <w:r>
        <w:t>“</w:t>
      </w:r>
      <w:r>
        <w:t>查看</w:t>
      </w:r>
      <w:r>
        <w:t>”“</w:t>
      </w:r>
      <w:r>
        <w:t>编辑</w:t>
      </w:r>
      <w:r>
        <w:t>”“</w:t>
      </w:r>
      <w:r>
        <w:t>管理</w:t>
      </w:r>
      <w:r>
        <w:t>”</w:t>
      </w:r>
      <w:r>
        <w:t>等操作权限，并可扩展至字段级别，实现</w:t>
      </w:r>
      <w:r>
        <w:t>“</w:t>
      </w:r>
      <w:r>
        <w:t>仅本部门可见</w:t>
      </w:r>
      <w:r>
        <w:t>”</w:t>
      </w:r>
      <w:r>
        <w:t>或</w:t>
      </w:r>
      <w:r>
        <w:t>“</w:t>
      </w:r>
      <w:r>
        <w:t>敏感字段脱敏</w:t>
      </w:r>
      <w:r>
        <w:t>”</w:t>
      </w:r>
      <w:r>
        <w:t>等数据安全策略。所有应用发布必须经过管理员审批，防止未授权或不合</w:t>
      </w:r>
      <w:proofErr w:type="gramStart"/>
      <w:r>
        <w:t>规</w:t>
      </w:r>
      <w:proofErr w:type="gramEnd"/>
      <w:r>
        <w:t>应用上线。操作日志需完整留存，满足网络安全等级保护三级的审计要求。所有应用数据应存储于政务云环境，严格遵循</w:t>
      </w:r>
      <w:r>
        <w:t>“</w:t>
      </w:r>
      <w:r>
        <w:t>数据不出域</w:t>
      </w:r>
      <w:r>
        <w:t>”</w:t>
      </w:r>
      <w:r>
        <w:t>原则，确保政务数据的安全性与合</w:t>
      </w:r>
      <w:proofErr w:type="gramStart"/>
      <w:r>
        <w:t>规</w:t>
      </w:r>
      <w:proofErr w:type="gramEnd"/>
      <w:r>
        <w:t>性。</w:t>
      </w:r>
    </w:p>
    <w:p w14:paraId="049CF502" w14:textId="77777777" w:rsidR="009D6247" w:rsidRDefault="00000000">
      <w:pPr>
        <w:pStyle w:val="3"/>
      </w:pPr>
      <w:bookmarkStart w:id="73" w:name="_Toc213053566"/>
      <w:r>
        <w:rPr>
          <w:rFonts w:hint="eastAsia"/>
        </w:rPr>
        <w:t>进阶支撑能力系统功能需求</w:t>
      </w:r>
      <w:bookmarkEnd w:id="73"/>
    </w:p>
    <w:p w14:paraId="146FF571" w14:textId="77777777" w:rsidR="009D6247" w:rsidRDefault="00000000">
      <w:pPr>
        <w:pStyle w:val="4"/>
      </w:pPr>
      <w:bookmarkStart w:id="74" w:name="OLE_LINK94"/>
      <w:bookmarkStart w:id="75" w:name="OLE_LINK93"/>
      <w:bookmarkStart w:id="76" w:name="_Toc213053567"/>
      <w:bookmarkStart w:id="77" w:name="OLE_LINK5"/>
      <w:r>
        <w:rPr>
          <w:rFonts w:hint="eastAsia"/>
        </w:rPr>
        <w:t>人工智能大模型功能需求</w:t>
      </w:r>
      <w:bookmarkEnd w:id="74"/>
      <w:bookmarkEnd w:id="75"/>
      <w:bookmarkEnd w:id="76"/>
    </w:p>
    <w:p w14:paraId="2627ADDE" w14:textId="77777777" w:rsidR="009D6247" w:rsidRDefault="00000000">
      <w:pPr>
        <w:ind w:firstLine="480"/>
      </w:pPr>
      <w:r>
        <w:t>为加速区域数字化转型与智能化升级，需构建集高效算力、先进算法与规范管理于一体的人工智能大模型服务平台，为政务决策</w:t>
      </w:r>
      <w:r>
        <w:rPr>
          <w:rFonts w:hint="eastAsia"/>
        </w:rPr>
        <w:t>、政务创新</w:t>
      </w:r>
      <w:r>
        <w:t>、公共服务及产业创新提供坚实智能底座。</w:t>
      </w:r>
    </w:p>
    <w:p w14:paraId="5B45F1DE" w14:textId="77777777" w:rsidR="009D6247" w:rsidRDefault="00000000">
      <w:pPr>
        <w:ind w:firstLine="480"/>
      </w:pPr>
      <w:r>
        <w:rPr>
          <w:rFonts w:hint="eastAsia"/>
        </w:rPr>
        <w:lastRenderedPageBreak/>
        <w:t>首先，在架构层面，系统需融合</w:t>
      </w:r>
      <w:proofErr w:type="gramStart"/>
      <w:r>
        <w:rPr>
          <w:rFonts w:hint="eastAsia"/>
        </w:rPr>
        <w:t>异构算力资源</w:t>
      </w:r>
      <w:proofErr w:type="gramEnd"/>
      <w:r>
        <w:rPr>
          <w:rFonts w:hint="eastAsia"/>
        </w:rPr>
        <w:t>与高性能通信网络，依托</w:t>
      </w:r>
      <w:r>
        <w:rPr>
          <w:rFonts w:hint="eastAsia"/>
        </w:rPr>
        <w:t>Kubernetes</w:t>
      </w:r>
      <w:r>
        <w:rPr>
          <w:rFonts w:hint="eastAsia"/>
        </w:rPr>
        <w:t>实现对</w:t>
      </w:r>
      <w:r>
        <w:rPr>
          <w:rFonts w:hint="eastAsia"/>
        </w:rPr>
        <w:t>GPU</w:t>
      </w:r>
      <w:r>
        <w:rPr>
          <w:rFonts w:hint="eastAsia"/>
        </w:rPr>
        <w:t>等资源的统一调度与弹性管理，同时通过</w:t>
      </w:r>
      <w:r>
        <w:rPr>
          <w:rFonts w:hint="eastAsia"/>
        </w:rPr>
        <w:t>RDMA</w:t>
      </w:r>
      <w:r>
        <w:rPr>
          <w:rFonts w:hint="eastAsia"/>
        </w:rPr>
        <w:t>等技术保障大规模分布式训练与推理的低延迟、高吞吐通信能力。平台不仅要支持多样化的调度策略（如优先级调度、拓扑感知、调度区隔离等），还需具备智能</w:t>
      </w:r>
      <w:proofErr w:type="gramStart"/>
      <w:r>
        <w:rPr>
          <w:rFonts w:hint="eastAsia"/>
        </w:rPr>
        <w:t>容错与断点续训</w:t>
      </w:r>
      <w:proofErr w:type="gramEnd"/>
      <w:r>
        <w:rPr>
          <w:rFonts w:hint="eastAsia"/>
        </w:rPr>
        <w:t>机制，以应对复杂生产环境中可能出现的软硬件故障，确保关键</w:t>
      </w:r>
      <w:r>
        <w:rPr>
          <w:rFonts w:hint="eastAsia"/>
        </w:rPr>
        <w:t>AI</w:t>
      </w:r>
      <w:r>
        <w:rPr>
          <w:rFonts w:hint="eastAsia"/>
        </w:rPr>
        <w:t>任务的连续性与可靠性。</w:t>
      </w:r>
    </w:p>
    <w:p w14:paraId="255CB1C9" w14:textId="77777777" w:rsidR="009D6247" w:rsidRDefault="00000000">
      <w:pPr>
        <w:ind w:firstLine="480"/>
      </w:pPr>
      <w:r>
        <w:rPr>
          <w:rFonts w:hint="eastAsia"/>
        </w:rPr>
        <w:t>在功能层面，平台需覆盖从底层资源监控、集群运维到上层</w:t>
      </w:r>
      <w:r>
        <w:rPr>
          <w:rFonts w:hint="eastAsia"/>
        </w:rPr>
        <w:t>AI</w:t>
      </w:r>
      <w:r>
        <w:rPr>
          <w:rFonts w:hint="eastAsia"/>
        </w:rPr>
        <w:t>开发、部署、管理的全生命周期能力。用户既包括算法工程师、数据科学家等技术角色，也涵盖政务业务人员、系统管理员等非技术用户，因此系统必须提供直观的可视化界面与低代码操作能力，降低使用门槛。例如，通过图形</w:t>
      </w:r>
      <w:proofErr w:type="gramStart"/>
      <w:r>
        <w:rPr>
          <w:rFonts w:hint="eastAsia"/>
        </w:rPr>
        <w:t>化工作流编排</w:t>
      </w:r>
      <w:proofErr w:type="gramEnd"/>
      <w:r>
        <w:rPr>
          <w:rFonts w:hint="eastAsia"/>
        </w:rPr>
        <w:t>支持</w:t>
      </w:r>
      <w:r>
        <w:rPr>
          <w:rFonts w:hint="eastAsia"/>
        </w:rPr>
        <w:t>RAG</w:t>
      </w:r>
      <w:r>
        <w:rPr>
          <w:rFonts w:hint="eastAsia"/>
        </w:rPr>
        <w:t>、舆情分析等复杂智能体流程的快速构建；通过模型仓库、数据集管理、镜像中心等模块实现</w:t>
      </w:r>
      <w:r>
        <w:rPr>
          <w:rFonts w:hint="eastAsia"/>
        </w:rPr>
        <w:t>AI</w:t>
      </w:r>
      <w:r>
        <w:rPr>
          <w:rFonts w:hint="eastAsia"/>
        </w:rPr>
        <w:t>资产的标准化沉淀与复用；通过开发机、训练任务、微调任务、推理服务等功能模块，打通从模型实验到生产部署的完整链路。同时，平台还需具备精细化的租户隔离、配额控制、资源回收与计费体系，以支撑多部门、多项目并行使用的实际运营需求。</w:t>
      </w:r>
    </w:p>
    <w:p w14:paraId="701D2137" w14:textId="77777777" w:rsidR="009D6247" w:rsidRDefault="00000000">
      <w:pPr>
        <w:ind w:firstLine="480"/>
      </w:pPr>
      <w:r>
        <w:rPr>
          <w:rFonts w:hint="eastAsia"/>
        </w:rPr>
        <w:t>在大模型能力层面，方案强调“通用基础模型</w:t>
      </w:r>
      <w:r>
        <w:rPr>
          <w:rFonts w:hint="eastAsia"/>
        </w:rPr>
        <w:t>+</w:t>
      </w:r>
      <w:r>
        <w:rPr>
          <w:rFonts w:hint="eastAsia"/>
        </w:rPr>
        <w:t>行业专家模型”的双轮驱动策略，既引入</w:t>
      </w:r>
      <w:r>
        <w:rPr>
          <w:rFonts w:hint="eastAsia"/>
        </w:rPr>
        <w:t>Qwen</w:t>
      </w:r>
      <w:r>
        <w:rPr>
          <w:rFonts w:hint="eastAsia"/>
        </w:rPr>
        <w:t>、</w:t>
      </w:r>
      <w:r>
        <w:rPr>
          <w:rFonts w:hint="eastAsia"/>
        </w:rPr>
        <w:t>DeepSeek</w:t>
      </w:r>
      <w:r>
        <w:rPr>
          <w:rFonts w:hint="eastAsia"/>
        </w:rPr>
        <w:t>等主流开源大模型作为底座，又针对公安、政务等垂直领域构建场景</w:t>
      </w:r>
      <w:proofErr w:type="gramStart"/>
      <w:r>
        <w:rPr>
          <w:rFonts w:hint="eastAsia"/>
        </w:rPr>
        <w:t>化专家</w:t>
      </w:r>
      <w:proofErr w:type="gramEnd"/>
      <w:r>
        <w:rPr>
          <w:rFonts w:hint="eastAsia"/>
        </w:rPr>
        <w:t>模型，以提升在指挥调度、文书处理等高频业务中的专业性与准确性。这种设计充分考虑了开源模型在成本、隐私、定制化方面的优势，同时通过行业知识注入弥补通用模型在特定任务上的不足。平台还需提供完善的模型评测体系，覆盖提示词、模型、智能体等多个维度，确保输出结果在准确性、安全性、合</w:t>
      </w:r>
      <w:proofErr w:type="gramStart"/>
      <w:r>
        <w:rPr>
          <w:rFonts w:hint="eastAsia"/>
        </w:rPr>
        <w:t>规</w:t>
      </w:r>
      <w:proofErr w:type="gramEnd"/>
      <w:r>
        <w:rPr>
          <w:rFonts w:hint="eastAsia"/>
        </w:rPr>
        <w:t>性等方面满足政务场景的高标准要求。</w:t>
      </w:r>
    </w:p>
    <w:p w14:paraId="289039D6" w14:textId="77777777" w:rsidR="009D6247" w:rsidRDefault="00000000">
      <w:pPr>
        <w:ind w:firstLine="480"/>
      </w:pPr>
      <w:r>
        <w:rPr>
          <w:rFonts w:hint="eastAsia"/>
        </w:rPr>
        <w:t>此外，智能</w:t>
      </w:r>
      <w:proofErr w:type="gramStart"/>
      <w:r>
        <w:rPr>
          <w:rFonts w:hint="eastAsia"/>
        </w:rPr>
        <w:t>体开发</w:t>
      </w:r>
      <w:proofErr w:type="gramEnd"/>
      <w:r>
        <w:rPr>
          <w:rFonts w:hint="eastAsia"/>
        </w:rPr>
        <w:t>平台作为连接大模型能力与业务应用的关键桥梁，</w:t>
      </w:r>
      <w:proofErr w:type="gramStart"/>
      <w:r>
        <w:rPr>
          <w:rFonts w:hint="eastAsia"/>
        </w:rPr>
        <w:t>需支持</w:t>
      </w:r>
      <w:proofErr w:type="gramEnd"/>
      <w:r>
        <w:rPr>
          <w:rFonts w:hint="eastAsia"/>
        </w:rPr>
        <w:t>从创建、调试、发布到监控的全生命周期管理，并通过权限控制、版本回滚、调用审计等机制保障应用的稳定与安全。配套的文本分析工具（如</w:t>
      </w:r>
      <w:r>
        <w:rPr>
          <w:rFonts w:hint="eastAsia"/>
        </w:rPr>
        <w:t>OCR</w:t>
      </w:r>
      <w:r>
        <w:rPr>
          <w:rFonts w:hint="eastAsia"/>
        </w:rPr>
        <w:t>、纠错、舆情分析、财务校验）和知识库系统，则为智能</w:t>
      </w:r>
      <w:proofErr w:type="gramStart"/>
      <w:r>
        <w:rPr>
          <w:rFonts w:hint="eastAsia"/>
        </w:rPr>
        <w:t>体提供</w:t>
      </w:r>
      <w:proofErr w:type="gramEnd"/>
      <w:r>
        <w:rPr>
          <w:rFonts w:hint="eastAsia"/>
        </w:rPr>
        <w:t>强大的内容理解与知识支撑能力，使其能够处理真实世界中的非结构化文档与复杂业务逻辑。最后，整个系统必须嵌入严密的安全与合</w:t>
      </w:r>
      <w:proofErr w:type="gramStart"/>
      <w:r>
        <w:rPr>
          <w:rFonts w:hint="eastAsia"/>
        </w:rPr>
        <w:t>规</w:t>
      </w:r>
      <w:proofErr w:type="gramEnd"/>
      <w:r>
        <w:rPr>
          <w:rFonts w:hint="eastAsia"/>
        </w:rPr>
        <w:t>机制，包括文件格式管控、病毒扫描、敏感词过滤、操作日志审计、国密加密等，确保在政务敏感环境中数据不泄露、服务不中</w:t>
      </w:r>
      <w:r>
        <w:rPr>
          <w:rFonts w:hint="eastAsia"/>
        </w:rPr>
        <w:lastRenderedPageBreak/>
        <w:t>断、行为可追溯。综上，该平台的建设需求本质上是打造一个</w:t>
      </w:r>
      <w:proofErr w:type="gramStart"/>
      <w:r>
        <w:rPr>
          <w:rFonts w:hint="eastAsia"/>
        </w:rPr>
        <w:t>集算力</w:t>
      </w:r>
      <w:proofErr w:type="gramEnd"/>
      <w:r>
        <w:rPr>
          <w:rFonts w:hint="eastAsia"/>
        </w:rPr>
        <w:t>调度、模型开发、智能应用、安全合</w:t>
      </w:r>
      <w:proofErr w:type="gramStart"/>
      <w:r>
        <w:rPr>
          <w:rFonts w:hint="eastAsia"/>
        </w:rPr>
        <w:t>规</w:t>
      </w:r>
      <w:proofErr w:type="gramEnd"/>
      <w:r>
        <w:rPr>
          <w:rFonts w:hint="eastAsia"/>
        </w:rPr>
        <w:t>于一体的“</w:t>
      </w:r>
      <w:r>
        <w:rPr>
          <w:rFonts w:hint="eastAsia"/>
        </w:rPr>
        <w:t>AI</w:t>
      </w:r>
      <w:r>
        <w:rPr>
          <w:rFonts w:hint="eastAsia"/>
        </w:rPr>
        <w:t>操作系统”，为智慧城市与数字政府提供坚实、灵活、可信的智能基座。</w:t>
      </w:r>
    </w:p>
    <w:p w14:paraId="058110DD" w14:textId="77777777" w:rsidR="009D6247" w:rsidRDefault="00000000">
      <w:pPr>
        <w:pStyle w:val="4"/>
      </w:pPr>
      <w:bookmarkStart w:id="78" w:name="_Toc213053568"/>
      <w:r>
        <w:t>智能</w:t>
      </w:r>
      <w:proofErr w:type="gramStart"/>
      <w:r>
        <w:t>体开发</w:t>
      </w:r>
      <w:proofErr w:type="gramEnd"/>
      <w:r>
        <w:t>功能</w:t>
      </w:r>
      <w:r>
        <w:t>​</w:t>
      </w:r>
      <w:bookmarkEnd w:id="78"/>
    </w:p>
    <w:p w14:paraId="43709612" w14:textId="77777777" w:rsidR="009D6247" w:rsidRDefault="00000000">
      <w:pPr>
        <w:ind w:firstLine="480"/>
      </w:pPr>
      <w:r>
        <w:t>政务人工智能底座需具备智能</w:t>
      </w:r>
      <w:proofErr w:type="gramStart"/>
      <w:r>
        <w:t>体开发</w:t>
      </w:r>
      <w:proofErr w:type="gramEnd"/>
      <w:r>
        <w:t>功能，以满足不同政务部门和业务场景的个性化需求。应提供丰富的开发工具和接口，支持低代码或无代码开发模式，降低开发门槛，使非专业技术人员也能轻松参与智能体的创建。这些工具应具备可视化的操作界面，通过拖拽、配置等简单操作，即可快速搭建智能体的基本框架，定义其行为逻辑、交互方式和业务流程。</w:t>
      </w:r>
      <w:r>
        <w:t>​</w:t>
      </w:r>
    </w:p>
    <w:p w14:paraId="513A1BB0" w14:textId="77777777" w:rsidR="009D6247" w:rsidRDefault="00000000">
      <w:pPr>
        <w:ind w:firstLine="480"/>
      </w:pPr>
      <w:r>
        <w:t>在开发过程中，底座应提供多样化的智能体模板，涵盖政务服务咨询、政策宣传推广、业务办理引导、数据分析报告生成等常见政务场景，用户可根据实际需求选择合适的模板进行定制化开发，减少从头开始开发的工作量和时间成本。同时，支持对智能体进行多模态交互设计，使其能够与用户进行文本、语音、手势等多种方式的自然交互，适应不同用户的使用习惯和场景需求。例如，在政务服务大厅，智能体可以通过语音交互为群众提供办事指引；在移动端应用中，用户可以通过文字输入与智能体进行交流，获取政策信息和业务办理帮助。</w:t>
      </w:r>
      <w:r>
        <w:t>​</w:t>
      </w:r>
    </w:p>
    <w:p w14:paraId="3D44FF09" w14:textId="77777777" w:rsidR="009D6247" w:rsidRDefault="00000000">
      <w:pPr>
        <w:ind w:firstLine="480"/>
      </w:pPr>
      <w:r>
        <w:t>此外，底座还应具备智能体训练和优化功能，利用大量的政务数据对智能体进行有针对性的训练，不断提升其语言理解能力、业务知识水平和交互能力。支持通过强化学习、迁移学习等技术，根据用户反馈和实际业务数据对智能体进行持续优化，使其能够更加准确地理解用户意图，提供更优质、个性化的服务，不断适应政务业务的发展和变化，为政务工作的高效开展提供有力支持。</w:t>
      </w:r>
      <w:r>
        <w:t>​</w:t>
      </w:r>
    </w:p>
    <w:p w14:paraId="58C5F2F1" w14:textId="77777777" w:rsidR="00F640F7" w:rsidRDefault="00F640F7" w:rsidP="00F640F7">
      <w:pPr>
        <w:pStyle w:val="5"/>
      </w:pPr>
      <w:bookmarkStart w:id="79" w:name="_Toc213053569"/>
      <w:commentRangeStart w:id="80"/>
      <w:commentRangeStart w:id="81"/>
      <w:r>
        <w:t>智能政务服务功能</w:t>
      </w:r>
      <w:commentRangeEnd w:id="80"/>
      <w:r>
        <w:commentReference w:id="80"/>
      </w:r>
      <w:commentRangeEnd w:id="81"/>
      <w:r w:rsidR="00DC1046">
        <w:rPr>
          <w:rStyle w:val="aff1"/>
          <w:rFonts w:ascii="Times New Roman" w:eastAsia="宋体" w:hAnsi="Times New Roman"/>
          <w:b w:val="0"/>
          <w:bCs w:val="0"/>
        </w:rPr>
        <w:commentReference w:id="81"/>
      </w:r>
    </w:p>
    <w:p w14:paraId="3D05EC08" w14:textId="396099DC" w:rsidR="00F640F7" w:rsidRDefault="00F640F7" w:rsidP="00F640F7">
      <w:pPr>
        <w:ind w:firstLine="480"/>
      </w:pPr>
      <w:r>
        <w:t>​</w:t>
      </w:r>
      <w:r>
        <w:t>政务人工智能底座</w:t>
      </w:r>
      <w:r>
        <w:rPr>
          <w:rFonts w:hint="eastAsia"/>
        </w:rPr>
        <w:t>还应</w:t>
      </w:r>
      <w:r>
        <w:t>满足多样化的政务服务场景需求。在政策解读方面，能够针对各</w:t>
      </w:r>
      <w:proofErr w:type="gramStart"/>
      <w:r>
        <w:t>类政策</w:t>
      </w:r>
      <w:proofErr w:type="gramEnd"/>
      <w:r>
        <w:t>文件，无论是复杂的经济政策、民生保障政策还是行业监管政策等，通过自然语言处理技术，精准理解政策条文的含义，并以通俗易懂的语言、多种形式（如文本、图表、音视频等）为公众进行解读，确保不同文化层次和背景的人群都能</w:t>
      </w:r>
      <w:proofErr w:type="gramStart"/>
      <w:r>
        <w:t>轻松理解</w:t>
      </w:r>
      <w:proofErr w:type="gramEnd"/>
      <w:r>
        <w:t>政策要点、适用范围、申请条件与流程等关键信息。例如，对于新出台的税收优惠政策，底座不仅能详细阐述政策对企业和个人纳税的具体</w:t>
      </w:r>
      <w:r>
        <w:lastRenderedPageBreak/>
        <w:t>影响，还能结合实际案例，演示如何享受优惠以及申报流程，帮助企业和个人准确把握政策红利。</w:t>
      </w:r>
      <w:r>
        <w:t>​</w:t>
      </w:r>
    </w:p>
    <w:p w14:paraId="273CB8A3" w14:textId="77777777" w:rsidR="00F640F7" w:rsidRDefault="00F640F7" w:rsidP="00F640F7">
      <w:pPr>
        <w:ind w:firstLine="480"/>
      </w:pPr>
      <w:r>
        <w:t>在办公场景中，政务人工智能底座的办公自动化功能发挥着关键作用，极大地提高办公效率。在公文写作方面，工作人员只需输入公文主题、主要内容要点和目标受众等关键信息，底座即可利用自然语言生成技术，快速生成结构合理、语言规范、内容完整的公文初稿，涵盖通知、报告、请示、批复等各类常见公文类型，节省了大量的写作时间和精力，尤其对于紧急公文的处理，能够迅速响应，满足时效性要求。</w:t>
      </w:r>
      <w:r>
        <w:t>​</w:t>
      </w:r>
    </w:p>
    <w:p w14:paraId="5F8414DD" w14:textId="77777777" w:rsidR="00F640F7" w:rsidRDefault="00F640F7" w:rsidP="00F640F7">
      <w:pPr>
        <w:ind w:firstLine="480"/>
      </w:pPr>
      <w:r>
        <w:t>录音智记功能利用语音识别技术，对会议、访谈、调研等场景中的录音进行实时转换和智能分析，自动提取关键信息、整理会议纪要，将冗长的语音内容转化为</w:t>
      </w:r>
      <w:proofErr w:type="gramStart"/>
      <w:r>
        <w:t>清晰有</w:t>
      </w:r>
      <w:proofErr w:type="gramEnd"/>
      <w:r>
        <w:t>条理的文字记录，准确识别发言者身份，标注重点内容和待办事项，方便后续查阅、追溯和工作安排，有效避免了人工记录可能出现的遗漏和错误，提高信息记录的准确性和完整性。</w:t>
      </w:r>
      <w:r>
        <w:t>​</w:t>
      </w:r>
    </w:p>
    <w:p w14:paraId="69213F58" w14:textId="77777777" w:rsidR="00F640F7" w:rsidRDefault="00F640F7" w:rsidP="00F640F7">
      <w:pPr>
        <w:ind w:firstLine="480"/>
      </w:pPr>
      <w:r>
        <w:t>文档智能校对功能则对各类办公文档进行全方位检查，不仅能识别语法错误、拼写错误、标点错误等基础问题，还能根据公文写作规范，对文档格式、排版、用语准确性、逻辑一致性等进行严格校验。如对于公文的标题格式、段落缩进、字体字号、发文机关标识等格式要求，以及政策引用的准确性、数据一致性、上下文逻辑关系等内容方面，都能细致审查并给出修改建议，确保公文的严谨性和规范性，提升政府公文的质量和形象。</w:t>
      </w:r>
      <w:r>
        <w:t>​</w:t>
      </w:r>
    </w:p>
    <w:p w14:paraId="1AF8DCC8" w14:textId="77777777" w:rsidR="009D6247" w:rsidRDefault="00000000">
      <w:pPr>
        <w:pStyle w:val="4"/>
      </w:pPr>
      <w:r>
        <w:t>模型训练和推理功能</w:t>
      </w:r>
      <w:r>
        <w:t>​</w:t>
      </w:r>
      <w:bookmarkEnd w:id="79"/>
    </w:p>
    <w:p w14:paraId="583A9655" w14:textId="77777777" w:rsidR="009D6247" w:rsidRDefault="00000000">
      <w:pPr>
        <w:ind w:firstLine="480"/>
      </w:pPr>
      <w:r>
        <w:t>模型训练是政务人工智能底座的核心能力之一。底座应支持大规模数据的高效处理和分布式训练，能够整合各类政务数据，包括结构化的业务数据（如行政审批数据、财政收支数据等）、非结构化的文本数据（如政策文件、会议纪要、舆情信息等）以及多媒体数据（如视频监控数据、音频记录等），通过数据清洗、标注、预处理等环节，构建高质量的训练数据集。采用先进的深度学习算法和框架，如</w:t>
      </w:r>
      <w:r>
        <w:t xml:space="preserve"> Transformer </w:t>
      </w:r>
      <w:r>
        <w:t>架构及其变体，针对不同的政务应用场景（如智能决策、风险预测、舆情分析等），训练出具有高准确性和泛化能力的人工智能模型。在训练过程中，利用分布式计算技术，将训练任务分配到多个计算节点上并行处理，加速模型训练速度，同时支持断点续训、自动超参数调优等功能，提高训练效率</w:t>
      </w:r>
      <w:r>
        <w:lastRenderedPageBreak/>
        <w:t>和模型性能。</w:t>
      </w:r>
      <w:r>
        <w:t>​</w:t>
      </w:r>
    </w:p>
    <w:p w14:paraId="030B3F67" w14:textId="77777777" w:rsidR="009D6247" w:rsidRDefault="00000000">
      <w:pPr>
        <w:ind w:firstLine="480"/>
      </w:pPr>
      <w:r>
        <w:t>推理功能则是将训练好的模型应用于实际政务业务中，实现对新数据的实时分析和预测。底座应具备高效的推理引擎，能够快速处理大量的实时数据请求，在短时间内给出准确的推理结果。支持多种推理模式，包括批量推理和在线推理，以满足不同业务场景的需求。例如，在城市交通管理中，通过对实时交通数据的在线推理，及时预测交通拥堵情况，为交通调度提供决策支持；在税务审计中，对企业纳税申报数据进行批量推理，识别潜在的税务风险。同时，推理过程应具备可解释性，能够向用户展示推理依据和决策过程，增强模型的可信度和透明度，便于政务人员理解和应用推理结果，做出科学合理的决策。</w:t>
      </w:r>
    </w:p>
    <w:p w14:paraId="618BFF99" w14:textId="77777777" w:rsidR="009D6247" w:rsidRDefault="00000000">
      <w:pPr>
        <w:pStyle w:val="4"/>
      </w:pPr>
      <w:bookmarkStart w:id="82" w:name="_Toc213053570"/>
      <w:bookmarkEnd w:id="77"/>
      <w:r>
        <w:rPr>
          <w:rFonts w:hint="eastAsia"/>
        </w:rPr>
        <w:t>一体化办公平台功能需求</w:t>
      </w:r>
      <w:bookmarkEnd w:id="82"/>
    </w:p>
    <w:p w14:paraId="52D97EBA" w14:textId="77777777" w:rsidR="009D6247" w:rsidRDefault="00000000">
      <w:pPr>
        <w:ind w:firstLine="480"/>
      </w:pPr>
      <w:r>
        <w:rPr>
          <w:rFonts w:hint="eastAsia"/>
        </w:rPr>
        <w:t>基于顺义区党政机关一体化办公的总体目标，在整合现有信息系统与业务流程的基础上，建设一个多层次、多用户、全覆盖的协同办公平台，其功能需求可归纳为以下三大核心应用需求。</w:t>
      </w:r>
    </w:p>
    <w:p w14:paraId="7CDF96DC" w14:textId="77777777" w:rsidR="009D6247" w:rsidRDefault="00000000">
      <w:pPr>
        <w:ind w:firstLine="480"/>
      </w:pPr>
      <w:r>
        <w:rPr>
          <w:rFonts w:hint="eastAsia"/>
        </w:rPr>
        <w:t>一、统一门户体系</w:t>
      </w:r>
    </w:p>
    <w:p w14:paraId="28AB6857" w14:textId="77777777" w:rsidR="009D6247" w:rsidRDefault="00000000">
      <w:pPr>
        <w:ind w:firstLine="480"/>
      </w:pPr>
      <w:r>
        <w:rPr>
          <w:rFonts w:hint="eastAsia"/>
        </w:rPr>
        <w:t>为不同角色（区领导、委办局、街道、企业）提供个性化、一站式的登录入口和信息展示界面。</w:t>
      </w:r>
    </w:p>
    <w:p w14:paraId="52CE932B" w14:textId="77777777" w:rsidR="009D6247" w:rsidRDefault="00000000">
      <w:pPr>
        <w:ind w:firstLine="480"/>
      </w:pPr>
      <w:r>
        <w:rPr>
          <w:rFonts w:hint="eastAsia"/>
        </w:rPr>
        <w:t>1</w:t>
      </w:r>
      <w:r>
        <w:rPr>
          <w:rFonts w:hint="eastAsia"/>
        </w:rPr>
        <w:t>、统一身份认证</w:t>
      </w:r>
    </w:p>
    <w:p w14:paraId="59F0AFFC" w14:textId="77777777" w:rsidR="009D6247" w:rsidRDefault="00000000">
      <w:pPr>
        <w:ind w:firstLine="480"/>
      </w:pPr>
      <w:proofErr w:type="gramStart"/>
      <w:r>
        <w:rPr>
          <w:rFonts w:hint="eastAsia"/>
        </w:rPr>
        <w:t>对接市</w:t>
      </w:r>
      <w:proofErr w:type="gramEnd"/>
      <w:r>
        <w:rPr>
          <w:rFonts w:hint="eastAsia"/>
        </w:rPr>
        <w:t>统一认证系统，支持证书、非证书等多种登录方式，实现单点登录。</w:t>
      </w:r>
    </w:p>
    <w:p w14:paraId="019C4ED0" w14:textId="77777777" w:rsidR="009D6247" w:rsidRDefault="00000000">
      <w:pPr>
        <w:ind w:firstLine="480"/>
      </w:pPr>
      <w:r>
        <w:rPr>
          <w:rFonts w:hint="eastAsia"/>
        </w:rPr>
        <w:t>2</w:t>
      </w:r>
      <w:r>
        <w:rPr>
          <w:rFonts w:hint="eastAsia"/>
        </w:rPr>
        <w:t>、信息集中发布与展示</w:t>
      </w:r>
    </w:p>
    <w:p w14:paraId="64882321" w14:textId="77777777" w:rsidR="009D6247" w:rsidRDefault="00000000">
      <w:pPr>
        <w:ind w:firstLine="480"/>
      </w:pPr>
      <w:r>
        <w:rPr>
          <w:rFonts w:hint="eastAsia"/>
        </w:rPr>
        <w:t>集成通知公告、政务新闻、重要文件、资料下载等栏目，支持权限控制、置顶、</w:t>
      </w:r>
      <w:proofErr w:type="gramStart"/>
      <w:r>
        <w:rPr>
          <w:rFonts w:hint="eastAsia"/>
        </w:rPr>
        <w:t>轮播等</w:t>
      </w:r>
      <w:proofErr w:type="gramEnd"/>
      <w:r>
        <w:rPr>
          <w:rFonts w:hint="eastAsia"/>
        </w:rPr>
        <w:t>。</w:t>
      </w:r>
    </w:p>
    <w:p w14:paraId="55B89137" w14:textId="77777777" w:rsidR="009D6247" w:rsidRDefault="00000000">
      <w:pPr>
        <w:ind w:firstLine="480"/>
      </w:pPr>
      <w:r>
        <w:rPr>
          <w:rFonts w:hint="eastAsia"/>
        </w:rPr>
        <w:t>3</w:t>
      </w:r>
      <w:r>
        <w:rPr>
          <w:rFonts w:hint="eastAsia"/>
        </w:rPr>
        <w:t>、个性化工作台</w:t>
      </w:r>
    </w:p>
    <w:p w14:paraId="24A7C353" w14:textId="77777777" w:rsidR="009D6247" w:rsidRDefault="00000000">
      <w:pPr>
        <w:ind w:firstLine="480"/>
      </w:pPr>
      <w:r>
        <w:rPr>
          <w:rFonts w:hint="eastAsia"/>
        </w:rPr>
        <w:t>根据用户角色和权限，动态聚合待办事项、日程安排、单位系统入口等，实现精准信息推送。</w:t>
      </w:r>
    </w:p>
    <w:p w14:paraId="52FD008C" w14:textId="77777777" w:rsidR="009D6247" w:rsidRDefault="00000000">
      <w:pPr>
        <w:ind w:firstLine="480"/>
      </w:pPr>
      <w:r>
        <w:rPr>
          <w:rFonts w:hint="eastAsia"/>
        </w:rPr>
        <w:t>二、协同办公应用体系</w:t>
      </w:r>
    </w:p>
    <w:p w14:paraId="4F0AD9F1" w14:textId="77777777" w:rsidR="009D6247" w:rsidRDefault="00000000">
      <w:pPr>
        <w:ind w:firstLine="480"/>
      </w:pPr>
      <w:r>
        <w:rPr>
          <w:rFonts w:hint="eastAsia"/>
        </w:rPr>
        <w:t>覆盖“办文、办会、办事”三大核心政务，实现区级、区部门级、区</w:t>
      </w:r>
      <w:proofErr w:type="gramStart"/>
      <w:r>
        <w:rPr>
          <w:rFonts w:hint="eastAsia"/>
        </w:rPr>
        <w:t>街道级全流程</w:t>
      </w:r>
      <w:proofErr w:type="gramEnd"/>
      <w:r>
        <w:rPr>
          <w:rFonts w:hint="eastAsia"/>
        </w:rPr>
        <w:t>线上化、标准化、移动化。</w:t>
      </w:r>
    </w:p>
    <w:p w14:paraId="6E57DFA5" w14:textId="77777777" w:rsidR="009D6247" w:rsidRDefault="00000000">
      <w:pPr>
        <w:ind w:firstLine="480"/>
      </w:pPr>
      <w:r>
        <w:rPr>
          <w:rFonts w:hint="eastAsia"/>
        </w:rPr>
        <w:t>1</w:t>
      </w:r>
      <w:r>
        <w:rPr>
          <w:rFonts w:hint="eastAsia"/>
        </w:rPr>
        <w:t>、公文全生命周期管理</w:t>
      </w:r>
    </w:p>
    <w:p w14:paraId="3C2BA8C4" w14:textId="77777777" w:rsidR="009D6247" w:rsidRDefault="00000000">
      <w:pPr>
        <w:ind w:firstLine="480"/>
      </w:pPr>
      <w:r>
        <w:rPr>
          <w:rFonts w:hint="eastAsia"/>
        </w:rPr>
        <w:t>实现从拟稿、审核、签批、盖章、发送、归档到查询统计的全流程电子化。</w:t>
      </w:r>
      <w:proofErr w:type="gramStart"/>
      <w:r>
        <w:rPr>
          <w:rFonts w:hint="eastAsia"/>
        </w:rPr>
        <w:lastRenderedPageBreak/>
        <w:t>需支持</w:t>
      </w:r>
      <w:proofErr w:type="gramEnd"/>
      <w:r>
        <w:rPr>
          <w:rFonts w:hint="eastAsia"/>
        </w:rPr>
        <w:t>手写签批、痕迹保留、模板套红、电子盖章、</w:t>
      </w:r>
      <w:proofErr w:type="gramStart"/>
      <w:r>
        <w:rPr>
          <w:rFonts w:hint="eastAsia"/>
        </w:rPr>
        <w:t>缩略图</w:t>
      </w:r>
      <w:proofErr w:type="gramEnd"/>
      <w:r>
        <w:rPr>
          <w:rFonts w:hint="eastAsia"/>
        </w:rPr>
        <w:t>浏览、督办反馈等高级功能。</w:t>
      </w:r>
    </w:p>
    <w:p w14:paraId="71F6295D" w14:textId="77777777" w:rsidR="009D6247" w:rsidRDefault="00000000">
      <w:pPr>
        <w:ind w:firstLine="480"/>
      </w:pPr>
      <w:r>
        <w:rPr>
          <w:rFonts w:hint="eastAsia"/>
        </w:rPr>
        <w:t>2</w:t>
      </w:r>
      <w:r>
        <w:rPr>
          <w:rFonts w:hint="eastAsia"/>
        </w:rPr>
        <w:t>、会议全流程管理</w:t>
      </w:r>
    </w:p>
    <w:p w14:paraId="0B9DBD8A" w14:textId="77777777" w:rsidR="009D6247" w:rsidRDefault="00000000">
      <w:pPr>
        <w:ind w:firstLine="480"/>
      </w:pPr>
      <w:r>
        <w:rPr>
          <w:rFonts w:hint="eastAsia"/>
        </w:rPr>
        <w:t>涵盖会议室预定、议题申请与排序、会议通知与反馈、会议材料分发、</w:t>
      </w:r>
      <w:proofErr w:type="gramStart"/>
      <w:r>
        <w:rPr>
          <w:rFonts w:hint="eastAsia"/>
        </w:rPr>
        <w:t>扫码签到</w:t>
      </w:r>
      <w:proofErr w:type="gramEnd"/>
      <w:r>
        <w:rPr>
          <w:rFonts w:hint="eastAsia"/>
        </w:rPr>
        <w:t>、会议纪要生成与传阅。区级会议</w:t>
      </w:r>
      <w:proofErr w:type="gramStart"/>
      <w:r>
        <w:rPr>
          <w:rFonts w:hint="eastAsia"/>
        </w:rPr>
        <w:t>需支持</w:t>
      </w:r>
      <w:proofErr w:type="gramEnd"/>
      <w:r>
        <w:rPr>
          <w:rFonts w:hint="eastAsia"/>
        </w:rPr>
        <w:t>复杂的议题排序规则和严格的阅看权限控制。</w:t>
      </w:r>
    </w:p>
    <w:p w14:paraId="3D7D0836" w14:textId="77777777" w:rsidR="009D6247" w:rsidRDefault="00000000">
      <w:pPr>
        <w:ind w:firstLine="480"/>
      </w:pPr>
      <w:r>
        <w:rPr>
          <w:rFonts w:hint="eastAsia"/>
        </w:rPr>
        <w:t>3</w:t>
      </w:r>
      <w:r>
        <w:rPr>
          <w:rFonts w:hint="eastAsia"/>
        </w:rPr>
        <w:t>、事务流程管理</w:t>
      </w:r>
    </w:p>
    <w:p w14:paraId="00B0D87D" w14:textId="77777777" w:rsidR="009D6247" w:rsidRDefault="00000000">
      <w:pPr>
        <w:ind w:firstLine="480"/>
      </w:pPr>
      <w:r>
        <w:rPr>
          <w:rFonts w:hint="eastAsia"/>
        </w:rPr>
        <w:t>提供统一的流程引擎，支撑印章使用、办公用品</w:t>
      </w:r>
      <w:r>
        <w:rPr>
          <w:rFonts w:hint="eastAsia"/>
        </w:rPr>
        <w:t>/</w:t>
      </w:r>
      <w:r>
        <w:rPr>
          <w:rFonts w:hint="eastAsia"/>
        </w:rPr>
        <w:t>设备申领、合同审批、请假、离京备案、加班申请等各类日常行政事务的线上审批。</w:t>
      </w:r>
    </w:p>
    <w:p w14:paraId="1B6DD0DC" w14:textId="77777777" w:rsidR="009D6247" w:rsidRDefault="00000000">
      <w:pPr>
        <w:ind w:firstLine="480"/>
      </w:pPr>
      <w:r>
        <w:rPr>
          <w:rFonts w:hint="eastAsia"/>
        </w:rPr>
        <w:t>4</w:t>
      </w:r>
      <w:r>
        <w:rPr>
          <w:rFonts w:hint="eastAsia"/>
        </w:rPr>
        <w:t>、辅助办公功能</w:t>
      </w:r>
    </w:p>
    <w:p w14:paraId="5EF24A28" w14:textId="77777777" w:rsidR="009D6247" w:rsidRDefault="00000000">
      <w:pPr>
        <w:ind w:firstLine="480"/>
      </w:pPr>
      <w:r>
        <w:rPr>
          <w:rFonts w:hint="eastAsia"/>
        </w:rPr>
        <w:t>包括日程安排、文件共享（单位</w:t>
      </w:r>
      <w:r>
        <w:rPr>
          <w:rFonts w:hint="eastAsia"/>
        </w:rPr>
        <w:t>/</w:t>
      </w:r>
      <w:r>
        <w:rPr>
          <w:rFonts w:hint="eastAsia"/>
        </w:rPr>
        <w:t>科室</w:t>
      </w:r>
      <w:r>
        <w:rPr>
          <w:rFonts w:hint="eastAsia"/>
        </w:rPr>
        <w:t>/</w:t>
      </w:r>
      <w:r>
        <w:rPr>
          <w:rFonts w:hint="eastAsia"/>
        </w:rPr>
        <w:t>个人三级管理）、信息报送、督查督办、企业走访登记等。</w:t>
      </w:r>
    </w:p>
    <w:p w14:paraId="1013DBC1" w14:textId="77777777" w:rsidR="009D6247" w:rsidRDefault="00000000">
      <w:pPr>
        <w:ind w:firstLine="480"/>
      </w:pPr>
      <w:r>
        <w:rPr>
          <w:rFonts w:hint="eastAsia"/>
        </w:rPr>
        <w:t>三、移动办公体系</w:t>
      </w:r>
    </w:p>
    <w:p w14:paraId="64E2369B" w14:textId="77777777" w:rsidR="009D6247" w:rsidRDefault="00000000">
      <w:pPr>
        <w:ind w:firstLine="480"/>
      </w:pPr>
      <w:proofErr w:type="gramStart"/>
      <w:r>
        <w:rPr>
          <w:rFonts w:hint="eastAsia"/>
        </w:rPr>
        <w:t>满足区</w:t>
      </w:r>
      <w:proofErr w:type="gramEnd"/>
      <w:r>
        <w:rPr>
          <w:rFonts w:hint="eastAsia"/>
        </w:rPr>
        <w:t>领导、单位领导随时随地处理公务的需求，实现核心办公功能的移动化。在移动端（需与“京办”对接）复</w:t>
      </w:r>
      <w:proofErr w:type="gramStart"/>
      <w:r>
        <w:rPr>
          <w:rFonts w:hint="eastAsia"/>
        </w:rPr>
        <w:t>刻核心办公</w:t>
      </w:r>
      <w:proofErr w:type="gramEnd"/>
      <w:r>
        <w:rPr>
          <w:rFonts w:hint="eastAsia"/>
        </w:rPr>
        <w:t>能力，包括公文审批、会议审阅、文件预审、日程查阅、信息批阅、个人事务申请与审批等。需优化移动端交互体验，支持离线阅读、手写签批、快捷语调用等。</w:t>
      </w:r>
    </w:p>
    <w:p w14:paraId="3FBB919C" w14:textId="77777777" w:rsidR="009D6247" w:rsidRDefault="00000000">
      <w:pPr>
        <w:ind w:firstLine="480"/>
      </w:pPr>
      <w:r>
        <w:rPr>
          <w:rFonts w:hint="eastAsia"/>
        </w:rPr>
        <w:t>四、协同办公空间</w:t>
      </w:r>
    </w:p>
    <w:p w14:paraId="19CDE318" w14:textId="77777777" w:rsidR="009D6247" w:rsidRDefault="00000000">
      <w:pPr>
        <w:ind w:firstLine="480"/>
      </w:pPr>
      <w:r>
        <w:rPr>
          <w:rFonts w:hint="eastAsia"/>
        </w:rPr>
        <w:t>针对跨部门组成的“领导小组”或“专班”工作场景，提供协同办公空间，实现专班内办文、办事、办会工作的线上协同。支持工作任务的派发、认领、办理、反馈和督办全流程管理。主</w:t>
      </w:r>
      <w:proofErr w:type="gramStart"/>
      <w:r>
        <w:rPr>
          <w:rFonts w:hint="eastAsia"/>
        </w:rPr>
        <w:t>责部门</w:t>
      </w:r>
      <w:proofErr w:type="gramEnd"/>
      <w:r>
        <w:rPr>
          <w:rFonts w:hint="eastAsia"/>
        </w:rPr>
        <w:t>可分配任务</w:t>
      </w:r>
      <w:proofErr w:type="gramStart"/>
      <w:r>
        <w:rPr>
          <w:rFonts w:hint="eastAsia"/>
        </w:rPr>
        <w:t>给配合</w:t>
      </w:r>
      <w:proofErr w:type="gramEnd"/>
      <w:r>
        <w:rPr>
          <w:rFonts w:hint="eastAsia"/>
        </w:rPr>
        <w:t>部门，并实时跟踪进度；配合部门可在线提交办理结果，且支持工作进度的可视化查询、自动提醒和工作督办等，确保专班工作高效协同、责任明确。</w:t>
      </w:r>
    </w:p>
    <w:p w14:paraId="0A8DC5E5" w14:textId="77777777" w:rsidR="009D6247" w:rsidRDefault="00000000">
      <w:pPr>
        <w:ind w:firstLine="480"/>
      </w:pPr>
      <w:r>
        <w:rPr>
          <w:rFonts w:hint="eastAsia"/>
        </w:rPr>
        <w:t>五、智能数据采集与报表生成</w:t>
      </w:r>
    </w:p>
    <w:p w14:paraId="7BEDA22D" w14:textId="77777777" w:rsidR="009D6247" w:rsidRDefault="00000000">
      <w:pPr>
        <w:ind w:firstLine="480"/>
      </w:pPr>
      <w:r>
        <w:rPr>
          <w:rFonts w:hint="eastAsia"/>
        </w:rPr>
        <w:t>基于灵活的表单设计和数据模板，支持各类信息采集任务的快速配置和分发。提供数据填报、清洗、汇总和可视化分析功能，实现采集数据的自动校验和智能处理。系统可自动生成常用统计报表，支持多维度数据分析和导出，减少人工干预，提高数据采集效率和准确性。</w:t>
      </w:r>
    </w:p>
    <w:p w14:paraId="66739D32" w14:textId="77777777" w:rsidR="009D6247" w:rsidRDefault="00000000">
      <w:pPr>
        <w:ind w:firstLine="480"/>
      </w:pPr>
      <w:r>
        <w:rPr>
          <w:rFonts w:hint="eastAsia"/>
        </w:rPr>
        <w:t>六、智能办公</w:t>
      </w:r>
    </w:p>
    <w:p w14:paraId="7C6262F3" w14:textId="77777777" w:rsidR="009D6247" w:rsidRDefault="00000000">
      <w:pPr>
        <w:ind w:firstLine="480"/>
      </w:pPr>
      <w:proofErr w:type="gramStart"/>
      <w:r>
        <w:rPr>
          <w:rFonts w:hint="eastAsia"/>
        </w:rPr>
        <w:lastRenderedPageBreak/>
        <w:t>依托数智底座</w:t>
      </w:r>
      <w:proofErr w:type="gramEnd"/>
      <w:r>
        <w:rPr>
          <w:rFonts w:hint="eastAsia"/>
        </w:rPr>
        <w:t>与人工智能大模型的能力，为公文撰写、内容校对等场景提供智能辅助。支持基于历史公文和政策数据的智能分析和推荐，自动生成公文初稿、智能纠错、格式检查等。同时，提供智能问答和知识检索功能，帮助用户快速获取相关信息，提升办公效率和质量。</w:t>
      </w:r>
    </w:p>
    <w:p w14:paraId="657AF1AC" w14:textId="77777777" w:rsidR="009D6247" w:rsidRDefault="00000000">
      <w:pPr>
        <w:ind w:firstLine="480"/>
      </w:pPr>
      <w:r>
        <w:rPr>
          <w:rFonts w:hint="eastAsia"/>
        </w:rPr>
        <w:t>七、数字档案</w:t>
      </w:r>
    </w:p>
    <w:p w14:paraId="01D473A2" w14:textId="77777777" w:rsidR="009D6247" w:rsidRDefault="00000000">
      <w:pPr>
        <w:ind w:firstLine="480"/>
      </w:pPr>
      <w:r>
        <w:rPr>
          <w:rFonts w:hint="eastAsia"/>
        </w:rPr>
        <w:t>建设统一的数字档案中心，对全区重要的通知、公文、会议纪要、领导督办事项等过程与结果文档进行标准化、结构化留存与管理，并以此为基础后续构建智能语料平台，为各类智能应用提供高质量的数据支撑和持续学习能力。</w:t>
      </w:r>
    </w:p>
    <w:p w14:paraId="2381C5C4" w14:textId="77777777" w:rsidR="009D6247" w:rsidRDefault="00000000">
      <w:pPr>
        <w:ind w:firstLine="480"/>
      </w:pPr>
      <w:r>
        <w:rPr>
          <w:rFonts w:hint="eastAsia"/>
        </w:rPr>
        <w:t>八、视频会议系统升级</w:t>
      </w:r>
    </w:p>
    <w:p w14:paraId="448CBE5A" w14:textId="77777777" w:rsidR="009D6247" w:rsidRDefault="00000000">
      <w:pPr>
        <w:ind w:firstLine="480"/>
      </w:pPr>
      <w:r>
        <w:rPr>
          <w:rFonts w:hint="eastAsia"/>
        </w:rPr>
        <w:t>基于顺义区现有视频会议系统进行升级，打造覆盖至用户端的视频会议体系，提供分级易用、全时可达的会议能力。</w:t>
      </w:r>
    </w:p>
    <w:p w14:paraId="7ED74512" w14:textId="77777777" w:rsidR="009D6247" w:rsidRDefault="00000000">
      <w:pPr>
        <w:ind w:firstLine="480"/>
      </w:pPr>
      <w:r>
        <w:rPr>
          <w:rFonts w:hint="eastAsia"/>
        </w:rPr>
        <w:t>采用当前国内成熟的国产化产品及技术、满足国密加密、具备良好的先进性，确保今后</w:t>
      </w:r>
      <w:r>
        <w:rPr>
          <w:rFonts w:hint="eastAsia"/>
        </w:rPr>
        <w:t>5</w:t>
      </w:r>
      <w:r>
        <w:rPr>
          <w:rFonts w:hint="eastAsia"/>
        </w:rPr>
        <w:t>年时间内能满足日常视频会议业务需求，达到视频会议系统支持高清晰、高并发，可以实现区、镇</w:t>
      </w:r>
      <w:proofErr w:type="gramStart"/>
      <w:r>
        <w:rPr>
          <w:rFonts w:hint="eastAsia"/>
        </w:rPr>
        <w:t>街统一会控</w:t>
      </w:r>
      <w:proofErr w:type="gramEnd"/>
      <w:r>
        <w:rPr>
          <w:rFonts w:hint="eastAsia"/>
        </w:rPr>
        <w:t>和会场调度。</w:t>
      </w:r>
    </w:p>
    <w:p w14:paraId="09551D76" w14:textId="77777777" w:rsidR="009D6247" w:rsidRDefault="00000000">
      <w:pPr>
        <w:ind w:firstLine="480"/>
      </w:pPr>
      <w:r>
        <w:rPr>
          <w:rFonts w:hint="eastAsia"/>
        </w:rPr>
        <w:t>系统升级后的视频会议系统支持国产、自主可控，从内到外、端到</w:t>
      </w:r>
      <w:proofErr w:type="gramStart"/>
      <w:r>
        <w:rPr>
          <w:rFonts w:hint="eastAsia"/>
        </w:rPr>
        <w:t>端实现</w:t>
      </w:r>
      <w:proofErr w:type="gramEnd"/>
      <w:r>
        <w:rPr>
          <w:rFonts w:hint="eastAsia"/>
        </w:rPr>
        <w:t>完全国产自主可控，全面保证系统安全性能，解决现有系统点位不足、视频会议系统能力达到</w:t>
      </w:r>
      <w:r>
        <w:rPr>
          <w:rFonts w:hint="eastAsia"/>
        </w:rPr>
        <w:t>240</w:t>
      </w:r>
      <w:r>
        <w:rPr>
          <w:rFonts w:hint="eastAsia"/>
        </w:rPr>
        <w:t>路高清</w:t>
      </w:r>
      <w:r>
        <w:rPr>
          <w:rFonts w:hint="eastAsia"/>
        </w:rPr>
        <w:t>1080P 30</w:t>
      </w:r>
      <w:r>
        <w:rPr>
          <w:rFonts w:hint="eastAsia"/>
        </w:rPr>
        <w:t>帧</w:t>
      </w:r>
      <w:r>
        <w:rPr>
          <w:rFonts w:hint="eastAsia"/>
        </w:rPr>
        <w:t>/480</w:t>
      </w:r>
      <w:r>
        <w:rPr>
          <w:rFonts w:hint="eastAsia"/>
        </w:rPr>
        <w:t>路</w:t>
      </w:r>
      <w:r>
        <w:rPr>
          <w:rFonts w:hint="eastAsia"/>
        </w:rPr>
        <w:t>720P</w:t>
      </w:r>
      <w:r>
        <w:rPr>
          <w:rFonts w:hint="eastAsia"/>
        </w:rPr>
        <w:t>，可通过市区</w:t>
      </w:r>
      <w:proofErr w:type="gramStart"/>
      <w:r>
        <w:rPr>
          <w:rFonts w:hint="eastAsia"/>
        </w:rPr>
        <w:t>两级会控级联</w:t>
      </w:r>
      <w:proofErr w:type="gramEnd"/>
      <w:r>
        <w:rPr>
          <w:rFonts w:hint="eastAsia"/>
        </w:rPr>
        <w:t>方式，满足与市政府视频会议系统互联，市级可以直接会控区级系统及终端。</w:t>
      </w:r>
    </w:p>
    <w:p w14:paraId="7BFC4635" w14:textId="77777777" w:rsidR="009D6247" w:rsidRDefault="00000000">
      <w:pPr>
        <w:ind w:firstLine="480"/>
      </w:pPr>
      <w:r>
        <w:rPr>
          <w:rFonts w:hint="eastAsia"/>
        </w:rPr>
        <w:t>需通过“京办”移动端组织、参与视频会议，实现移动接入，支撑应急指挥等场景下的管理调度。</w:t>
      </w:r>
    </w:p>
    <w:p w14:paraId="181E50EC" w14:textId="77777777" w:rsidR="009D6247" w:rsidRDefault="00000000">
      <w:pPr>
        <w:ind w:firstLine="480"/>
      </w:pPr>
      <w:r>
        <w:rPr>
          <w:rFonts w:hint="eastAsia"/>
        </w:rPr>
        <w:t>九、无人机视频融合调度</w:t>
      </w:r>
    </w:p>
    <w:p w14:paraId="5E133657" w14:textId="77777777" w:rsidR="009D6247" w:rsidRDefault="00000000">
      <w:pPr>
        <w:ind w:firstLine="480"/>
      </w:pPr>
      <w:r>
        <w:rPr>
          <w:rFonts w:hint="eastAsia"/>
        </w:rPr>
        <w:t>需在视频会议能力中支持无人机视频接入，满足应急调度场景下，通过视频指挥会议实施查看现场无人机回传视频，为应急指挥决策提供可视化现场场景依据。</w:t>
      </w:r>
    </w:p>
    <w:p w14:paraId="2157F1CA" w14:textId="77777777" w:rsidR="009D6247" w:rsidRDefault="00000000">
      <w:pPr>
        <w:pStyle w:val="4"/>
      </w:pPr>
      <w:bookmarkStart w:id="83" w:name="_Toc213053571"/>
      <w:r>
        <w:rPr>
          <w:rFonts w:hint="eastAsia"/>
        </w:rPr>
        <w:t>数据采集功能需求</w:t>
      </w:r>
      <w:bookmarkEnd w:id="83"/>
    </w:p>
    <w:p w14:paraId="7753C71A" w14:textId="77777777" w:rsidR="009D6247" w:rsidRDefault="00000000">
      <w:pPr>
        <w:ind w:firstLine="480"/>
      </w:pPr>
      <w:r>
        <w:t>为全面支撑顺义区对高质量、高效率、高安全数据采集能力的核心诉求，</w:t>
      </w:r>
      <w:r>
        <w:rPr>
          <w:rFonts w:hint="eastAsia"/>
        </w:rPr>
        <w:t>需要基于现有</w:t>
      </w:r>
      <w:r>
        <w:rPr>
          <w:rFonts w:ascii="仿宋_GB2312" w:cs="仿宋_GB2312" w:hint="eastAsia"/>
          <w:color w:val="000000"/>
          <w:kern w:val="0"/>
        </w:rPr>
        <w:t>基层一表通系统</w:t>
      </w:r>
      <w:r>
        <w:t>，构建一套覆盖多源异构、贯通线上线下、</w:t>
      </w:r>
      <w:proofErr w:type="gramStart"/>
      <w:r>
        <w:t>融合物联感知</w:t>
      </w:r>
      <w:proofErr w:type="gramEnd"/>
      <w:r>
        <w:t>、贯穿全生命周期的统一数据采集体系。打破系统壁垒、填补数据空白、强化治理闭环，实现从分散采集向集约汇聚、从</w:t>
      </w:r>
      <w:proofErr w:type="gramStart"/>
      <w:r>
        <w:t>被动响应</w:t>
      </w:r>
      <w:proofErr w:type="gramEnd"/>
      <w:r>
        <w:t>向主动治理、从孤立数据</w:t>
      </w:r>
      <w:r>
        <w:lastRenderedPageBreak/>
        <w:t>向融合资产的根本转变，为城市运行</w:t>
      </w:r>
      <w:r>
        <w:t>“</w:t>
      </w:r>
      <w:r>
        <w:t>一网统管</w:t>
      </w:r>
      <w:r>
        <w:t>”</w:t>
      </w:r>
      <w:r>
        <w:t>和政务服务</w:t>
      </w:r>
      <w:r>
        <w:t>“</w:t>
      </w:r>
      <w:r>
        <w:t>一网通办</w:t>
      </w:r>
      <w:r>
        <w:t>”</w:t>
      </w:r>
      <w:r>
        <w:t>提供坚实的数据底座。</w:t>
      </w:r>
    </w:p>
    <w:p w14:paraId="46EBDF91" w14:textId="77777777" w:rsidR="009D6247" w:rsidRDefault="00000000">
      <w:pPr>
        <w:ind w:firstLine="480"/>
      </w:pPr>
      <w:r>
        <w:rPr>
          <w:rFonts w:hint="eastAsia"/>
        </w:rPr>
        <w:t>1</w:t>
      </w:r>
      <w:r>
        <w:rPr>
          <w:rFonts w:hint="eastAsia"/>
        </w:rPr>
        <w:t>、多源异构数据接入需求</w:t>
      </w:r>
    </w:p>
    <w:p w14:paraId="61EC85C1" w14:textId="77777777" w:rsidR="009D6247" w:rsidRDefault="00000000">
      <w:pPr>
        <w:ind w:firstLine="480"/>
      </w:pPr>
      <w:proofErr w:type="gramStart"/>
      <w:r>
        <w:rPr>
          <w:rFonts w:hint="eastAsia"/>
        </w:rPr>
        <w:t>需支持</w:t>
      </w:r>
      <w:proofErr w:type="gramEnd"/>
      <w:r>
        <w:rPr>
          <w:rFonts w:hint="eastAsia"/>
        </w:rPr>
        <w:t>对顺义区现有各类政务信息系统中结构化、半结构化及非结构化数据的统一接入，包括历史系统中无标准接口的数据源。要求兼容</w:t>
      </w:r>
      <w:r>
        <w:rPr>
          <w:rFonts w:hint="eastAsia"/>
        </w:rPr>
        <w:t>T+1</w:t>
      </w:r>
      <w:r>
        <w:rPr>
          <w:rFonts w:hint="eastAsia"/>
        </w:rPr>
        <w:t>批量同步与实时数据流两种模式，可通过工具实现定时同步，以及通过消息队列实现数据库变更的实时捕获。</w:t>
      </w:r>
    </w:p>
    <w:p w14:paraId="49D43346" w14:textId="77777777" w:rsidR="009D6247" w:rsidRDefault="00000000">
      <w:pPr>
        <w:ind w:firstLine="480"/>
      </w:pPr>
      <w:r>
        <w:rPr>
          <w:rFonts w:hint="eastAsia"/>
        </w:rPr>
        <w:t>2</w:t>
      </w:r>
      <w:r>
        <w:rPr>
          <w:rFonts w:hint="eastAsia"/>
        </w:rPr>
        <w:t>、人工与半自动填报数据采集需求</w:t>
      </w:r>
    </w:p>
    <w:p w14:paraId="6CBFEF6D" w14:textId="77777777" w:rsidR="009D6247" w:rsidRDefault="00000000">
      <w:pPr>
        <w:ind w:firstLine="480"/>
      </w:pPr>
      <w:r>
        <w:rPr>
          <w:rFonts w:hint="eastAsia"/>
        </w:rPr>
        <w:t>针对无系统对接能力或需人工干预的数据场景，需提供配置化的数据填报页面，支持</w:t>
      </w:r>
      <w:r>
        <w:rPr>
          <w:rFonts w:hint="eastAsia"/>
        </w:rPr>
        <w:t>office</w:t>
      </w:r>
      <w:r>
        <w:rPr>
          <w:rFonts w:hint="eastAsia"/>
        </w:rPr>
        <w:t>文件、</w:t>
      </w:r>
      <w:r>
        <w:rPr>
          <w:rFonts w:hint="eastAsia"/>
        </w:rPr>
        <w:t>PDF</w:t>
      </w:r>
      <w:r>
        <w:rPr>
          <w:rFonts w:hint="eastAsia"/>
        </w:rPr>
        <w:t>、图片上传及表</w:t>
      </w:r>
      <w:proofErr w:type="gramStart"/>
      <w:r>
        <w:rPr>
          <w:rFonts w:hint="eastAsia"/>
        </w:rPr>
        <w:t>单人工录入</w:t>
      </w:r>
      <w:proofErr w:type="gramEnd"/>
      <w:r>
        <w:rPr>
          <w:rFonts w:hint="eastAsia"/>
        </w:rPr>
        <w:t>等多种方式，并具备后续与信息系统集成、实现数据授权管理的能力。</w:t>
      </w:r>
    </w:p>
    <w:p w14:paraId="1A511120" w14:textId="77777777" w:rsidR="009D6247" w:rsidRDefault="00000000">
      <w:pPr>
        <w:ind w:firstLine="480"/>
      </w:pPr>
      <w:r>
        <w:rPr>
          <w:rFonts w:hint="eastAsia"/>
        </w:rPr>
        <w:t>3</w:t>
      </w:r>
      <w:r>
        <w:rPr>
          <w:rFonts w:hint="eastAsia"/>
        </w:rPr>
        <w:t>、物联网与城市感知设备接入需求</w:t>
      </w:r>
    </w:p>
    <w:p w14:paraId="330ABB16" w14:textId="77777777" w:rsidR="009D6247" w:rsidRDefault="00000000">
      <w:pPr>
        <w:ind w:firstLine="480"/>
      </w:pPr>
      <w:r>
        <w:rPr>
          <w:rFonts w:hint="eastAsia"/>
        </w:rPr>
        <w:t>需提供标准化、统一的设备通信</w:t>
      </w:r>
      <w:r>
        <w:rPr>
          <w:rFonts w:hint="eastAsia"/>
        </w:rPr>
        <w:t>API</w:t>
      </w:r>
      <w:r>
        <w:rPr>
          <w:rFonts w:hint="eastAsia"/>
        </w:rPr>
        <w:t>，支持各类城市感知终端（如传感器、摄像头、智能终端等）上报设备状态、运行参数、告警信息及属性数据，满足城市运行体征数据的实时汇聚要求。</w:t>
      </w:r>
    </w:p>
    <w:p w14:paraId="3DB81941" w14:textId="77777777" w:rsidR="009D6247" w:rsidRDefault="00000000">
      <w:pPr>
        <w:ind w:firstLine="480"/>
      </w:pPr>
      <w:r>
        <w:rPr>
          <w:rFonts w:hint="eastAsia"/>
        </w:rPr>
        <w:t>4</w:t>
      </w:r>
      <w:r>
        <w:rPr>
          <w:rFonts w:hint="eastAsia"/>
        </w:rPr>
        <w:t>、数据采集安全合</w:t>
      </w:r>
      <w:proofErr w:type="gramStart"/>
      <w:r>
        <w:rPr>
          <w:rFonts w:hint="eastAsia"/>
        </w:rPr>
        <w:t>规</w:t>
      </w:r>
      <w:proofErr w:type="gramEnd"/>
      <w:r>
        <w:rPr>
          <w:rFonts w:hint="eastAsia"/>
        </w:rPr>
        <w:t>需求</w:t>
      </w:r>
    </w:p>
    <w:p w14:paraId="5AAD996B" w14:textId="77777777" w:rsidR="009D6247" w:rsidRDefault="00000000">
      <w:pPr>
        <w:ind w:firstLine="480"/>
      </w:pPr>
      <w:r>
        <w:rPr>
          <w:rFonts w:hint="eastAsia"/>
        </w:rPr>
        <w:t>数据在采集、传输全过程须采用加密机制，防止数据泄露、篡改或中间人攻击；同时需具备数据合法性校验能力，确保采集内容符合法律法规及业务规范要求。</w:t>
      </w:r>
    </w:p>
    <w:p w14:paraId="50E390A9" w14:textId="77777777" w:rsidR="009D6247" w:rsidRDefault="00000000">
      <w:pPr>
        <w:ind w:firstLine="480"/>
      </w:pPr>
      <w:r>
        <w:rPr>
          <w:rFonts w:hint="eastAsia"/>
        </w:rPr>
        <w:t>5</w:t>
      </w:r>
      <w:r>
        <w:rPr>
          <w:rFonts w:hint="eastAsia"/>
        </w:rPr>
        <w:t>、数据质量实时监控与异常处理需求</w:t>
      </w:r>
    </w:p>
    <w:p w14:paraId="453187B9" w14:textId="77777777" w:rsidR="009D6247" w:rsidRDefault="00000000">
      <w:pPr>
        <w:ind w:firstLine="480"/>
      </w:pPr>
      <w:r>
        <w:rPr>
          <w:rFonts w:hint="eastAsia"/>
        </w:rPr>
        <w:t>需内置质量安全引擎，支持对采集数据进行实时校验（如非空校验、格式校验、有效值范围校验等），并能自动识别异常数据、触发告警，支持人工干预与任务重试机制。</w:t>
      </w:r>
    </w:p>
    <w:p w14:paraId="1830A65E" w14:textId="77777777" w:rsidR="009D6247" w:rsidRDefault="00000000">
      <w:pPr>
        <w:ind w:firstLine="480"/>
      </w:pPr>
      <w:r>
        <w:rPr>
          <w:rFonts w:hint="eastAsia"/>
        </w:rPr>
        <w:t>6</w:t>
      </w:r>
      <w:r>
        <w:rPr>
          <w:rFonts w:hint="eastAsia"/>
        </w:rPr>
        <w:t>、数据血缘与全过程可追溯需求</w:t>
      </w:r>
    </w:p>
    <w:p w14:paraId="1D6B15AE" w14:textId="77777777" w:rsidR="009D6247" w:rsidRDefault="00000000">
      <w:pPr>
        <w:ind w:firstLine="480"/>
      </w:pPr>
      <w:r>
        <w:rPr>
          <w:rFonts w:hint="eastAsia"/>
        </w:rPr>
        <w:t>需实现从源系统到采集平台的数据血缘追踪，记录数据来源、采集时间、转换规则、任务执行日志等关键信息，支撑审计、问题定位与责任追溯。</w:t>
      </w:r>
    </w:p>
    <w:p w14:paraId="302B6A29" w14:textId="77777777" w:rsidR="009D6247" w:rsidRDefault="00000000">
      <w:pPr>
        <w:ind w:firstLine="480"/>
      </w:pPr>
      <w:r>
        <w:rPr>
          <w:rFonts w:hint="eastAsia"/>
        </w:rPr>
        <w:t>7</w:t>
      </w:r>
      <w:r>
        <w:rPr>
          <w:rFonts w:hint="eastAsia"/>
        </w:rPr>
        <w:t>、标准化与融合处理需求</w:t>
      </w:r>
    </w:p>
    <w:p w14:paraId="0C947858" w14:textId="77777777" w:rsidR="009D6247" w:rsidRDefault="00000000">
      <w:pPr>
        <w:ind w:firstLine="480"/>
      </w:pPr>
      <w:r>
        <w:rPr>
          <w:rFonts w:hint="eastAsia"/>
        </w:rPr>
        <w:t>采集数据需按照统一编码体系、数据格式和语义标准进行清洗与标准化处理，并能按主题库和专题库进行分类融合与抽取。</w:t>
      </w:r>
    </w:p>
    <w:p w14:paraId="36D98C74" w14:textId="77777777" w:rsidR="009D6247" w:rsidRDefault="00000000">
      <w:pPr>
        <w:ind w:firstLine="480"/>
      </w:pPr>
      <w:r>
        <w:rPr>
          <w:rFonts w:hint="eastAsia"/>
        </w:rPr>
        <w:lastRenderedPageBreak/>
        <w:t>8</w:t>
      </w:r>
      <w:r>
        <w:rPr>
          <w:rFonts w:hint="eastAsia"/>
        </w:rPr>
        <w:t>、采集任务全生命周期管理需求</w:t>
      </w:r>
    </w:p>
    <w:p w14:paraId="52EE18BA" w14:textId="77777777" w:rsidR="009D6247" w:rsidRDefault="00000000">
      <w:pPr>
        <w:ind w:firstLine="480"/>
      </w:pPr>
      <w:proofErr w:type="gramStart"/>
      <w:r>
        <w:rPr>
          <w:rFonts w:hint="eastAsia"/>
        </w:rPr>
        <w:t>需支持</w:t>
      </w:r>
      <w:proofErr w:type="gramEnd"/>
      <w:r>
        <w:rPr>
          <w:rFonts w:hint="eastAsia"/>
        </w:rPr>
        <w:t>采集任务的配置、调度、执行监控与预警。包括任务周期设置、失败重试策略、运行状态可视化、异常自动告警及人工干预接口，确保采集任务高可用、可运维。</w:t>
      </w:r>
    </w:p>
    <w:p w14:paraId="13378891" w14:textId="77777777" w:rsidR="009D6247" w:rsidRDefault="00000000">
      <w:pPr>
        <w:ind w:firstLine="480"/>
      </w:pPr>
      <w:r>
        <w:rPr>
          <w:rFonts w:hint="eastAsia"/>
        </w:rPr>
        <w:t>9</w:t>
      </w:r>
      <w:r>
        <w:rPr>
          <w:rFonts w:hint="eastAsia"/>
        </w:rPr>
        <w:t>、元数据自动采集与管理需求</w:t>
      </w:r>
    </w:p>
    <w:p w14:paraId="547ED2DB" w14:textId="77777777" w:rsidR="009D6247" w:rsidRDefault="00000000">
      <w:pPr>
        <w:ind w:firstLine="480"/>
      </w:pPr>
      <w:proofErr w:type="gramStart"/>
      <w:r>
        <w:rPr>
          <w:rFonts w:hint="eastAsia"/>
        </w:rPr>
        <w:t>需支持</w:t>
      </w:r>
      <w:proofErr w:type="gramEnd"/>
      <w:r>
        <w:rPr>
          <w:rFonts w:hint="eastAsia"/>
        </w:rPr>
        <w:t>对源系统元数据的自动扫描、导入或人工补录，形成完整的数据</w:t>
      </w:r>
      <w:proofErr w:type="gramStart"/>
      <w:r>
        <w:rPr>
          <w:rFonts w:hint="eastAsia"/>
        </w:rPr>
        <w:t>资产台</w:t>
      </w:r>
      <w:proofErr w:type="gramEnd"/>
      <w:r>
        <w:rPr>
          <w:rFonts w:hint="eastAsia"/>
        </w:rPr>
        <w:t>账，为后续治理与共享提供基础。</w:t>
      </w:r>
    </w:p>
    <w:p w14:paraId="206BED88" w14:textId="77777777" w:rsidR="009D6247" w:rsidRDefault="00000000">
      <w:pPr>
        <w:ind w:firstLine="480"/>
      </w:pPr>
      <w:r>
        <w:rPr>
          <w:rFonts w:hint="eastAsia"/>
        </w:rPr>
        <w:t>10</w:t>
      </w:r>
      <w:r>
        <w:rPr>
          <w:rFonts w:hint="eastAsia"/>
        </w:rPr>
        <w:t>、数据质量闭环治理需求</w:t>
      </w:r>
    </w:p>
    <w:p w14:paraId="6784494E" w14:textId="77777777" w:rsidR="009D6247" w:rsidRDefault="00000000">
      <w:pPr>
        <w:ind w:firstLine="480"/>
      </w:pPr>
      <w:r>
        <w:rPr>
          <w:rFonts w:hint="eastAsia"/>
        </w:rPr>
        <w:t>需提供可视化的数据质量报告，支持按时间、来源、字段等维度进行质量趋势分析，并能关联异常数据进行根因追溯，形成“发现问题—分析问题—整改问题—验证效果”的闭环治理机制。</w:t>
      </w:r>
    </w:p>
    <w:p w14:paraId="58FD1970" w14:textId="77777777" w:rsidR="009D6247" w:rsidRDefault="00000000">
      <w:pPr>
        <w:ind w:firstLine="480"/>
      </w:pPr>
      <w:r>
        <w:rPr>
          <w:rFonts w:hint="eastAsia"/>
        </w:rPr>
        <w:t>11</w:t>
      </w:r>
      <w:r>
        <w:rPr>
          <w:rFonts w:hint="eastAsia"/>
        </w:rPr>
        <w:t>、基于统一运</w:t>
      </w:r>
      <w:proofErr w:type="gramStart"/>
      <w:r>
        <w:rPr>
          <w:rFonts w:hint="eastAsia"/>
        </w:rPr>
        <w:t>维模式</w:t>
      </w:r>
      <w:proofErr w:type="gramEnd"/>
      <w:r>
        <w:rPr>
          <w:rFonts w:hint="eastAsia"/>
        </w:rPr>
        <w:t>的数据采集需求</w:t>
      </w:r>
    </w:p>
    <w:p w14:paraId="00C5D14E" w14:textId="77777777" w:rsidR="009D6247" w:rsidRDefault="00000000">
      <w:pPr>
        <w:ind w:firstLine="480"/>
      </w:pPr>
      <w:r>
        <w:rPr>
          <w:rFonts w:hint="eastAsia"/>
        </w:rPr>
        <w:t>建设一个集监控、管理、流程、数据于一体的统一运维平台，通过构建全域融合的监控中心，实现对</w:t>
      </w:r>
      <w:r>
        <w:rPr>
          <w:rFonts w:hint="eastAsia"/>
        </w:rPr>
        <w:t>IT</w:t>
      </w:r>
      <w:r>
        <w:rPr>
          <w:rFonts w:hint="eastAsia"/>
        </w:rPr>
        <w:t>基础设施</w:t>
      </w:r>
      <w:proofErr w:type="gramStart"/>
      <w:r>
        <w:rPr>
          <w:rFonts w:hint="eastAsia"/>
        </w:rPr>
        <w:t>及泛物</w:t>
      </w:r>
      <w:proofErr w:type="gramEnd"/>
      <w:r>
        <w:rPr>
          <w:rFonts w:hint="eastAsia"/>
        </w:rPr>
        <w:t>联网资产的实时感知与智能告警；以流程闭环的</w:t>
      </w:r>
      <w:r>
        <w:rPr>
          <w:rFonts w:hint="eastAsia"/>
        </w:rPr>
        <w:t>IT</w:t>
      </w:r>
      <w:r>
        <w:rPr>
          <w:rFonts w:hint="eastAsia"/>
        </w:rPr>
        <w:t>服务管理为核心，驱动服务流程的标准化与可量化；依托精准动态的资产与配置管理，确保资产全生命周期账实相符与精益化管理；最后，通过移动化应用与多维</w:t>
      </w:r>
      <w:proofErr w:type="gramStart"/>
      <w:r>
        <w:rPr>
          <w:rFonts w:hint="eastAsia"/>
        </w:rPr>
        <w:t>度数据</w:t>
      </w:r>
      <w:proofErr w:type="gramEnd"/>
      <w:r>
        <w:rPr>
          <w:rFonts w:hint="eastAsia"/>
        </w:rPr>
        <w:t>可视化，赋能现场作业效率并支撑管理决策，最终达成运</w:t>
      </w:r>
      <w:proofErr w:type="gramStart"/>
      <w:r>
        <w:rPr>
          <w:rFonts w:hint="eastAsia"/>
        </w:rPr>
        <w:t>维工作</w:t>
      </w:r>
      <w:proofErr w:type="gramEnd"/>
      <w:r>
        <w:rPr>
          <w:rFonts w:hint="eastAsia"/>
        </w:rPr>
        <w:t>的主动化、标准化和智能化。</w:t>
      </w:r>
    </w:p>
    <w:p w14:paraId="3FFB5B3A" w14:textId="77777777" w:rsidR="009D6247" w:rsidRDefault="00000000">
      <w:pPr>
        <w:pStyle w:val="2"/>
      </w:pPr>
      <w:bookmarkStart w:id="84" w:name="_Toc213053572"/>
      <w:r>
        <w:rPr>
          <w:rFonts w:hint="eastAsia"/>
        </w:rPr>
        <w:t>数据资源需求分析</w:t>
      </w:r>
      <w:bookmarkEnd w:id="84"/>
    </w:p>
    <w:p w14:paraId="28E79B43" w14:textId="77777777" w:rsidR="009D6247" w:rsidRDefault="00000000">
      <w:pPr>
        <w:ind w:firstLine="480"/>
      </w:pPr>
      <w:r>
        <w:rPr>
          <w:rFonts w:hint="eastAsia"/>
        </w:rPr>
        <w:t>大数据平台建设的核心在于数据资源的整合与利用。为支撑区级政府在公共管理、社会治理、经济发展及公共服务等方面的应用，需要对人口、法人、空间地理、证照及公共服务等各类数据进行系统化采集、清洗、整合和分析。本部分将对平台建设的数据需求进行详细梳理，为数据接入、数据治理及应用开发提供依据。</w:t>
      </w:r>
    </w:p>
    <w:p w14:paraId="583C1A74" w14:textId="77777777" w:rsidR="009D6247" w:rsidRDefault="00000000">
      <w:pPr>
        <w:pStyle w:val="3"/>
      </w:pPr>
      <w:bookmarkStart w:id="85" w:name="_Toc213053573"/>
      <w:r>
        <w:rPr>
          <w:rFonts w:hint="eastAsia"/>
        </w:rPr>
        <w:t>人口数据</w:t>
      </w:r>
      <w:bookmarkEnd w:id="85"/>
    </w:p>
    <w:p w14:paraId="14CFA810" w14:textId="77777777" w:rsidR="009D6247" w:rsidRDefault="00000000">
      <w:pPr>
        <w:ind w:firstLine="480"/>
      </w:pPr>
      <w:r>
        <w:rPr>
          <w:rFonts w:hint="eastAsia"/>
        </w:rPr>
        <w:t>人口数据是支撑政府社会管理和公共服务决策的基础性数据。平台需采集人口基本信息、人口结构、户籍信息、流动人口信息、就业信息及人口事件信息等。主要数据来源包括公安人口库、统计局人口信息系统及民政系统等。数据类型以</w:t>
      </w:r>
      <w:r>
        <w:rPr>
          <w:rFonts w:hint="eastAsia"/>
        </w:rPr>
        <w:lastRenderedPageBreak/>
        <w:t>结构化为主，要求具备唯一标识，并保证数据完整性和准确性。人口数据的更新频率应至少为月度更新，部分关键人口事件数据</w:t>
      </w:r>
      <w:proofErr w:type="gramStart"/>
      <w:r>
        <w:rPr>
          <w:rFonts w:hint="eastAsia"/>
        </w:rPr>
        <w:t>需支持</w:t>
      </w:r>
      <w:proofErr w:type="gramEnd"/>
      <w:r>
        <w:rPr>
          <w:rFonts w:hint="eastAsia"/>
        </w:rPr>
        <w:t>实时或准实时更新。</w:t>
      </w:r>
    </w:p>
    <w:p w14:paraId="7D6F3212" w14:textId="77777777" w:rsidR="009D6247" w:rsidRDefault="00000000">
      <w:pPr>
        <w:pStyle w:val="3"/>
      </w:pPr>
      <w:bookmarkStart w:id="86" w:name="_Toc213053574"/>
      <w:r>
        <w:rPr>
          <w:rFonts w:hint="eastAsia"/>
        </w:rPr>
        <w:t>法人及企业数据</w:t>
      </w:r>
      <w:bookmarkEnd w:id="86"/>
    </w:p>
    <w:p w14:paraId="2DE0C896" w14:textId="77777777" w:rsidR="009D6247" w:rsidRDefault="00000000">
      <w:pPr>
        <w:ind w:firstLine="480"/>
      </w:pPr>
      <w:r>
        <w:rPr>
          <w:rFonts w:hint="eastAsia"/>
        </w:rPr>
        <w:t>法人及企业数据是支撑经济分析、企业监管和信用评价的重要数据。平台需采集企业基本信息、法人信息、信用信息、经营状况及工商注册信息等。数据主要来源包括工商系统、税务系统、信用信息平台等。数据</w:t>
      </w:r>
      <w:proofErr w:type="gramStart"/>
      <w:r>
        <w:rPr>
          <w:rFonts w:hint="eastAsia"/>
        </w:rPr>
        <w:t>需支持</w:t>
      </w:r>
      <w:proofErr w:type="gramEnd"/>
      <w:r>
        <w:rPr>
          <w:rFonts w:hint="eastAsia"/>
        </w:rPr>
        <w:t>标准化唯一编码，保证企业信息的准确性和唯一性，更新频率至少为月度更新。</w:t>
      </w:r>
    </w:p>
    <w:p w14:paraId="237BF9A3" w14:textId="77777777" w:rsidR="009D6247" w:rsidRDefault="00000000">
      <w:pPr>
        <w:pStyle w:val="3"/>
      </w:pPr>
      <w:bookmarkStart w:id="87" w:name="_Toc213053575"/>
      <w:r>
        <w:rPr>
          <w:rFonts w:hint="eastAsia"/>
        </w:rPr>
        <w:t>空间地理信息数据</w:t>
      </w:r>
      <w:bookmarkEnd w:id="87"/>
    </w:p>
    <w:p w14:paraId="66249F34" w14:textId="77777777" w:rsidR="009D6247" w:rsidRDefault="00000000">
      <w:pPr>
        <w:ind w:firstLine="480"/>
      </w:pPr>
      <w:r>
        <w:rPr>
          <w:rFonts w:hint="eastAsia"/>
        </w:rPr>
        <w:t>空间地理信息数据是支撑城市规划、交通调度及公共服务布局的基础数据。平台需采集行政区划、土地利用、建筑物信息、道路及交通信息、公共设施信息等。主要来源包括自然资源部门、交通部门及城市规划部门。数据类型包括</w:t>
      </w:r>
      <w:r>
        <w:rPr>
          <w:rFonts w:hint="eastAsia"/>
        </w:rPr>
        <w:t>GIS</w:t>
      </w:r>
      <w:r>
        <w:rPr>
          <w:rFonts w:hint="eastAsia"/>
        </w:rPr>
        <w:t>矢量数据和栅格数据，需保证坐标精度和空间数据一致性。部分交通和设施数据</w:t>
      </w:r>
      <w:proofErr w:type="gramStart"/>
      <w:r>
        <w:rPr>
          <w:rFonts w:hint="eastAsia"/>
        </w:rPr>
        <w:t>需支持</w:t>
      </w:r>
      <w:proofErr w:type="gramEnd"/>
      <w:r>
        <w:rPr>
          <w:rFonts w:hint="eastAsia"/>
        </w:rPr>
        <w:t>日更新或实时更新。</w:t>
      </w:r>
    </w:p>
    <w:p w14:paraId="25FC888D" w14:textId="77777777" w:rsidR="009D6247" w:rsidRDefault="00000000">
      <w:pPr>
        <w:pStyle w:val="3"/>
      </w:pPr>
      <w:bookmarkStart w:id="88" w:name="_Toc213053576"/>
      <w:r>
        <w:rPr>
          <w:rFonts w:hint="eastAsia"/>
        </w:rPr>
        <w:t>其他专题数据</w:t>
      </w:r>
      <w:bookmarkEnd w:id="88"/>
    </w:p>
    <w:p w14:paraId="640F49F5" w14:textId="77777777" w:rsidR="009D6247" w:rsidRDefault="00000000">
      <w:pPr>
        <w:ind w:firstLine="480"/>
      </w:pPr>
      <w:r>
        <w:rPr>
          <w:rFonts w:hint="eastAsia"/>
        </w:rPr>
        <w:t>平台还需接入包括但不限于财政数据、经济运行数据、环境监测数据及社会事务数据等，用于支撑多维</w:t>
      </w:r>
      <w:proofErr w:type="gramStart"/>
      <w:r>
        <w:rPr>
          <w:rFonts w:hint="eastAsia"/>
        </w:rPr>
        <w:t>度分析</w:t>
      </w:r>
      <w:proofErr w:type="gramEnd"/>
      <w:r>
        <w:rPr>
          <w:rFonts w:hint="eastAsia"/>
        </w:rPr>
        <w:t>与综合决策。数据来源包括财政部门、环保部门、社会事务部门及相关第三方机构。数据</w:t>
      </w:r>
      <w:proofErr w:type="gramStart"/>
      <w:r>
        <w:rPr>
          <w:rFonts w:hint="eastAsia"/>
        </w:rPr>
        <w:t>需支持</w:t>
      </w:r>
      <w:proofErr w:type="gramEnd"/>
      <w:r>
        <w:rPr>
          <w:rFonts w:hint="eastAsia"/>
        </w:rPr>
        <w:t>结构化、半结构化及非结构化形式，确保可分析性和数据标准化。</w:t>
      </w:r>
    </w:p>
    <w:p w14:paraId="399539CF" w14:textId="77777777" w:rsidR="009D6247" w:rsidRDefault="00000000">
      <w:pPr>
        <w:pStyle w:val="3"/>
      </w:pPr>
      <w:bookmarkStart w:id="89" w:name="_Toc213053577"/>
      <w:r>
        <w:rPr>
          <w:rFonts w:hint="eastAsia"/>
        </w:rPr>
        <w:t>数据特征及质量要求</w:t>
      </w:r>
      <w:bookmarkEnd w:id="89"/>
    </w:p>
    <w:p w14:paraId="2CD79311" w14:textId="77777777" w:rsidR="009D6247" w:rsidRDefault="00000000">
      <w:pPr>
        <w:ind w:firstLine="480"/>
      </w:pPr>
      <w:r>
        <w:rPr>
          <w:rFonts w:hint="eastAsia"/>
        </w:rPr>
        <w:t>为保障平台运行及数据分析质量，数据需具备以下特征和要求：</w:t>
      </w:r>
    </w:p>
    <w:p w14:paraId="6531B6FC" w14:textId="77777777" w:rsidR="009D6247" w:rsidRDefault="00000000">
      <w:pPr>
        <w:ind w:firstLine="480"/>
      </w:pPr>
      <w:r>
        <w:rPr>
          <w:rFonts w:hint="eastAsia"/>
        </w:rPr>
        <w:t>1</w:t>
      </w:r>
      <w:r>
        <w:rPr>
          <w:rFonts w:hint="eastAsia"/>
        </w:rPr>
        <w:t>、多源异构接入</w:t>
      </w:r>
    </w:p>
    <w:p w14:paraId="3F45CA26" w14:textId="77777777" w:rsidR="009D6247" w:rsidRDefault="00000000">
      <w:pPr>
        <w:ind w:firstLine="480"/>
      </w:pPr>
      <w:r>
        <w:rPr>
          <w:rFonts w:hint="eastAsia"/>
        </w:rPr>
        <w:t>支持政府内部系统、第三方平台及物联网数据接入。</w:t>
      </w:r>
    </w:p>
    <w:p w14:paraId="7368DD28" w14:textId="77777777" w:rsidR="009D6247" w:rsidRDefault="00000000">
      <w:pPr>
        <w:ind w:firstLine="480"/>
      </w:pPr>
      <w:r>
        <w:rPr>
          <w:rFonts w:hint="eastAsia"/>
        </w:rPr>
        <w:t>2</w:t>
      </w:r>
      <w:r>
        <w:rPr>
          <w:rFonts w:hint="eastAsia"/>
        </w:rPr>
        <w:t>、数据结构标准化</w:t>
      </w:r>
    </w:p>
    <w:p w14:paraId="18F94111" w14:textId="77777777" w:rsidR="009D6247" w:rsidRDefault="00000000">
      <w:pPr>
        <w:ind w:firstLine="480"/>
      </w:pPr>
      <w:r>
        <w:rPr>
          <w:rFonts w:hint="eastAsia"/>
        </w:rPr>
        <w:t>统一编码和元数据管理，便于整合分析。</w:t>
      </w:r>
    </w:p>
    <w:p w14:paraId="2D41F4A1" w14:textId="77777777" w:rsidR="009D6247" w:rsidRDefault="00000000">
      <w:pPr>
        <w:ind w:firstLine="480"/>
      </w:pPr>
      <w:r>
        <w:rPr>
          <w:rFonts w:hint="eastAsia"/>
        </w:rPr>
        <w:t>3</w:t>
      </w:r>
      <w:r>
        <w:rPr>
          <w:rFonts w:hint="eastAsia"/>
        </w:rPr>
        <w:t>、更新频率多样化</w:t>
      </w:r>
    </w:p>
    <w:p w14:paraId="56529AF4" w14:textId="77777777" w:rsidR="009D6247" w:rsidRDefault="00000000">
      <w:pPr>
        <w:ind w:firstLine="480"/>
      </w:pPr>
      <w:r>
        <w:rPr>
          <w:rFonts w:hint="eastAsia"/>
        </w:rPr>
        <w:t>支持实时、日更新、月更新等模式，关键业务数据需实时或准实时更新。</w:t>
      </w:r>
    </w:p>
    <w:p w14:paraId="3A0F7402" w14:textId="77777777" w:rsidR="009D6247" w:rsidRDefault="00000000">
      <w:pPr>
        <w:ind w:firstLine="480"/>
      </w:pPr>
      <w:r>
        <w:rPr>
          <w:rFonts w:hint="eastAsia"/>
        </w:rPr>
        <w:lastRenderedPageBreak/>
        <w:t>4</w:t>
      </w:r>
      <w:r>
        <w:rPr>
          <w:rFonts w:hint="eastAsia"/>
        </w:rPr>
        <w:t>、数据质量要求</w:t>
      </w:r>
    </w:p>
    <w:p w14:paraId="7DE243BE" w14:textId="77777777" w:rsidR="009D6247" w:rsidRDefault="00000000">
      <w:pPr>
        <w:ind w:firstLine="480"/>
      </w:pPr>
      <w:r>
        <w:rPr>
          <w:rFonts w:hint="eastAsia"/>
        </w:rPr>
        <w:t>保证数据完整性、准确性、唯一性和及时性。</w:t>
      </w:r>
    </w:p>
    <w:p w14:paraId="6C4DDA1D" w14:textId="77777777" w:rsidR="009D6247" w:rsidRDefault="00000000">
      <w:pPr>
        <w:ind w:firstLine="480"/>
      </w:pPr>
      <w:r>
        <w:rPr>
          <w:rFonts w:hint="eastAsia"/>
        </w:rPr>
        <w:t>5</w:t>
      </w:r>
      <w:r>
        <w:rPr>
          <w:rFonts w:hint="eastAsia"/>
        </w:rPr>
        <w:t>、安全合</w:t>
      </w:r>
      <w:proofErr w:type="gramStart"/>
      <w:r>
        <w:rPr>
          <w:rFonts w:hint="eastAsia"/>
        </w:rPr>
        <w:t>规</w:t>
      </w:r>
      <w:proofErr w:type="gramEnd"/>
    </w:p>
    <w:p w14:paraId="01B581C0" w14:textId="77777777" w:rsidR="009D6247" w:rsidRDefault="00000000">
      <w:pPr>
        <w:ind w:firstLine="480"/>
      </w:pPr>
      <w:r>
        <w:rPr>
          <w:rFonts w:hint="eastAsia"/>
        </w:rPr>
        <w:t>敏感信息需加密存储与传输，符合国家和地方数据安全规范。</w:t>
      </w:r>
    </w:p>
    <w:p w14:paraId="2B3F55ED" w14:textId="77777777" w:rsidR="009D6247" w:rsidRDefault="00000000">
      <w:pPr>
        <w:pStyle w:val="2"/>
      </w:pPr>
      <w:bookmarkStart w:id="90" w:name="_Toc213053578"/>
      <w:commentRangeStart w:id="91"/>
      <w:r>
        <w:rPr>
          <w:rFonts w:hint="eastAsia"/>
        </w:rPr>
        <w:t>系统性能需求分析</w:t>
      </w:r>
      <w:bookmarkEnd w:id="90"/>
      <w:commentRangeEnd w:id="91"/>
      <w:r>
        <w:commentReference w:id="91"/>
      </w:r>
    </w:p>
    <w:p w14:paraId="37D04143" w14:textId="77777777" w:rsidR="009D6247" w:rsidRDefault="00000000">
      <w:pPr>
        <w:pStyle w:val="3"/>
      </w:pPr>
      <w:bookmarkStart w:id="92" w:name="_Toc213053579"/>
      <w:r>
        <w:rPr>
          <w:rFonts w:hint="eastAsia"/>
        </w:rPr>
        <w:t>系统响应时间</w:t>
      </w:r>
      <w:bookmarkEnd w:id="92"/>
    </w:p>
    <w:p w14:paraId="4B6481DA" w14:textId="77777777" w:rsidR="009D6247" w:rsidRDefault="00000000">
      <w:pPr>
        <w:ind w:firstLine="480"/>
      </w:pPr>
      <w:r>
        <w:rPr>
          <w:rFonts w:hint="eastAsia"/>
        </w:rPr>
        <w:t>1</w:t>
      </w:r>
      <w:r>
        <w:rPr>
          <w:rFonts w:hint="eastAsia"/>
        </w:rPr>
        <w:t>、日常业务操作（如查询、审批、报表生成）响应时间应满足行业标准，一般不超过</w:t>
      </w:r>
      <w:r>
        <w:rPr>
          <w:rFonts w:hint="eastAsia"/>
        </w:rPr>
        <w:t>3</w:t>
      </w:r>
      <w:r>
        <w:rPr>
          <w:rFonts w:hint="eastAsia"/>
        </w:rPr>
        <w:t>秒；复杂业务处理（如大数据统计分析、</w:t>
      </w:r>
      <w:proofErr w:type="gramStart"/>
      <w:r>
        <w:rPr>
          <w:rFonts w:hint="eastAsia"/>
        </w:rPr>
        <w:t>跨库关联</w:t>
      </w:r>
      <w:proofErr w:type="gramEnd"/>
      <w:r>
        <w:rPr>
          <w:rFonts w:hint="eastAsia"/>
        </w:rPr>
        <w:t>计算）响应时间不超过</w:t>
      </w:r>
      <w:r>
        <w:rPr>
          <w:rFonts w:hint="eastAsia"/>
        </w:rPr>
        <w:t>10</w:t>
      </w:r>
      <w:r>
        <w:rPr>
          <w:rFonts w:hint="eastAsia"/>
        </w:rPr>
        <w:t>秒。</w:t>
      </w:r>
      <w:r>
        <w:rPr>
          <w:rFonts w:hint="eastAsia"/>
        </w:rPr>
        <w:t xml:space="preserve"> </w:t>
      </w:r>
    </w:p>
    <w:p w14:paraId="69D67237" w14:textId="77777777" w:rsidR="009D6247" w:rsidRDefault="00000000">
      <w:pPr>
        <w:ind w:firstLine="480"/>
      </w:pPr>
      <w:r>
        <w:rPr>
          <w:rFonts w:hint="eastAsia"/>
        </w:rPr>
        <w:t>2</w:t>
      </w:r>
      <w:r>
        <w:rPr>
          <w:rFonts w:hint="eastAsia"/>
        </w:rPr>
        <w:t>、在高并发场景下，系统应仍能保持合理响应，关键操作延迟不超过</w:t>
      </w:r>
      <w:r>
        <w:rPr>
          <w:rFonts w:hint="eastAsia"/>
        </w:rPr>
        <w:t>5</w:t>
      </w:r>
      <w:r>
        <w:rPr>
          <w:rFonts w:hint="eastAsia"/>
        </w:rPr>
        <w:t>秒。</w:t>
      </w:r>
    </w:p>
    <w:p w14:paraId="62E8A901" w14:textId="77777777" w:rsidR="009D6247" w:rsidRDefault="00000000">
      <w:pPr>
        <w:pStyle w:val="3"/>
      </w:pPr>
      <w:bookmarkStart w:id="93" w:name="_Toc213053580"/>
      <w:r>
        <w:rPr>
          <w:rFonts w:hint="eastAsia"/>
        </w:rPr>
        <w:t>并发处理能力</w:t>
      </w:r>
      <w:bookmarkEnd w:id="93"/>
    </w:p>
    <w:p w14:paraId="12A88354" w14:textId="77777777" w:rsidR="009D6247" w:rsidRDefault="00000000">
      <w:pPr>
        <w:ind w:firstLine="480"/>
      </w:pPr>
      <w:r>
        <w:rPr>
          <w:rFonts w:hint="eastAsia"/>
        </w:rPr>
        <w:t>1</w:t>
      </w:r>
      <w:r>
        <w:rPr>
          <w:rFonts w:hint="eastAsia"/>
        </w:rPr>
        <w:t>、系统应支持至少</w:t>
      </w:r>
      <w:r>
        <w:rPr>
          <w:rFonts w:hint="eastAsia"/>
        </w:rPr>
        <w:t>5000</w:t>
      </w:r>
      <w:r>
        <w:rPr>
          <w:rFonts w:hint="eastAsia"/>
        </w:rPr>
        <w:t>个并发用户同时在线操作，并保证业务处理的稳定性和数据一致性。</w:t>
      </w:r>
    </w:p>
    <w:p w14:paraId="65C2D992" w14:textId="77777777" w:rsidR="009D6247" w:rsidRDefault="00000000">
      <w:pPr>
        <w:ind w:firstLine="480"/>
      </w:pPr>
      <w:r>
        <w:rPr>
          <w:rFonts w:hint="eastAsia"/>
        </w:rPr>
        <w:t>2</w:t>
      </w:r>
      <w:r>
        <w:rPr>
          <w:rFonts w:hint="eastAsia"/>
        </w:rPr>
        <w:t>、大数据处理模块应能同时处理多个任务，单任务最大吞吐量应达到每秒百万级数据记录的处理能力。</w:t>
      </w:r>
    </w:p>
    <w:p w14:paraId="7F21AEBF" w14:textId="77777777" w:rsidR="009D6247" w:rsidRDefault="00000000">
      <w:pPr>
        <w:pStyle w:val="3"/>
      </w:pPr>
      <w:bookmarkStart w:id="94" w:name="_Toc213053581"/>
      <w:r>
        <w:rPr>
          <w:rFonts w:hint="eastAsia"/>
        </w:rPr>
        <w:t>数据处理能力</w:t>
      </w:r>
      <w:bookmarkEnd w:id="94"/>
    </w:p>
    <w:p w14:paraId="4A39C721" w14:textId="77777777" w:rsidR="009D6247" w:rsidRDefault="00000000">
      <w:pPr>
        <w:ind w:firstLine="480"/>
      </w:pPr>
      <w:r>
        <w:rPr>
          <w:rFonts w:hint="eastAsia"/>
        </w:rPr>
        <w:t>1</w:t>
      </w:r>
      <w:r>
        <w:rPr>
          <w:rFonts w:hint="eastAsia"/>
        </w:rPr>
        <w:t>、对结构化数据，日均处理能力应达到数亿条记录；对非结构化数据（如日志、文档、音视频等），日均处理能力应达到</w:t>
      </w:r>
      <w:r>
        <w:rPr>
          <w:rFonts w:hint="eastAsia"/>
        </w:rPr>
        <w:t>TB</w:t>
      </w:r>
      <w:r>
        <w:rPr>
          <w:rFonts w:hint="eastAsia"/>
        </w:rPr>
        <w:t>级别。</w:t>
      </w:r>
    </w:p>
    <w:p w14:paraId="25990CA4" w14:textId="77777777" w:rsidR="009D6247" w:rsidRDefault="00000000">
      <w:pPr>
        <w:ind w:firstLine="480"/>
      </w:pPr>
      <w:r>
        <w:rPr>
          <w:rFonts w:hint="eastAsia"/>
        </w:rPr>
        <w:t>2</w:t>
      </w:r>
      <w:r>
        <w:rPr>
          <w:rFonts w:hint="eastAsia"/>
        </w:rPr>
        <w:t>、系统应支持实时数据流处理，保证信息能够实时反馈到业务系统。</w:t>
      </w:r>
    </w:p>
    <w:p w14:paraId="7B86A646" w14:textId="77777777" w:rsidR="009D6247" w:rsidRDefault="00000000">
      <w:pPr>
        <w:pStyle w:val="3"/>
      </w:pPr>
      <w:bookmarkStart w:id="95" w:name="_Toc213053582"/>
      <w:r>
        <w:rPr>
          <w:rFonts w:hint="eastAsia"/>
        </w:rPr>
        <w:t>扩展性与容量规划</w:t>
      </w:r>
      <w:bookmarkEnd w:id="95"/>
    </w:p>
    <w:p w14:paraId="77A5BC32" w14:textId="77777777" w:rsidR="009D6247" w:rsidRDefault="00000000">
      <w:pPr>
        <w:ind w:firstLine="480"/>
      </w:pPr>
      <w:r>
        <w:rPr>
          <w:rFonts w:hint="eastAsia"/>
        </w:rPr>
        <w:t>1</w:t>
      </w:r>
      <w:r>
        <w:rPr>
          <w:rFonts w:hint="eastAsia"/>
        </w:rPr>
        <w:t>、系统架构应具备良好的水平扩展能力，能够随业务增长动态扩展计算与存储资源。</w:t>
      </w:r>
    </w:p>
    <w:p w14:paraId="2C31B23E" w14:textId="77777777" w:rsidR="009D6247" w:rsidRDefault="00000000">
      <w:pPr>
        <w:ind w:firstLine="480"/>
      </w:pPr>
      <w:r>
        <w:rPr>
          <w:rFonts w:hint="eastAsia"/>
        </w:rPr>
        <w:t>2</w:t>
      </w:r>
      <w:r>
        <w:rPr>
          <w:rFonts w:hint="eastAsia"/>
        </w:rPr>
        <w:t>、数据存储容量应可按年度增长，同时保证历史数据的高效访问。</w:t>
      </w:r>
    </w:p>
    <w:p w14:paraId="098FB38B" w14:textId="77777777" w:rsidR="009D6247" w:rsidRDefault="00000000">
      <w:pPr>
        <w:pStyle w:val="3"/>
      </w:pPr>
      <w:bookmarkStart w:id="96" w:name="_Toc213053583"/>
      <w:r>
        <w:rPr>
          <w:rFonts w:hint="eastAsia"/>
        </w:rPr>
        <w:t>服务接口与集成能力</w:t>
      </w:r>
      <w:bookmarkEnd w:id="96"/>
    </w:p>
    <w:p w14:paraId="68E785C1" w14:textId="77777777" w:rsidR="009D6247" w:rsidRDefault="00000000">
      <w:pPr>
        <w:ind w:firstLine="480"/>
      </w:pPr>
      <w:r>
        <w:rPr>
          <w:rFonts w:hint="eastAsia"/>
        </w:rPr>
        <w:t>1</w:t>
      </w:r>
      <w:r>
        <w:rPr>
          <w:rFonts w:hint="eastAsia"/>
        </w:rPr>
        <w:t>、系统提供高性能</w:t>
      </w:r>
      <w:r>
        <w:rPr>
          <w:rFonts w:hint="eastAsia"/>
        </w:rPr>
        <w:t>API</w:t>
      </w:r>
      <w:r>
        <w:rPr>
          <w:rFonts w:hint="eastAsia"/>
        </w:rPr>
        <w:t>接口，单接口调用延迟不超过</w:t>
      </w:r>
      <w:r>
        <w:rPr>
          <w:rFonts w:hint="eastAsia"/>
        </w:rPr>
        <w:t>200</w:t>
      </w:r>
      <w:r>
        <w:rPr>
          <w:rFonts w:hint="eastAsia"/>
        </w:rPr>
        <w:t>毫秒，支持高并</w:t>
      </w:r>
      <w:r>
        <w:rPr>
          <w:rFonts w:hint="eastAsia"/>
        </w:rPr>
        <w:lastRenderedPageBreak/>
        <w:t>发访问。</w:t>
      </w:r>
    </w:p>
    <w:p w14:paraId="1503280A" w14:textId="77777777" w:rsidR="009D6247" w:rsidRDefault="00000000">
      <w:pPr>
        <w:ind w:firstLine="480"/>
      </w:pPr>
      <w:r>
        <w:rPr>
          <w:rFonts w:hint="eastAsia"/>
        </w:rPr>
        <w:t>2</w:t>
      </w:r>
      <w:r>
        <w:rPr>
          <w:rFonts w:hint="eastAsia"/>
        </w:rPr>
        <w:t>、支持与政务云平台、第三方系统及大数据平台的标准化数据交换与集成。</w:t>
      </w:r>
    </w:p>
    <w:p w14:paraId="3523C2D4" w14:textId="77777777" w:rsidR="009D6247" w:rsidRDefault="00000000">
      <w:pPr>
        <w:pStyle w:val="3"/>
      </w:pPr>
      <w:bookmarkStart w:id="97" w:name="_Toc213053584"/>
      <w:r>
        <w:rPr>
          <w:rFonts w:hint="eastAsia"/>
        </w:rPr>
        <w:t>监控与运维能力</w:t>
      </w:r>
      <w:bookmarkEnd w:id="97"/>
    </w:p>
    <w:p w14:paraId="37F60586" w14:textId="77777777" w:rsidR="009D6247" w:rsidRDefault="00000000">
      <w:pPr>
        <w:ind w:firstLine="480"/>
      </w:pPr>
      <w:r>
        <w:rPr>
          <w:rFonts w:hint="eastAsia"/>
        </w:rPr>
        <w:t>1</w:t>
      </w:r>
      <w:r>
        <w:rPr>
          <w:rFonts w:hint="eastAsia"/>
        </w:rPr>
        <w:t>、系统应具备完整的性能监控与预警机制，包括</w:t>
      </w:r>
      <w:r>
        <w:rPr>
          <w:rFonts w:hint="eastAsia"/>
        </w:rPr>
        <w:t>CPU</w:t>
      </w:r>
      <w:r>
        <w:rPr>
          <w:rFonts w:hint="eastAsia"/>
        </w:rPr>
        <w:t>、内存、存储、网络以及业务指标的实时监控。</w:t>
      </w:r>
    </w:p>
    <w:p w14:paraId="743EBC98" w14:textId="77777777" w:rsidR="009D6247" w:rsidRDefault="00000000">
      <w:pPr>
        <w:ind w:firstLine="480"/>
      </w:pPr>
      <w:r>
        <w:rPr>
          <w:rFonts w:hint="eastAsia"/>
        </w:rPr>
        <w:t>2</w:t>
      </w:r>
      <w:r>
        <w:rPr>
          <w:rFonts w:hint="eastAsia"/>
        </w:rPr>
        <w:t>、支持自动化运维脚本，快速完成系统升级、补丁安装和资源调度。</w:t>
      </w:r>
    </w:p>
    <w:p w14:paraId="25D60809" w14:textId="77777777" w:rsidR="009D6247" w:rsidRDefault="00000000">
      <w:pPr>
        <w:pStyle w:val="3"/>
      </w:pPr>
      <w:bookmarkStart w:id="98" w:name="_Toc213053585"/>
      <w:r>
        <w:rPr>
          <w:rFonts w:hint="eastAsia"/>
        </w:rPr>
        <w:t>查询性能要求</w:t>
      </w:r>
      <w:bookmarkEnd w:id="98"/>
    </w:p>
    <w:p w14:paraId="1EFEFBA4" w14:textId="77777777" w:rsidR="009D6247" w:rsidRDefault="00000000">
      <w:pPr>
        <w:ind w:firstLine="480"/>
      </w:pPr>
      <w:r>
        <w:rPr>
          <w:rFonts w:hint="eastAsia"/>
        </w:rPr>
        <w:t>简单查询：明确条件的，检索记录较少，单表的，响应时间</w:t>
      </w:r>
      <w:r>
        <w:rPr>
          <w:rFonts w:hint="eastAsia"/>
        </w:rPr>
        <w:t>&lt;=3</w:t>
      </w:r>
      <w:r>
        <w:rPr>
          <w:rFonts w:hint="eastAsia"/>
        </w:rPr>
        <w:t>秒；</w:t>
      </w:r>
    </w:p>
    <w:p w14:paraId="37088929" w14:textId="77777777" w:rsidR="009D6247" w:rsidRDefault="00000000">
      <w:pPr>
        <w:ind w:firstLine="480"/>
      </w:pPr>
      <w:r>
        <w:rPr>
          <w:rFonts w:hint="eastAsia"/>
        </w:rPr>
        <w:t>复杂查询：模糊条件的，检索记录较多，多表联合的，响应时间</w:t>
      </w:r>
      <w:r>
        <w:rPr>
          <w:rFonts w:hint="eastAsia"/>
        </w:rPr>
        <w:t>&lt;=10</w:t>
      </w:r>
      <w:r>
        <w:rPr>
          <w:rFonts w:hint="eastAsia"/>
        </w:rPr>
        <w:t>秒；</w:t>
      </w:r>
    </w:p>
    <w:p w14:paraId="5D82C7C7" w14:textId="77777777" w:rsidR="009D6247" w:rsidRDefault="00000000">
      <w:pPr>
        <w:ind w:firstLine="480"/>
      </w:pPr>
      <w:r>
        <w:rPr>
          <w:rFonts w:hint="eastAsia"/>
        </w:rPr>
        <w:t>批量查询：多个简单或复杂查询同时进行，响应时间</w:t>
      </w:r>
      <w:r>
        <w:rPr>
          <w:rFonts w:hint="eastAsia"/>
        </w:rPr>
        <w:t>&lt;=10</w:t>
      </w:r>
      <w:r>
        <w:rPr>
          <w:rFonts w:hint="eastAsia"/>
        </w:rPr>
        <w:t>秒。</w:t>
      </w:r>
    </w:p>
    <w:p w14:paraId="7D370DFB" w14:textId="77777777" w:rsidR="009D6247" w:rsidRDefault="00000000">
      <w:pPr>
        <w:pStyle w:val="3"/>
      </w:pPr>
      <w:bookmarkStart w:id="99" w:name="_Toc213053586"/>
      <w:r>
        <w:rPr>
          <w:rFonts w:hint="eastAsia"/>
        </w:rPr>
        <w:t>可靠性要求</w:t>
      </w:r>
      <w:bookmarkEnd w:id="99"/>
    </w:p>
    <w:p w14:paraId="44205D94" w14:textId="77777777" w:rsidR="009D6247" w:rsidRDefault="00000000">
      <w:pPr>
        <w:ind w:firstLine="480"/>
      </w:pPr>
      <w:r>
        <w:rPr>
          <w:rFonts w:hint="eastAsia"/>
        </w:rPr>
        <w:t>系统应至少实现</w:t>
      </w:r>
      <w:r>
        <w:rPr>
          <w:rFonts w:hint="eastAsia"/>
        </w:rPr>
        <w:t>7*24</w:t>
      </w:r>
      <w:r>
        <w:rPr>
          <w:rFonts w:hint="eastAsia"/>
        </w:rPr>
        <w:t>小时运行能力，当恢复运行时，数据和流程不能丢失，并可以继续完成。</w:t>
      </w:r>
    </w:p>
    <w:p w14:paraId="28B2D94C" w14:textId="77777777" w:rsidR="009D6247" w:rsidRDefault="00000000">
      <w:pPr>
        <w:pStyle w:val="3"/>
      </w:pPr>
      <w:bookmarkStart w:id="100" w:name="_Toc213053587"/>
      <w:r>
        <w:rPr>
          <w:rFonts w:hint="eastAsia"/>
        </w:rPr>
        <w:t>扩展性要求</w:t>
      </w:r>
      <w:bookmarkEnd w:id="100"/>
    </w:p>
    <w:p w14:paraId="70470CFA" w14:textId="77777777" w:rsidR="009D6247" w:rsidRDefault="00000000">
      <w:pPr>
        <w:ind w:firstLine="480"/>
      </w:pPr>
      <w:r>
        <w:rPr>
          <w:rFonts w:hint="eastAsia"/>
        </w:rPr>
        <w:t>系统应具备扩展性，尽可能多的适应本地化的变化，减少本地化实施工作量。</w:t>
      </w:r>
    </w:p>
    <w:p w14:paraId="70C9C0E3" w14:textId="77777777" w:rsidR="009D6247" w:rsidRDefault="00000000">
      <w:pPr>
        <w:pStyle w:val="3"/>
      </w:pPr>
      <w:bookmarkStart w:id="101" w:name="_Toc213053588"/>
      <w:r>
        <w:rPr>
          <w:rFonts w:hint="eastAsia"/>
        </w:rPr>
        <w:t>稳定性要求</w:t>
      </w:r>
      <w:bookmarkEnd w:id="101"/>
    </w:p>
    <w:p w14:paraId="06F9BE3A" w14:textId="77777777" w:rsidR="009D6247" w:rsidRDefault="00000000">
      <w:pPr>
        <w:ind w:firstLine="480"/>
      </w:pPr>
      <w:r>
        <w:rPr>
          <w:rFonts w:hint="eastAsia"/>
        </w:rPr>
        <w:t>指软件的健壮性、容错性，软件系统在用户进行非法操作、相关软硬件系统故障等情况下仍能够正常运行的能力。需要软件架构的异常处理机制完善并对提供意外情况的反应能力。</w:t>
      </w:r>
    </w:p>
    <w:p w14:paraId="360370FE" w14:textId="77777777" w:rsidR="009D6247" w:rsidRDefault="00000000">
      <w:pPr>
        <w:pStyle w:val="3"/>
      </w:pPr>
      <w:bookmarkStart w:id="102" w:name="_Toc213053589"/>
      <w:r>
        <w:rPr>
          <w:rFonts w:hint="eastAsia"/>
        </w:rPr>
        <w:t>硬件性能需求</w:t>
      </w:r>
      <w:bookmarkEnd w:id="102"/>
    </w:p>
    <w:p w14:paraId="3D128369" w14:textId="77777777" w:rsidR="009D6247" w:rsidRDefault="00000000">
      <w:pPr>
        <w:ind w:firstLine="480"/>
      </w:pPr>
      <w:r>
        <w:rPr>
          <w:rFonts w:hint="eastAsia"/>
        </w:rPr>
        <w:t>充分考虑顺义业务的特殊性和复杂性，确保系统的总体性能满足用户要求，不发生长时间业务中断、阻塞、死锁等情况。本项目采用相应的技术保证整个系统高效运行，并制定系统优化策略和方案，保证在今后一段时期内业务增长的情况下，系统仍具有较高的性能。</w:t>
      </w:r>
    </w:p>
    <w:p w14:paraId="0C82A1C7" w14:textId="77777777" w:rsidR="009D6247" w:rsidRDefault="00000000">
      <w:pPr>
        <w:pStyle w:val="2"/>
      </w:pPr>
      <w:bookmarkStart w:id="103" w:name="_Toc213053590"/>
      <w:r>
        <w:rPr>
          <w:rFonts w:hint="eastAsia"/>
        </w:rPr>
        <w:lastRenderedPageBreak/>
        <w:t>安全需求分析</w:t>
      </w:r>
      <w:bookmarkEnd w:id="103"/>
    </w:p>
    <w:p w14:paraId="0A84F8BB" w14:textId="77777777" w:rsidR="009D6247" w:rsidRDefault="00000000">
      <w:pPr>
        <w:ind w:firstLine="480"/>
      </w:pPr>
      <w:r>
        <w:rPr>
          <w:rFonts w:hint="eastAsia"/>
        </w:rPr>
        <w:t>在平台建设和运行过程中，应严格遵循国家网络安全等级保护制度，全面落实《</w:t>
      </w:r>
      <w:r>
        <w:rPr>
          <w:rFonts w:hint="eastAsia"/>
        </w:rPr>
        <w:t xml:space="preserve">GB/T 22239-2019 </w:t>
      </w:r>
      <w:r>
        <w:rPr>
          <w:rFonts w:hint="eastAsia"/>
        </w:rPr>
        <w:t>信息安全技术网络安全等级保护基本要求》、《</w:t>
      </w:r>
      <w:r>
        <w:rPr>
          <w:rFonts w:hint="eastAsia"/>
        </w:rPr>
        <w:t xml:space="preserve">GB/T 28448-2019 </w:t>
      </w:r>
      <w:r>
        <w:rPr>
          <w:rFonts w:hint="eastAsia"/>
        </w:rPr>
        <w:t>信息安全技术网络安全等级保护测评要求》、《</w:t>
      </w:r>
      <w:r>
        <w:rPr>
          <w:rFonts w:hint="eastAsia"/>
        </w:rPr>
        <w:t>GB/T 39786-2021</w:t>
      </w:r>
      <w:r>
        <w:rPr>
          <w:rFonts w:hint="eastAsia"/>
        </w:rPr>
        <w:t>信息安全技术</w:t>
      </w:r>
      <w:r>
        <w:rPr>
          <w:rFonts w:hint="eastAsia"/>
        </w:rPr>
        <w:t xml:space="preserve"> </w:t>
      </w:r>
      <w:r>
        <w:rPr>
          <w:rFonts w:hint="eastAsia"/>
        </w:rPr>
        <w:t>信息系统密码应用基本要求》《</w:t>
      </w:r>
      <w:r>
        <w:rPr>
          <w:rFonts w:hint="eastAsia"/>
        </w:rPr>
        <w:t>GB/T 43206-2023</w:t>
      </w:r>
      <w:r>
        <w:rPr>
          <w:rFonts w:hint="eastAsia"/>
        </w:rPr>
        <w:t>信息安全技术</w:t>
      </w:r>
      <w:r>
        <w:rPr>
          <w:rFonts w:hint="eastAsia"/>
        </w:rPr>
        <w:t xml:space="preserve"> </w:t>
      </w:r>
      <w:r>
        <w:rPr>
          <w:rFonts w:hint="eastAsia"/>
        </w:rPr>
        <w:t>信息系统密码应用测评要求》及《</w:t>
      </w:r>
      <w:r>
        <w:rPr>
          <w:rFonts w:hint="eastAsia"/>
        </w:rPr>
        <w:t>GB/T 43697-2024</w:t>
      </w:r>
      <w:r>
        <w:rPr>
          <w:rFonts w:hint="eastAsia"/>
        </w:rPr>
        <w:t>数据安全技术</w:t>
      </w:r>
      <w:r>
        <w:rPr>
          <w:rFonts w:hint="eastAsia"/>
        </w:rPr>
        <w:t xml:space="preserve"> </w:t>
      </w:r>
      <w:r>
        <w:rPr>
          <w:rFonts w:hint="eastAsia"/>
        </w:rPr>
        <w:t>数据分类分级规则》的各项标准。</w:t>
      </w:r>
    </w:p>
    <w:p w14:paraId="2A46E292" w14:textId="77777777" w:rsidR="009D6247" w:rsidRDefault="00000000">
      <w:pPr>
        <w:ind w:firstLine="480"/>
      </w:pPr>
      <w:r>
        <w:rPr>
          <w:rFonts w:hint="eastAsia"/>
        </w:rPr>
        <w:t>安全防护措施应覆盖物理安全、网络安全、主机安全、应用安全、数据安全以及安全管理六大方面，确保系统从硬件、软件到数据和管理流程的全方位防护。</w:t>
      </w:r>
    </w:p>
    <w:p w14:paraId="7C6EBD33" w14:textId="77777777" w:rsidR="009D6247" w:rsidRDefault="00000000">
      <w:pPr>
        <w:ind w:firstLine="480"/>
      </w:pPr>
      <w:r>
        <w:rPr>
          <w:rFonts w:hint="eastAsia"/>
        </w:rPr>
        <w:t>在物理安全方面，应建立机房防护、环境监控、供电及消防保障机制；在网络安全方面，应实施防火墙、入侵检测、防御机制及网络隔离策略。</w:t>
      </w:r>
    </w:p>
    <w:p w14:paraId="3F5D3647" w14:textId="77777777" w:rsidR="009D6247" w:rsidRDefault="00000000">
      <w:pPr>
        <w:ind w:firstLine="480"/>
      </w:pPr>
      <w:r>
        <w:rPr>
          <w:rFonts w:hint="eastAsia"/>
        </w:rPr>
        <w:t>在主机与应用安全方面，应采用安全配置管理、漏洞修补、身份认证及访问权限控制，确保系统组件及应用程序运行安全。</w:t>
      </w:r>
    </w:p>
    <w:p w14:paraId="75F8193B" w14:textId="77777777" w:rsidR="009D6247" w:rsidRDefault="00000000">
      <w:pPr>
        <w:ind w:firstLine="480"/>
      </w:pPr>
      <w:r>
        <w:rPr>
          <w:rFonts w:hint="eastAsia"/>
        </w:rPr>
        <w:t>在数据安全方面，</w:t>
      </w:r>
      <w:r>
        <w:t>为满足数据安全合</w:t>
      </w:r>
      <w:proofErr w:type="gramStart"/>
      <w:r>
        <w:t>规</w:t>
      </w:r>
      <w:proofErr w:type="gramEnd"/>
      <w:r>
        <w:t>与业务连续性要求，系统</w:t>
      </w:r>
      <w:proofErr w:type="gramStart"/>
      <w:r>
        <w:t>需支持</w:t>
      </w:r>
      <w:proofErr w:type="gramEnd"/>
      <w:r>
        <w:t>对数据进行分类分级管理，依据数据的敏感性、重要性及影响范围，明确不同类别和级别的数据在存储、传输、使用和共享等环节的安全控制策略；需具备对敏感数据在存储和传输过程中实施加密的能力，确保数据机密性；需建立可靠的数据备份与快速恢复机制，以应对数据丢失或系统故障等风险，保障业务连续性；在非生产环境或对外提供数据时，系统应支持对敏感信息进行脱敏处理，确保数据可用性的同时防止隐私泄露；同时，需对敏感信息实施严格的访问控制、操作审计与防泄漏措施，防止未经授权的访问、篡改或外泄，全面满足数据安全保护的需求</w:t>
      </w:r>
      <w:r>
        <w:rPr>
          <w:rFonts w:hint="eastAsia"/>
        </w:rPr>
        <w:t>。</w:t>
      </w:r>
    </w:p>
    <w:p w14:paraId="49ECEBA9" w14:textId="77777777" w:rsidR="009D6247" w:rsidRDefault="00000000">
      <w:pPr>
        <w:ind w:firstLine="480"/>
      </w:pPr>
      <w:r>
        <w:rPr>
          <w:rFonts w:hint="eastAsia"/>
        </w:rPr>
        <w:t>在安全管理方面，应建立完善的访问控制策略、日志审计与安全审计机制，实现对操作行为的全程记录与监控，并配备应急响应方案与事件处置流程，能够在安全事件发生时快速响应和恢复系统运行，保障平台的持续、可靠、安全运行。</w:t>
      </w:r>
    </w:p>
    <w:p w14:paraId="21199CB8" w14:textId="77777777" w:rsidR="009D6247" w:rsidRDefault="00000000">
      <w:pPr>
        <w:ind w:firstLine="480"/>
      </w:pPr>
      <w:proofErr w:type="gramStart"/>
      <w:r>
        <w:rPr>
          <w:rFonts w:hint="eastAsia"/>
        </w:rPr>
        <w:t>通过等保三级</w:t>
      </w:r>
      <w:proofErr w:type="gramEnd"/>
      <w:r>
        <w:rPr>
          <w:rFonts w:hint="eastAsia"/>
        </w:rPr>
        <w:t>认证、数据脱敏、访问控制等措施保障数据安全。现有平台已</w:t>
      </w:r>
      <w:proofErr w:type="gramStart"/>
      <w:r>
        <w:rPr>
          <w:rFonts w:hint="eastAsia"/>
        </w:rPr>
        <w:t>通过等保二级</w:t>
      </w:r>
      <w:proofErr w:type="gramEnd"/>
      <w:r>
        <w:rPr>
          <w:rFonts w:hint="eastAsia"/>
        </w:rPr>
        <w:t>认证，但互联网平台部署需</w:t>
      </w:r>
      <w:proofErr w:type="gramStart"/>
      <w:r>
        <w:rPr>
          <w:rFonts w:hint="eastAsia"/>
        </w:rPr>
        <w:t>支撑等保三级</w:t>
      </w:r>
      <w:proofErr w:type="gramEnd"/>
      <w:r>
        <w:rPr>
          <w:rFonts w:hint="eastAsia"/>
        </w:rPr>
        <w:t>认证。升级后，将部署防火墙、入侵检测系统，实现数据全生命周期安全防护；通过数据脱敏技术，对敏感地名地址数据进行匿名化处理；采用</w:t>
      </w:r>
      <w:r>
        <w:rPr>
          <w:rFonts w:hint="eastAsia"/>
        </w:rPr>
        <w:t>IP</w:t>
      </w:r>
      <w:r>
        <w:rPr>
          <w:rFonts w:hint="eastAsia"/>
        </w:rPr>
        <w:t>白名单、访问权限控制等措施，防止</w:t>
      </w:r>
      <w:r>
        <w:rPr>
          <w:rFonts w:hint="eastAsia"/>
        </w:rPr>
        <w:lastRenderedPageBreak/>
        <w:t>非法访问。</w:t>
      </w:r>
    </w:p>
    <w:p w14:paraId="25AA1F65" w14:textId="77777777" w:rsidR="009D6247" w:rsidRDefault="00000000">
      <w:pPr>
        <w:pStyle w:val="1"/>
      </w:pPr>
      <w:bookmarkStart w:id="104" w:name="_Toc213053591"/>
      <w:r>
        <w:rPr>
          <w:rFonts w:hint="eastAsia"/>
        </w:rPr>
        <w:lastRenderedPageBreak/>
        <w:t>总体设计</w:t>
      </w:r>
      <w:bookmarkEnd w:id="104"/>
    </w:p>
    <w:p w14:paraId="0A833A97" w14:textId="77777777" w:rsidR="009D6247" w:rsidRDefault="00000000">
      <w:pPr>
        <w:pStyle w:val="2"/>
      </w:pPr>
      <w:bookmarkStart w:id="105" w:name="_Toc213053592"/>
      <w:r>
        <w:rPr>
          <w:rFonts w:hint="eastAsia"/>
        </w:rPr>
        <w:t>建设原则</w:t>
      </w:r>
      <w:bookmarkEnd w:id="105"/>
    </w:p>
    <w:p w14:paraId="74395738" w14:textId="77777777" w:rsidR="009D6247" w:rsidRDefault="00000000">
      <w:pPr>
        <w:ind w:firstLine="480"/>
      </w:pPr>
      <w:r>
        <w:rPr>
          <w:rFonts w:hint="eastAsia"/>
        </w:rPr>
        <w:t>根据顺义</w:t>
      </w:r>
      <w:proofErr w:type="gramStart"/>
      <w:r>
        <w:rPr>
          <w:rFonts w:hint="eastAsia"/>
        </w:rPr>
        <w:t>区数智底座</w:t>
      </w:r>
      <w:proofErr w:type="gramEnd"/>
      <w:r>
        <w:rPr>
          <w:rFonts w:hint="eastAsia"/>
        </w:rPr>
        <w:t>的现状及需求分析，在本项目的建设与方案设计中，将遵循以下原则。</w:t>
      </w:r>
    </w:p>
    <w:p w14:paraId="56D3F9A0" w14:textId="77777777" w:rsidR="009D6247" w:rsidRDefault="00000000">
      <w:pPr>
        <w:ind w:firstLine="480"/>
      </w:pPr>
      <w:r>
        <w:rPr>
          <w:rFonts w:hint="eastAsia"/>
        </w:rPr>
        <w:t>1</w:t>
      </w:r>
      <w:r>
        <w:rPr>
          <w:rFonts w:hint="eastAsia"/>
        </w:rPr>
        <w:t>、统筹规划、市区协同</w:t>
      </w:r>
    </w:p>
    <w:p w14:paraId="1D1C59C0" w14:textId="77777777" w:rsidR="009D6247" w:rsidRDefault="00000000">
      <w:pPr>
        <w:ind w:firstLine="480"/>
      </w:pPr>
      <w:r>
        <w:rPr>
          <w:rFonts w:hint="eastAsia"/>
        </w:rPr>
        <w:t>对接北京市“全市一盘棋”数字化发展策略，实现“市级赋能</w:t>
      </w:r>
      <w:r>
        <w:rPr>
          <w:rFonts w:hint="eastAsia"/>
        </w:rPr>
        <w:t>+</w:t>
      </w:r>
      <w:r>
        <w:rPr>
          <w:rFonts w:hint="eastAsia"/>
        </w:rPr>
        <w:t>区级落地”深度协同，聚焦于全面提升顺义区基础设施共性服务能力，统筹各镇街、各单位的现有信息系统建设运维情况、数据共享需求等，并针对城管、应急、卫健等各部门在使用地理信息平台等共性基础设施方面遇到的问题，补齐建设短板，同时整合各类共性基础和中台建设需求，</w:t>
      </w:r>
      <w:proofErr w:type="gramStart"/>
      <w:r>
        <w:rPr>
          <w:rFonts w:hint="eastAsia"/>
        </w:rPr>
        <w:t>形成数智底座</w:t>
      </w:r>
      <w:proofErr w:type="gramEnd"/>
      <w:r>
        <w:rPr>
          <w:rFonts w:hint="eastAsia"/>
        </w:rPr>
        <w:t>项目，整体推进建设、快速完善全区基础支撑能力。</w:t>
      </w:r>
    </w:p>
    <w:p w14:paraId="63ABE06E" w14:textId="77777777" w:rsidR="009D6247" w:rsidRDefault="00000000">
      <w:pPr>
        <w:ind w:firstLine="480"/>
      </w:pPr>
      <w:r>
        <w:rPr>
          <w:rFonts w:hint="eastAsia"/>
        </w:rPr>
        <w:t>2</w:t>
      </w:r>
      <w:r>
        <w:rPr>
          <w:rFonts w:hint="eastAsia"/>
        </w:rPr>
        <w:t>、数据驱动、安全合</w:t>
      </w:r>
      <w:proofErr w:type="gramStart"/>
      <w:r>
        <w:rPr>
          <w:rFonts w:hint="eastAsia"/>
        </w:rPr>
        <w:t>规</w:t>
      </w:r>
      <w:proofErr w:type="gramEnd"/>
    </w:p>
    <w:p w14:paraId="53CDD951" w14:textId="77777777" w:rsidR="009D6247" w:rsidRDefault="00000000">
      <w:pPr>
        <w:ind w:firstLine="480"/>
      </w:pPr>
      <w:r>
        <w:rPr>
          <w:rFonts w:hint="eastAsia"/>
        </w:rPr>
        <w:t>在数据面、管理面、应用面多维度整合全区信息化系统，建成区级基础数据库、综合数据库、</w:t>
      </w:r>
      <w:proofErr w:type="gramStart"/>
      <w:r>
        <w:rPr>
          <w:rFonts w:hint="eastAsia"/>
        </w:rPr>
        <w:t>数图影像</w:t>
      </w:r>
      <w:proofErr w:type="gramEnd"/>
      <w:r>
        <w:rPr>
          <w:rFonts w:hint="eastAsia"/>
        </w:rPr>
        <w:t>库、数据共享交换等多种中台能力，为各领域应用提供通用性强、覆盖全面的基础软、硬件支撑，使应用建设与软硬件支撑平台解耦，逐步推进信息系统的全量融合；通过市级平台数据反哺、区内系统数据汇聚，显著提升我区数据体量，深入挖掘不同种类数据的关联，为各单位提供高可用的数据支撑。同时，严格遵循《网络安全法》《数据安全法》《个人信息保护法》，构建零信任安全体系，在</w:t>
      </w:r>
      <w:proofErr w:type="gramStart"/>
      <w:r>
        <w:rPr>
          <w:rFonts w:hint="eastAsia"/>
        </w:rPr>
        <w:t>数据采集端设加密</w:t>
      </w:r>
      <w:proofErr w:type="gramEnd"/>
      <w:r>
        <w:rPr>
          <w:rFonts w:hint="eastAsia"/>
        </w:rPr>
        <w:t>网关、存储</w:t>
      </w:r>
      <w:proofErr w:type="gramStart"/>
      <w:r>
        <w:rPr>
          <w:rFonts w:hint="eastAsia"/>
        </w:rPr>
        <w:t>端采用</w:t>
      </w:r>
      <w:proofErr w:type="gramEnd"/>
      <w:r>
        <w:rPr>
          <w:rFonts w:hint="eastAsia"/>
        </w:rPr>
        <w:t>国产化加密、应用</w:t>
      </w:r>
      <w:proofErr w:type="gramStart"/>
      <w:r>
        <w:rPr>
          <w:rFonts w:hint="eastAsia"/>
        </w:rPr>
        <w:t>端实施</w:t>
      </w:r>
      <w:proofErr w:type="gramEnd"/>
      <w:r>
        <w:rPr>
          <w:rFonts w:hint="eastAsia"/>
        </w:rPr>
        <w:t>动态权限控制，同步建立数据血缘追溯与操作日志审计机制，保障数据全生命周期安全合</w:t>
      </w:r>
      <w:proofErr w:type="gramStart"/>
      <w:r>
        <w:rPr>
          <w:rFonts w:hint="eastAsia"/>
        </w:rPr>
        <w:t>规</w:t>
      </w:r>
      <w:proofErr w:type="gramEnd"/>
      <w:r>
        <w:rPr>
          <w:rFonts w:hint="eastAsia"/>
        </w:rPr>
        <w:t>，平衡数据开放共享与安全保护。</w:t>
      </w:r>
    </w:p>
    <w:p w14:paraId="1B16CDD9" w14:textId="77777777" w:rsidR="009D6247" w:rsidRDefault="00000000">
      <w:pPr>
        <w:ind w:firstLine="480"/>
      </w:pPr>
      <w:r>
        <w:rPr>
          <w:rFonts w:hint="eastAsia"/>
        </w:rPr>
        <w:t>3</w:t>
      </w:r>
      <w:r>
        <w:rPr>
          <w:rFonts w:hint="eastAsia"/>
        </w:rPr>
        <w:t>、构建体系、优化管理</w:t>
      </w:r>
    </w:p>
    <w:p w14:paraId="54E3B401" w14:textId="77777777" w:rsidR="009D6247" w:rsidRDefault="00000000">
      <w:pPr>
        <w:ind w:firstLine="480"/>
      </w:pPr>
      <w:proofErr w:type="gramStart"/>
      <w:r>
        <w:rPr>
          <w:rFonts w:hint="eastAsia"/>
        </w:rPr>
        <w:t>以数智底座</w:t>
      </w:r>
      <w:proofErr w:type="gramEnd"/>
      <w:r>
        <w:rPr>
          <w:rFonts w:hint="eastAsia"/>
        </w:rPr>
        <w:t>为基础，建立“基础整合、数据共享、创新应用”的智慧城市管理体系，</w:t>
      </w:r>
      <w:proofErr w:type="gramStart"/>
      <w:r>
        <w:rPr>
          <w:rFonts w:hint="eastAsia"/>
        </w:rPr>
        <w:t>将数智底座</w:t>
      </w:r>
      <w:proofErr w:type="gramEnd"/>
      <w:r>
        <w:rPr>
          <w:rFonts w:hint="eastAsia"/>
        </w:rPr>
        <w:t>建设和“‘十五五’数据和智慧城市发展规划”相结合，对“十五五”时期各领域智慧城市场景应用的新建、升级改造提出控制性要求和数据、接口、安全建设标准，指导全区信息化建设有序开展。</w:t>
      </w:r>
      <w:proofErr w:type="gramStart"/>
      <w:r>
        <w:rPr>
          <w:rFonts w:hint="eastAsia"/>
        </w:rPr>
        <w:t>数智底座</w:t>
      </w:r>
      <w:proofErr w:type="gramEnd"/>
      <w:r>
        <w:rPr>
          <w:rFonts w:hint="eastAsia"/>
        </w:rPr>
        <w:t>建成后，全区各领域、各部门的信息化建设（市级管理单位特殊要求的除外），须严格</w:t>
      </w:r>
      <w:proofErr w:type="gramStart"/>
      <w:r>
        <w:rPr>
          <w:rFonts w:hint="eastAsia"/>
        </w:rPr>
        <w:t>基于数智底座</w:t>
      </w:r>
      <w:proofErr w:type="gramEnd"/>
      <w:r>
        <w:rPr>
          <w:rFonts w:hint="eastAsia"/>
        </w:rPr>
        <w:t>架构进行，同时根据现有信息化系统的迭代更新情况，逐步将基础整合。</w:t>
      </w:r>
    </w:p>
    <w:p w14:paraId="3E7D70B7" w14:textId="77777777" w:rsidR="009D6247" w:rsidRDefault="00000000">
      <w:pPr>
        <w:ind w:firstLine="480"/>
      </w:pPr>
      <w:r>
        <w:rPr>
          <w:rFonts w:hint="eastAsia"/>
        </w:rPr>
        <w:lastRenderedPageBreak/>
        <w:t>4</w:t>
      </w:r>
      <w:r>
        <w:rPr>
          <w:rFonts w:hint="eastAsia"/>
        </w:rPr>
        <w:t>、架构先进、开放可靠</w:t>
      </w:r>
    </w:p>
    <w:p w14:paraId="6D59FAF6" w14:textId="77777777" w:rsidR="009D6247" w:rsidRDefault="00000000">
      <w:pPr>
        <w:ind w:firstLine="480"/>
      </w:pPr>
      <w:r>
        <w:rPr>
          <w:rFonts w:hint="eastAsia"/>
        </w:rPr>
        <w:t>系统在设计思想、系统架构、采用技术、选用平台上均要具有一定的先进性、前瞻性、扩充性。在充分考虑技术先进性的同时，尽量采用技术成熟、市场占有率比较高的产品，从而保证建成的系统具有良好的稳定性、可扩展性和安全性。</w:t>
      </w:r>
    </w:p>
    <w:p w14:paraId="2FFDB172" w14:textId="77777777" w:rsidR="009D6247" w:rsidRDefault="00000000">
      <w:pPr>
        <w:ind w:firstLine="480"/>
      </w:pPr>
      <w:r>
        <w:rPr>
          <w:rFonts w:hint="eastAsia"/>
        </w:rPr>
        <w:t>在建设平台上保证系统的可靠性和安全性。系统设计中，应有适量冗余及其他保护措施，平台和应用软件应具有容错性、健壮性等。</w:t>
      </w:r>
    </w:p>
    <w:p w14:paraId="328D227B" w14:textId="77777777" w:rsidR="009D6247" w:rsidRDefault="00000000">
      <w:pPr>
        <w:ind w:firstLine="480"/>
      </w:pPr>
      <w:r>
        <w:rPr>
          <w:rFonts w:hint="eastAsia"/>
        </w:rPr>
        <w:t>在系统构架、采用技术、选用产品方面都必须要有较好的开放性。特别是在选择产品上，要符合开放性要求，遵循国际标准化组织的技术标准，对选定的产品既有自己独特优势，又能与其他多家优秀的产品进行组合，共同构成一个开放的、易扩充的、稳定的、统一软件的系统。</w:t>
      </w:r>
    </w:p>
    <w:p w14:paraId="6B7087C5" w14:textId="77777777" w:rsidR="009D6247" w:rsidRDefault="00000000">
      <w:pPr>
        <w:ind w:firstLine="480"/>
      </w:pPr>
      <w:r>
        <w:rPr>
          <w:rFonts w:hint="eastAsia"/>
        </w:rPr>
        <w:t>考虑到系统建设是一个循序渐进、不断扩充的过程，系统要采用积木式结构，整体构架的考虑要与现有系统进行无缝连接，为今后系统扩展和集成留有扩充余量。</w:t>
      </w:r>
    </w:p>
    <w:p w14:paraId="57158E85" w14:textId="77777777" w:rsidR="009D6247" w:rsidRDefault="00000000">
      <w:pPr>
        <w:ind w:firstLine="480"/>
      </w:pPr>
      <w:r>
        <w:rPr>
          <w:rFonts w:hint="eastAsia"/>
        </w:rPr>
        <w:t>5.</w:t>
      </w:r>
      <w:r>
        <w:rPr>
          <w:rFonts w:hint="eastAsia"/>
        </w:rPr>
        <w:t>分步实施、迭代优化</w:t>
      </w:r>
    </w:p>
    <w:p w14:paraId="71096B31" w14:textId="77777777" w:rsidR="009D6247" w:rsidRDefault="00000000">
      <w:pPr>
        <w:ind w:firstLine="480"/>
      </w:pPr>
      <w:r>
        <w:rPr>
          <w:rFonts w:hint="eastAsia"/>
        </w:rPr>
        <w:t>结合项目建设内容的优先级，分阶段、分批次推进，同时建立动态迭代机制。在建设时序上，优先完成“基础筑牢”类内容，为后续建设奠定底座，后续重点推进能力提升类内容，实现从“有底座”到“能应用”的跨越。在项目推进中，建立“建设、测试、反馈、优化”闭环机制，确保项目建设随技术发展、需求变化持续优化，长期适配顺义智慧城市发展目标。</w:t>
      </w:r>
    </w:p>
    <w:p w14:paraId="6E5839CA" w14:textId="77777777" w:rsidR="009D6247" w:rsidRDefault="00000000">
      <w:pPr>
        <w:pStyle w:val="2"/>
      </w:pPr>
      <w:bookmarkStart w:id="106" w:name="_Toc213053593"/>
      <w:bookmarkStart w:id="107" w:name="_Toc51765020"/>
      <w:commentRangeStart w:id="108"/>
      <w:commentRangeStart w:id="109"/>
      <w:commentRangeStart w:id="110"/>
      <w:r>
        <w:rPr>
          <w:rFonts w:hint="eastAsia"/>
        </w:rPr>
        <w:t>关键技术路线</w:t>
      </w:r>
      <w:bookmarkEnd w:id="106"/>
      <w:bookmarkEnd w:id="107"/>
      <w:commentRangeEnd w:id="108"/>
      <w:r>
        <w:commentReference w:id="108"/>
      </w:r>
      <w:commentRangeEnd w:id="109"/>
      <w:r w:rsidR="00DC1046">
        <w:rPr>
          <w:rStyle w:val="aff1"/>
          <w:rFonts w:ascii="Times New Roman" w:eastAsia="宋体" w:hAnsi="Times New Roman"/>
          <w:b w:val="0"/>
          <w:bCs w:val="0"/>
        </w:rPr>
        <w:commentReference w:id="109"/>
      </w:r>
      <w:commentRangeEnd w:id="110"/>
      <w:r w:rsidR="00AE31BB">
        <w:rPr>
          <w:rStyle w:val="aff1"/>
          <w:rFonts w:ascii="Times New Roman" w:eastAsia="宋体" w:hAnsi="Times New Roman"/>
          <w:b w:val="0"/>
          <w:bCs w:val="0"/>
        </w:rPr>
        <w:commentReference w:id="110"/>
      </w:r>
    </w:p>
    <w:p w14:paraId="49ADEDB2" w14:textId="77777777" w:rsidR="009D6247" w:rsidRDefault="00000000">
      <w:pPr>
        <w:ind w:firstLine="480"/>
      </w:pPr>
      <w:r>
        <w:rPr>
          <w:rFonts w:hint="eastAsia"/>
        </w:rPr>
        <w:t>顺义</w:t>
      </w:r>
      <w:proofErr w:type="gramStart"/>
      <w:r>
        <w:rPr>
          <w:rFonts w:hint="eastAsia"/>
        </w:rPr>
        <w:t>区数智底座</w:t>
      </w:r>
      <w:proofErr w:type="gramEnd"/>
      <w:r>
        <w:rPr>
          <w:rFonts w:hint="eastAsia"/>
        </w:rPr>
        <w:t>需要具备灵活多样数据采集、海量异构数据存储、安全便捷数据共享能力，以及高效稳定数据分析能力，解决对结构化数据、半结构化数据及非结构化数据的治理应用。针对平台用户对数据服务的各类需求，在平台技术路线选型方面，将基于成熟的分布式存储计算体系，融合云计算、人工智能等领域应用技术，适度保持平台技术前瞻性，同时兼顾技术可靠性。</w:t>
      </w:r>
    </w:p>
    <w:p w14:paraId="27887A52" w14:textId="39C95256" w:rsidR="0015588F" w:rsidRDefault="0015588F" w:rsidP="0015588F">
      <w:pPr>
        <w:pStyle w:val="3"/>
      </w:pPr>
      <w:proofErr w:type="gramStart"/>
      <w:r>
        <w:lastRenderedPageBreak/>
        <w:t>智算基础</w:t>
      </w:r>
      <w:proofErr w:type="gramEnd"/>
      <w:r>
        <w:t>设施</w:t>
      </w:r>
    </w:p>
    <w:p w14:paraId="7CFF163D" w14:textId="77777777" w:rsidR="009D6247" w:rsidRDefault="00000000" w:rsidP="0015588F">
      <w:pPr>
        <w:pStyle w:val="4"/>
      </w:pPr>
      <w:bookmarkStart w:id="111" w:name="_Toc5328"/>
      <w:bookmarkStart w:id="112" w:name="_Toc213053594"/>
      <w:r>
        <w:rPr>
          <w:rFonts w:hint="eastAsia"/>
        </w:rPr>
        <w:t>通过国产化体系建设</w:t>
      </w:r>
      <w:proofErr w:type="gramStart"/>
      <w:r>
        <w:rPr>
          <w:rFonts w:hint="eastAsia"/>
        </w:rPr>
        <w:t>实现数智底座</w:t>
      </w:r>
      <w:proofErr w:type="gramEnd"/>
      <w:r>
        <w:rPr>
          <w:rFonts w:hint="eastAsia"/>
        </w:rPr>
        <w:t>安全可控</w:t>
      </w:r>
      <w:bookmarkEnd w:id="111"/>
      <w:bookmarkEnd w:id="112"/>
    </w:p>
    <w:p w14:paraId="61050D3B" w14:textId="77777777" w:rsidR="009D6247" w:rsidRDefault="00000000">
      <w:pPr>
        <w:ind w:firstLine="480"/>
      </w:pPr>
      <w:r>
        <w:rPr>
          <w:rFonts w:hint="eastAsia"/>
        </w:rPr>
        <w:t>顺义</w:t>
      </w:r>
      <w:proofErr w:type="gramStart"/>
      <w:r>
        <w:rPr>
          <w:rFonts w:hint="eastAsia"/>
        </w:rPr>
        <w:t>区数智底座</w:t>
      </w:r>
      <w:proofErr w:type="gramEnd"/>
      <w:r>
        <w:rPr>
          <w:rFonts w:hint="eastAsia"/>
        </w:rPr>
        <w:t>国产化关键技术路线以“自主可控、适配兼容”为核心，构建全</w:t>
      </w:r>
      <w:proofErr w:type="gramStart"/>
      <w:r>
        <w:rPr>
          <w:rFonts w:hint="eastAsia"/>
        </w:rPr>
        <w:t>栈</w:t>
      </w:r>
      <w:proofErr w:type="gramEnd"/>
      <w:r>
        <w:rPr>
          <w:rFonts w:hint="eastAsia"/>
        </w:rPr>
        <w:t>国产化支撑体系，</w:t>
      </w:r>
      <w:commentRangeStart w:id="113"/>
      <w:r>
        <w:rPr>
          <w:rFonts w:hint="eastAsia"/>
        </w:rPr>
        <w:t>依托国产基础软硬件环境，</w:t>
      </w:r>
      <w:commentRangeEnd w:id="113"/>
      <w:r>
        <w:commentReference w:id="113"/>
      </w:r>
      <w:r>
        <w:rPr>
          <w:rFonts w:hint="eastAsia"/>
        </w:rPr>
        <w:t>适配</w:t>
      </w:r>
      <w:proofErr w:type="gramStart"/>
      <w:r>
        <w:rPr>
          <w:rFonts w:hint="eastAsia"/>
        </w:rPr>
        <w:t>智算基础</w:t>
      </w:r>
      <w:proofErr w:type="gramEnd"/>
      <w:r>
        <w:rPr>
          <w:rFonts w:hint="eastAsia"/>
        </w:rPr>
        <w:t>设施与数据融合中台建设需求。通过国产技术替代国外软硬件，保障政务数据、自动驾驶数据等核心信息安全，筑牢城市数字化发展的安全屏障，实现与市级国产大数据共享交换体系的无缝对接，为市、区联动数据赋能提供技术保障。夯实</w:t>
      </w:r>
      <w:proofErr w:type="gramStart"/>
      <w:r>
        <w:rPr>
          <w:rFonts w:hint="eastAsia"/>
        </w:rPr>
        <w:t>顺义数智</w:t>
      </w:r>
      <w:proofErr w:type="gramEnd"/>
      <w:r>
        <w:rPr>
          <w:rFonts w:hint="eastAsia"/>
        </w:rPr>
        <w:t>底座的自主创新能力，为产业经济、应急指挥等场景提供安全高效的技术支撑，同时带动区域内国产软件产业链发展，形成可复制的智慧城市国产化建设范式，彰</w:t>
      </w:r>
      <w:proofErr w:type="gramStart"/>
      <w:r>
        <w:rPr>
          <w:rFonts w:hint="eastAsia"/>
        </w:rPr>
        <w:t>显首都区县</w:t>
      </w:r>
      <w:proofErr w:type="gramEnd"/>
      <w:r>
        <w:rPr>
          <w:rFonts w:hint="eastAsia"/>
        </w:rPr>
        <w:t>在关键技术自主可控领域的示范引领作用。</w:t>
      </w:r>
    </w:p>
    <w:p w14:paraId="392332F9" w14:textId="16674CA8" w:rsidR="0015588F" w:rsidRDefault="0015588F" w:rsidP="0015588F">
      <w:pPr>
        <w:pStyle w:val="3"/>
      </w:pPr>
      <w:r>
        <w:rPr>
          <w:rFonts w:hint="eastAsia"/>
        </w:rPr>
        <w:t>数据融合中台</w:t>
      </w:r>
    </w:p>
    <w:p w14:paraId="3084B47C" w14:textId="77777777" w:rsidR="009D6247" w:rsidRDefault="00000000" w:rsidP="0015588F">
      <w:pPr>
        <w:pStyle w:val="4"/>
      </w:pPr>
      <w:bookmarkStart w:id="114" w:name="_Toc213053595"/>
      <w:bookmarkStart w:id="115" w:name="_Toc51765021"/>
      <w:commentRangeStart w:id="116"/>
      <w:r>
        <w:rPr>
          <w:rFonts w:hint="eastAsia"/>
        </w:rPr>
        <w:t>融合云计算技术促进数据资源化建设</w:t>
      </w:r>
      <w:bookmarkEnd w:id="114"/>
      <w:bookmarkEnd w:id="115"/>
      <w:commentRangeEnd w:id="116"/>
      <w:r>
        <w:commentReference w:id="116"/>
      </w:r>
    </w:p>
    <w:p w14:paraId="6E0CC552" w14:textId="77777777" w:rsidR="009D6247" w:rsidRDefault="00000000">
      <w:pPr>
        <w:ind w:firstLine="480"/>
      </w:pPr>
      <w:r>
        <w:rPr>
          <w:rFonts w:hint="eastAsia"/>
        </w:rPr>
        <w:t>早期的数据计算是基于</w:t>
      </w:r>
      <w:proofErr w:type="gramStart"/>
      <w:r>
        <w:rPr>
          <w:rFonts w:hint="eastAsia"/>
        </w:rPr>
        <w:t>物理机环境</w:t>
      </w:r>
      <w:proofErr w:type="gramEnd"/>
      <w:r>
        <w:rPr>
          <w:rFonts w:hint="eastAsia"/>
        </w:rPr>
        <w:t>部署，取得了较好的数据分析运算效果。随着大数据应用的普及，出现了更多的应用场景，例如快速部署使用并立即释放的临时集群，适应不同情况规模可变化、满足伸缩性要求的集群等。这些应用的目的是降低大数据的使用成本，其特性可归结为快速部署及释放、集群规模弹性伸缩、利用现有</w:t>
      </w:r>
      <w:proofErr w:type="gramStart"/>
      <w:r>
        <w:rPr>
          <w:rFonts w:hint="eastAsia"/>
        </w:rPr>
        <w:t>云设施</w:t>
      </w:r>
      <w:proofErr w:type="gramEnd"/>
      <w:r>
        <w:rPr>
          <w:rFonts w:hint="eastAsia"/>
        </w:rPr>
        <w:t>的资源、多个用户群体共用大数据服务等几个方面。</w:t>
      </w:r>
    </w:p>
    <w:p w14:paraId="7AFAD78B" w14:textId="77777777" w:rsidR="009D6247" w:rsidRDefault="00000000">
      <w:pPr>
        <w:ind w:firstLine="480"/>
      </w:pPr>
      <w:r>
        <w:rPr>
          <w:rFonts w:hint="eastAsia"/>
        </w:rPr>
        <w:t>数据融合中台的</w:t>
      </w:r>
      <w:proofErr w:type="gramStart"/>
      <w:r>
        <w:rPr>
          <w:rFonts w:hint="eastAsia"/>
        </w:rPr>
        <w:t>云化部署</w:t>
      </w:r>
      <w:proofErr w:type="gramEnd"/>
      <w:r>
        <w:rPr>
          <w:rFonts w:hint="eastAsia"/>
        </w:rPr>
        <w:t>包含三方面的意义：一方面是把大数据部署在顺义区政务云平台上，即底层运行基础设施的云化，可以很好地解决数据资源化过程中对基础设施的弹性扩展需求；二是对用户提供的大数据服务的云化，有利于平台用户方便地使用大数据资源；三是承载数据来源的业务系统基于云平台部署，改变了以往分散部署带来的网络不统一、接口不统一等问题，很大程度上促进了数据资源整合与共享。</w:t>
      </w:r>
    </w:p>
    <w:p w14:paraId="042BD9F9" w14:textId="77777777" w:rsidR="009D6247" w:rsidRDefault="00000000">
      <w:pPr>
        <w:ind w:firstLine="480"/>
      </w:pPr>
      <w:r>
        <w:rPr>
          <w:rFonts w:hint="eastAsia"/>
        </w:rPr>
        <w:t>1</w:t>
      </w:r>
      <w:r>
        <w:rPr>
          <w:rFonts w:hint="eastAsia"/>
        </w:rPr>
        <w:t>、大数据基础设施云化</w:t>
      </w:r>
    </w:p>
    <w:p w14:paraId="2155DD48" w14:textId="77777777" w:rsidR="009D6247" w:rsidRDefault="00000000">
      <w:pPr>
        <w:ind w:firstLine="480"/>
      </w:pPr>
      <w:r>
        <w:rPr>
          <w:rFonts w:hint="eastAsia"/>
        </w:rPr>
        <w:t>大数据在</w:t>
      </w:r>
      <w:r>
        <w:rPr>
          <w:rFonts w:hint="eastAsia"/>
        </w:rPr>
        <w:t>IaaS</w:t>
      </w:r>
      <w:r>
        <w:rPr>
          <w:rFonts w:hint="eastAsia"/>
        </w:rPr>
        <w:t>云平台上的部署通常分为自动</w:t>
      </w:r>
      <w:proofErr w:type="gramStart"/>
      <w:r>
        <w:rPr>
          <w:rFonts w:hint="eastAsia"/>
        </w:rPr>
        <w:t>交互和</w:t>
      </w:r>
      <w:proofErr w:type="gramEnd"/>
      <w:r>
        <w:rPr>
          <w:rFonts w:hint="eastAsia"/>
        </w:rPr>
        <w:t>手动配置两种方式。自交互部署方式效率高，部署便捷，但需要一个在数据融合中台上具备专门的系统与云平台交互，从云平台申请计算、存储、网络等资源，并构建大数据集群，复</w:t>
      </w:r>
      <w:r>
        <w:rPr>
          <w:rFonts w:hint="eastAsia"/>
        </w:rPr>
        <w:lastRenderedPageBreak/>
        <w:t>杂度较高，若云平台进行技术升级，会存在交互失效的风险。手动部署方式相对比较可靠，出现问题的情况下可以安排技术人员处理，但存在效率低的问题，适合于资源分配较少变动，使用方式相对稳定的情况。顺义区目前正在开展全区的政务云建设，技术体系已经确定，</w:t>
      </w:r>
      <w:proofErr w:type="gramStart"/>
      <w:r>
        <w:rPr>
          <w:rFonts w:hint="eastAsia"/>
        </w:rPr>
        <w:t>云化资源</w:t>
      </w:r>
      <w:proofErr w:type="gramEnd"/>
      <w:r>
        <w:rPr>
          <w:rFonts w:hint="eastAsia"/>
        </w:rPr>
        <w:t>配置功能全面。此外，在使用方式上，为平台存储和计算分配足够资源后，相对变动较少。综合以上情况考虑，顺义</w:t>
      </w:r>
      <w:proofErr w:type="gramStart"/>
      <w:r>
        <w:rPr>
          <w:rFonts w:hint="eastAsia"/>
        </w:rPr>
        <w:t>区数据</w:t>
      </w:r>
      <w:proofErr w:type="gramEnd"/>
      <w:r>
        <w:rPr>
          <w:rFonts w:hint="eastAsia"/>
        </w:rPr>
        <w:t>融合中台采用手动部署方式予以实现，为数据融合中台的存储和计算预先分配相对充足的资源，由数据融合中台的计算和存储系统在允许范围内动态调用资源，既可以让系统高效运行，也可以确保系统运行稳定。</w:t>
      </w:r>
    </w:p>
    <w:p w14:paraId="7616D2FE" w14:textId="77777777" w:rsidR="009D6247" w:rsidRDefault="00000000">
      <w:pPr>
        <w:ind w:firstLine="480"/>
      </w:pPr>
      <w:r>
        <w:rPr>
          <w:rFonts w:hint="eastAsia"/>
        </w:rPr>
        <w:t>2</w:t>
      </w:r>
      <w:r>
        <w:rPr>
          <w:rFonts w:hint="eastAsia"/>
        </w:rPr>
        <w:t>、大数据服务云化</w:t>
      </w:r>
    </w:p>
    <w:p w14:paraId="64A9512F" w14:textId="77777777" w:rsidR="009D6247" w:rsidRDefault="00000000">
      <w:pPr>
        <w:ind w:firstLine="480"/>
      </w:pPr>
      <w:r>
        <w:rPr>
          <w:rFonts w:hint="eastAsia"/>
        </w:rPr>
        <w:t>大数据服务</w:t>
      </w:r>
      <w:proofErr w:type="gramStart"/>
      <w:r>
        <w:rPr>
          <w:rFonts w:hint="eastAsia"/>
        </w:rPr>
        <w:t>的云化是</w:t>
      </w:r>
      <w:proofErr w:type="gramEnd"/>
      <w:r>
        <w:rPr>
          <w:rFonts w:hint="eastAsia"/>
        </w:rPr>
        <w:t>将数据融合中台的服务能力进行虚拟化，区内各委办局、企事业单位等多个用户群体可共用服务能力。由于提供服务的是共用的大数据资源，单个用户群体在使用时有独占的使用体验，即使用服务多个不同的用户群体，各用户群体的数据可以做到互相隔离，通过云平台弹性扩展用户访问的服务能力，单个用户群体在限定的范围内使用大数据的服务，很大程度上提升使用效率。若要达到大数据</w:t>
      </w:r>
      <w:proofErr w:type="gramStart"/>
      <w:r>
        <w:rPr>
          <w:rFonts w:hint="eastAsia"/>
        </w:rPr>
        <w:t>服务云化的</w:t>
      </w:r>
      <w:proofErr w:type="gramEnd"/>
      <w:r>
        <w:rPr>
          <w:rFonts w:hint="eastAsia"/>
        </w:rPr>
        <w:t>效果，首先要对用户群体可用的数据进行隔离，以保证多个用户群体在同一个大数据集群上的各自数据不会混淆，不会出现未经授权的访问。其次需要对执行作业所需的计算、网络资源进行隔离，以保证各用户群体的作业在为自己分配的范围内运行，不会挤占其它用户群体的资源。为用户群体分配好资源后，用户群体可在此范围内安排资源的使用、观察、统计等工作。</w:t>
      </w:r>
    </w:p>
    <w:p w14:paraId="4E9C5C1A" w14:textId="77777777" w:rsidR="009D6247" w:rsidRDefault="00000000">
      <w:pPr>
        <w:ind w:firstLine="480"/>
      </w:pPr>
      <w:r>
        <w:rPr>
          <w:rFonts w:hint="eastAsia"/>
        </w:rPr>
        <w:t>3</w:t>
      </w:r>
      <w:r>
        <w:rPr>
          <w:rFonts w:hint="eastAsia"/>
        </w:rPr>
        <w:t>、业务应用系统（数据源）云化</w:t>
      </w:r>
    </w:p>
    <w:p w14:paraId="5F863E17" w14:textId="77777777" w:rsidR="009D6247" w:rsidRDefault="00000000">
      <w:pPr>
        <w:ind w:firstLine="480"/>
      </w:pPr>
      <w:r>
        <w:rPr>
          <w:rFonts w:hint="eastAsia"/>
        </w:rPr>
        <w:t>各委办局的业务应用系统或数据库是数据融合中台的主要数据源，目前由于系统分散部署，在网络连通方面存在问题，系统调用接口不统一导致采集困难。针对这种情况，应将这些系统统一迁移到顺义区云平台，不仅可以各单位解决部署资源不足的问题，还可以解决网络不通的问题。基于前置机交换模式，可以更好地发挥云平台优势，将大数据存储系统、前置机和业务应用系统保持在一个</w:t>
      </w:r>
      <w:proofErr w:type="gramStart"/>
      <w:r>
        <w:rPr>
          <w:rFonts w:hint="eastAsia"/>
        </w:rPr>
        <w:t>云环境</w:t>
      </w:r>
      <w:proofErr w:type="gramEnd"/>
      <w:r>
        <w:rPr>
          <w:rFonts w:hint="eastAsia"/>
        </w:rPr>
        <w:t>下，可以确保数据采集的稳定性，提升数据采集共享的效率。</w:t>
      </w:r>
    </w:p>
    <w:p w14:paraId="73B6BAC1" w14:textId="77777777" w:rsidR="009D6247" w:rsidRDefault="00000000" w:rsidP="0015588F">
      <w:pPr>
        <w:pStyle w:val="4"/>
      </w:pPr>
      <w:bookmarkStart w:id="117" w:name="_Toc51765022"/>
      <w:bookmarkStart w:id="118" w:name="_Toc213053596"/>
      <w:bookmarkStart w:id="119" w:name="_Toc12432"/>
      <w:bookmarkStart w:id="120" w:name="_Toc212385272"/>
      <w:commentRangeStart w:id="121"/>
      <w:r>
        <w:rPr>
          <w:rFonts w:hint="eastAsia"/>
        </w:rPr>
        <w:t>通过分布式数据存储计算技术支撑海量数据处理</w:t>
      </w:r>
      <w:bookmarkEnd w:id="117"/>
      <w:bookmarkEnd w:id="118"/>
      <w:bookmarkEnd w:id="119"/>
      <w:bookmarkEnd w:id="120"/>
      <w:commentRangeEnd w:id="121"/>
      <w:r>
        <w:commentReference w:id="121"/>
      </w:r>
    </w:p>
    <w:p w14:paraId="442771CD" w14:textId="77777777" w:rsidR="009D6247" w:rsidRDefault="00000000">
      <w:pPr>
        <w:ind w:firstLine="480"/>
      </w:pPr>
      <w:r>
        <w:rPr>
          <w:rFonts w:hint="eastAsia"/>
        </w:rPr>
        <w:t>分布式存储技术是将数据分散存储在多台独立的设备上。传统的网络存储系统采用集中的存储服务器存放所有数据，存储服务器成为系统性能的瓶颈，也是</w:t>
      </w:r>
      <w:r>
        <w:rPr>
          <w:rFonts w:hint="eastAsia"/>
        </w:rPr>
        <w:lastRenderedPageBreak/>
        <w:t>可靠性和安全性的焦点，不能满足大规模存储应用的需要。分布式网络存储系统采用可扩展的系统结构，利用多台存储服务器分担存储负荷，利用位置服务器定位存储信息，它不但提高了系统的可靠性、可用性和存取效率，还易于扩展。这样大大减少了对硬件的需求，同时也解决了数据的移动代价问题，可以说如果没有分布式技术，大数据的发展绝对不会像现在这样迅猛发展。</w:t>
      </w:r>
    </w:p>
    <w:p w14:paraId="3845B0B2" w14:textId="77777777" w:rsidR="009D6247" w:rsidRDefault="00000000">
      <w:pPr>
        <w:ind w:firstLine="480"/>
      </w:pPr>
      <w:r>
        <w:rPr>
          <w:rFonts w:hint="eastAsia"/>
        </w:rPr>
        <w:t>分布式计算技术将需要巨大计算能力才能完成的任务分成许多小的部分，然后把这些部分</w:t>
      </w:r>
      <w:proofErr w:type="gramStart"/>
      <w:r>
        <w:rPr>
          <w:rFonts w:hint="eastAsia"/>
        </w:rPr>
        <w:t>分</w:t>
      </w:r>
      <w:proofErr w:type="gramEnd"/>
      <w:r>
        <w:rPr>
          <w:rFonts w:hint="eastAsia"/>
        </w:rPr>
        <w:t>配给许多计算机进行处理，最后把这些计算结果综合起来得到最终的结果。分布式网络存储技术是将数据分散的存储于多台独立的机器设备上。分布式网络存储系统采用</w:t>
      </w:r>
      <w:r>
        <w:rPr>
          <w:rFonts w:hint="eastAsia"/>
        </w:rPr>
        <w:t xml:space="preserve"> </w:t>
      </w:r>
      <w:r>
        <w:rPr>
          <w:rFonts w:hint="eastAsia"/>
        </w:rPr>
        <w:t>可扩展的系统结构，利用多台存储服务器分担存储负荷，利用位置服务器定位存储信息，不但解决了传统集中式存储系统中单存储服务器的瓶颈问题，还提高了系统的可靠性、可用性和扩展性。</w:t>
      </w:r>
    </w:p>
    <w:p w14:paraId="649873BB" w14:textId="77777777" w:rsidR="009D6247" w:rsidRDefault="00000000">
      <w:pPr>
        <w:ind w:firstLine="480"/>
      </w:pPr>
      <w:r>
        <w:rPr>
          <w:rFonts w:hint="eastAsia"/>
        </w:rPr>
        <w:t>目前应用最广的是</w:t>
      </w:r>
      <w:r>
        <w:rPr>
          <w:rFonts w:hint="eastAsia"/>
        </w:rPr>
        <w:t>Hadoop</w:t>
      </w:r>
      <w:r>
        <w:rPr>
          <w:rFonts w:hint="eastAsia"/>
        </w:rPr>
        <w:t>分布式存储计算系统。</w:t>
      </w:r>
      <w:r>
        <w:rPr>
          <w:rFonts w:hint="eastAsia"/>
        </w:rPr>
        <w:t>Hadoop</w:t>
      </w:r>
      <w:r>
        <w:rPr>
          <w:rFonts w:hint="eastAsia"/>
        </w:rPr>
        <w:t>系统中的</w:t>
      </w:r>
      <w:r>
        <w:rPr>
          <w:rFonts w:hint="eastAsia"/>
        </w:rPr>
        <w:t>HDFS</w:t>
      </w:r>
      <w:r>
        <w:rPr>
          <w:rFonts w:hint="eastAsia"/>
        </w:rPr>
        <w:t>用于分布式存储管理，它是架在本地文件系统上面的分布式文件系统，把所有机器的硬盘变成一个软件下的目录，将大文件、大批量文件分布式存放在大量服务器上，以便于采取分而治之的方式对海量数据进行运算分析。</w:t>
      </w:r>
      <w:r>
        <w:rPr>
          <w:rFonts w:hint="eastAsia"/>
        </w:rPr>
        <w:t>Hadoop</w:t>
      </w:r>
      <w:r>
        <w:rPr>
          <w:rFonts w:hint="eastAsia"/>
        </w:rPr>
        <w:t>系统中的</w:t>
      </w:r>
      <w:r>
        <w:rPr>
          <w:rFonts w:hint="eastAsia"/>
        </w:rPr>
        <w:t>MapReduce</w:t>
      </w:r>
      <w:r>
        <w:rPr>
          <w:rFonts w:hint="eastAsia"/>
        </w:rPr>
        <w:t>和</w:t>
      </w:r>
      <w:r>
        <w:rPr>
          <w:rFonts w:hint="eastAsia"/>
        </w:rPr>
        <w:t>Spark</w:t>
      </w:r>
      <w:r>
        <w:rPr>
          <w:rFonts w:hint="eastAsia"/>
        </w:rPr>
        <w:t>用于分布式计算，由于</w:t>
      </w:r>
      <w:r>
        <w:rPr>
          <w:rFonts w:hint="eastAsia"/>
        </w:rPr>
        <w:t>Spark</w:t>
      </w:r>
      <w:r>
        <w:rPr>
          <w:rFonts w:hint="eastAsia"/>
        </w:rPr>
        <w:t>可以充分利用内存，减少硬盘读写，从而很大程度上提高了计算速度，它在内存里运行以接近</w:t>
      </w:r>
      <w:r>
        <w:rPr>
          <w:rFonts w:hint="eastAsia"/>
        </w:rPr>
        <w:t>100x</w:t>
      </w:r>
      <w:proofErr w:type="gramStart"/>
      <w:r>
        <w:rPr>
          <w:rFonts w:hint="eastAsia"/>
        </w:rPr>
        <w:t>倍</w:t>
      </w:r>
      <w:proofErr w:type="gramEnd"/>
      <w:r>
        <w:rPr>
          <w:rFonts w:hint="eastAsia"/>
        </w:rPr>
        <w:t>（在磁盘以</w:t>
      </w:r>
      <w:r>
        <w:rPr>
          <w:rFonts w:hint="eastAsia"/>
        </w:rPr>
        <w:t xml:space="preserve">10x </w:t>
      </w:r>
      <w:proofErr w:type="spellStart"/>
      <w:r>
        <w:rPr>
          <w:rFonts w:hint="eastAsia"/>
        </w:rPr>
        <w:t>Hadoo</w:t>
      </w:r>
      <w:proofErr w:type="spellEnd"/>
      <w:proofErr w:type="gramStart"/>
      <w:r>
        <w:rPr>
          <w:rFonts w:hint="eastAsia"/>
        </w:rPr>
        <w:t>倍</w:t>
      </w:r>
      <w:proofErr w:type="gramEnd"/>
      <w:r>
        <w:rPr>
          <w:rFonts w:hint="eastAsia"/>
        </w:rPr>
        <w:t>速度）快于</w:t>
      </w:r>
      <w:r>
        <w:rPr>
          <w:rFonts w:hint="eastAsia"/>
        </w:rPr>
        <w:t>MapReduce</w:t>
      </w:r>
      <w:r>
        <w:rPr>
          <w:rFonts w:hint="eastAsia"/>
        </w:rPr>
        <w:t>，因此越来越受到人们的欢迎，使用较为普遍。</w:t>
      </w:r>
      <w:r>
        <w:rPr>
          <w:rFonts w:hint="eastAsia"/>
        </w:rPr>
        <w:t>Spark</w:t>
      </w:r>
      <w:r>
        <w:rPr>
          <w:rFonts w:hint="eastAsia"/>
        </w:rPr>
        <w:t>集批处理、交互式处理、机器学习、流式计算等于一身，无需额外组件可完成数据分析，同时集数据分析引擎，可以很好地支撑海量数据处理。</w:t>
      </w:r>
    </w:p>
    <w:p w14:paraId="14C2DE30" w14:textId="77777777" w:rsidR="009D6247" w:rsidRDefault="00000000" w:rsidP="0015588F">
      <w:pPr>
        <w:pStyle w:val="4"/>
      </w:pPr>
      <w:bookmarkStart w:id="122" w:name="_Toc213053597"/>
      <w:bookmarkStart w:id="123" w:name="_Toc51765023"/>
      <w:bookmarkStart w:id="124" w:name="_Toc212385273"/>
      <w:bookmarkStart w:id="125" w:name="_Toc28361"/>
      <w:commentRangeStart w:id="126"/>
      <w:r>
        <w:rPr>
          <w:rFonts w:hint="eastAsia"/>
        </w:rPr>
        <w:t>通过多租户技术构建可隔离的数据应用环境</w:t>
      </w:r>
      <w:bookmarkEnd w:id="122"/>
      <w:bookmarkEnd w:id="123"/>
      <w:bookmarkEnd w:id="124"/>
      <w:bookmarkEnd w:id="125"/>
      <w:commentRangeEnd w:id="126"/>
      <w:r>
        <w:commentReference w:id="126"/>
      </w:r>
    </w:p>
    <w:p w14:paraId="12D28EAA" w14:textId="77777777" w:rsidR="009D6247" w:rsidRDefault="00000000">
      <w:pPr>
        <w:ind w:firstLine="480"/>
      </w:pPr>
      <w:r>
        <w:rPr>
          <w:rFonts w:hint="eastAsia"/>
        </w:rPr>
        <w:t>多租户技术（</w:t>
      </w:r>
      <w:r>
        <w:rPr>
          <w:rFonts w:hint="eastAsia"/>
        </w:rPr>
        <w:t>multi-tenancy technology</w:t>
      </w:r>
      <w:r>
        <w:rPr>
          <w:rFonts w:hint="eastAsia"/>
        </w:rPr>
        <w:t>）是一种软件架构技术，实现如何在多用户的环境下共用平台功能和数据资源，同时确保各用户</w:t>
      </w:r>
      <w:proofErr w:type="gramStart"/>
      <w:r>
        <w:rPr>
          <w:rFonts w:hint="eastAsia"/>
        </w:rPr>
        <w:t>间数据</w:t>
      </w:r>
      <w:proofErr w:type="gramEnd"/>
      <w:r>
        <w:rPr>
          <w:rFonts w:hint="eastAsia"/>
        </w:rPr>
        <w:t>的隔离性。首先，将顺义</w:t>
      </w:r>
      <w:proofErr w:type="gramStart"/>
      <w:r>
        <w:rPr>
          <w:rFonts w:hint="eastAsia"/>
        </w:rPr>
        <w:t>区数据</w:t>
      </w:r>
      <w:proofErr w:type="gramEnd"/>
      <w:r>
        <w:rPr>
          <w:rFonts w:hint="eastAsia"/>
        </w:rPr>
        <w:t>融合中台的存储和计算资源作为资源池管理，每个资源池里有一定量的资源（管理员配置），每个用户属于某个资源池，其提交的作业可使用这个池中的资源，资源的分配主要是依据</w:t>
      </w:r>
      <w:r>
        <w:rPr>
          <w:rFonts w:hint="eastAsia"/>
        </w:rPr>
        <w:t>CPU</w:t>
      </w:r>
      <w:r>
        <w:rPr>
          <w:rFonts w:hint="eastAsia"/>
        </w:rPr>
        <w:t>虚拟核数和内存量。其次，具有公平调度机制，所有的作业随着时间的推移，都能平均的获取等同的共享资源，当单独一个作业在运行时，它将使用整个集群。当有其它作业被提交上来时，系统会将任务（</w:t>
      </w:r>
      <w:r>
        <w:rPr>
          <w:rFonts w:hint="eastAsia"/>
        </w:rPr>
        <w:t>task</w:t>
      </w:r>
      <w:r>
        <w:rPr>
          <w:rFonts w:hint="eastAsia"/>
        </w:rPr>
        <w:t>）空闲时间片（</w:t>
      </w:r>
      <w:r>
        <w:rPr>
          <w:rFonts w:hint="eastAsia"/>
        </w:rPr>
        <w:t>slot</w:t>
      </w:r>
      <w:r>
        <w:rPr>
          <w:rFonts w:hint="eastAsia"/>
        </w:rPr>
        <w:t>）分配给这些新的作业，以使得每一个作业</w:t>
      </w:r>
      <w:r>
        <w:rPr>
          <w:rFonts w:hint="eastAsia"/>
        </w:rPr>
        <w:lastRenderedPageBreak/>
        <w:t>都大概获取到等量的</w:t>
      </w:r>
      <w:r>
        <w:rPr>
          <w:rFonts w:hint="eastAsia"/>
        </w:rPr>
        <w:t>CPU</w:t>
      </w:r>
      <w:r>
        <w:rPr>
          <w:rFonts w:hint="eastAsia"/>
        </w:rPr>
        <w:t>时间。再者，要具有安全隔离控制手段，各节点资源具有密钥认证控制，只有被认证的节点资源才能正常使用。</w:t>
      </w:r>
    </w:p>
    <w:p w14:paraId="10C10F7F" w14:textId="597C2972" w:rsidR="0015588F" w:rsidRDefault="0015588F" w:rsidP="0015588F">
      <w:pPr>
        <w:pStyle w:val="3"/>
      </w:pPr>
      <w:r>
        <w:rPr>
          <w:rFonts w:hint="eastAsia"/>
        </w:rPr>
        <w:t>进阶支撑能力体系</w:t>
      </w:r>
    </w:p>
    <w:p w14:paraId="7F9A44A2" w14:textId="77777777" w:rsidR="009D6247" w:rsidRDefault="00000000" w:rsidP="0015588F">
      <w:pPr>
        <w:pStyle w:val="4"/>
      </w:pPr>
      <w:bookmarkStart w:id="127" w:name="_Toc213053600"/>
      <w:bookmarkStart w:id="128" w:name="_Toc51765026"/>
      <w:r>
        <w:rPr>
          <w:rFonts w:hint="eastAsia"/>
        </w:rPr>
        <w:t>通过人工智能技术提升大数据分析能力</w:t>
      </w:r>
      <w:bookmarkEnd w:id="127"/>
      <w:bookmarkEnd w:id="128"/>
    </w:p>
    <w:p w14:paraId="5C47F535" w14:textId="77777777" w:rsidR="009D6247" w:rsidRDefault="00000000">
      <w:pPr>
        <w:ind w:firstLine="480"/>
      </w:pPr>
      <w:r>
        <w:rPr>
          <w:rFonts w:hint="eastAsia"/>
        </w:rPr>
        <w:t>人工智能是研究使计算机来模拟人的某些思维过程和智能行为（如学习、推理、思考、规划等）的学科，主要包括计算机实现智能的原理、制造类似于人脑智能的计算机，使计算机能实现更高层次的应用。人工智能将涉及到计算机科学、心理学、哲学和语言学等学科。可以说几乎是自然科学和社会科学的所有学科，其范围已远远超出了计算机科学的范畴，人工智能与思维科学的关系是实践和理论的关系，人工智能是处于思维科学的技术应用层次，是它的一个应用分支。</w:t>
      </w:r>
    </w:p>
    <w:p w14:paraId="4F96E3EB" w14:textId="77777777" w:rsidR="009D6247" w:rsidRDefault="00000000">
      <w:pPr>
        <w:ind w:firstLine="480"/>
      </w:pPr>
      <w:r>
        <w:rPr>
          <w:rFonts w:hint="eastAsia"/>
        </w:rPr>
        <w:t>与以前的众多数据分析技术相比，人工智能技术立足于神经网络，同时发展出多层神经网络，从而可以进行深度机器学习。与以外传统的算法相比，这一算法并无多余的假设前提（比如线性建模需要假设数据之间的线性关系），而是完全利用输入的数据自行模拟和构建相应的模型结构。这一算法特点决定了它是更为灵活的、且可以根据不同的训练数据而拥有自优化的能力。</w:t>
      </w:r>
    </w:p>
    <w:p w14:paraId="6AB29D43" w14:textId="77777777" w:rsidR="009D6247" w:rsidRDefault="00000000">
      <w:pPr>
        <w:ind w:firstLine="480"/>
      </w:pPr>
      <w:r>
        <w:rPr>
          <w:rFonts w:hint="eastAsia"/>
        </w:rPr>
        <w:t>但这一显著的优点带来的便是显著增加的运算量。在计算机运算能力取得突破以前，这样的算法几乎没有实际应用的价值。大概十几年前，我们尝试用神经网络运算一组并不海量的数据，整整等待三天都不一定会有结果。但今天的情况却大大不同了。高速并行运算、海量数据、更优化的算法共同促成了人工智能发展的突破。这一突破，如果我们在三十年以后回头来看，将会是不弱于互联网对人类产生深远影响的另一项技术，它所释放的力量将再次彻底改变我们的生活。</w:t>
      </w:r>
    </w:p>
    <w:p w14:paraId="2425988D" w14:textId="77777777" w:rsidR="009D6247" w:rsidRDefault="00000000">
      <w:pPr>
        <w:ind w:firstLine="480"/>
      </w:pPr>
      <w:r>
        <w:rPr>
          <w:rFonts w:hint="eastAsia"/>
        </w:rPr>
        <w:t>智慧城市发展过程中沉淀的数据信息是一座丰富的宝藏，需要借助大数据、数据挖掘以及人工智能等先进技术手段挖掘其宝贵的价值。提供可视化云端数据挖掘平台，可完全基于</w:t>
      </w:r>
      <w:proofErr w:type="gramStart"/>
      <w:r>
        <w:rPr>
          <w:rFonts w:hint="eastAsia"/>
        </w:rPr>
        <w:t>私有云或公有云</w:t>
      </w:r>
      <w:proofErr w:type="gramEnd"/>
      <w:r>
        <w:rPr>
          <w:rFonts w:hint="eastAsia"/>
        </w:rPr>
        <w:t>部署，对客户运作中沉淀下来的数据进行探索和透视，通过完成海量数据的价值发现工作，帮助用户从海量数据中发现商业最优决策、成本漏洞，生产隐患等各类数据价值，并可与大数据可视化平台联动，提供对业务预测模型或预测结果的直观可视化呈现。</w:t>
      </w:r>
    </w:p>
    <w:p w14:paraId="515A1DA2" w14:textId="77777777" w:rsidR="009D6247" w:rsidRDefault="00000000">
      <w:pPr>
        <w:pStyle w:val="2"/>
      </w:pPr>
      <w:bookmarkStart w:id="129" w:name="_Toc213053601"/>
      <w:r>
        <w:rPr>
          <w:rFonts w:hint="eastAsia"/>
        </w:rPr>
        <w:lastRenderedPageBreak/>
        <w:t>总体架构</w:t>
      </w:r>
      <w:bookmarkEnd w:id="129"/>
    </w:p>
    <w:p w14:paraId="092FA37A" w14:textId="77777777" w:rsidR="009D6247" w:rsidRDefault="00000000">
      <w:pPr>
        <w:ind w:firstLine="480"/>
      </w:pPr>
      <w:r>
        <w:rPr>
          <w:rFonts w:hint="eastAsia"/>
        </w:rPr>
        <w:t>顺义区智慧城市架构总体分为新型基础设施、</w:t>
      </w:r>
      <w:proofErr w:type="gramStart"/>
      <w:r>
        <w:rPr>
          <w:rFonts w:hint="eastAsia"/>
        </w:rPr>
        <w:t>数智底座</w:t>
      </w:r>
      <w:proofErr w:type="gramEnd"/>
      <w:r>
        <w:rPr>
          <w:rFonts w:hint="eastAsia"/>
        </w:rPr>
        <w:t>、</w:t>
      </w:r>
      <w:proofErr w:type="gramStart"/>
      <w:r>
        <w:rPr>
          <w:rFonts w:hint="eastAsia"/>
        </w:rPr>
        <w:t>数智应用</w:t>
      </w:r>
      <w:proofErr w:type="gramEnd"/>
      <w:r>
        <w:rPr>
          <w:rFonts w:hint="eastAsia"/>
        </w:rPr>
        <w:t>和统一入口四层。</w:t>
      </w:r>
    </w:p>
    <w:p w14:paraId="039F27B6" w14:textId="77777777" w:rsidR="009D6247" w:rsidRDefault="00000000">
      <w:pPr>
        <w:ind w:firstLine="480"/>
      </w:pPr>
      <w:r>
        <w:rPr>
          <w:rFonts w:hint="eastAsia"/>
        </w:rPr>
        <w:t>新型基础设施为整个智慧城市体系提供硬件支撑和感知数据，本层包括云（政务云）、算（</w:t>
      </w:r>
      <w:proofErr w:type="gramStart"/>
      <w:r>
        <w:rPr>
          <w:rFonts w:hint="eastAsia"/>
        </w:rPr>
        <w:t>算力基础</w:t>
      </w:r>
      <w:proofErr w:type="gramEnd"/>
      <w:r>
        <w:rPr>
          <w:rFonts w:hint="eastAsia"/>
        </w:rPr>
        <w:t>设施，以计算和存储资源为主），为数智底座和各类信息化系统提供（软件云平台和硬件资源）支撑</w:t>
      </w:r>
      <w:r>
        <w:rPr>
          <w:rFonts w:hint="eastAsia"/>
        </w:rPr>
        <w:t xml:space="preserve">  </w:t>
      </w:r>
      <w:r>
        <w:rPr>
          <w:rFonts w:hint="eastAsia"/>
        </w:rPr>
        <w:t>。还</w:t>
      </w:r>
      <w:proofErr w:type="gramStart"/>
      <w:r>
        <w:rPr>
          <w:rFonts w:hint="eastAsia"/>
        </w:rPr>
        <w:t>包城市</w:t>
      </w:r>
      <w:proofErr w:type="gramEnd"/>
      <w:r>
        <w:rPr>
          <w:rFonts w:hint="eastAsia"/>
        </w:rPr>
        <w:t>影像感知设施（即监控视频流、图像、轨迹等）和城市脉搏感知设施（传感、部件状态感知、温湿度、雷达射频等），为数据中台和数智应用层提供数据支撑。</w:t>
      </w:r>
    </w:p>
    <w:p w14:paraId="0BC320ED" w14:textId="77777777" w:rsidR="009D6247" w:rsidRDefault="00000000">
      <w:pPr>
        <w:ind w:firstLine="480"/>
      </w:pPr>
      <w:proofErr w:type="gramStart"/>
      <w:r>
        <w:rPr>
          <w:rFonts w:hint="eastAsia"/>
        </w:rPr>
        <w:t>数智底座</w:t>
      </w:r>
      <w:proofErr w:type="gramEnd"/>
      <w:r>
        <w:rPr>
          <w:rFonts w:hint="eastAsia"/>
        </w:rPr>
        <w:t>具有数据汇聚、治理、</w:t>
      </w:r>
      <w:proofErr w:type="gramStart"/>
      <w:r>
        <w:rPr>
          <w:rFonts w:hint="eastAsia"/>
        </w:rPr>
        <w:t>数图结合</w:t>
      </w:r>
      <w:proofErr w:type="gramEnd"/>
      <w:r>
        <w:rPr>
          <w:rFonts w:hint="eastAsia"/>
        </w:rPr>
        <w:t>、服务封装等能力，实现市级数据反哺、汇聚共享全区数据、形成高质量数据集、实现</w:t>
      </w:r>
      <w:proofErr w:type="gramStart"/>
      <w:r>
        <w:rPr>
          <w:rFonts w:hint="eastAsia"/>
        </w:rPr>
        <w:t>数图结合</w:t>
      </w:r>
      <w:proofErr w:type="gramEnd"/>
      <w:r>
        <w:rPr>
          <w:rFonts w:hint="eastAsia"/>
        </w:rPr>
        <w:t>等功能。</w:t>
      </w:r>
    </w:p>
    <w:p w14:paraId="57D2D33A" w14:textId="77777777" w:rsidR="009D6247" w:rsidRDefault="00000000">
      <w:pPr>
        <w:ind w:firstLine="480"/>
      </w:pPr>
      <w:proofErr w:type="gramStart"/>
      <w:r>
        <w:rPr>
          <w:rFonts w:hint="eastAsia"/>
        </w:rPr>
        <w:t>数智应用层</w:t>
      </w:r>
      <w:proofErr w:type="gramEnd"/>
      <w:r>
        <w:rPr>
          <w:rFonts w:hint="eastAsia"/>
        </w:rPr>
        <w:t>包括经济大脑、一体化办公平台（区级</w:t>
      </w:r>
      <w:r>
        <w:rPr>
          <w:rFonts w:hint="eastAsia"/>
        </w:rPr>
        <w:t>OA</w:t>
      </w:r>
      <w:r>
        <w:rPr>
          <w:rFonts w:hint="eastAsia"/>
        </w:rPr>
        <w:t>）、应急指挥大脑、城市治理大脑、综合性数字赋能平台以及各领域新建应用，</w:t>
      </w:r>
      <w:proofErr w:type="gramStart"/>
      <w:r>
        <w:rPr>
          <w:rFonts w:hint="eastAsia"/>
        </w:rPr>
        <w:t>数智应用层</w:t>
      </w:r>
      <w:proofErr w:type="gramEnd"/>
      <w:r>
        <w:rPr>
          <w:rFonts w:hint="eastAsia"/>
        </w:rPr>
        <w:t>的各类系统由各领域主管和源头单位负责建设，由基础设施层为其提供云、网络、存储等硬件支撑，由数据中台为其赋能，即提供各类可共享的数据、算法等，对其进行数据支撑、节约建设资金。</w:t>
      </w:r>
    </w:p>
    <w:p w14:paraId="4DFE3B93" w14:textId="77777777" w:rsidR="009D6247" w:rsidRDefault="00000000">
      <w:pPr>
        <w:ind w:firstLine="480"/>
      </w:pPr>
      <w:r>
        <w:rPr>
          <w:rFonts w:hint="eastAsia"/>
        </w:rPr>
        <w:t>顺义</w:t>
      </w:r>
      <w:proofErr w:type="gramStart"/>
      <w:r>
        <w:rPr>
          <w:rFonts w:hint="eastAsia"/>
        </w:rPr>
        <w:t>区数智底座</w:t>
      </w:r>
      <w:proofErr w:type="gramEnd"/>
      <w:r>
        <w:rPr>
          <w:rFonts w:hint="eastAsia"/>
        </w:rPr>
        <w:t>总体架构如下图所示。</w:t>
      </w:r>
    </w:p>
    <w:p w14:paraId="724EBE18" w14:textId="14522AD0" w:rsidR="009D6247" w:rsidRDefault="00567996">
      <w:pPr>
        <w:pStyle w:val="T0"/>
      </w:pPr>
      <w:commentRangeStart w:id="130"/>
      <w:r>
        <w:rPr>
          <w:noProof/>
        </w:rPr>
        <w:lastRenderedPageBreak/>
        <w:drawing>
          <wp:inline distT="0" distB="0" distL="0" distR="0" wp14:anchorId="53B2079F" wp14:editId="7977FCB3">
            <wp:extent cx="5274310" cy="5534025"/>
            <wp:effectExtent l="0" t="0" r="2540" b="9525"/>
            <wp:docPr id="991635766" name="图片 2" descr="图形用户界面,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5766" name="图片 2" descr="图形用户界面, 日程表&#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5534025"/>
                    </a:xfrm>
                    <a:prstGeom prst="rect">
                      <a:avLst/>
                    </a:prstGeom>
                    <a:noFill/>
                    <a:ln>
                      <a:noFill/>
                    </a:ln>
                  </pic:spPr>
                </pic:pic>
              </a:graphicData>
            </a:graphic>
          </wp:inline>
        </w:drawing>
      </w:r>
      <w:commentRangeEnd w:id="130"/>
      <w:r w:rsidR="009C1A65">
        <w:rPr>
          <w:rStyle w:val="aff1"/>
          <w:rFonts w:ascii="Times New Roman" w:hAnsi="Times New Roman"/>
        </w:rPr>
        <w:commentReference w:id="130"/>
      </w:r>
    </w:p>
    <w:p w14:paraId="35489395" w14:textId="77777777" w:rsidR="009D6247" w:rsidRDefault="00000000">
      <w:pPr>
        <w:pStyle w:val="T"/>
      </w:pPr>
      <w:r>
        <w:rPr>
          <w:rFonts w:hint="eastAsia"/>
        </w:rPr>
        <w:t>总体架构图</w:t>
      </w:r>
    </w:p>
    <w:p w14:paraId="71B50BFF" w14:textId="77777777" w:rsidR="009D6247" w:rsidRDefault="00000000">
      <w:pPr>
        <w:pStyle w:val="3"/>
      </w:pPr>
      <w:bookmarkStart w:id="131" w:name="_Toc209967162"/>
      <w:bookmarkStart w:id="132" w:name="_Toc213053602"/>
      <w:commentRangeStart w:id="133"/>
      <w:r>
        <w:rPr>
          <w:rFonts w:hint="eastAsia"/>
        </w:rPr>
        <w:t>架构</w:t>
      </w:r>
      <w:bookmarkEnd w:id="131"/>
      <w:r>
        <w:rPr>
          <w:rFonts w:hint="eastAsia"/>
        </w:rPr>
        <w:t>层次说明</w:t>
      </w:r>
      <w:bookmarkEnd w:id="132"/>
      <w:commentRangeEnd w:id="133"/>
      <w:r w:rsidR="009C13C3">
        <w:rPr>
          <w:rStyle w:val="aff1"/>
          <w:rFonts w:ascii="Times New Roman" w:eastAsia="宋体" w:hAnsi="Times New Roman"/>
          <w:b w:val="0"/>
          <w:bCs w:val="0"/>
        </w:rPr>
        <w:commentReference w:id="133"/>
      </w:r>
    </w:p>
    <w:p w14:paraId="499A2F78" w14:textId="6F498A04" w:rsidR="009D6247" w:rsidRDefault="00000000">
      <w:pPr>
        <w:ind w:firstLine="480"/>
      </w:pPr>
      <w:r>
        <w:rPr>
          <w:rFonts w:hint="eastAsia"/>
        </w:rPr>
        <w:t>顺义</w:t>
      </w:r>
      <w:proofErr w:type="gramStart"/>
      <w:r>
        <w:rPr>
          <w:rFonts w:hint="eastAsia"/>
        </w:rPr>
        <w:t>区数智底座</w:t>
      </w:r>
      <w:proofErr w:type="gramEnd"/>
      <w:r>
        <w:rPr>
          <w:rFonts w:hint="eastAsia"/>
        </w:rPr>
        <w:t>具备“</w:t>
      </w:r>
      <w:r w:rsidR="00AE31BB">
        <w:rPr>
          <w:rFonts w:hint="eastAsia"/>
        </w:rPr>
        <w:t>1</w:t>
      </w:r>
      <w:r>
        <w:rPr>
          <w:rFonts w:hint="eastAsia"/>
        </w:rPr>
        <w:t>+</w:t>
      </w:r>
      <w:r w:rsidR="00AE31BB">
        <w:rPr>
          <w:rFonts w:hint="eastAsia"/>
        </w:rPr>
        <w:t>6</w:t>
      </w:r>
      <w:r>
        <w:rPr>
          <w:rFonts w:hint="eastAsia"/>
        </w:rPr>
        <w:t>+3</w:t>
      </w:r>
      <w:r>
        <w:rPr>
          <w:rFonts w:hint="eastAsia"/>
        </w:rPr>
        <w:t>”的架构体系。其中“</w:t>
      </w:r>
      <w:r w:rsidR="00AE31BB">
        <w:rPr>
          <w:rFonts w:hint="eastAsia"/>
        </w:rPr>
        <w:t>1</w:t>
      </w:r>
      <w:r>
        <w:rPr>
          <w:rFonts w:hint="eastAsia"/>
        </w:rPr>
        <w:t>”为提升</w:t>
      </w:r>
      <w:proofErr w:type="gramStart"/>
      <w:r>
        <w:rPr>
          <w:rFonts w:hint="eastAsia"/>
        </w:rPr>
        <w:t>全区云算能力的智算基础</w:t>
      </w:r>
      <w:proofErr w:type="gramEnd"/>
      <w:r>
        <w:rPr>
          <w:rFonts w:hint="eastAsia"/>
        </w:rPr>
        <w:t>设施；“</w:t>
      </w:r>
      <w:r w:rsidR="00AE31BB">
        <w:rPr>
          <w:rFonts w:hint="eastAsia"/>
        </w:rPr>
        <w:t>6</w:t>
      </w:r>
      <w:r>
        <w:rPr>
          <w:rFonts w:hint="eastAsia"/>
        </w:rPr>
        <w:t>”是带动全区系统数据融合的中台，包括</w:t>
      </w:r>
      <w:proofErr w:type="gramStart"/>
      <w:r>
        <w:rPr>
          <w:rFonts w:hint="eastAsia"/>
        </w:rPr>
        <w:t>数据湖仓</w:t>
      </w:r>
      <w:proofErr w:type="gramEnd"/>
      <w:r>
        <w:rPr>
          <w:rFonts w:hint="eastAsia"/>
        </w:rPr>
        <w:t>一体、</w:t>
      </w:r>
      <w:r w:rsidR="00B746C1">
        <w:rPr>
          <w:rFonts w:hint="eastAsia"/>
        </w:rPr>
        <w:t>感知管理服务平台</w:t>
      </w:r>
      <w:r w:rsidR="00226424">
        <w:rPr>
          <w:rFonts w:hint="eastAsia"/>
        </w:rPr>
        <w:t>、</w:t>
      </w:r>
      <w:r>
        <w:rPr>
          <w:rFonts w:hint="eastAsia"/>
        </w:rPr>
        <w:t>共性组件、目录链、地理信息地图和低代码开发能力</w:t>
      </w:r>
      <w:r w:rsidR="00746533">
        <w:rPr>
          <w:rFonts w:hint="eastAsia"/>
        </w:rPr>
        <w:t>6</w:t>
      </w:r>
      <w:r>
        <w:rPr>
          <w:rFonts w:hint="eastAsia"/>
        </w:rPr>
        <w:t>类核心支撑能力；“</w:t>
      </w:r>
      <w:r>
        <w:rPr>
          <w:rFonts w:hint="eastAsia"/>
        </w:rPr>
        <w:t>3</w:t>
      </w:r>
      <w:r>
        <w:rPr>
          <w:rFonts w:hint="eastAsia"/>
        </w:rPr>
        <w:t>”即进阶支撑能力，包括人工智能大模型能力、协同办公能力和数据采集能力，在核心支撑能力的基础上，适度超前的为城市全域数字化转型提供支撑。</w:t>
      </w:r>
    </w:p>
    <w:p w14:paraId="3B1BF5EC" w14:textId="77777777" w:rsidR="009D6247" w:rsidRDefault="00000000">
      <w:pPr>
        <w:ind w:firstLine="480"/>
      </w:pPr>
      <w:r>
        <w:rPr>
          <w:rFonts w:hint="eastAsia"/>
        </w:rPr>
        <w:t>1</w:t>
      </w:r>
      <w:r>
        <w:rPr>
          <w:rFonts w:hint="eastAsia"/>
        </w:rPr>
        <w:t>、</w:t>
      </w:r>
      <w:proofErr w:type="gramStart"/>
      <w:r>
        <w:rPr>
          <w:rFonts w:hint="eastAsia"/>
        </w:rPr>
        <w:t>智算基础</w:t>
      </w:r>
      <w:proofErr w:type="gramEnd"/>
      <w:r>
        <w:rPr>
          <w:rFonts w:hint="eastAsia"/>
        </w:rPr>
        <w:t>设施</w:t>
      </w:r>
    </w:p>
    <w:p w14:paraId="3AB624B8" w14:textId="77777777" w:rsidR="009D6247" w:rsidRDefault="00000000">
      <w:pPr>
        <w:ind w:firstLine="480"/>
      </w:pPr>
      <w:r>
        <w:rPr>
          <w:rFonts w:hint="eastAsia"/>
        </w:rPr>
        <w:t>在顺义区现有云、网资源的基础上，针对</w:t>
      </w:r>
      <w:proofErr w:type="gramStart"/>
      <w:r>
        <w:rPr>
          <w:rFonts w:hint="eastAsia"/>
        </w:rPr>
        <w:t>智算应用</w:t>
      </w:r>
      <w:proofErr w:type="gramEnd"/>
      <w:r>
        <w:rPr>
          <w:rFonts w:hint="eastAsia"/>
        </w:rPr>
        <w:t>和人工智能大模型共性基</w:t>
      </w:r>
      <w:r>
        <w:rPr>
          <w:rFonts w:hint="eastAsia"/>
        </w:rPr>
        <w:lastRenderedPageBreak/>
        <w:t>础能力，建设承载其能力</w:t>
      </w:r>
      <w:proofErr w:type="gramStart"/>
      <w:r>
        <w:rPr>
          <w:rFonts w:hint="eastAsia"/>
        </w:rPr>
        <w:t>的算力资源</w:t>
      </w:r>
      <w:proofErr w:type="gramEnd"/>
      <w:r>
        <w:rPr>
          <w:rFonts w:hint="eastAsia"/>
        </w:rPr>
        <w:t>、高性能存储资源等硬件基础设施，提供</w:t>
      </w:r>
      <w:r>
        <w:rPr>
          <w:rFonts w:hint="eastAsia"/>
        </w:rPr>
        <w:t>10PFLOPS</w:t>
      </w:r>
      <w:r>
        <w:rPr>
          <w:rFonts w:hint="eastAsia"/>
        </w:rPr>
        <w:t>的运算能力。满足</w:t>
      </w:r>
      <w:proofErr w:type="gramStart"/>
      <w:r>
        <w:rPr>
          <w:rFonts w:hint="eastAsia"/>
        </w:rPr>
        <w:t>智算应用</w:t>
      </w:r>
      <w:proofErr w:type="gramEnd"/>
      <w:r>
        <w:rPr>
          <w:rFonts w:hint="eastAsia"/>
        </w:rPr>
        <w:t>的快速响应和处理需求，支撑“十五五”时期我区在管理执法、应急处置领域的大模型应用。</w:t>
      </w:r>
    </w:p>
    <w:p w14:paraId="78AB7358" w14:textId="77777777" w:rsidR="009D6247" w:rsidRDefault="00000000">
      <w:pPr>
        <w:ind w:firstLine="480"/>
      </w:pPr>
      <w:r>
        <w:rPr>
          <w:rFonts w:hint="eastAsia"/>
        </w:rPr>
        <w:t>2</w:t>
      </w:r>
      <w:r>
        <w:rPr>
          <w:rFonts w:hint="eastAsia"/>
        </w:rPr>
        <w:t>、数据融合中台</w:t>
      </w:r>
    </w:p>
    <w:p w14:paraId="6474E244" w14:textId="0452810A" w:rsidR="009D6247" w:rsidRDefault="00000000">
      <w:pPr>
        <w:ind w:firstLine="480"/>
      </w:pPr>
      <w:r>
        <w:rPr>
          <w:rFonts w:hint="eastAsia"/>
        </w:rPr>
        <w:t>数据融合中台作为带动全区信息化系统融合的核心支撑，实现基础数据承载、核心功能整合、可靠数据共享和地理信息全要素化，作为数智底座的核心，全区各类信息化系统须通过逐步应用融合中台的数据库、接入数据共享能力等完成数据的融合和系统的整合。全区新建和升级改造的信息系统应以数据融合中台基础，在底座之上建设场景应用功能，具体包括</w:t>
      </w:r>
      <w:proofErr w:type="gramStart"/>
      <w:r>
        <w:rPr>
          <w:rFonts w:hint="eastAsia"/>
        </w:rPr>
        <w:t>数据湖仓</w:t>
      </w:r>
      <w:proofErr w:type="gramEnd"/>
      <w:r>
        <w:rPr>
          <w:rFonts w:hint="eastAsia"/>
        </w:rPr>
        <w:t>一体、</w:t>
      </w:r>
      <w:r w:rsidR="00FD41D5">
        <w:rPr>
          <w:rFonts w:hint="eastAsia"/>
        </w:rPr>
        <w:t>感知管理服务平台、</w:t>
      </w:r>
      <w:r>
        <w:rPr>
          <w:rFonts w:hint="eastAsia"/>
        </w:rPr>
        <w:t>共性组件、目录链、地理信息地图和低代码开发</w:t>
      </w:r>
      <w:r w:rsidR="00FD41D5">
        <w:rPr>
          <w:rFonts w:hint="eastAsia"/>
        </w:rPr>
        <w:t>6</w:t>
      </w:r>
      <w:r>
        <w:rPr>
          <w:rFonts w:hint="eastAsia"/>
        </w:rPr>
        <w:t>类能力。</w:t>
      </w:r>
    </w:p>
    <w:p w14:paraId="731928BC" w14:textId="77777777" w:rsidR="009D6247" w:rsidRDefault="00000000">
      <w:pPr>
        <w:ind w:firstLine="480"/>
      </w:pPr>
      <w:r>
        <w:rPr>
          <w:rFonts w:hint="eastAsia"/>
        </w:rPr>
        <w:t>（</w:t>
      </w:r>
      <w:r>
        <w:rPr>
          <w:rFonts w:hint="eastAsia"/>
        </w:rPr>
        <w:t>1</w:t>
      </w:r>
      <w:r>
        <w:rPr>
          <w:rFonts w:hint="eastAsia"/>
        </w:rPr>
        <w:t>）</w:t>
      </w:r>
      <w:proofErr w:type="gramStart"/>
      <w:r>
        <w:rPr>
          <w:rFonts w:hint="eastAsia"/>
        </w:rPr>
        <w:t>数据湖仓</w:t>
      </w:r>
      <w:proofErr w:type="gramEnd"/>
      <w:r>
        <w:rPr>
          <w:rFonts w:hint="eastAsia"/>
        </w:rPr>
        <w:t>一体。根据数据和智慧城市建设中对“共性基础”的需求和应用中对“专业业务”成效体现，</w:t>
      </w:r>
      <w:proofErr w:type="gramStart"/>
      <w:r>
        <w:rPr>
          <w:rFonts w:hint="eastAsia"/>
        </w:rPr>
        <w:t>数据湖仓</w:t>
      </w:r>
      <w:proofErr w:type="gramEnd"/>
      <w:r>
        <w:rPr>
          <w:rFonts w:hint="eastAsia"/>
        </w:rPr>
        <w:t>一体包括共性基础库（数据库中的底座，汇聚区级各类数据，</w:t>
      </w:r>
      <w:proofErr w:type="gramStart"/>
      <w:r>
        <w:rPr>
          <w:rFonts w:hint="eastAsia"/>
        </w:rPr>
        <w:t>承接市</w:t>
      </w:r>
      <w:proofErr w:type="gramEnd"/>
      <w:r>
        <w:rPr>
          <w:rFonts w:hint="eastAsia"/>
        </w:rPr>
        <w:t>数据融合中</w:t>
      </w:r>
      <w:proofErr w:type="gramStart"/>
      <w:r>
        <w:rPr>
          <w:rFonts w:hint="eastAsia"/>
        </w:rPr>
        <w:t>台数据</w:t>
      </w:r>
      <w:proofErr w:type="gramEnd"/>
      <w:r>
        <w:rPr>
          <w:rFonts w:hint="eastAsia"/>
        </w:rPr>
        <w:t>反哺，形成人、地、物、事、情等基础库），</w:t>
      </w:r>
      <w:proofErr w:type="gramStart"/>
      <w:r>
        <w:rPr>
          <w:rFonts w:hint="eastAsia"/>
        </w:rPr>
        <w:t>物联感知</w:t>
      </w:r>
      <w:proofErr w:type="gramEnd"/>
      <w:r>
        <w:rPr>
          <w:rFonts w:hint="eastAsia"/>
        </w:rPr>
        <w:t>库（汇聚全区视频、图像、温湿度、定位轨迹等感知设施采集到的数据）和综合数据库（针对各领域的应用需求，通过对共性基础库和</w:t>
      </w:r>
      <w:proofErr w:type="gramStart"/>
      <w:r>
        <w:rPr>
          <w:rFonts w:hint="eastAsia"/>
        </w:rPr>
        <w:t>物联</w:t>
      </w:r>
      <w:proofErr w:type="gramEnd"/>
      <w:r>
        <w:rPr>
          <w:rFonts w:hint="eastAsia"/>
        </w:rPr>
        <w:t>感知库等数据进行治理，结合地理信息数据形成的高可用数据集），</w:t>
      </w:r>
      <w:proofErr w:type="gramStart"/>
      <w:r>
        <w:rPr>
          <w:rFonts w:hint="eastAsia"/>
        </w:rPr>
        <w:t>使用湖仓一体</w:t>
      </w:r>
      <w:proofErr w:type="gramEnd"/>
      <w:r>
        <w:rPr>
          <w:rFonts w:hint="eastAsia"/>
        </w:rPr>
        <w:t>的技术架构，提供高性能的数据存储管理与灵活性，支持多种数据类型并存，为“上层”的各应用系统提供分领域、分专题、</w:t>
      </w:r>
      <w:proofErr w:type="gramStart"/>
      <w:r>
        <w:rPr>
          <w:rFonts w:hint="eastAsia"/>
        </w:rPr>
        <w:t>数图影像</w:t>
      </w:r>
      <w:proofErr w:type="gramEnd"/>
      <w:r>
        <w:rPr>
          <w:rFonts w:hint="eastAsia"/>
        </w:rPr>
        <w:t>结合的数据支撑。</w:t>
      </w:r>
    </w:p>
    <w:p w14:paraId="5CED8147" w14:textId="2F740718" w:rsidR="00746533" w:rsidRDefault="00746533">
      <w:pPr>
        <w:ind w:firstLine="480"/>
      </w:pPr>
      <w:r>
        <w:rPr>
          <w:rFonts w:hint="eastAsia"/>
        </w:rPr>
        <w:t>（</w:t>
      </w:r>
      <w:r>
        <w:rPr>
          <w:rFonts w:hint="eastAsia"/>
        </w:rPr>
        <w:t>2</w:t>
      </w:r>
      <w:r>
        <w:rPr>
          <w:rFonts w:hint="eastAsia"/>
        </w:rPr>
        <w:t>）感知管理服务平台。</w:t>
      </w:r>
      <w:r w:rsidRPr="00746533">
        <w:rPr>
          <w:rFonts w:hint="eastAsia"/>
        </w:rPr>
        <w:t>通过统一</w:t>
      </w:r>
      <w:proofErr w:type="gramStart"/>
      <w:r w:rsidRPr="00746533">
        <w:rPr>
          <w:rFonts w:hint="eastAsia"/>
        </w:rPr>
        <w:t>物联标准</w:t>
      </w:r>
      <w:proofErr w:type="gramEnd"/>
      <w:r w:rsidRPr="00746533">
        <w:rPr>
          <w:rFonts w:hint="eastAsia"/>
        </w:rPr>
        <w:t>规范体系，涵盖终端</w:t>
      </w:r>
      <w:r w:rsidRPr="00746533">
        <w:rPr>
          <w:rFonts w:hint="eastAsia"/>
        </w:rPr>
        <w:t>-</w:t>
      </w:r>
      <w:r w:rsidRPr="00746533">
        <w:rPr>
          <w:rFonts w:hint="eastAsia"/>
        </w:rPr>
        <w:t>平台</w:t>
      </w:r>
      <w:r w:rsidRPr="00746533">
        <w:rPr>
          <w:rFonts w:hint="eastAsia"/>
        </w:rPr>
        <w:t>-</w:t>
      </w:r>
      <w:r w:rsidRPr="00746533">
        <w:rPr>
          <w:rFonts w:hint="eastAsia"/>
        </w:rPr>
        <w:t>应用间的接口与数据标准；支持多协议设备直连、边缘网关及系统联网等方式统一接入，并实现设备标识、描述、能力与检索的集中管理。平台汇聚标准化感知数据，形成统一数据目录，支撑</w:t>
      </w:r>
      <w:proofErr w:type="gramStart"/>
      <w:r w:rsidRPr="00746533">
        <w:rPr>
          <w:rFonts w:hint="eastAsia"/>
        </w:rPr>
        <w:t>上层数智应用</w:t>
      </w:r>
      <w:proofErr w:type="gramEnd"/>
      <w:r w:rsidRPr="00746533">
        <w:rPr>
          <w:rFonts w:hint="eastAsia"/>
        </w:rPr>
        <w:t>。同时提供设备集中运维（巡检、监控、告警、远程配置等）和资源开放共享机制（编目、授权、流程规范）。基于视觉、语言及多模态大模型，打造九大</w:t>
      </w:r>
      <w:r w:rsidRPr="00746533">
        <w:rPr>
          <w:rFonts w:hint="eastAsia"/>
        </w:rPr>
        <w:t>AI</w:t>
      </w:r>
      <w:r w:rsidRPr="00746533">
        <w:rPr>
          <w:rFonts w:hint="eastAsia"/>
        </w:rPr>
        <w:t>城市治理场景。配套智能算法管理体系，涵盖算法仓库、超市、服务及全生命周期管理，并通过策略编排、成效分析等功能，实现事件精准预警与业务融合创新。</w:t>
      </w:r>
    </w:p>
    <w:p w14:paraId="273CB2ED" w14:textId="7D93F9ED" w:rsidR="009D6247" w:rsidRDefault="00000000">
      <w:pPr>
        <w:ind w:firstLine="480"/>
      </w:pPr>
      <w:r>
        <w:rPr>
          <w:rFonts w:hint="eastAsia"/>
        </w:rPr>
        <w:t>（</w:t>
      </w:r>
      <w:r w:rsidR="00080691">
        <w:rPr>
          <w:rFonts w:hint="eastAsia"/>
        </w:rPr>
        <w:t>3</w:t>
      </w:r>
      <w:r>
        <w:rPr>
          <w:rFonts w:hint="eastAsia"/>
        </w:rPr>
        <w:t>）共性组件。包括数据治理算法、数据标签等能力，通过对基础数据的治理，将无效、无意义数据过滤；通过数据标签支撑综合数据库的建设和数据目录的生成；通过感知算法将视频流、感知数据流中的关键信息进行提取，以最小</w:t>
      </w:r>
      <w:r>
        <w:rPr>
          <w:rFonts w:hint="eastAsia"/>
        </w:rPr>
        <w:lastRenderedPageBreak/>
        <w:t>的存储、带宽开销支撑有效数据共享。共性组件一是为数智底座中数据库的建设服务，并解决数据共享场景中原始数据</w:t>
      </w:r>
      <w:proofErr w:type="gramStart"/>
      <w:r>
        <w:rPr>
          <w:rFonts w:hint="eastAsia"/>
        </w:rPr>
        <w:t>不</w:t>
      </w:r>
      <w:proofErr w:type="gramEnd"/>
      <w:r>
        <w:rPr>
          <w:rFonts w:hint="eastAsia"/>
        </w:rPr>
        <w:t>可用、需要大量加工处理的问题，二是针对不同场景，为各领域的应用系统提供算法支撑，如渣土车违规倾倒报警、汛期水位升高预警、危化品车间危险行为预警等，降低应用系统的建设开销。</w:t>
      </w:r>
    </w:p>
    <w:p w14:paraId="5EA90709" w14:textId="4BC46E35" w:rsidR="009D6247" w:rsidRDefault="00000000">
      <w:pPr>
        <w:ind w:firstLine="480"/>
      </w:pPr>
      <w:r>
        <w:rPr>
          <w:rFonts w:hint="eastAsia"/>
        </w:rPr>
        <w:t>（</w:t>
      </w:r>
      <w:r w:rsidR="00080691">
        <w:rPr>
          <w:rFonts w:hint="eastAsia"/>
        </w:rPr>
        <w:t>4</w:t>
      </w:r>
      <w:r>
        <w:rPr>
          <w:rFonts w:hint="eastAsia"/>
        </w:rPr>
        <w:t>）目录链。通过区块链技术，支撑数据跨部门共享，目录链包含数据上链、共享申请、分布审批、定制化供给等多种服务，其根据共享需求，及时将</w:t>
      </w:r>
      <w:proofErr w:type="gramStart"/>
      <w:r>
        <w:rPr>
          <w:rFonts w:hint="eastAsia"/>
        </w:rPr>
        <w:t>数据湖仓</w:t>
      </w:r>
      <w:proofErr w:type="gramEnd"/>
      <w:r>
        <w:rPr>
          <w:rFonts w:hint="eastAsia"/>
        </w:rPr>
        <w:t>一体中的内容上链。目录链的技术实现与北京市大数据共享交换体系相一致，在安全支撑顺义区数据共享的同时，与市级系统完美对接，为“十五五”期间北京市建设市、区联动，各区之间数据共享的数据赋能智慧城市建设目标奠定顺义区基础。</w:t>
      </w:r>
    </w:p>
    <w:p w14:paraId="157FD56A" w14:textId="1A3F3DC4" w:rsidR="009D6247" w:rsidRDefault="00000000">
      <w:pPr>
        <w:ind w:firstLine="480"/>
      </w:pPr>
      <w:r>
        <w:rPr>
          <w:rFonts w:hint="eastAsia"/>
        </w:rPr>
        <w:t>（</w:t>
      </w:r>
      <w:r w:rsidR="00080691">
        <w:rPr>
          <w:rFonts w:hint="eastAsia"/>
        </w:rPr>
        <w:t>5</w:t>
      </w:r>
      <w:r>
        <w:rPr>
          <w:rFonts w:hint="eastAsia"/>
        </w:rPr>
        <w:t>）地理信息地图。包括数字地图和地名地址库两项服务，数字地图即以顺义区现有</w:t>
      </w:r>
      <w:proofErr w:type="gramStart"/>
      <w:r>
        <w:rPr>
          <w:rFonts w:hint="eastAsia"/>
        </w:rPr>
        <w:t>区划全</w:t>
      </w:r>
      <w:proofErr w:type="gramEnd"/>
      <w:r>
        <w:rPr>
          <w:rFonts w:hint="eastAsia"/>
        </w:rPr>
        <w:t>覆盖为目标升级“智慧顺义”基础地理信息地图，增加对“北京</w:t>
      </w:r>
      <w:r>
        <w:rPr>
          <w:rFonts w:hint="eastAsia"/>
        </w:rPr>
        <w:t>2000</w:t>
      </w:r>
      <w:r>
        <w:rPr>
          <w:rFonts w:hint="eastAsia"/>
        </w:rPr>
        <w:t>”坐标系的支持、增加互联网端、移动端使用接口，将感知数据、政务数据、城市运行数据等在区域地理信息地图上按区域、按专题进行标注，并结合</w:t>
      </w:r>
      <w:proofErr w:type="gramStart"/>
      <w:r>
        <w:rPr>
          <w:rFonts w:hint="eastAsia"/>
        </w:rPr>
        <w:t>数据湖仓</w:t>
      </w:r>
      <w:proofErr w:type="gramEnd"/>
      <w:r>
        <w:rPr>
          <w:rFonts w:hint="eastAsia"/>
        </w:rPr>
        <w:t>一体、通过共性组件分析处理，</w:t>
      </w:r>
      <w:proofErr w:type="gramStart"/>
      <w:r>
        <w:rPr>
          <w:rFonts w:hint="eastAsia"/>
        </w:rPr>
        <w:t>产出数图影像</w:t>
      </w:r>
      <w:proofErr w:type="gramEnd"/>
      <w:r>
        <w:rPr>
          <w:rFonts w:hint="eastAsia"/>
        </w:rPr>
        <w:t>结合的数据资源，更好的赋能于各领域场景应用。通过新建地名地址库，整合全区杂乱的地址资源，实现“地址唯一，多地名共存”，解决数据共享应用中需要人工清查核实多种地名呈现的问题，产出全区企业精准地图，为经济大脑、应急指挥、非现场执法等应用提供可靠的地理信息支撑。</w:t>
      </w:r>
    </w:p>
    <w:p w14:paraId="642B019F" w14:textId="0A158DFE" w:rsidR="009D6247" w:rsidRDefault="00000000">
      <w:pPr>
        <w:ind w:firstLine="480"/>
      </w:pPr>
      <w:r>
        <w:rPr>
          <w:rFonts w:hint="eastAsia"/>
        </w:rPr>
        <w:t>（</w:t>
      </w:r>
      <w:r w:rsidR="00080691">
        <w:rPr>
          <w:rFonts w:hint="eastAsia"/>
        </w:rPr>
        <w:t>6</w:t>
      </w:r>
      <w:r>
        <w:rPr>
          <w:rFonts w:hint="eastAsia"/>
        </w:rPr>
        <w:t>）低代码开发能力。在数智底座上建设低代码开发能力，实现无需编码或通过少量代码快速生成应用程序的功能。使各单位在</w:t>
      </w:r>
      <w:proofErr w:type="gramStart"/>
      <w:r>
        <w:rPr>
          <w:rFonts w:hint="eastAsia"/>
        </w:rPr>
        <w:t>基于数智底座</w:t>
      </w:r>
      <w:proofErr w:type="gramEnd"/>
      <w:r>
        <w:rPr>
          <w:rFonts w:hint="eastAsia"/>
        </w:rPr>
        <w:t>建设</w:t>
      </w:r>
      <w:proofErr w:type="gramStart"/>
      <w:r>
        <w:rPr>
          <w:rFonts w:hint="eastAsia"/>
        </w:rPr>
        <w:t>数智应用</w:t>
      </w:r>
      <w:proofErr w:type="gramEnd"/>
      <w:r>
        <w:rPr>
          <w:rFonts w:hint="eastAsia"/>
        </w:rPr>
        <w:t>时，能使用可视化工具开发场景应用、构建业务流程等，并支持（在使用低代码能力开发的场景应用基础上）快速将流程、功能等更新升级。显著提升场景应用的开发效率，节省建设资金。</w:t>
      </w:r>
    </w:p>
    <w:p w14:paraId="60EA20DA" w14:textId="77777777" w:rsidR="009D6247" w:rsidRDefault="00000000">
      <w:pPr>
        <w:ind w:firstLine="480"/>
      </w:pPr>
      <w:r>
        <w:rPr>
          <w:rFonts w:hint="eastAsia"/>
        </w:rPr>
        <w:t>3</w:t>
      </w:r>
      <w:r>
        <w:rPr>
          <w:rFonts w:hint="eastAsia"/>
        </w:rPr>
        <w:t>、进阶支撑能力</w:t>
      </w:r>
    </w:p>
    <w:p w14:paraId="10FB4136" w14:textId="77777777" w:rsidR="009D6247" w:rsidRDefault="00000000">
      <w:pPr>
        <w:ind w:firstLine="480"/>
      </w:pPr>
      <w:r>
        <w:rPr>
          <w:rFonts w:hint="eastAsia"/>
        </w:rPr>
        <w:t>在数据融合、系统整合的基础上，着眼于全区智慧城市场景应用的智能化、优化跨部门协同工作流程、切实减轻基层工作负担，在数智底座上建设人工智能大模型能力、协同办公能力和数据采集能力等共性能力，提升应用系统的智能化水平，提高工作效率。</w:t>
      </w:r>
    </w:p>
    <w:p w14:paraId="12016B51" w14:textId="77777777" w:rsidR="009D6247" w:rsidRDefault="00000000">
      <w:pPr>
        <w:ind w:firstLine="480"/>
      </w:pPr>
      <w:r>
        <w:rPr>
          <w:rFonts w:hint="eastAsia"/>
        </w:rPr>
        <w:lastRenderedPageBreak/>
        <w:t>（</w:t>
      </w:r>
      <w:r>
        <w:rPr>
          <w:rFonts w:hint="eastAsia"/>
        </w:rPr>
        <w:t>1</w:t>
      </w:r>
      <w:r>
        <w:rPr>
          <w:rFonts w:hint="eastAsia"/>
        </w:rPr>
        <w:t>）人工智能大模型能力。包括通用大模型能力</w:t>
      </w:r>
      <w:proofErr w:type="gramStart"/>
      <w:r>
        <w:rPr>
          <w:rFonts w:hint="eastAsia"/>
        </w:rPr>
        <w:t>和垂类大</w:t>
      </w:r>
      <w:proofErr w:type="gramEnd"/>
      <w:r>
        <w:rPr>
          <w:rFonts w:hint="eastAsia"/>
        </w:rPr>
        <w:t>模型（面向专业领域的大模型）能力，通用大模型能力将大模型基础知识库和数据融合中台的</w:t>
      </w:r>
      <w:proofErr w:type="gramStart"/>
      <w:r>
        <w:rPr>
          <w:rFonts w:hint="eastAsia"/>
        </w:rPr>
        <w:t>数据湖仓一</w:t>
      </w:r>
      <w:proofErr w:type="gramEnd"/>
      <w:r>
        <w:rPr>
          <w:rFonts w:hint="eastAsia"/>
        </w:rPr>
        <w:t>体相结合，训练出属于顺义区政务工作的人工智能基础支撑模型，为各单位提供包括知识问答、文件写作辅助、统计数据查询等智能服务。通过在应急指挥、非现场执法等领域</w:t>
      </w:r>
      <w:proofErr w:type="gramStart"/>
      <w:r>
        <w:rPr>
          <w:rFonts w:hint="eastAsia"/>
        </w:rPr>
        <w:t>建设垂类大</w:t>
      </w:r>
      <w:proofErr w:type="gramEnd"/>
      <w:r>
        <w:rPr>
          <w:rFonts w:hint="eastAsia"/>
        </w:rPr>
        <w:t>模型应用试点，实现事件感知、应急预警、方案推演、影响预测等功能，辅助管理者进行决策，提升指挥、执法效能。</w:t>
      </w:r>
    </w:p>
    <w:p w14:paraId="5B7ECCD4" w14:textId="77777777" w:rsidR="009D6247" w:rsidRDefault="00000000">
      <w:pPr>
        <w:ind w:firstLine="480"/>
      </w:pPr>
      <w:r>
        <w:rPr>
          <w:rFonts w:hint="eastAsia"/>
        </w:rPr>
        <w:t>（</w:t>
      </w:r>
      <w:r>
        <w:rPr>
          <w:rFonts w:hint="eastAsia"/>
        </w:rPr>
        <w:t>2</w:t>
      </w:r>
      <w:r>
        <w:rPr>
          <w:rFonts w:hint="eastAsia"/>
        </w:rPr>
        <w:t>）协同办公能力。实现跨部门协同办公业务流程等功能，针对跨部门协同工作缺少支撑、基层上报数据负担重、等问题，通过“共性能力、定制流程、一张报表”的工作思路，提供账号到个人（结合“京办”账号体系），流程到基层的全区统一化办公体系。打造覆盖至用户端的视频会议体系，与我区现有视频会议系统融合，提供分级易用、全时可达的会议能力。</w:t>
      </w:r>
    </w:p>
    <w:p w14:paraId="2A84C905" w14:textId="77777777" w:rsidR="009D6247" w:rsidRDefault="00000000">
      <w:pPr>
        <w:ind w:firstLine="480"/>
      </w:pPr>
      <w:r>
        <w:rPr>
          <w:rFonts w:hint="eastAsia"/>
        </w:rPr>
        <w:t>（</w:t>
      </w:r>
      <w:r>
        <w:rPr>
          <w:rFonts w:hint="eastAsia"/>
        </w:rPr>
        <w:t>3</w:t>
      </w:r>
      <w:r>
        <w:rPr>
          <w:rFonts w:hint="eastAsia"/>
        </w:rPr>
        <w:t>）数据采集能力。针对顺义区大量现有信息系统建设时间早、代码修改风险大、接口开发费用高的问题，在数智底座上建设数据采集能力，通过数据探针和数据报表的手段，在不修改现有系统功能的前提下完成数据采集和汇聚。数据探针实现面向数据库层面的主动抓取功能，在获得各领域现有系统数据库访问权限的前提下主动提取数据，免除接口开发负担；数据报表表现为可上传文件的填报页面，支持各单位通过库表上传、图片上传、手工填报等多种方式汇聚数据</w:t>
      </w:r>
      <w:proofErr w:type="gramStart"/>
      <w:r>
        <w:rPr>
          <w:rFonts w:hint="eastAsia"/>
        </w:rPr>
        <w:t>于数智底座</w:t>
      </w:r>
      <w:proofErr w:type="gramEnd"/>
      <w:r>
        <w:rPr>
          <w:rFonts w:hint="eastAsia"/>
        </w:rPr>
        <w:t>。在全区信息化系统完成整合之后，数据报表则可为公共数据授权数运营等数据要素管理工作提供服务。</w:t>
      </w:r>
    </w:p>
    <w:p w14:paraId="43207CCA" w14:textId="77777777" w:rsidR="009D6247" w:rsidRDefault="00000000">
      <w:pPr>
        <w:pStyle w:val="3"/>
      </w:pPr>
      <w:bookmarkStart w:id="134" w:name="_Toc213053603"/>
      <w:r>
        <w:rPr>
          <w:rFonts w:hint="eastAsia"/>
        </w:rPr>
        <w:t>信息安全体系</w:t>
      </w:r>
      <w:bookmarkEnd w:id="134"/>
      <w:r>
        <w:rPr>
          <w:rFonts w:hint="eastAsia"/>
        </w:rPr>
        <w:t xml:space="preserve"> </w:t>
      </w:r>
    </w:p>
    <w:p w14:paraId="50601F28" w14:textId="77777777" w:rsidR="009D6247" w:rsidRDefault="00000000">
      <w:pPr>
        <w:ind w:firstLine="480"/>
      </w:pPr>
      <w:r>
        <w:rPr>
          <w:rFonts w:hint="eastAsia"/>
        </w:rPr>
        <w:t>在顺义区智慧城市“</w:t>
      </w:r>
      <w:r>
        <w:rPr>
          <w:rFonts w:hint="eastAsia"/>
        </w:rPr>
        <w:t>1+5+3</w:t>
      </w:r>
      <w:r>
        <w:rPr>
          <w:rFonts w:hint="eastAsia"/>
        </w:rPr>
        <w:t>”</w:t>
      </w:r>
      <w:proofErr w:type="gramStart"/>
      <w:r>
        <w:rPr>
          <w:rFonts w:hint="eastAsia"/>
        </w:rPr>
        <w:t>数智底座</w:t>
      </w:r>
      <w:proofErr w:type="gramEnd"/>
      <w:r>
        <w:rPr>
          <w:rFonts w:hint="eastAsia"/>
        </w:rPr>
        <w:t>架构中，信息安全体系作为核心支撑模块，其建设直接关系到政务数据全生命周期安全、系统运行</w:t>
      </w:r>
      <w:proofErr w:type="gramStart"/>
      <w:r>
        <w:rPr>
          <w:rFonts w:hint="eastAsia"/>
        </w:rPr>
        <w:t>稳定性及跨部门</w:t>
      </w:r>
      <w:proofErr w:type="gramEnd"/>
      <w:r>
        <w:rPr>
          <w:rFonts w:hint="eastAsia"/>
        </w:rPr>
        <w:t>协同效能。随着《数据安全法》《个人信息保护法》等法规的实施，以及</w:t>
      </w:r>
      <w:r>
        <w:rPr>
          <w:rFonts w:hint="eastAsia"/>
        </w:rPr>
        <w:t>AI</w:t>
      </w:r>
      <w:r>
        <w:rPr>
          <w:rFonts w:hint="eastAsia"/>
        </w:rPr>
        <w:t>大模型、低代码开发等新技术在政务场景的深度应用，传统安全防护体系已难以</w:t>
      </w:r>
      <w:proofErr w:type="gramStart"/>
      <w:r>
        <w:rPr>
          <w:rFonts w:hint="eastAsia"/>
        </w:rPr>
        <w:t>满足数智底座</w:t>
      </w:r>
      <w:proofErr w:type="gramEnd"/>
      <w:r>
        <w:rPr>
          <w:rFonts w:hint="eastAsia"/>
        </w:rPr>
        <w:t>“数据融合、智能分析、快速迭代”的新型安全需求。本模块旨在通过分层防护、动态感知、持续运营的技术路径，构建覆盖“基础设施</w:t>
      </w:r>
      <w:r>
        <w:rPr>
          <w:rFonts w:hint="eastAsia"/>
        </w:rPr>
        <w:t>-</w:t>
      </w:r>
      <w:r>
        <w:rPr>
          <w:rFonts w:hint="eastAsia"/>
        </w:rPr>
        <w:t>数据中台</w:t>
      </w:r>
      <w:r>
        <w:rPr>
          <w:rFonts w:hint="eastAsia"/>
        </w:rPr>
        <w:t>-</w:t>
      </w:r>
      <w:r>
        <w:rPr>
          <w:rFonts w:hint="eastAsia"/>
        </w:rPr>
        <w:t>应用支撑”全链条的安全防护网络，确保数据融合中台、感知平台、地理信息平台、一体化办公平台及智能应用在安全可信环境中运行，为“十五五”期间顺义区智慧城市数字化转型提供坚实安全保障。</w:t>
      </w:r>
    </w:p>
    <w:p w14:paraId="12983034" w14:textId="77777777" w:rsidR="009D6247" w:rsidRDefault="00000000">
      <w:pPr>
        <w:ind w:firstLine="480"/>
      </w:pPr>
      <w:r>
        <w:rPr>
          <w:rFonts w:hint="eastAsia"/>
        </w:rPr>
        <w:lastRenderedPageBreak/>
        <w:t>1</w:t>
      </w:r>
      <w:r>
        <w:rPr>
          <w:rFonts w:hint="eastAsia"/>
        </w:rPr>
        <w:t>、基础设施安全加固工程</w:t>
      </w:r>
    </w:p>
    <w:p w14:paraId="737DF93A" w14:textId="77777777" w:rsidR="009D6247" w:rsidRDefault="00000000">
      <w:pPr>
        <w:ind w:firstLine="480"/>
      </w:pPr>
      <w:r>
        <w:rPr>
          <w:rFonts w:hint="eastAsia"/>
        </w:rPr>
        <w:t>物理安全层面：对政务</w:t>
      </w:r>
      <w:proofErr w:type="gramStart"/>
      <w:r>
        <w:rPr>
          <w:rFonts w:hint="eastAsia"/>
        </w:rPr>
        <w:t>云数据</w:t>
      </w:r>
      <w:proofErr w:type="gramEnd"/>
      <w:r>
        <w:rPr>
          <w:rFonts w:hint="eastAsia"/>
        </w:rPr>
        <w:t>中心、</w:t>
      </w:r>
      <w:proofErr w:type="gramStart"/>
      <w:r>
        <w:rPr>
          <w:rFonts w:hint="eastAsia"/>
        </w:rPr>
        <w:t>边缘算力节点</w:t>
      </w:r>
      <w:proofErr w:type="gramEnd"/>
      <w:r>
        <w:rPr>
          <w:rFonts w:hint="eastAsia"/>
        </w:rPr>
        <w:t>实施三级物理防护，部署智能监控系统与生物识别访问控制系统；对城市影像感知设施、城市脉搏感知设施采用防篡改设计与电子标签双重验证，确保设备完整性。</w:t>
      </w:r>
    </w:p>
    <w:p w14:paraId="42CF2B11" w14:textId="77777777" w:rsidR="009D6247" w:rsidRDefault="00000000">
      <w:pPr>
        <w:ind w:firstLine="480"/>
      </w:pPr>
      <w:r>
        <w:rPr>
          <w:rFonts w:hint="eastAsia"/>
        </w:rPr>
        <w:t>网络安全层面：构建零信任网络架构，采用</w:t>
      </w:r>
      <w:r>
        <w:rPr>
          <w:rFonts w:hint="eastAsia"/>
        </w:rPr>
        <w:t>SDN</w:t>
      </w:r>
      <w:r>
        <w:rPr>
          <w:rFonts w:hint="eastAsia"/>
        </w:rPr>
        <w:t>技术实现网络动态分段隔离；部署下一代防火墙、入侵检测系统（</w:t>
      </w:r>
      <w:r>
        <w:rPr>
          <w:rFonts w:hint="eastAsia"/>
        </w:rPr>
        <w:t>IDS</w:t>
      </w:r>
      <w:r>
        <w:rPr>
          <w:rFonts w:hint="eastAsia"/>
        </w:rPr>
        <w:t>）及安全审计平台，实现南北向流量全加密、东西向流量微隔离；针对感知设备设计专用安全网关，实施流量过滤与异常行为检测。</w:t>
      </w:r>
    </w:p>
    <w:p w14:paraId="20B414E7" w14:textId="77777777" w:rsidR="009D6247" w:rsidRDefault="00000000">
      <w:pPr>
        <w:ind w:firstLine="480"/>
      </w:pPr>
      <w:r>
        <w:rPr>
          <w:rFonts w:hint="eastAsia"/>
        </w:rPr>
        <w:t>2</w:t>
      </w:r>
      <w:r>
        <w:rPr>
          <w:rFonts w:hint="eastAsia"/>
        </w:rPr>
        <w:t>、数据中台安全防护体系</w:t>
      </w:r>
    </w:p>
    <w:p w14:paraId="3792A0B5" w14:textId="77777777" w:rsidR="009D6247" w:rsidRDefault="00000000">
      <w:pPr>
        <w:ind w:firstLine="480"/>
      </w:pPr>
      <w:proofErr w:type="gramStart"/>
      <w:r>
        <w:rPr>
          <w:rFonts w:hint="eastAsia"/>
        </w:rPr>
        <w:t>数据湖仓</w:t>
      </w:r>
      <w:proofErr w:type="gramEnd"/>
      <w:r>
        <w:rPr>
          <w:rFonts w:hint="eastAsia"/>
        </w:rPr>
        <w:t>一体安全：采用国密</w:t>
      </w:r>
      <w:r>
        <w:rPr>
          <w:rFonts w:hint="eastAsia"/>
        </w:rPr>
        <w:t>SM4</w:t>
      </w:r>
      <w:r>
        <w:rPr>
          <w:rFonts w:hint="eastAsia"/>
        </w:rPr>
        <w:t>加密算法实现数据全生命周期加密存储，通过区块链技术实现数据操作全流程存证；对共性基础库、</w:t>
      </w:r>
      <w:proofErr w:type="gramStart"/>
      <w:r>
        <w:rPr>
          <w:rFonts w:hint="eastAsia"/>
        </w:rPr>
        <w:t>物联感知</w:t>
      </w:r>
      <w:proofErr w:type="gramEnd"/>
      <w:r>
        <w:rPr>
          <w:rFonts w:hint="eastAsia"/>
        </w:rPr>
        <w:t>库、综合数据库实施分级分类，部署动态脱敏与数据水印技术，确保数据共享过程可追溯。</w:t>
      </w:r>
    </w:p>
    <w:p w14:paraId="0F2C21D7" w14:textId="77777777" w:rsidR="009D6247" w:rsidRDefault="00000000">
      <w:pPr>
        <w:ind w:firstLine="480"/>
      </w:pPr>
      <w:r>
        <w:rPr>
          <w:rFonts w:hint="eastAsia"/>
        </w:rPr>
        <w:t>共性组件安全：对数据治理算法、感知算法实施</w:t>
      </w:r>
      <w:proofErr w:type="gramStart"/>
      <w:r>
        <w:rPr>
          <w:rFonts w:hint="eastAsia"/>
        </w:rPr>
        <w:t>白盒化安全</w:t>
      </w:r>
      <w:proofErr w:type="gramEnd"/>
      <w:r>
        <w:rPr>
          <w:rFonts w:hint="eastAsia"/>
        </w:rPr>
        <w:t>审计，建立算法安全基线；采用</w:t>
      </w:r>
      <w:r>
        <w:rPr>
          <w:rFonts w:hint="eastAsia"/>
        </w:rPr>
        <w:t>AI</w:t>
      </w:r>
      <w:proofErr w:type="gramStart"/>
      <w:r>
        <w:rPr>
          <w:rFonts w:hint="eastAsia"/>
        </w:rPr>
        <w:t>安全沙</w:t>
      </w:r>
      <w:proofErr w:type="gramEnd"/>
      <w:r>
        <w:rPr>
          <w:rFonts w:hint="eastAsia"/>
        </w:rPr>
        <w:t>箱技术实现感知算法隔离运行，部署算法漏洞扫描引擎定期评估安全风险。</w:t>
      </w:r>
    </w:p>
    <w:p w14:paraId="2B1ADFAB" w14:textId="77777777" w:rsidR="009D6247" w:rsidRDefault="00000000">
      <w:pPr>
        <w:ind w:firstLine="480"/>
      </w:pPr>
      <w:r>
        <w:rPr>
          <w:rFonts w:hint="eastAsia"/>
        </w:rPr>
        <w:t>目录链安全：基于区块链的分布式身份认证体系实现数据共享全流程上链存证，部署智能合约安全审计模块防范恶意合约执行风险，采用国密算法实现目录链数据加密传输。</w:t>
      </w:r>
    </w:p>
    <w:p w14:paraId="41035D31" w14:textId="77777777" w:rsidR="009D6247" w:rsidRDefault="00000000">
      <w:pPr>
        <w:ind w:firstLine="480"/>
      </w:pPr>
      <w:r>
        <w:rPr>
          <w:rFonts w:hint="eastAsia"/>
        </w:rPr>
        <w:t>3</w:t>
      </w:r>
      <w:r>
        <w:rPr>
          <w:rFonts w:hint="eastAsia"/>
        </w:rPr>
        <w:t>、应用支撑安全能力建设</w:t>
      </w:r>
    </w:p>
    <w:p w14:paraId="391AF1E0" w14:textId="77777777" w:rsidR="009D6247" w:rsidRDefault="00000000">
      <w:pPr>
        <w:ind w:firstLine="480"/>
      </w:pPr>
      <w:r>
        <w:rPr>
          <w:rFonts w:hint="eastAsia"/>
        </w:rPr>
        <w:t>人工智能大模型安全：部署</w:t>
      </w:r>
      <w:r>
        <w:rPr>
          <w:rFonts w:hint="eastAsia"/>
        </w:rPr>
        <w:t>AI</w:t>
      </w:r>
      <w:r>
        <w:rPr>
          <w:rFonts w:hint="eastAsia"/>
        </w:rPr>
        <w:t>安全防火墙实现模型输入数据实时过滤与恶意攻击检测，</w:t>
      </w:r>
      <w:proofErr w:type="gramStart"/>
      <w:r>
        <w:rPr>
          <w:rFonts w:hint="eastAsia"/>
        </w:rPr>
        <w:t>构建垂类大</w:t>
      </w:r>
      <w:proofErr w:type="gramEnd"/>
      <w:r>
        <w:rPr>
          <w:rFonts w:hint="eastAsia"/>
        </w:rPr>
        <w:t>模型</w:t>
      </w:r>
      <w:proofErr w:type="gramStart"/>
      <w:r>
        <w:rPr>
          <w:rFonts w:hint="eastAsia"/>
        </w:rPr>
        <w:t>安全沙箱实现</w:t>
      </w:r>
      <w:proofErr w:type="gramEnd"/>
      <w:r>
        <w:rPr>
          <w:rFonts w:hint="eastAsia"/>
        </w:rPr>
        <w:t>应急预警、方案推演等功能隔离运行，采用差分隐私技术保护训练数据隐私安全。</w:t>
      </w:r>
    </w:p>
    <w:p w14:paraId="59BDE661" w14:textId="77777777" w:rsidR="009D6247" w:rsidRDefault="00000000">
      <w:pPr>
        <w:ind w:firstLine="480"/>
      </w:pPr>
      <w:r>
        <w:rPr>
          <w:rFonts w:hint="eastAsia"/>
        </w:rPr>
        <w:t>协同办公安全：实施基于零信任的统一身份认证体系，结合生物特征识别与多因素认证；部署工作</w:t>
      </w:r>
      <w:proofErr w:type="gramStart"/>
      <w:r>
        <w:rPr>
          <w:rFonts w:hint="eastAsia"/>
        </w:rPr>
        <w:t>流安全</w:t>
      </w:r>
      <w:proofErr w:type="gramEnd"/>
      <w:r>
        <w:rPr>
          <w:rFonts w:hint="eastAsia"/>
        </w:rPr>
        <w:t>引擎实现业务流程动态权限管控与操作审计，采用安全通信协议实现跨部门协同办公数据加密传输。</w:t>
      </w:r>
    </w:p>
    <w:p w14:paraId="653C066E" w14:textId="77777777" w:rsidR="009D6247" w:rsidRDefault="00000000">
      <w:pPr>
        <w:ind w:firstLine="480"/>
      </w:pPr>
      <w:r>
        <w:rPr>
          <w:rFonts w:hint="eastAsia"/>
        </w:rPr>
        <w:t>数据采集安全：对数据探针实施全流程加密传输，部署数据质量安全引擎实现采集数据实时校验与异常检测，采用数据血缘追踪技术实现</w:t>
      </w:r>
      <w:proofErr w:type="gramStart"/>
      <w:r>
        <w:rPr>
          <w:rFonts w:hint="eastAsia"/>
        </w:rPr>
        <w:t>采集全</w:t>
      </w:r>
      <w:proofErr w:type="gramEnd"/>
      <w:r>
        <w:rPr>
          <w:rFonts w:hint="eastAsia"/>
        </w:rPr>
        <w:t>流程可追溯。</w:t>
      </w:r>
    </w:p>
    <w:p w14:paraId="4ACF9914" w14:textId="77777777" w:rsidR="009D6247" w:rsidRDefault="00000000">
      <w:pPr>
        <w:pStyle w:val="3"/>
      </w:pPr>
      <w:bookmarkStart w:id="135" w:name="_Toc213053604"/>
      <w:r>
        <w:rPr>
          <w:rFonts w:hint="eastAsia"/>
        </w:rPr>
        <w:t>标准规范体系</w:t>
      </w:r>
      <w:bookmarkEnd w:id="135"/>
    </w:p>
    <w:p w14:paraId="19307C6B" w14:textId="77777777" w:rsidR="009D6247" w:rsidRDefault="00000000">
      <w:pPr>
        <w:ind w:firstLine="480"/>
      </w:pPr>
      <w:r>
        <w:rPr>
          <w:rFonts w:hint="eastAsia"/>
        </w:rPr>
        <w:t>1</w:t>
      </w:r>
      <w:r>
        <w:rPr>
          <w:rFonts w:hint="eastAsia"/>
        </w:rPr>
        <w:t>、数据标准</w:t>
      </w:r>
    </w:p>
    <w:p w14:paraId="7421DAC7" w14:textId="77777777" w:rsidR="009D6247" w:rsidRDefault="00000000">
      <w:pPr>
        <w:ind w:firstLine="480"/>
      </w:pPr>
      <w:r>
        <w:rPr>
          <w:rFonts w:hint="eastAsia"/>
        </w:rPr>
        <w:lastRenderedPageBreak/>
        <w:t>数据格式标准：规范不同数据源，如结构化、半结构化和非结构化数据的存储格式，便于数据的统一处理和管理。</w:t>
      </w:r>
    </w:p>
    <w:p w14:paraId="51D2F030" w14:textId="77777777" w:rsidR="009D6247" w:rsidRDefault="00000000">
      <w:pPr>
        <w:ind w:firstLine="480"/>
      </w:pPr>
      <w:r>
        <w:rPr>
          <w:rFonts w:hint="eastAsia"/>
        </w:rPr>
        <w:t>数据交换标准：制定数据传输的接口协议和通信规则，确保数据在不同部门、不同系统之间能够安全、高效地交换。例如</w:t>
      </w:r>
      <w:r>
        <w:rPr>
          <w:rFonts w:hint="eastAsia"/>
        </w:rPr>
        <w:t xml:space="preserve"> AS2</w:t>
      </w:r>
      <w:r>
        <w:rPr>
          <w:rFonts w:hint="eastAsia"/>
        </w:rPr>
        <w:t>、</w:t>
      </w:r>
      <w:r>
        <w:rPr>
          <w:rFonts w:hint="eastAsia"/>
        </w:rPr>
        <w:t>SFTP</w:t>
      </w:r>
      <w:r>
        <w:rPr>
          <w:rFonts w:hint="eastAsia"/>
        </w:rPr>
        <w:t>、</w:t>
      </w:r>
      <w:r>
        <w:rPr>
          <w:rFonts w:hint="eastAsia"/>
        </w:rPr>
        <w:t xml:space="preserve">OFTP2 </w:t>
      </w:r>
      <w:r>
        <w:rPr>
          <w:rFonts w:hint="eastAsia"/>
        </w:rPr>
        <w:t>等协议标准。</w:t>
      </w:r>
    </w:p>
    <w:p w14:paraId="245550DC" w14:textId="77777777" w:rsidR="009D6247" w:rsidRDefault="00000000">
      <w:pPr>
        <w:ind w:firstLine="480"/>
      </w:pPr>
      <w:r>
        <w:rPr>
          <w:rFonts w:hint="eastAsia"/>
        </w:rPr>
        <w:t>元数据管理标准：统一描述数据来源、数据结构、数据关系等信息，方便数据的溯源、理解和管理。</w:t>
      </w:r>
    </w:p>
    <w:p w14:paraId="780BBF37" w14:textId="77777777" w:rsidR="009D6247" w:rsidRDefault="00000000">
      <w:pPr>
        <w:ind w:firstLine="480"/>
      </w:pPr>
      <w:r>
        <w:rPr>
          <w:rFonts w:hint="eastAsia"/>
        </w:rPr>
        <w:t>数据分类分级标准：根据数据的敏感程度、重要性等因素，对数据进行分类分级，为数据的安全管理和不同级别的共享应用提供依据。</w:t>
      </w:r>
    </w:p>
    <w:p w14:paraId="75B3A321" w14:textId="77777777" w:rsidR="009D6247" w:rsidRDefault="00000000">
      <w:pPr>
        <w:ind w:firstLine="480"/>
      </w:pPr>
      <w:r>
        <w:rPr>
          <w:rFonts w:hint="eastAsia"/>
        </w:rPr>
        <w:t>2</w:t>
      </w:r>
      <w:r>
        <w:rPr>
          <w:rFonts w:hint="eastAsia"/>
        </w:rPr>
        <w:t>、技术标准</w:t>
      </w:r>
    </w:p>
    <w:p w14:paraId="07861676" w14:textId="77777777" w:rsidR="009D6247" w:rsidRDefault="00000000">
      <w:pPr>
        <w:ind w:firstLine="480"/>
      </w:pPr>
      <w:r>
        <w:rPr>
          <w:rFonts w:hint="eastAsia"/>
        </w:rPr>
        <w:t>存储与处理技术标准：规范分布式存储、流式处理和批量处理技术的使用，确保数据存储的高效性和处理的准确性。</w:t>
      </w:r>
    </w:p>
    <w:p w14:paraId="3E186EE1" w14:textId="77777777" w:rsidR="009D6247" w:rsidRDefault="00000000">
      <w:pPr>
        <w:ind w:firstLine="480"/>
      </w:pPr>
      <w:r>
        <w:rPr>
          <w:rFonts w:hint="eastAsia"/>
        </w:rPr>
        <w:t>接口协议标准：定义平台与外部系统、组件之间的接口规范，保证平台的扩展性和兼容性。例如，规定</w:t>
      </w:r>
      <w:r>
        <w:rPr>
          <w:rFonts w:hint="eastAsia"/>
        </w:rPr>
        <w:t xml:space="preserve"> API </w:t>
      </w:r>
      <w:r>
        <w:rPr>
          <w:rFonts w:hint="eastAsia"/>
        </w:rPr>
        <w:t>接口的调用规则、数据格式、响应时间等。</w:t>
      </w:r>
    </w:p>
    <w:p w14:paraId="4A62888D" w14:textId="77777777" w:rsidR="009D6247" w:rsidRDefault="00000000">
      <w:pPr>
        <w:ind w:firstLine="480"/>
      </w:pPr>
      <w:r>
        <w:rPr>
          <w:rFonts w:hint="eastAsia"/>
        </w:rPr>
        <w:t>3</w:t>
      </w:r>
      <w:r>
        <w:rPr>
          <w:rFonts w:hint="eastAsia"/>
        </w:rPr>
        <w:t>、安全与隐私标准</w:t>
      </w:r>
    </w:p>
    <w:p w14:paraId="411D68C2" w14:textId="77777777" w:rsidR="009D6247" w:rsidRDefault="00000000">
      <w:pPr>
        <w:ind w:firstLine="480"/>
      </w:pPr>
      <w:r>
        <w:rPr>
          <w:rFonts w:hint="eastAsia"/>
        </w:rPr>
        <w:t>数据加密标准：确定数据在存储和传输过程中的加密算法、密钥管理等规范，确保数据的安全性。</w:t>
      </w:r>
    </w:p>
    <w:p w14:paraId="2048A4A8" w14:textId="77777777" w:rsidR="009D6247" w:rsidRDefault="00000000">
      <w:pPr>
        <w:ind w:firstLine="480"/>
      </w:pPr>
      <w:r>
        <w:rPr>
          <w:rFonts w:hint="eastAsia"/>
        </w:rPr>
        <w:t>隐私保护标准：符合国家和地方相关法律法规要求，如</w:t>
      </w:r>
      <w:r>
        <w:rPr>
          <w:rFonts w:hint="eastAsia"/>
        </w:rPr>
        <w:t xml:space="preserve"> GB/T 35273-2020</w:t>
      </w:r>
      <w:r>
        <w:rPr>
          <w:rFonts w:hint="eastAsia"/>
        </w:rPr>
        <w:t>《信息安全技术个人信息安全规范》，明确数据收集、使用、共享等过程中的隐私保护要求和责任。</w:t>
      </w:r>
    </w:p>
    <w:p w14:paraId="5E6AABDE" w14:textId="77777777" w:rsidR="009D6247" w:rsidRDefault="00000000">
      <w:pPr>
        <w:pStyle w:val="2"/>
      </w:pPr>
      <w:bookmarkStart w:id="136" w:name="_Toc213053605"/>
      <w:bookmarkStart w:id="137" w:name="_Toc13185"/>
      <w:commentRangeStart w:id="138"/>
      <w:r>
        <w:rPr>
          <w:rFonts w:hint="eastAsia"/>
        </w:rPr>
        <w:lastRenderedPageBreak/>
        <w:t>逻辑架构</w:t>
      </w:r>
      <w:bookmarkEnd w:id="136"/>
      <w:bookmarkEnd w:id="137"/>
      <w:commentRangeEnd w:id="138"/>
      <w:r>
        <w:commentReference w:id="138"/>
      </w:r>
    </w:p>
    <w:p w14:paraId="3D5051F2" w14:textId="734080B6" w:rsidR="009D6247" w:rsidRDefault="00C06FEE" w:rsidP="00C06FEE">
      <w:pPr>
        <w:ind w:firstLineChars="0" w:firstLine="0"/>
        <w:jc w:val="center"/>
      </w:pPr>
      <w:r>
        <w:rPr>
          <w:noProof/>
        </w:rPr>
        <w:drawing>
          <wp:inline distT="0" distB="0" distL="0" distR="0" wp14:anchorId="342A594A" wp14:editId="6F9E2DE7">
            <wp:extent cx="5274310" cy="7211060"/>
            <wp:effectExtent l="0" t="0" r="2540" b="8890"/>
            <wp:docPr id="857993683"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93683" name="图片 1" descr="图形用户界面&#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7211060"/>
                    </a:xfrm>
                    <a:prstGeom prst="rect">
                      <a:avLst/>
                    </a:prstGeom>
                    <a:noFill/>
                    <a:ln>
                      <a:noFill/>
                    </a:ln>
                  </pic:spPr>
                </pic:pic>
              </a:graphicData>
            </a:graphic>
          </wp:inline>
        </w:drawing>
      </w:r>
    </w:p>
    <w:p w14:paraId="4D6472C7" w14:textId="77777777" w:rsidR="009D6247" w:rsidRDefault="00000000">
      <w:pPr>
        <w:numPr>
          <w:ilvl w:val="0"/>
          <w:numId w:val="3"/>
        </w:numPr>
        <w:ind w:firstLineChars="0" w:firstLine="0"/>
        <w:jc w:val="center"/>
        <w:rPr>
          <w:rFonts w:eastAsia="黑体"/>
          <w:b/>
          <w:sz w:val="21"/>
        </w:rPr>
      </w:pPr>
      <w:r>
        <w:rPr>
          <w:rFonts w:eastAsia="黑体" w:hint="eastAsia"/>
          <w:b/>
          <w:sz w:val="21"/>
        </w:rPr>
        <w:t>顺义</w:t>
      </w:r>
      <w:proofErr w:type="gramStart"/>
      <w:r>
        <w:rPr>
          <w:rFonts w:eastAsia="黑体" w:hint="eastAsia"/>
          <w:b/>
          <w:sz w:val="21"/>
        </w:rPr>
        <w:t>区数智底座</w:t>
      </w:r>
      <w:proofErr w:type="gramEnd"/>
      <w:r>
        <w:rPr>
          <w:rFonts w:eastAsia="黑体" w:hint="eastAsia"/>
          <w:b/>
          <w:sz w:val="21"/>
        </w:rPr>
        <w:t>逻辑架构</w:t>
      </w:r>
    </w:p>
    <w:p w14:paraId="2194092C" w14:textId="344A51CD" w:rsidR="009D6247" w:rsidRDefault="00000000">
      <w:pPr>
        <w:ind w:firstLine="480"/>
      </w:pPr>
      <w:r>
        <w:rPr>
          <w:rFonts w:hint="eastAsia"/>
        </w:rPr>
        <w:t>顺义</w:t>
      </w:r>
      <w:proofErr w:type="gramStart"/>
      <w:r>
        <w:rPr>
          <w:rFonts w:hint="eastAsia"/>
        </w:rPr>
        <w:t>区数智底座</w:t>
      </w:r>
      <w:proofErr w:type="gramEnd"/>
      <w:r>
        <w:rPr>
          <w:rFonts w:hint="eastAsia"/>
        </w:rPr>
        <w:t>根据“筑牢基础、盘活数据、赋能应用、服务生态”的核心建设逻辑</w:t>
      </w:r>
      <w:r w:rsidR="00C06FEE">
        <w:rPr>
          <w:rFonts w:hint="eastAsia"/>
        </w:rPr>
        <w:t>，</w:t>
      </w:r>
      <w:r w:rsidR="00C06FEE" w:rsidRPr="00C06FEE">
        <w:rPr>
          <w:rFonts w:hint="eastAsia"/>
        </w:rPr>
        <w:t>明确“做什么、为谁服务”</w:t>
      </w:r>
      <w:r w:rsidR="00D83095">
        <w:rPr>
          <w:rFonts w:hint="eastAsia"/>
        </w:rPr>
        <w:t>。</w:t>
      </w:r>
      <w:r>
        <w:rPr>
          <w:rFonts w:hint="eastAsia"/>
        </w:rPr>
        <w:t>系统总体架构自下而上分为基础设施层、</w:t>
      </w:r>
      <w:r>
        <w:rPr>
          <w:rFonts w:hint="eastAsia"/>
        </w:rPr>
        <w:lastRenderedPageBreak/>
        <w:t>能力支撑层、应用与生态层，纵向上包括标准规范体系、安全保障体系和运营维护体系，各层级功能定位明确、协同联动，共同构成顺义智慧城市全域数字化转型的技术支撑体系。</w:t>
      </w:r>
    </w:p>
    <w:p w14:paraId="47309E66" w14:textId="77777777" w:rsidR="009D6247" w:rsidRDefault="00000000">
      <w:pPr>
        <w:ind w:firstLine="480"/>
      </w:pPr>
      <w:r>
        <w:rPr>
          <w:rFonts w:hint="eastAsia"/>
        </w:rPr>
        <w:t>基础设施层夯实数字化硬底座，提供“云、边、端”协同的基础支撑。作为项目架构的底层支撑，基础设施层聚焦</w:t>
      </w:r>
      <w:r>
        <w:rPr>
          <w:rFonts w:hint="eastAsia"/>
        </w:rPr>
        <w:t xml:space="preserve"> </w:t>
      </w:r>
      <w:r>
        <w:rPr>
          <w:rFonts w:hint="eastAsia"/>
        </w:rPr>
        <w:t>“安全可控、全域感知、算力充足”，通过硬件设施升级与感知网络建设，为上层数据与应用提供稳定、高效的运行环境。</w:t>
      </w:r>
    </w:p>
    <w:p w14:paraId="2F39787C" w14:textId="77777777" w:rsidR="009D6247" w:rsidRDefault="00000000">
      <w:pPr>
        <w:ind w:firstLine="480"/>
      </w:pPr>
      <w:r>
        <w:rPr>
          <w:rFonts w:hint="eastAsia"/>
        </w:rPr>
        <w:t>能力支撑层包括数据融合中台和能力支撑。</w:t>
      </w:r>
      <w:r>
        <w:rPr>
          <w:rFonts w:ascii="Calibri" w:hint="eastAsia"/>
        </w:rPr>
        <w:t>数据融合中台</w:t>
      </w:r>
      <w:r>
        <w:rPr>
          <w:rFonts w:hint="eastAsia"/>
        </w:rPr>
        <w:t>盘</w:t>
      </w:r>
      <w:proofErr w:type="gramStart"/>
      <w:r>
        <w:rPr>
          <w:rFonts w:hint="eastAsia"/>
        </w:rPr>
        <w:t>活数据</w:t>
      </w:r>
      <w:proofErr w:type="gramEnd"/>
      <w:r>
        <w:rPr>
          <w:rFonts w:hint="eastAsia"/>
        </w:rPr>
        <w:t>资源池，构建“汇聚、治理、服务”的数据中枢。数据底座层是连接基础设施层与上层应用的核心纽带，聚焦“打破数据孤岛、提升数据质量、释放数据价值”，实现多</w:t>
      </w:r>
      <w:proofErr w:type="gramStart"/>
      <w:r>
        <w:rPr>
          <w:rFonts w:hint="eastAsia"/>
        </w:rPr>
        <w:t>源数据</w:t>
      </w:r>
      <w:proofErr w:type="gramEnd"/>
      <w:r>
        <w:rPr>
          <w:rFonts w:hint="eastAsia"/>
        </w:rPr>
        <w:t>的全生命周期管理，为上层应用提供标准化、高质量的数据支撑。</w:t>
      </w:r>
      <w:r>
        <w:rPr>
          <w:rFonts w:ascii="Calibri" w:hint="eastAsia"/>
        </w:rPr>
        <w:t>能力支撑</w:t>
      </w:r>
      <w:r>
        <w:rPr>
          <w:rFonts w:hint="eastAsia"/>
        </w:rPr>
        <w:t>筑牢应用支撑根基，提供“协同、智能、复用”的技术能力。应用支撑层聚焦“破解系统协同难题、降低应用开发门槛、提升智能化水平”，为上层应用提供模块化、可复用的技术支撑能力，实现“技术能力下沉、业务应用上移”。</w:t>
      </w:r>
    </w:p>
    <w:p w14:paraId="4AD0072F" w14:textId="77777777" w:rsidR="009D6247" w:rsidRDefault="00000000">
      <w:pPr>
        <w:ind w:firstLineChars="0" w:firstLine="480"/>
        <w:jc w:val="center"/>
        <w:rPr>
          <w:b/>
          <w:sz w:val="21"/>
        </w:rPr>
      </w:pPr>
      <w:r>
        <w:rPr>
          <w:rFonts w:hint="eastAsia"/>
        </w:rPr>
        <w:t>应用与生态层释放服务新价值，实现“政务、民生、产业”全场景落地。作为项目架构的价值输出端，应用与生态层聚焦“将技术能力转化为实际服务价值”，通过业务应用系统建设，实现政务治理、民生服务、产业发展</w:t>
      </w:r>
      <w:proofErr w:type="gramStart"/>
      <w:r>
        <w:rPr>
          <w:rFonts w:hint="eastAsia"/>
        </w:rPr>
        <w:t>的数智化</w:t>
      </w:r>
      <w:proofErr w:type="gramEnd"/>
      <w:r>
        <w:rPr>
          <w:rFonts w:hint="eastAsia"/>
        </w:rPr>
        <w:t>转型。</w:t>
      </w:r>
    </w:p>
    <w:p w14:paraId="1DE19421" w14:textId="77777777" w:rsidR="009D6247" w:rsidRDefault="00000000">
      <w:pPr>
        <w:pStyle w:val="2"/>
      </w:pPr>
      <w:bookmarkStart w:id="139" w:name="_Toc213053606"/>
      <w:r>
        <w:rPr>
          <w:rFonts w:hint="eastAsia"/>
        </w:rPr>
        <w:t>技术架构</w:t>
      </w:r>
      <w:bookmarkEnd w:id="139"/>
    </w:p>
    <w:p w14:paraId="71FC7A52" w14:textId="77777777" w:rsidR="009D6247" w:rsidRDefault="00000000">
      <w:pPr>
        <w:ind w:firstLine="480"/>
      </w:pPr>
      <w:proofErr w:type="gramStart"/>
      <w:r>
        <w:rPr>
          <w:rFonts w:hint="eastAsia"/>
        </w:rPr>
        <w:t>数智底座</w:t>
      </w:r>
      <w:proofErr w:type="gramEnd"/>
      <w:r>
        <w:rPr>
          <w:rFonts w:hint="eastAsia"/>
        </w:rPr>
        <w:t>的技术架构以数据管理和应用为核心，构建了集多</w:t>
      </w:r>
      <w:proofErr w:type="gramStart"/>
      <w:r>
        <w:rPr>
          <w:rFonts w:hint="eastAsia"/>
        </w:rPr>
        <w:t>源数据</w:t>
      </w:r>
      <w:proofErr w:type="gramEnd"/>
      <w:r>
        <w:rPr>
          <w:rFonts w:hint="eastAsia"/>
        </w:rPr>
        <w:t>汇聚、存储、计算、应用和服务于一体的数字化基础设施体系，支持城市治理、公共服务、产业发展、内部增效的多场景应用。建设内容主体位于顺义</w:t>
      </w:r>
      <w:proofErr w:type="gramStart"/>
      <w:r>
        <w:rPr>
          <w:rFonts w:hint="eastAsia"/>
        </w:rPr>
        <w:t>区电子</w:t>
      </w:r>
      <w:proofErr w:type="gramEnd"/>
      <w:r>
        <w:rPr>
          <w:rFonts w:hint="eastAsia"/>
        </w:rPr>
        <w:t>政务外网，部分硬件位于视频专网，保障系统边界清晰、数据流转可控。</w:t>
      </w:r>
    </w:p>
    <w:p w14:paraId="7DED8ECD" w14:textId="77777777" w:rsidR="009D6247" w:rsidRDefault="00000000">
      <w:pPr>
        <w:ind w:firstLine="480"/>
      </w:pPr>
      <w:r>
        <w:rPr>
          <w:rFonts w:hint="eastAsia"/>
        </w:rPr>
        <w:t>以下是顺义</w:t>
      </w:r>
      <w:proofErr w:type="gramStart"/>
      <w:r>
        <w:rPr>
          <w:rFonts w:hint="eastAsia"/>
        </w:rPr>
        <w:t>区数智底座</w:t>
      </w:r>
      <w:proofErr w:type="gramEnd"/>
      <w:r>
        <w:rPr>
          <w:rFonts w:hint="eastAsia"/>
        </w:rPr>
        <w:t>的技术架构图。</w:t>
      </w:r>
    </w:p>
    <w:p w14:paraId="1D8C47C9" w14:textId="77777777" w:rsidR="009D6247" w:rsidRDefault="009D6247">
      <w:pPr>
        <w:ind w:firstLine="480"/>
        <w:sectPr w:rsidR="009D6247">
          <w:headerReference w:type="even" r:id="rId22"/>
          <w:headerReference w:type="default" r:id="rId23"/>
          <w:footerReference w:type="even" r:id="rId24"/>
          <w:footerReference w:type="default" r:id="rId25"/>
          <w:headerReference w:type="first" r:id="rId26"/>
          <w:footerReference w:type="first" r:id="rId27"/>
          <w:pgSz w:w="11906" w:h="16838"/>
          <w:pgMar w:top="1440" w:right="1800" w:bottom="1440" w:left="1800" w:header="851" w:footer="992" w:gutter="0"/>
          <w:pgNumType w:start="1"/>
          <w:cols w:space="425"/>
          <w:docGrid w:type="lines" w:linePitch="312"/>
        </w:sectPr>
      </w:pPr>
    </w:p>
    <w:p w14:paraId="29AAA07E" w14:textId="77777777" w:rsidR="009D6247" w:rsidRDefault="00000000">
      <w:pPr>
        <w:pStyle w:val="T0"/>
      </w:pPr>
      <w:r>
        <w:rPr>
          <w:noProof/>
        </w:rPr>
        <w:lastRenderedPageBreak/>
        <w:drawing>
          <wp:inline distT="0" distB="0" distL="0" distR="0" wp14:anchorId="6FF5BFDA" wp14:editId="41CDF4FF">
            <wp:extent cx="8410575" cy="44342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8406359" cy="4432444"/>
                    </a:xfrm>
                    <a:prstGeom prst="rect">
                      <a:avLst/>
                    </a:prstGeom>
                    <a:noFill/>
                    <a:ln>
                      <a:noFill/>
                    </a:ln>
                  </pic:spPr>
                </pic:pic>
              </a:graphicData>
            </a:graphic>
          </wp:inline>
        </w:drawing>
      </w:r>
    </w:p>
    <w:p w14:paraId="11DBDDA3" w14:textId="77777777" w:rsidR="009D6247" w:rsidRDefault="00000000">
      <w:pPr>
        <w:pStyle w:val="T"/>
      </w:pPr>
      <w:proofErr w:type="gramStart"/>
      <w:r>
        <w:rPr>
          <w:rFonts w:hint="eastAsia"/>
        </w:rPr>
        <w:t>数智底座</w:t>
      </w:r>
      <w:proofErr w:type="gramEnd"/>
      <w:r>
        <w:rPr>
          <w:rFonts w:hint="eastAsia"/>
        </w:rPr>
        <w:t>技术架构图</w:t>
      </w:r>
    </w:p>
    <w:p w14:paraId="3AD28437" w14:textId="77777777" w:rsidR="009D6247" w:rsidRDefault="009D6247">
      <w:pPr>
        <w:ind w:firstLine="480"/>
      </w:pPr>
    </w:p>
    <w:p w14:paraId="39270F31" w14:textId="77777777" w:rsidR="009D6247" w:rsidRDefault="009D6247">
      <w:pPr>
        <w:ind w:firstLine="480"/>
        <w:sectPr w:rsidR="009D6247">
          <w:pgSz w:w="16838" w:h="11906" w:orient="landscape"/>
          <w:pgMar w:top="1800" w:right="1440" w:bottom="1800" w:left="1440" w:header="851" w:footer="992" w:gutter="0"/>
          <w:cols w:space="425"/>
          <w:docGrid w:type="lines" w:linePitch="326"/>
        </w:sectPr>
      </w:pPr>
    </w:p>
    <w:p w14:paraId="2A7EA325" w14:textId="77777777" w:rsidR="009D6247" w:rsidRDefault="00000000">
      <w:pPr>
        <w:ind w:firstLine="480"/>
      </w:pPr>
      <w:r>
        <w:rPr>
          <w:rFonts w:hint="eastAsia"/>
        </w:rPr>
        <w:lastRenderedPageBreak/>
        <w:t>在基础设施层面，系统依托政务</w:t>
      </w:r>
      <w:proofErr w:type="gramStart"/>
      <w:r>
        <w:rPr>
          <w:rFonts w:hint="eastAsia"/>
        </w:rPr>
        <w:t>云提供</w:t>
      </w:r>
      <w:proofErr w:type="gramEnd"/>
      <w:r>
        <w:rPr>
          <w:rFonts w:hint="eastAsia"/>
        </w:rPr>
        <w:t>稳定可靠的运行环境，并配备高性能</w:t>
      </w:r>
      <w:proofErr w:type="gramStart"/>
      <w:r>
        <w:rPr>
          <w:rFonts w:hint="eastAsia"/>
        </w:rPr>
        <w:t>算力集群</w:t>
      </w:r>
      <w:proofErr w:type="gramEnd"/>
      <w:r>
        <w:rPr>
          <w:rFonts w:hint="eastAsia"/>
        </w:rPr>
        <w:t>，支持国产芯片、</w:t>
      </w:r>
      <w:r>
        <w:rPr>
          <w:rFonts w:hint="eastAsia"/>
        </w:rPr>
        <w:t>RDMA</w:t>
      </w:r>
      <w:r>
        <w:rPr>
          <w:rFonts w:hint="eastAsia"/>
        </w:rPr>
        <w:t>通信、</w:t>
      </w:r>
      <w:r>
        <w:rPr>
          <w:rFonts w:hint="eastAsia"/>
        </w:rPr>
        <w:t>HCCS</w:t>
      </w:r>
      <w:r>
        <w:rPr>
          <w:rFonts w:hint="eastAsia"/>
        </w:rPr>
        <w:t>高效分布式训练等先进技术，满足人工智能大模型训练与推理的</w:t>
      </w:r>
      <w:proofErr w:type="gramStart"/>
      <w:r>
        <w:rPr>
          <w:rFonts w:hint="eastAsia"/>
        </w:rPr>
        <w:t>高算力</w:t>
      </w:r>
      <w:proofErr w:type="gramEnd"/>
      <w:r>
        <w:rPr>
          <w:rFonts w:hint="eastAsia"/>
        </w:rPr>
        <w:t>、高吞吐量的需求。同时将“雪亮工程”和“自动驾驶”等分散于视频专网或委办局专网的数据汇聚于数据融合中台，为后续多领域数据分析应用提供支撑。</w:t>
      </w:r>
    </w:p>
    <w:p w14:paraId="57457BD6" w14:textId="77777777" w:rsidR="009D6247" w:rsidRDefault="00000000">
      <w:pPr>
        <w:ind w:firstLine="480"/>
      </w:pPr>
      <w:r>
        <w:rPr>
          <w:rFonts w:hint="eastAsia"/>
        </w:rPr>
        <w:t>数据融合中台作为数据和智慧城市底座的核心，集成</w:t>
      </w:r>
      <w:r>
        <w:rPr>
          <w:rFonts w:hint="eastAsia"/>
        </w:rPr>
        <w:t>GIS</w:t>
      </w:r>
      <w:r>
        <w:rPr>
          <w:rFonts w:hint="eastAsia"/>
        </w:rPr>
        <w:t>数据、</w:t>
      </w:r>
      <w:proofErr w:type="gramStart"/>
      <w:r>
        <w:rPr>
          <w:rFonts w:hint="eastAsia"/>
        </w:rPr>
        <w:t>物联感知</w:t>
      </w:r>
      <w:proofErr w:type="gramEnd"/>
      <w:r>
        <w:rPr>
          <w:rFonts w:hint="eastAsia"/>
        </w:rPr>
        <w:t>库、共性基础库等，实现对环境、气象、交通、城市影像等多维数据的统一存储与管理，支撑上层智能分析与应用服务。全区新建和升级改造的信息系统以数据融合中台为基础，在底座之上建设场景应用，数据融合中</w:t>
      </w:r>
      <w:proofErr w:type="gramStart"/>
      <w:r>
        <w:rPr>
          <w:rFonts w:hint="eastAsia"/>
        </w:rPr>
        <w:t>台具体包括数据湖仓</w:t>
      </w:r>
      <w:proofErr w:type="gramEnd"/>
      <w:r>
        <w:rPr>
          <w:rFonts w:hint="eastAsia"/>
        </w:rPr>
        <w:t>一体、共性组件、目录链、地理信息地图和低代码开发五类功能。</w:t>
      </w:r>
      <w:proofErr w:type="gramStart"/>
      <w:r>
        <w:rPr>
          <w:rFonts w:hint="eastAsia"/>
        </w:rPr>
        <w:t>数据湖仓</w:t>
      </w:r>
      <w:proofErr w:type="gramEnd"/>
      <w:r>
        <w:rPr>
          <w:rFonts w:hint="eastAsia"/>
        </w:rPr>
        <w:t>一体技术架构融合</w:t>
      </w:r>
      <w:proofErr w:type="gramStart"/>
      <w:r>
        <w:rPr>
          <w:rFonts w:hint="eastAsia"/>
        </w:rPr>
        <w:t>数据湖</w:t>
      </w:r>
      <w:proofErr w:type="gramEnd"/>
      <w:r>
        <w:rPr>
          <w:rFonts w:hint="eastAsia"/>
        </w:rPr>
        <w:t>的灵活性与数据仓库的管理性，统一存储原始多</w:t>
      </w:r>
      <w:proofErr w:type="gramStart"/>
      <w:r>
        <w:rPr>
          <w:rFonts w:hint="eastAsia"/>
        </w:rPr>
        <w:t>源数据</w:t>
      </w:r>
      <w:proofErr w:type="gramEnd"/>
      <w:r>
        <w:rPr>
          <w:rFonts w:hint="eastAsia"/>
        </w:rPr>
        <w:t>与处理后的结构化数据。通过分层存储与计算分离设计，</w:t>
      </w:r>
      <w:proofErr w:type="gramStart"/>
      <w:r>
        <w:rPr>
          <w:rFonts w:hint="eastAsia"/>
        </w:rPr>
        <w:t>支持批流一体</w:t>
      </w:r>
      <w:proofErr w:type="gramEnd"/>
      <w:r>
        <w:rPr>
          <w:rFonts w:hint="eastAsia"/>
        </w:rPr>
        <w:t>处理、实时分析与机器学习。结合元数据管理、数据治理与权限控制，实现数据高效共享、血缘追踪与安全管控，为上层应用提供统一、可信、可扩展的数据服务支撑；</w:t>
      </w:r>
      <w:r>
        <w:rPr>
          <w:rFonts w:hint="eastAsia"/>
        </w:rPr>
        <w:t>GIS</w:t>
      </w:r>
      <w:r>
        <w:rPr>
          <w:rFonts w:hint="eastAsia"/>
        </w:rPr>
        <w:t>地理信息地图基于</w:t>
      </w:r>
      <w:proofErr w:type="gramStart"/>
      <w:r>
        <w:rPr>
          <w:rFonts w:hint="eastAsia"/>
        </w:rPr>
        <w:t>微服务</w:t>
      </w:r>
      <w:proofErr w:type="gramEnd"/>
      <w:r>
        <w:rPr>
          <w:rFonts w:hint="eastAsia"/>
        </w:rPr>
        <w:t>与</w:t>
      </w:r>
      <w:r>
        <w:rPr>
          <w:rFonts w:hint="eastAsia"/>
        </w:rPr>
        <w:t>Kubernetes</w:t>
      </w:r>
      <w:r>
        <w:rPr>
          <w:rFonts w:hint="eastAsia"/>
        </w:rPr>
        <w:t>容器化部署，集成</w:t>
      </w:r>
      <w:r>
        <w:rPr>
          <w:rFonts w:hint="eastAsia"/>
        </w:rPr>
        <w:t>CGCS2000</w:t>
      </w:r>
      <w:r>
        <w:rPr>
          <w:rFonts w:hint="eastAsia"/>
        </w:rPr>
        <w:t>与“北京</w:t>
      </w:r>
      <w:r>
        <w:rPr>
          <w:rFonts w:hint="eastAsia"/>
        </w:rPr>
        <w:t>2000</w:t>
      </w:r>
      <w:r>
        <w:rPr>
          <w:rFonts w:hint="eastAsia"/>
        </w:rPr>
        <w:t>”双坐标系，融合矢量、影像、地名地址多源数据。采用</w:t>
      </w:r>
      <w:r>
        <w:rPr>
          <w:rFonts w:hint="eastAsia"/>
        </w:rPr>
        <w:t>GPU</w:t>
      </w:r>
      <w:r>
        <w:rPr>
          <w:rFonts w:hint="eastAsia"/>
        </w:rPr>
        <w:t>加速渲染、</w:t>
      </w:r>
      <w:r>
        <w:rPr>
          <w:rFonts w:hint="eastAsia"/>
        </w:rPr>
        <w:t>WMTS/PBF</w:t>
      </w:r>
      <w:r>
        <w:rPr>
          <w:rFonts w:hint="eastAsia"/>
        </w:rPr>
        <w:t>矢量瓦片、深度学习质检、</w:t>
      </w:r>
      <w:r>
        <w:rPr>
          <w:rFonts w:hint="eastAsia"/>
        </w:rPr>
        <w:t>OAuth2.0</w:t>
      </w:r>
      <w:r>
        <w:rPr>
          <w:rFonts w:hint="eastAsia"/>
        </w:rPr>
        <w:t>认证及国密</w:t>
      </w:r>
      <w:r>
        <w:rPr>
          <w:rFonts w:hint="eastAsia"/>
        </w:rPr>
        <w:t>SM4</w:t>
      </w:r>
      <w:r>
        <w:rPr>
          <w:rFonts w:hint="eastAsia"/>
        </w:rPr>
        <w:t>加密，实现高精度、高性能、安全合</w:t>
      </w:r>
      <w:proofErr w:type="gramStart"/>
      <w:r>
        <w:rPr>
          <w:rFonts w:hint="eastAsia"/>
        </w:rPr>
        <w:t>规</w:t>
      </w:r>
      <w:proofErr w:type="gramEnd"/>
      <w:r>
        <w:rPr>
          <w:rFonts w:hint="eastAsia"/>
        </w:rPr>
        <w:t>的地理信息服务。</w:t>
      </w:r>
    </w:p>
    <w:p w14:paraId="1FAC9FD4" w14:textId="77777777" w:rsidR="009D6247" w:rsidRDefault="00000000">
      <w:pPr>
        <w:ind w:firstLine="480"/>
      </w:pPr>
      <w:r>
        <w:rPr>
          <w:rFonts w:hint="eastAsia"/>
        </w:rPr>
        <w:t>进阶支撑能力包括人工智能大模型共性能力和一体化办公平台。该人工智能大模型服务平台采用分层解耦架构，技术体系深度融合了先进的人工智能与云计算技术。底层</w:t>
      </w:r>
      <w:proofErr w:type="gramStart"/>
      <w:r>
        <w:rPr>
          <w:rFonts w:hint="eastAsia"/>
        </w:rPr>
        <w:t>训推一体化算力</w:t>
      </w:r>
      <w:proofErr w:type="gramEnd"/>
      <w:r>
        <w:rPr>
          <w:rFonts w:hint="eastAsia"/>
        </w:rPr>
        <w:t>平台基于</w:t>
      </w:r>
      <w:r>
        <w:rPr>
          <w:rFonts w:hint="eastAsia"/>
        </w:rPr>
        <w:t>Kubernetes</w:t>
      </w:r>
      <w:r>
        <w:rPr>
          <w:rFonts w:hint="eastAsia"/>
        </w:rPr>
        <w:t>实现异构</w:t>
      </w:r>
      <w:r>
        <w:rPr>
          <w:rFonts w:hint="eastAsia"/>
        </w:rPr>
        <w:t>GPU</w:t>
      </w:r>
      <w:r>
        <w:rPr>
          <w:rFonts w:hint="eastAsia"/>
        </w:rPr>
        <w:t>资源调度，集成</w:t>
      </w:r>
      <w:r>
        <w:rPr>
          <w:rFonts w:hint="eastAsia"/>
        </w:rPr>
        <w:t>RDMA</w:t>
      </w:r>
      <w:r>
        <w:rPr>
          <w:rFonts w:hint="eastAsia"/>
        </w:rPr>
        <w:t>高速通信与智能监控，支持多租户配额管理、调度区隔离及容器化部署，实现对外提供高效训练及推理服务。平台内置</w:t>
      </w:r>
      <w:r>
        <w:rPr>
          <w:rFonts w:hint="eastAsia"/>
        </w:rPr>
        <w:t>DeepSeek</w:t>
      </w:r>
      <w:r>
        <w:rPr>
          <w:rFonts w:hint="eastAsia"/>
        </w:rPr>
        <w:t>、</w:t>
      </w:r>
      <w:r>
        <w:rPr>
          <w:rFonts w:hint="eastAsia"/>
        </w:rPr>
        <w:t>Qwen</w:t>
      </w:r>
      <w:r>
        <w:rPr>
          <w:rFonts w:hint="eastAsia"/>
        </w:rPr>
        <w:t>等主流</w:t>
      </w:r>
      <w:proofErr w:type="spellStart"/>
      <w:r>
        <w:rPr>
          <w:rFonts w:hint="eastAsia"/>
        </w:rPr>
        <w:t>MoE</w:t>
      </w:r>
      <w:proofErr w:type="spellEnd"/>
      <w:r>
        <w:rPr>
          <w:rFonts w:hint="eastAsia"/>
        </w:rPr>
        <w:t>、混合推理架构开源大模型并及时更新业界最新大模型，可在平台通过微调与</w:t>
      </w:r>
      <w:r>
        <w:rPr>
          <w:rFonts w:hint="eastAsia"/>
        </w:rPr>
        <w:t>RAG</w:t>
      </w:r>
      <w:r>
        <w:rPr>
          <w:rFonts w:hint="eastAsia"/>
        </w:rPr>
        <w:t>技术构建各行各业的垂直大模型。内含智能</w:t>
      </w:r>
      <w:proofErr w:type="gramStart"/>
      <w:r>
        <w:rPr>
          <w:rFonts w:hint="eastAsia"/>
        </w:rPr>
        <w:t>体开发</w:t>
      </w:r>
      <w:proofErr w:type="gramEnd"/>
      <w:r>
        <w:rPr>
          <w:rFonts w:hint="eastAsia"/>
        </w:rPr>
        <w:t>平台，采用低代码可视</w:t>
      </w:r>
      <w:proofErr w:type="gramStart"/>
      <w:r>
        <w:rPr>
          <w:rFonts w:hint="eastAsia"/>
        </w:rPr>
        <w:t>化工作流引擎</w:t>
      </w:r>
      <w:proofErr w:type="gramEnd"/>
      <w:r>
        <w:rPr>
          <w:rFonts w:hint="eastAsia"/>
        </w:rPr>
        <w:t>，支持大模型节点、条件判断、知识库与数据库的拖拽编排，内置</w:t>
      </w:r>
      <w:r>
        <w:rPr>
          <w:rFonts w:hint="eastAsia"/>
        </w:rPr>
        <w:t>FAISS</w:t>
      </w:r>
      <w:r>
        <w:rPr>
          <w:rFonts w:hint="eastAsia"/>
        </w:rPr>
        <w:t>向量</w:t>
      </w:r>
      <w:proofErr w:type="gramStart"/>
      <w:r>
        <w:rPr>
          <w:rFonts w:hint="eastAsia"/>
        </w:rPr>
        <w:t>库实现</w:t>
      </w:r>
      <w:proofErr w:type="gramEnd"/>
      <w:r>
        <w:rPr>
          <w:rFonts w:hint="eastAsia"/>
        </w:rPr>
        <w:t>高效语义检索。系统集成</w:t>
      </w:r>
      <w:r>
        <w:rPr>
          <w:rFonts w:hint="eastAsia"/>
        </w:rPr>
        <w:t>OCR</w:t>
      </w:r>
      <w:r>
        <w:rPr>
          <w:rFonts w:hint="eastAsia"/>
        </w:rPr>
        <w:t>、文本纠错、信息抽取、财务勾</w:t>
      </w:r>
      <w:proofErr w:type="gramStart"/>
      <w:r>
        <w:rPr>
          <w:rFonts w:hint="eastAsia"/>
        </w:rPr>
        <w:t>稽</w:t>
      </w:r>
      <w:proofErr w:type="gramEnd"/>
      <w:r>
        <w:rPr>
          <w:rFonts w:hint="eastAsia"/>
        </w:rPr>
        <w:t>等文本分析工具，支持多格式文件处理与敏感信息识别。知识库支持多</w:t>
      </w:r>
      <w:proofErr w:type="gramStart"/>
      <w:r>
        <w:rPr>
          <w:rFonts w:hint="eastAsia"/>
        </w:rPr>
        <w:t>源数据</w:t>
      </w:r>
      <w:proofErr w:type="gramEnd"/>
      <w:r>
        <w:rPr>
          <w:rFonts w:hint="eastAsia"/>
        </w:rPr>
        <w:t>导入、自动向量化与版本化管理，保障知识实时性与安全性。平台提供</w:t>
      </w:r>
      <w:r>
        <w:rPr>
          <w:rFonts w:hint="eastAsia"/>
        </w:rPr>
        <w:lastRenderedPageBreak/>
        <w:t>API-KEY</w:t>
      </w:r>
      <w:r>
        <w:rPr>
          <w:rFonts w:hint="eastAsia"/>
        </w:rPr>
        <w:t>认证、操作审计日志与精细化</w:t>
      </w:r>
      <w:r>
        <w:rPr>
          <w:rFonts w:hint="eastAsia"/>
        </w:rPr>
        <w:t>RBAC</w:t>
      </w:r>
      <w:r>
        <w:rPr>
          <w:rFonts w:hint="eastAsia"/>
        </w:rPr>
        <w:t>权限控制，结合计费管理与资源租期机制，实现安全、可控、可追溯的全</w:t>
      </w:r>
      <w:proofErr w:type="gramStart"/>
      <w:r>
        <w:rPr>
          <w:rFonts w:hint="eastAsia"/>
        </w:rPr>
        <w:t>栈</w:t>
      </w:r>
      <w:proofErr w:type="gramEnd"/>
      <w:r>
        <w:rPr>
          <w:rFonts w:hint="eastAsia"/>
        </w:rPr>
        <w:t>式</w:t>
      </w:r>
      <w:r>
        <w:rPr>
          <w:rFonts w:hint="eastAsia"/>
        </w:rPr>
        <w:t>AI</w:t>
      </w:r>
      <w:r>
        <w:rPr>
          <w:rFonts w:hint="eastAsia"/>
        </w:rPr>
        <w:t>服务能力；一体化办公平台，集成</w:t>
      </w:r>
      <w:r>
        <w:rPr>
          <w:rFonts w:hint="eastAsia"/>
        </w:rPr>
        <w:t>PC</w:t>
      </w:r>
      <w:r>
        <w:rPr>
          <w:rFonts w:hint="eastAsia"/>
        </w:rPr>
        <w:t>端与移动端，涵盖公文审批、请假备案、数据采集、质量</w:t>
      </w:r>
      <w:proofErr w:type="gramStart"/>
      <w:r>
        <w:rPr>
          <w:rFonts w:hint="eastAsia"/>
        </w:rPr>
        <w:t>管控及多</w:t>
      </w:r>
      <w:proofErr w:type="gramEnd"/>
      <w:r>
        <w:rPr>
          <w:rFonts w:hint="eastAsia"/>
        </w:rPr>
        <w:t>系统对接功能。基于基础支撑平台实现统一权限与机构管理，通过数据交换子系统完成异构数据整合，并利用数据融合中台支持动态采集、分析与报表生成，形成闭环管理。</w:t>
      </w:r>
    </w:p>
    <w:p w14:paraId="3C7C4EC0" w14:textId="77777777" w:rsidR="009D6247" w:rsidRDefault="00000000">
      <w:pPr>
        <w:pStyle w:val="2"/>
      </w:pPr>
      <w:bookmarkStart w:id="140" w:name="_Toc213053607"/>
      <w:r>
        <w:rPr>
          <w:rFonts w:hint="eastAsia"/>
        </w:rPr>
        <w:t>数据架构</w:t>
      </w:r>
      <w:bookmarkEnd w:id="140"/>
    </w:p>
    <w:p w14:paraId="07E5E136" w14:textId="77777777" w:rsidR="009D6247" w:rsidRDefault="00000000">
      <w:pPr>
        <w:pStyle w:val="3"/>
      </w:pPr>
      <w:bookmarkStart w:id="141" w:name="_Toc213053608"/>
      <w:r>
        <w:rPr>
          <w:rFonts w:hint="eastAsia"/>
        </w:rPr>
        <w:t>数据生命周期说明</w:t>
      </w:r>
      <w:bookmarkEnd w:id="141"/>
    </w:p>
    <w:p w14:paraId="18FD96B5" w14:textId="77777777" w:rsidR="009D6247" w:rsidRDefault="00000000">
      <w:pPr>
        <w:ind w:firstLine="480"/>
      </w:pPr>
      <w:r>
        <w:rPr>
          <w:rFonts w:hint="eastAsia"/>
        </w:rPr>
        <w:t>基于数据全生命周期角度，数据要经过采集、存储、治理、分析、展现、共享等环节，具体过程如下。</w:t>
      </w:r>
    </w:p>
    <w:p w14:paraId="538B592C" w14:textId="77777777" w:rsidR="009D6247" w:rsidRDefault="00000000">
      <w:pPr>
        <w:pStyle w:val="T0"/>
      </w:pPr>
      <w:r>
        <w:rPr>
          <w:rFonts w:hint="eastAsia"/>
          <w:noProof/>
        </w:rPr>
        <w:drawing>
          <wp:inline distT="0" distB="0" distL="0" distR="0" wp14:anchorId="153CBC92" wp14:editId="561AF006">
            <wp:extent cx="4942840" cy="24917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9">
                      <a:extLst>
                        <a:ext uri="{28A0092B-C50C-407E-A947-70E740481C1C}">
                          <a14:useLocalDpi xmlns:a14="http://schemas.microsoft.com/office/drawing/2010/main" val="0"/>
                        </a:ext>
                      </a:extLst>
                    </a:blip>
                    <a:srcRect b="18519"/>
                    <a:stretch>
                      <a:fillRect/>
                    </a:stretch>
                  </pic:blipFill>
                  <pic:spPr>
                    <a:xfrm>
                      <a:off x="0" y="0"/>
                      <a:ext cx="4942845" cy="2491714"/>
                    </a:xfrm>
                    <a:prstGeom prst="rect">
                      <a:avLst/>
                    </a:prstGeom>
                    <a:noFill/>
                    <a:ln>
                      <a:noFill/>
                    </a:ln>
                  </pic:spPr>
                </pic:pic>
              </a:graphicData>
            </a:graphic>
          </wp:inline>
        </w:drawing>
      </w:r>
    </w:p>
    <w:p w14:paraId="23E8C866" w14:textId="77777777" w:rsidR="009D6247" w:rsidRDefault="00000000">
      <w:pPr>
        <w:ind w:firstLine="480"/>
      </w:pPr>
      <w:r>
        <w:rPr>
          <w:rFonts w:hint="eastAsia"/>
        </w:rPr>
        <w:t>1</w:t>
      </w:r>
      <w:r>
        <w:rPr>
          <w:rFonts w:hint="eastAsia"/>
        </w:rPr>
        <w:t>、架构满足数据的多面性要求</w:t>
      </w:r>
    </w:p>
    <w:p w14:paraId="345CBB9C" w14:textId="77777777" w:rsidR="009D6247" w:rsidRDefault="00000000">
      <w:pPr>
        <w:ind w:firstLine="480"/>
      </w:pPr>
      <w:r>
        <w:rPr>
          <w:rFonts w:hint="eastAsia"/>
        </w:rPr>
        <w:t>在</w:t>
      </w:r>
      <w:bookmarkStart w:id="142" w:name="OLE_LINK8"/>
      <w:r>
        <w:rPr>
          <w:rFonts w:hint="eastAsia"/>
        </w:rPr>
        <w:t>数智底座</w:t>
      </w:r>
      <w:bookmarkEnd w:id="142"/>
      <w:r>
        <w:rPr>
          <w:rFonts w:hint="eastAsia"/>
        </w:rPr>
        <w:t>中，数据架构包括了采集的原始数据、整合后的资源数据、统计分析后的数据、展示与共享数据。</w:t>
      </w:r>
    </w:p>
    <w:p w14:paraId="64961F3E" w14:textId="77777777" w:rsidR="009D6247" w:rsidRDefault="00000000">
      <w:pPr>
        <w:ind w:firstLine="480"/>
      </w:pPr>
      <w:r>
        <w:rPr>
          <w:rFonts w:hint="eastAsia"/>
        </w:rPr>
        <w:t>2</w:t>
      </w:r>
      <w:r>
        <w:rPr>
          <w:rFonts w:hint="eastAsia"/>
        </w:rPr>
        <w:t>、架构满足数据可追溯性要求</w:t>
      </w:r>
    </w:p>
    <w:p w14:paraId="6E3989FA" w14:textId="77777777" w:rsidR="009D6247" w:rsidRDefault="00000000">
      <w:pPr>
        <w:ind w:firstLine="480"/>
      </w:pPr>
      <w:r>
        <w:rPr>
          <w:rFonts w:hint="eastAsia"/>
        </w:rPr>
        <w:t>不论数据生命周期变化多少形式，</w:t>
      </w:r>
      <w:proofErr w:type="gramStart"/>
      <w:r>
        <w:rPr>
          <w:rFonts w:hint="eastAsia"/>
        </w:rPr>
        <w:t>数智底座</w:t>
      </w:r>
      <w:proofErr w:type="gramEnd"/>
      <w:r>
        <w:rPr>
          <w:rFonts w:hint="eastAsia"/>
        </w:rPr>
        <w:t>的数据融合中台都可以追溯到数据出处，确定数据正确性和可用性。</w:t>
      </w:r>
    </w:p>
    <w:p w14:paraId="306F30B6" w14:textId="77777777" w:rsidR="009D6247" w:rsidRDefault="00000000">
      <w:pPr>
        <w:ind w:firstLine="480"/>
      </w:pPr>
      <w:r>
        <w:rPr>
          <w:rFonts w:hint="eastAsia"/>
        </w:rPr>
        <w:t>3</w:t>
      </w:r>
      <w:r>
        <w:rPr>
          <w:rFonts w:hint="eastAsia"/>
        </w:rPr>
        <w:t>、数据权限划分清晰</w:t>
      </w:r>
    </w:p>
    <w:p w14:paraId="34AC7761" w14:textId="77777777" w:rsidR="009D6247" w:rsidRDefault="00000000">
      <w:pPr>
        <w:ind w:firstLine="480"/>
      </w:pPr>
      <w:proofErr w:type="gramStart"/>
      <w:r>
        <w:rPr>
          <w:rFonts w:hint="eastAsia"/>
        </w:rPr>
        <w:t>通过数智底座</w:t>
      </w:r>
      <w:proofErr w:type="gramEnd"/>
      <w:r>
        <w:rPr>
          <w:rFonts w:hint="eastAsia"/>
        </w:rPr>
        <w:t>明确数据资源的所有者、数据管理者、数据使用者，按需求和权限使用数据。</w:t>
      </w:r>
    </w:p>
    <w:p w14:paraId="576CA618" w14:textId="77777777" w:rsidR="009D6247" w:rsidRDefault="00000000">
      <w:pPr>
        <w:pStyle w:val="3"/>
      </w:pPr>
      <w:bookmarkStart w:id="143" w:name="_Toc213053609"/>
      <w:r>
        <w:rPr>
          <w:rFonts w:hint="eastAsia"/>
        </w:rPr>
        <w:lastRenderedPageBreak/>
        <w:t>数据架构图及说明</w:t>
      </w:r>
      <w:bookmarkEnd w:id="143"/>
    </w:p>
    <w:p w14:paraId="267F3428" w14:textId="77777777" w:rsidR="009D6247" w:rsidRDefault="00000000">
      <w:pPr>
        <w:ind w:firstLine="480"/>
      </w:pPr>
      <w:proofErr w:type="gramStart"/>
      <w:r>
        <w:rPr>
          <w:rFonts w:hint="eastAsia"/>
        </w:rPr>
        <w:t>数智底座通过湖仓一体化</w:t>
      </w:r>
      <w:proofErr w:type="gramEnd"/>
      <w:r>
        <w:rPr>
          <w:rFonts w:hint="eastAsia"/>
        </w:rPr>
        <w:t>体系存储计数据资源，包括结构化数据、文件等，将顺义</w:t>
      </w:r>
      <w:proofErr w:type="gramStart"/>
      <w:r>
        <w:rPr>
          <w:rFonts w:hint="eastAsia"/>
        </w:rPr>
        <w:t>区数智底座</w:t>
      </w:r>
      <w:proofErr w:type="gramEnd"/>
      <w:r>
        <w:rPr>
          <w:rFonts w:hint="eastAsia"/>
        </w:rPr>
        <w:t>的存储分为数据采集区、数据共享区、市级数据交换区、数据资源区、数据治理区、视频资料区、可视化展示区与统计分析区，共</w:t>
      </w:r>
      <w:r>
        <w:rPr>
          <w:rFonts w:hint="eastAsia"/>
        </w:rPr>
        <w:t>8</w:t>
      </w:r>
      <w:r>
        <w:rPr>
          <w:rFonts w:hint="eastAsia"/>
        </w:rPr>
        <w:t>个数据区域。</w:t>
      </w:r>
    </w:p>
    <w:p w14:paraId="79009973" w14:textId="77777777" w:rsidR="009D6247" w:rsidRDefault="00000000">
      <w:pPr>
        <w:pStyle w:val="T0"/>
      </w:pPr>
      <w:r>
        <w:rPr>
          <w:noProof/>
        </w:rPr>
        <w:drawing>
          <wp:inline distT="0" distB="0" distL="0" distR="0" wp14:anchorId="6276FEDA" wp14:editId="0A1BE7E3">
            <wp:extent cx="5274310" cy="34036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403669"/>
                    </a:xfrm>
                    <a:prstGeom prst="rect">
                      <a:avLst/>
                    </a:prstGeom>
                    <a:noFill/>
                    <a:ln>
                      <a:noFill/>
                    </a:ln>
                  </pic:spPr>
                </pic:pic>
              </a:graphicData>
            </a:graphic>
          </wp:inline>
        </w:drawing>
      </w:r>
    </w:p>
    <w:p w14:paraId="270BD674" w14:textId="77777777" w:rsidR="009D6247" w:rsidRDefault="00000000">
      <w:pPr>
        <w:ind w:firstLine="480"/>
      </w:pPr>
      <w:r>
        <w:rPr>
          <w:rFonts w:hint="eastAsia"/>
        </w:rPr>
        <w:t>1</w:t>
      </w:r>
      <w:r>
        <w:rPr>
          <w:rFonts w:hint="eastAsia"/>
        </w:rPr>
        <w:t>、数据采集区</w:t>
      </w:r>
    </w:p>
    <w:p w14:paraId="0C2ED56B" w14:textId="77777777" w:rsidR="009D6247" w:rsidRDefault="00000000">
      <w:pPr>
        <w:ind w:firstLine="480"/>
      </w:pPr>
      <w:r>
        <w:rPr>
          <w:rFonts w:hint="eastAsia"/>
        </w:rPr>
        <w:t>存储不同来源的原始数据，以及对原始数据进行加工所产生的中间数据，要求对原始数据保留其真实性。</w:t>
      </w:r>
    </w:p>
    <w:p w14:paraId="7BBE22F7" w14:textId="77777777" w:rsidR="009D6247" w:rsidRDefault="00000000">
      <w:pPr>
        <w:ind w:firstLine="480"/>
      </w:pPr>
      <w:r>
        <w:rPr>
          <w:rFonts w:hint="eastAsia"/>
        </w:rPr>
        <w:t>2</w:t>
      </w:r>
      <w:r>
        <w:rPr>
          <w:rFonts w:hint="eastAsia"/>
        </w:rPr>
        <w:t>、数据资源区</w:t>
      </w:r>
    </w:p>
    <w:p w14:paraId="4850474E" w14:textId="77777777" w:rsidR="009D6247" w:rsidRDefault="00000000">
      <w:pPr>
        <w:ind w:firstLine="480"/>
      </w:pPr>
      <w:r>
        <w:rPr>
          <w:rFonts w:hint="eastAsia"/>
        </w:rPr>
        <w:t>存储经过加工之后形成的可用业务数据，按数据类型分为五个区域，一是职能部门业务数据存储区域，包括市场监管局、税务局、</w:t>
      </w:r>
      <w:proofErr w:type="gramStart"/>
      <w:r>
        <w:rPr>
          <w:rFonts w:hint="eastAsia"/>
        </w:rPr>
        <w:t>生环局</w:t>
      </w:r>
      <w:proofErr w:type="gramEnd"/>
      <w:r>
        <w:rPr>
          <w:rFonts w:hint="eastAsia"/>
        </w:rPr>
        <w:t>、</w:t>
      </w:r>
      <w:proofErr w:type="gramStart"/>
      <w:r>
        <w:rPr>
          <w:rFonts w:hint="eastAsia"/>
        </w:rPr>
        <w:t>人社局</w:t>
      </w:r>
      <w:proofErr w:type="gramEnd"/>
      <w:r>
        <w:rPr>
          <w:rFonts w:hint="eastAsia"/>
        </w:rPr>
        <w:t>、卫计委、教委等部门日常工作中产生的各类监管与服务数据等；二是区内企事业单位业务数据存储区，包括区内的医疗机构、教育机构、工业企业等数据；三是基础库数据，包括人口信息、企业法人、空间地理、电子证照等；四是来自第三方或互联网的社会数据，包括电信数据、电商数据等；五是顺义</w:t>
      </w:r>
      <w:proofErr w:type="gramStart"/>
      <w:r>
        <w:rPr>
          <w:rFonts w:hint="eastAsia"/>
        </w:rPr>
        <w:t>区数智底座</w:t>
      </w:r>
      <w:proofErr w:type="gramEnd"/>
      <w:r>
        <w:rPr>
          <w:rFonts w:hint="eastAsia"/>
        </w:rPr>
        <w:t>自身产生的各类数据，包括统一用户数据、统一运营数据等。</w:t>
      </w:r>
    </w:p>
    <w:p w14:paraId="4ACC52A1" w14:textId="77777777" w:rsidR="009D6247" w:rsidRDefault="00000000">
      <w:pPr>
        <w:ind w:firstLine="480"/>
      </w:pPr>
      <w:r>
        <w:rPr>
          <w:rFonts w:hint="eastAsia"/>
        </w:rPr>
        <w:t>3</w:t>
      </w:r>
      <w:r>
        <w:rPr>
          <w:rFonts w:hint="eastAsia"/>
        </w:rPr>
        <w:t>、视频资料区</w:t>
      </w:r>
    </w:p>
    <w:p w14:paraId="1B8AB56B" w14:textId="77777777" w:rsidR="009D6247" w:rsidRDefault="00000000">
      <w:pPr>
        <w:ind w:firstLine="480"/>
      </w:pPr>
      <w:r>
        <w:rPr>
          <w:rFonts w:hint="eastAsia"/>
        </w:rPr>
        <w:lastRenderedPageBreak/>
        <w:t>通过“雪亮工程”建设，顺义区正在逐步形成体系完善的视频监控系统，每天产生大量的监控视频数据，这些数据统一存储在视频专网，我们将这一区域确定为视频资料区。</w:t>
      </w:r>
    </w:p>
    <w:p w14:paraId="335E95ED" w14:textId="77777777" w:rsidR="009D6247" w:rsidRDefault="00000000">
      <w:pPr>
        <w:ind w:firstLine="480"/>
      </w:pPr>
      <w:r>
        <w:rPr>
          <w:rFonts w:hint="eastAsia"/>
        </w:rPr>
        <w:t>4</w:t>
      </w:r>
      <w:r>
        <w:rPr>
          <w:rFonts w:hint="eastAsia"/>
        </w:rPr>
        <w:t>、数据治理区</w:t>
      </w:r>
    </w:p>
    <w:p w14:paraId="4EAA6696" w14:textId="77777777" w:rsidR="009D6247" w:rsidRDefault="00000000">
      <w:pPr>
        <w:ind w:firstLine="480"/>
      </w:pPr>
      <w:r>
        <w:rPr>
          <w:rFonts w:hint="eastAsia"/>
        </w:rPr>
        <w:t>存储数据治理所需的各类配置数据，比如信息资源目录数据、元数据，以及数据溯源所需的配置流程和参数数据等。</w:t>
      </w:r>
    </w:p>
    <w:p w14:paraId="7A2E58E3" w14:textId="77777777" w:rsidR="009D6247" w:rsidRDefault="00000000">
      <w:pPr>
        <w:ind w:firstLine="480"/>
      </w:pPr>
      <w:r>
        <w:rPr>
          <w:rFonts w:hint="eastAsia"/>
        </w:rPr>
        <w:t>5</w:t>
      </w:r>
      <w:r>
        <w:rPr>
          <w:rFonts w:hint="eastAsia"/>
        </w:rPr>
        <w:t>、统计分析区</w:t>
      </w:r>
    </w:p>
    <w:p w14:paraId="5F14F8D8" w14:textId="77777777" w:rsidR="009D6247" w:rsidRDefault="00000000">
      <w:pPr>
        <w:ind w:firstLine="480"/>
      </w:pPr>
      <w:r>
        <w:rPr>
          <w:rFonts w:hint="eastAsia"/>
        </w:rPr>
        <w:t>存储对数据进行统计分析所产生的结果数据，以及统计分析过程中所需的中间数据、配置数据等。</w:t>
      </w:r>
    </w:p>
    <w:p w14:paraId="429B6464" w14:textId="77777777" w:rsidR="009D6247" w:rsidRDefault="00000000">
      <w:pPr>
        <w:ind w:firstLine="480"/>
      </w:pPr>
      <w:r>
        <w:rPr>
          <w:rFonts w:hint="eastAsia"/>
        </w:rPr>
        <w:t>6</w:t>
      </w:r>
      <w:r>
        <w:rPr>
          <w:rFonts w:hint="eastAsia"/>
        </w:rPr>
        <w:t>、可视化展示区</w:t>
      </w:r>
    </w:p>
    <w:p w14:paraId="5E6715B6" w14:textId="77777777" w:rsidR="009D6247" w:rsidRDefault="00000000">
      <w:pPr>
        <w:ind w:firstLine="480"/>
      </w:pPr>
      <w:r>
        <w:rPr>
          <w:rFonts w:hint="eastAsia"/>
        </w:rPr>
        <w:t>存储数据可视化展示产生的展示数据或中间数据，包括结构化数据，或者图片、视频等多媒体数据。既可以来自数据资源区，也可能来自统计分析区，还可能是针对展示需要经过处理后的二次数据。</w:t>
      </w:r>
    </w:p>
    <w:p w14:paraId="33B8C89A" w14:textId="77777777" w:rsidR="009D6247" w:rsidRDefault="00000000">
      <w:pPr>
        <w:ind w:firstLine="480"/>
      </w:pPr>
      <w:r>
        <w:rPr>
          <w:rFonts w:hint="eastAsia"/>
        </w:rPr>
        <w:t>7</w:t>
      </w:r>
      <w:r>
        <w:rPr>
          <w:rFonts w:hint="eastAsia"/>
        </w:rPr>
        <w:t>、数据共享区</w:t>
      </w:r>
    </w:p>
    <w:p w14:paraId="52F47B7C" w14:textId="77777777" w:rsidR="009D6247" w:rsidRDefault="00000000">
      <w:pPr>
        <w:ind w:firstLine="480"/>
      </w:pPr>
      <w:r>
        <w:rPr>
          <w:rFonts w:hint="eastAsia"/>
        </w:rPr>
        <w:t>存储各部门能够提供给其他单位进行共享的数据，以及数据共享过程中形成的交换日志信息等。</w:t>
      </w:r>
    </w:p>
    <w:p w14:paraId="08321F17" w14:textId="77777777" w:rsidR="009D6247" w:rsidRDefault="00000000">
      <w:pPr>
        <w:ind w:firstLine="480"/>
      </w:pPr>
      <w:r>
        <w:rPr>
          <w:rFonts w:hint="eastAsia"/>
        </w:rPr>
        <w:t>8</w:t>
      </w:r>
      <w:r>
        <w:rPr>
          <w:rFonts w:hint="eastAsia"/>
        </w:rPr>
        <w:t>、市级数据交换区</w:t>
      </w:r>
    </w:p>
    <w:p w14:paraId="05DF5D12" w14:textId="77777777" w:rsidR="009D6247" w:rsidRDefault="00000000">
      <w:pPr>
        <w:ind w:firstLine="480"/>
      </w:pPr>
      <w:r>
        <w:rPr>
          <w:rFonts w:hint="eastAsia"/>
        </w:rPr>
        <w:t>该区域存储市区两级共享数据，数据与市级大数据平台的</w:t>
      </w:r>
      <w:proofErr w:type="gramStart"/>
      <w:r>
        <w:rPr>
          <w:rFonts w:hint="eastAsia"/>
        </w:rPr>
        <w:t>目录链相对应</w:t>
      </w:r>
      <w:proofErr w:type="gramEnd"/>
      <w:r>
        <w:rPr>
          <w:rFonts w:hint="eastAsia"/>
        </w:rPr>
        <w:t>，通过在市级大数据平台目录链上选择该项数据的目录，就会对应指向该项数据，如果用户具有足够的权限，则可以通过智能合约获取该项数据。</w:t>
      </w:r>
    </w:p>
    <w:p w14:paraId="2C026AC3" w14:textId="77777777" w:rsidR="009D6247" w:rsidRDefault="00000000">
      <w:pPr>
        <w:pStyle w:val="3"/>
      </w:pPr>
      <w:bookmarkStart w:id="144" w:name="_Toc213053610"/>
      <w:r>
        <w:t>数据传输交换架构</w:t>
      </w:r>
      <w:bookmarkEnd w:id="144"/>
    </w:p>
    <w:p w14:paraId="73C681DE" w14:textId="77777777" w:rsidR="009D6247" w:rsidRDefault="00000000">
      <w:pPr>
        <w:ind w:firstLine="480"/>
      </w:pPr>
      <w:r>
        <w:rPr>
          <w:rFonts w:hint="eastAsia"/>
        </w:rPr>
        <w:t>顺义</w:t>
      </w:r>
      <w:proofErr w:type="gramStart"/>
      <w:r>
        <w:rPr>
          <w:rFonts w:hint="eastAsia"/>
        </w:rPr>
        <w:t>区数智底座</w:t>
      </w:r>
      <w:proofErr w:type="gramEnd"/>
      <w:r>
        <w:rPr>
          <w:rFonts w:hint="eastAsia"/>
        </w:rPr>
        <w:t>不仅包括中心节点，还包括各政务部门前置节点、互联网节点等，因为节点众多，不仅完成区内相关单位之间的时间传输，还具有市区两级传输的需要，因此采用前置机方式更为适合，即为每个单位节点配置一台前置机，用于收发数据，数据交换系统体系结构如下图所示。</w:t>
      </w:r>
    </w:p>
    <w:p w14:paraId="21712959" w14:textId="77777777" w:rsidR="009D6247" w:rsidRDefault="00000000">
      <w:pPr>
        <w:pStyle w:val="T0"/>
      </w:pPr>
      <w:r>
        <w:rPr>
          <w:noProof/>
        </w:rPr>
        <w:lastRenderedPageBreak/>
        <w:drawing>
          <wp:inline distT="0" distB="0" distL="0" distR="0" wp14:anchorId="6B9B9826" wp14:editId="4B28DBD8">
            <wp:extent cx="3521710" cy="38862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520029" cy="3883866"/>
                    </a:xfrm>
                    <a:prstGeom prst="rect">
                      <a:avLst/>
                    </a:prstGeom>
                    <a:noFill/>
                    <a:ln>
                      <a:noFill/>
                    </a:ln>
                  </pic:spPr>
                </pic:pic>
              </a:graphicData>
            </a:graphic>
          </wp:inline>
        </w:drawing>
      </w:r>
    </w:p>
    <w:p w14:paraId="0D4BED03" w14:textId="77777777" w:rsidR="009D6247" w:rsidRDefault="00000000">
      <w:pPr>
        <w:ind w:firstLine="480"/>
      </w:pPr>
      <w:r>
        <w:rPr>
          <w:rFonts w:hint="eastAsia"/>
        </w:rPr>
        <w:t>1</w:t>
      </w:r>
      <w:r>
        <w:rPr>
          <w:rFonts w:hint="eastAsia"/>
        </w:rPr>
        <w:t>、数据交换前置机节点分为三类，一是部署在区大数据局的核心节点，用于数据资源汇聚以及市区两级交换；二是在顺义</w:t>
      </w:r>
      <w:proofErr w:type="gramStart"/>
      <w:r>
        <w:rPr>
          <w:rFonts w:hint="eastAsia"/>
        </w:rPr>
        <w:t>区电子</w:t>
      </w:r>
      <w:proofErr w:type="gramEnd"/>
      <w:r>
        <w:rPr>
          <w:rFonts w:hint="eastAsia"/>
        </w:rPr>
        <w:t>政务外</w:t>
      </w:r>
      <w:proofErr w:type="gramStart"/>
      <w:r>
        <w:rPr>
          <w:rFonts w:hint="eastAsia"/>
        </w:rPr>
        <w:t>网范围</w:t>
      </w:r>
      <w:proofErr w:type="gramEnd"/>
      <w:r>
        <w:rPr>
          <w:rFonts w:hint="eastAsia"/>
        </w:rPr>
        <w:t>内的前置机节点，用于区内各委办局、街镇节点之间的数据交换，三是互联网区域的前置机，用于实现各企业，或者医疗、教育等单位之间的数据共享交换。</w:t>
      </w:r>
    </w:p>
    <w:p w14:paraId="34D04FFA" w14:textId="77777777" w:rsidR="009D6247" w:rsidRDefault="00000000">
      <w:pPr>
        <w:ind w:firstLine="480"/>
      </w:pPr>
      <w:r>
        <w:rPr>
          <w:rFonts w:hint="eastAsia"/>
        </w:rPr>
        <w:t>2</w:t>
      </w:r>
      <w:r>
        <w:rPr>
          <w:rFonts w:hint="eastAsia"/>
        </w:rPr>
        <w:t>、数据交换系统的服务器</w:t>
      </w:r>
      <w:proofErr w:type="gramStart"/>
      <w:r>
        <w:rPr>
          <w:rFonts w:hint="eastAsia"/>
        </w:rPr>
        <w:t>端部署</w:t>
      </w:r>
      <w:proofErr w:type="gramEnd"/>
      <w:r>
        <w:rPr>
          <w:rFonts w:hint="eastAsia"/>
        </w:rPr>
        <w:t>在顺义</w:t>
      </w:r>
      <w:proofErr w:type="gramStart"/>
      <w:r>
        <w:rPr>
          <w:rFonts w:hint="eastAsia"/>
        </w:rPr>
        <w:t>区电子</w:t>
      </w:r>
      <w:proofErr w:type="gramEnd"/>
      <w:r>
        <w:rPr>
          <w:rFonts w:hint="eastAsia"/>
        </w:rPr>
        <w:t>政务外网，根据需要在互联网环境部署企业所需的前置机，中间具有逻辑隔离，通过防火墙映射方式解决跨网问题。</w:t>
      </w:r>
    </w:p>
    <w:p w14:paraId="3698F307" w14:textId="77777777" w:rsidR="009D6247" w:rsidRDefault="00000000">
      <w:pPr>
        <w:ind w:firstLine="480"/>
      </w:pPr>
      <w:r>
        <w:rPr>
          <w:rFonts w:hint="eastAsia"/>
        </w:rPr>
        <w:t>3</w:t>
      </w:r>
      <w:r>
        <w:rPr>
          <w:rFonts w:hint="eastAsia"/>
        </w:rPr>
        <w:t>、部署数据交换系统服务器端，用于整个交换体系的监控和管理，系统管理人员可以通过服务器</w:t>
      </w:r>
      <w:proofErr w:type="gramStart"/>
      <w:r>
        <w:rPr>
          <w:rFonts w:hint="eastAsia"/>
        </w:rPr>
        <w:t>端掌握</w:t>
      </w:r>
      <w:proofErr w:type="gramEnd"/>
      <w:r>
        <w:rPr>
          <w:rFonts w:hint="eastAsia"/>
        </w:rPr>
        <w:t>全部数据交换情况。若出现交换故障，服务器端可以进行报警提示。</w:t>
      </w:r>
    </w:p>
    <w:p w14:paraId="24B018C7" w14:textId="77777777" w:rsidR="009D6247" w:rsidRDefault="00000000">
      <w:pPr>
        <w:ind w:firstLine="480"/>
      </w:pPr>
      <w:r>
        <w:rPr>
          <w:rFonts w:hint="eastAsia"/>
        </w:rPr>
        <w:t>4</w:t>
      </w:r>
      <w:r>
        <w:rPr>
          <w:rFonts w:hint="eastAsia"/>
        </w:rPr>
        <w:t>、数据交换系统在每个前置机节点部署节点代理，与服务器</w:t>
      </w:r>
      <w:proofErr w:type="gramStart"/>
      <w:r>
        <w:rPr>
          <w:rFonts w:hint="eastAsia"/>
        </w:rPr>
        <w:t>端保持</w:t>
      </w:r>
      <w:proofErr w:type="gramEnd"/>
      <w:r>
        <w:rPr>
          <w:rFonts w:hint="eastAsia"/>
        </w:rPr>
        <w:t>通信。节点代理的作用，一是负责驱动本节点与其他前置机之间的数据传输，二是完成从数据源到前置机之间的数据交换，三是负责向服务器端上报本节点的数据传输情况和传输状态等信息，确保数据传输交换的可靠性、安全性。</w:t>
      </w:r>
    </w:p>
    <w:p w14:paraId="12B35DD7" w14:textId="77777777" w:rsidR="009D6247" w:rsidRDefault="00000000">
      <w:pPr>
        <w:ind w:firstLine="480"/>
      </w:pPr>
      <w:r>
        <w:rPr>
          <w:rFonts w:hint="eastAsia"/>
        </w:rPr>
        <w:t>5</w:t>
      </w:r>
      <w:r>
        <w:rPr>
          <w:rFonts w:hint="eastAsia"/>
        </w:rPr>
        <w:t>、数据交换系统是数据共享和数据采集的基础支撑。由于区内的数据共享可以通过区块链体系解决，市区两级的数据共享通过目录链方式，因此所有节点</w:t>
      </w:r>
      <w:r>
        <w:rPr>
          <w:rFonts w:hint="eastAsia"/>
        </w:rPr>
        <w:lastRenderedPageBreak/>
        <w:t>代理可以接受区级数据共享区块链</w:t>
      </w:r>
      <w:proofErr w:type="gramStart"/>
      <w:r>
        <w:rPr>
          <w:rFonts w:hint="eastAsia"/>
        </w:rPr>
        <w:t>链</w:t>
      </w:r>
      <w:proofErr w:type="gramEnd"/>
      <w:r>
        <w:rPr>
          <w:rFonts w:hint="eastAsia"/>
        </w:rPr>
        <w:t>指令，核心节点还可以接受市级目录链发来的数据请求指令。</w:t>
      </w:r>
    </w:p>
    <w:p w14:paraId="0623C8E4" w14:textId="77777777" w:rsidR="009D6247" w:rsidRDefault="00000000">
      <w:pPr>
        <w:ind w:firstLine="480"/>
      </w:pPr>
      <w:r>
        <w:rPr>
          <w:rFonts w:hint="eastAsia"/>
        </w:rPr>
        <w:t>6</w:t>
      </w:r>
      <w:r>
        <w:rPr>
          <w:rFonts w:hint="eastAsia"/>
        </w:rPr>
        <w:t>、为避免单节点故障，每个节点都需要具有双机系统，当出现故障</w:t>
      </w:r>
      <w:proofErr w:type="gramStart"/>
      <w:r>
        <w:rPr>
          <w:rFonts w:hint="eastAsia"/>
        </w:rPr>
        <w:t>宕</w:t>
      </w:r>
      <w:proofErr w:type="gramEnd"/>
      <w:r>
        <w:rPr>
          <w:rFonts w:hint="eastAsia"/>
        </w:rPr>
        <w:t>机时，可以</w:t>
      </w:r>
      <w:proofErr w:type="gramStart"/>
      <w:r>
        <w:rPr>
          <w:rFonts w:hint="eastAsia"/>
        </w:rPr>
        <w:t>将热备的</w:t>
      </w:r>
      <w:proofErr w:type="gramEnd"/>
      <w:r>
        <w:rPr>
          <w:rFonts w:hint="eastAsia"/>
        </w:rPr>
        <w:t>另一台机器运行起来，确保数据交换的连续性，以及数据不丢失。</w:t>
      </w:r>
    </w:p>
    <w:p w14:paraId="65C28AEE" w14:textId="77777777" w:rsidR="009D6247" w:rsidRDefault="00000000">
      <w:pPr>
        <w:pStyle w:val="3"/>
      </w:pPr>
      <w:bookmarkStart w:id="145" w:name="_Toc6410"/>
      <w:bookmarkStart w:id="146" w:name="_Toc213053611"/>
      <w:bookmarkStart w:id="147" w:name="_Toc212385286"/>
      <w:r>
        <w:rPr>
          <w:rFonts w:hint="eastAsia"/>
        </w:rPr>
        <w:t>数据存储逻辑架构</w:t>
      </w:r>
      <w:bookmarkEnd w:id="145"/>
      <w:bookmarkEnd w:id="146"/>
      <w:bookmarkEnd w:id="147"/>
    </w:p>
    <w:p w14:paraId="7358AA0B" w14:textId="77777777" w:rsidR="009D6247" w:rsidRDefault="00000000">
      <w:pPr>
        <w:ind w:firstLine="480"/>
      </w:pPr>
      <w:proofErr w:type="gramStart"/>
      <w:r>
        <w:rPr>
          <w:rFonts w:hint="eastAsia"/>
        </w:rPr>
        <w:t>数智底座通过湖仓一体化</w:t>
      </w:r>
      <w:proofErr w:type="gramEnd"/>
      <w:r>
        <w:rPr>
          <w:rFonts w:hint="eastAsia"/>
        </w:rPr>
        <w:t>体系存储计数据资源，包括结构化数据、文件等，将顺义</w:t>
      </w:r>
      <w:proofErr w:type="gramStart"/>
      <w:r>
        <w:rPr>
          <w:rFonts w:hint="eastAsia"/>
        </w:rPr>
        <w:t>区数智底座</w:t>
      </w:r>
      <w:proofErr w:type="gramEnd"/>
      <w:r>
        <w:rPr>
          <w:rFonts w:hint="eastAsia"/>
        </w:rPr>
        <w:t>的存储分为数据采集区、数据共享区、市级数据交换区、数据资源区、数据治理区、视频资料区、可视化展示区与统计分析区，共</w:t>
      </w:r>
      <w:r>
        <w:rPr>
          <w:rFonts w:hint="eastAsia"/>
        </w:rPr>
        <w:t>8</w:t>
      </w:r>
      <w:r>
        <w:rPr>
          <w:rFonts w:hint="eastAsia"/>
        </w:rPr>
        <w:t>个数据区域。</w:t>
      </w:r>
    </w:p>
    <w:p w14:paraId="2B80632E" w14:textId="77777777" w:rsidR="009D6247" w:rsidRDefault="00000000">
      <w:pPr>
        <w:pStyle w:val="T0"/>
        <w:ind w:firstLine="422"/>
      </w:pPr>
      <w:r>
        <w:rPr>
          <w:noProof/>
        </w:rPr>
        <w:drawing>
          <wp:inline distT="0" distB="0" distL="0" distR="0" wp14:anchorId="7986D8FD" wp14:editId="453F54DA">
            <wp:extent cx="5274310" cy="3403600"/>
            <wp:effectExtent l="0" t="0" r="2540" b="6350"/>
            <wp:docPr id="1118936286" name="图片 111893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36286" name="图片 111893628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403669"/>
                    </a:xfrm>
                    <a:prstGeom prst="rect">
                      <a:avLst/>
                    </a:prstGeom>
                    <a:noFill/>
                    <a:ln>
                      <a:noFill/>
                    </a:ln>
                  </pic:spPr>
                </pic:pic>
              </a:graphicData>
            </a:graphic>
          </wp:inline>
        </w:drawing>
      </w:r>
    </w:p>
    <w:p w14:paraId="7769A6DC" w14:textId="77777777" w:rsidR="009D6247" w:rsidRDefault="00000000">
      <w:pPr>
        <w:ind w:firstLine="480"/>
      </w:pPr>
      <w:r>
        <w:rPr>
          <w:rFonts w:hint="eastAsia"/>
        </w:rPr>
        <w:t>1</w:t>
      </w:r>
      <w:r>
        <w:rPr>
          <w:rFonts w:hint="eastAsia"/>
        </w:rPr>
        <w:t>、数据采集区</w:t>
      </w:r>
    </w:p>
    <w:p w14:paraId="2B334D3E" w14:textId="77777777" w:rsidR="009D6247" w:rsidRDefault="00000000">
      <w:pPr>
        <w:ind w:firstLine="480"/>
      </w:pPr>
      <w:r>
        <w:rPr>
          <w:rFonts w:hint="eastAsia"/>
        </w:rPr>
        <w:t>存储不同来源的原始数据，以及对原始数据进行加工所产生的中间数据，要求对原始数据保留其真实性。</w:t>
      </w:r>
    </w:p>
    <w:p w14:paraId="6A271F29" w14:textId="77777777" w:rsidR="009D6247" w:rsidRDefault="00000000">
      <w:pPr>
        <w:ind w:firstLine="480"/>
      </w:pPr>
      <w:r>
        <w:rPr>
          <w:rFonts w:hint="eastAsia"/>
        </w:rPr>
        <w:t>2</w:t>
      </w:r>
      <w:r>
        <w:rPr>
          <w:rFonts w:hint="eastAsia"/>
        </w:rPr>
        <w:t>、数据资源区</w:t>
      </w:r>
    </w:p>
    <w:p w14:paraId="79E3475A" w14:textId="77777777" w:rsidR="009D6247" w:rsidRDefault="00000000">
      <w:pPr>
        <w:ind w:firstLine="480"/>
      </w:pPr>
      <w:r>
        <w:rPr>
          <w:rFonts w:hint="eastAsia"/>
        </w:rPr>
        <w:t>存储经过加工之后形成的可用业务数据，按数据类型分为五个区域，一是职能部门业务数据存储区域，包括市场监管局、税务局、</w:t>
      </w:r>
      <w:proofErr w:type="gramStart"/>
      <w:r>
        <w:rPr>
          <w:rFonts w:hint="eastAsia"/>
        </w:rPr>
        <w:t>生环局</w:t>
      </w:r>
      <w:proofErr w:type="gramEnd"/>
      <w:r>
        <w:rPr>
          <w:rFonts w:hint="eastAsia"/>
        </w:rPr>
        <w:t>、</w:t>
      </w:r>
      <w:proofErr w:type="gramStart"/>
      <w:r>
        <w:rPr>
          <w:rFonts w:hint="eastAsia"/>
        </w:rPr>
        <w:t>人社局</w:t>
      </w:r>
      <w:proofErr w:type="gramEnd"/>
      <w:r>
        <w:rPr>
          <w:rFonts w:hint="eastAsia"/>
        </w:rPr>
        <w:t>、卫计委、教委等部门日常工作中产生的各类监管与服务数据等；二是区内企事业单位业务数据存储区，包括区内的医疗机构、教育机构、工业企业等数据；三是基础库数</w:t>
      </w:r>
      <w:r>
        <w:rPr>
          <w:rFonts w:hint="eastAsia"/>
        </w:rPr>
        <w:lastRenderedPageBreak/>
        <w:t>据，包括人口信息、企业法人、空间地理、电子证照等；四是来自第三方或互联网的社会数据，包括电信数据、电商数据等；五是顺义</w:t>
      </w:r>
      <w:proofErr w:type="gramStart"/>
      <w:r>
        <w:rPr>
          <w:rFonts w:hint="eastAsia"/>
        </w:rPr>
        <w:t>区数智底座</w:t>
      </w:r>
      <w:proofErr w:type="gramEnd"/>
      <w:r>
        <w:rPr>
          <w:rFonts w:hint="eastAsia"/>
        </w:rPr>
        <w:t>自身产生的各类数据，包括统一用户数据、统一运营数据等。</w:t>
      </w:r>
    </w:p>
    <w:p w14:paraId="1F353146" w14:textId="77777777" w:rsidR="009D6247" w:rsidRDefault="00000000">
      <w:pPr>
        <w:ind w:firstLine="480"/>
      </w:pPr>
      <w:r>
        <w:rPr>
          <w:rFonts w:hint="eastAsia"/>
        </w:rPr>
        <w:t>3</w:t>
      </w:r>
      <w:r>
        <w:rPr>
          <w:rFonts w:hint="eastAsia"/>
        </w:rPr>
        <w:t>、视频资料区</w:t>
      </w:r>
    </w:p>
    <w:p w14:paraId="56AFFB5B" w14:textId="77777777" w:rsidR="009D6247" w:rsidRDefault="00000000">
      <w:pPr>
        <w:ind w:firstLine="480"/>
      </w:pPr>
      <w:r>
        <w:rPr>
          <w:rFonts w:hint="eastAsia"/>
        </w:rPr>
        <w:t>通过“雪亮工程”建设，顺义区正在逐步形成体系完善的视频监控系统，每天产生大量的监控视频数据，这些数据统一存储在视频专网，我们将这一区域确定为视频资料区。</w:t>
      </w:r>
    </w:p>
    <w:p w14:paraId="384AC35A" w14:textId="77777777" w:rsidR="009D6247" w:rsidRDefault="00000000">
      <w:pPr>
        <w:ind w:firstLine="480"/>
      </w:pPr>
      <w:r>
        <w:rPr>
          <w:rFonts w:hint="eastAsia"/>
        </w:rPr>
        <w:t>4</w:t>
      </w:r>
      <w:r>
        <w:rPr>
          <w:rFonts w:hint="eastAsia"/>
        </w:rPr>
        <w:t>、数据治理区</w:t>
      </w:r>
    </w:p>
    <w:p w14:paraId="27351FC0" w14:textId="77777777" w:rsidR="009D6247" w:rsidRDefault="00000000">
      <w:pPr>
        <w:ind w:firstLine="480"/>
      </w:pPr>
      <w:r>
        <w:rPr>
          <w:rFonts w:hint="eastAsia"/>
        </w:rPr>
        <w:t>存储数据治理所需的各类配置数据，比如信息资源目录数据、元数据，以及数据溯源所需的配置流程和参数数据等。</w:t>
      </w:r>
    </w:p>
    <w:p w14:paraId="3C0FCA3D" w14:textId="77777777" w:rsidR="009D6247" w:rsidRDefault="00000000">
      <w:pPr>
        <w:ind w:firstLine="480"/>
      </w:pPr>
      <w:r>
        <w:rPr>
          <w:rFonts w:hint="eastAsia"/>
        </w:rPr>
        <w:t>5</w:t>
      </w:r>
      <w:r>
        <w:rPr>
          <w:rFonts w:hint="eastAsia"/>
        </w:rPr>
        <w:t>、统计分析区</w:t>
      </w:r>
    </w:p>
    <w:p w14:paraId="44CE568F" w14:textId="77777777" w:rsidR="009D6247" w:rsidRDefault="00000000">
      <w:pPr>
        <w:ind w:firstLine="480"/>
      </w:pPr>
      <w:r>
        <w:rPr>
          <w:rFonts w:hint="eastAsia"/>
        </w:rPr>
        <w:t>存储对数据进行统计分析所产生的结果数据，以及统计分析过程中所需的中间数据、配置数据等。</w:t>
      </w:r>
    </w:p>
    <w:p w14:paraId="3ADB81F8" w14:textId="77777777" w:rsidR="009D6247" w:rsidRDefault="00000000">
      <w:pPr>
        <w:ind w:firstLine="480"/>
      </w:pPr>
      <w:r>
        <w:rPr>
          <w:rFonts w:hint="eastAsia"/>
        </w:rPr>
        <w:t>6</w:t>
      </w:r>
      <w:r>
        <w:rPr>
          <w:rFonts w:hint="eastAsia"/>
        </w:rPr>
        <w:t>、可视化展示区</w:t>
      </w:r>
    </w:p>
    <w:p w14:paraId="1215CEA7" w14:textId="77777777" w:rsidR="009D6247" w:rsidRDefault="00000000">
      <w:pPr>
        <w:ind w:firstLine="480"/>
      </w:pPr>
      <w:r>
        <w:rPr>
          <w:rFonts w:hint="eastAsia"/>
        </w:rPr>
        <w:t>存储数据可视化展示产生的展示数据或中间数据，包括结构化数据，或者图片、视频等多媒体数据。既可以来自数据资源区，也可能来自统计分析区，还可能是针对展示需要经过处理后的二次数据。</w:t>
      </w:r>
    </w:p>
    <w:p w14:paraId="69A5A20D" w14:textId="77777777" w:rsidR="009D6247" w:rsidRDefault="00000000">
      <w:pPr>
        <w:ind w:firstLine="480"/>
      </w:pPr>
      <w:r>
        <w:rPr>
          <w:rFonts w:hint="eastAsia"/>
        </w:rPr>
        <w:t>7</w:t>
      </w:r>
      <w:r>
        <w:rPr>
          <w:rFonts w:hint="eastAsia"/>
        </w:rPr>
        <w:t>、数据共享区</w:t>
      </w:r>
    </w:p>
    <w:p w14:paraId="1246AE35" w14:textId="77777777" w:rsidR="009D6247" w:rsidRDefault="00000000">
      <w:pPr>
        <w:ind w:firstLine="480"/>
      </w:pPr>
      <w:r>
        <w:rPr>
          <w:rFonts w:hint="eastAsia"/>
        </w:rPr>
        <w:t>存储各部门能够提供给其他单位进行共享的数据，以及数据共享过程中形成的交换日志信息等。</w:t>
      </w:r>
    </w:p>
    <w:p w14:paraId="3C95E6CB" w14:textId="77777777" w:rsidR="009D6247" w:rsidRDefault="00000000">
      <w:pPr>
        <w:ind w:firstLine="480"/>
      </w:pPr>
      <w:r>
        <w:rPr>
          <w:rFonts w:hint="eastAsia"/>
        </w:rPr>
        <w:t>8</w:t>
      </w:r>
      <w:r>
        <w:rPr>
          <w:rFonts w:hint="eastAsia"/>
        </w:rPr>
        <w:t>、市级数据交换区</w:t>
      </w:r>
    </w:p>
    <w:p w14:paraId="5DC3D4C8" w14:textId="77777777" w:rsidR="009D6247" w:rsidRDefault="00000000">
      <w:pPr>
        <w:ind w:firstLine="480"/>
      </w:pPr>
      <w:r>
        <w:rPr>
          <w:rFonts w:hint="eastAsia"/>
        </w:rPr>
        <w:t>该区域存储市区两级共享数据，数据与市级大数据平台的</w:t>
      </w:r>
      <w:proofErr w:type="gramStart"/>
      <w:r>
        <w:rPr>
          <w:rFonts w:hint="eastAsia"/>
        </w:rPr>
        <w:t>目录链相对应</w:t>
      </w:r>
      <w:proofErr w:type="gramEnd"/>
      <w:r>
        <w:rPr>
          <w:rFonts w:hint="eastAsia"/>
        </w:rPr>
        <w:t>，通过在市级大数据平台目录链上选择该项数据的目录，就会对应指向该项数据，如果用户具有足够的权限，则可以通过智能合约获取该项数据。</w:t>
      </w:r>
    </w:p>
    <w:p w14:paraId="4B06FA70" w14:textId="77777777" w:rsidR="009D6247" w:rsidRDefault="009D6247">
      <w:pPr>
        <w:ind w:firstLine="480"/>
      </w:pPr>
    </w:p>
    <w:p w14:paraId="07C68423" w14:textId="77777777" w:rsidR="009D6247" w:rsidRDefault="00000000">
      <w:pPr>
        <w:pStyle w:val="1"/>
      </w:pPr>
      <w:bookmarkStart w:id="148" w:name="OLE_LINK119"/>
      <w:bookmarkStart w:id="149" w:name="OLE_LINK120"/>
      <w:bookmarkStart w:id="150" w:name="_Toc213053612"/>
      <w:commentRangeStart w:id="151"/>
      <w:proofErr w:type="gramStart"/>
      <w:r>
        <w:lastRenderedPageBreak/>
        <w:t>智算</w:t>
      </w:r>
      <w:bookmarkEnd w:id="148"/>
      <w:bookmarkEnd w:id="149"/>
      <w:r>
        <w:t>基础</w:t>
      </w:r>
      <w:proofErr w:type="gramEnd"/>
      <w:r>
        <w:t>设施体系设计</w:t>
      </w:r>
      <w:bookmarkEnd w:id="150"/>
      <w:commentRangeEnd w:id="151"/>
      <w:r>
        <w:commentReference w:id="151"/>
      </w:r>
    </w:p>
    <w:p w14:paraId="65C7DD1F" w14:textId="77777777" w:rsidR="009D6247" w:rsidRDefault="00000000">
      <w:pPr>
        <w:pStyle w:val="2"/>
      </w:pPr>
      <w:bookmarkStart w:id="152" w:name="_Toc213053613"/>
      <w:proofErr w:type="gramStart"/>
      <w:r>
        <w:rPr>
          <w:rFonts w:hint="eastAsia"/>
        </w:rPr>
        <w:t>算力和</w:t>
      </w:r>
      <w:proofErr w:type="gramEnd"/>
      <w:r>
        <w:rPr>
          <w:rFonts w:hint="eastAsia"/>
        </w:rPr>
        <w:t>高性能存储</w:t>
      </w:r>
      <w:bookmarkEnd w:id="152"/>
    </w:p>
    <w:p w14:paraId="3F7AE71F" w14:textId="77777777" w:rsidR="009D6247" w:rsidRDefault="00000000">
      <w:pPr>
        <w:ind w:firstLine="480"/>
      </w:pPr>
      <w:r>
        <w:rPr>
          <w:rFonts w:hint="eastAsia"/>
        </w:rPr>
        <w:t>随着智慧城市建设的深入与人工智能产业的飞速发展，海量数据的处理、模型训练与智能应用服务对底层基础设施提出了前所未有的要求。算力作为驱动智能创新的核心引擎，其规模、效率与易用性直接决定了城市智能化水平的上限；而高性能存储</w:t>
      </w:r>
      <w:proofErr w:type="gramStart"/>
      <w:r>
        <w:rPr>
          <w:rFonts w:hint="eastAsia"/>
        </w:rPr>
        <w:t>作为算力的</w:t>
      </w:r>
      <w:proofErr w:type="gramEnd"/>
      <w:r>
        <w:rPr>
          <w:rFonts w:hint="eastAsia"/>
        </w:rPr>
        <w:t>关键伴侣，是确保海量数据得以高速访问、持久保存与高效流转的基石。二者共同构成了支撑未来数字经济发展的关键基础设施。</w:t>
      </w:r>
    </w:p>
    <w:p w14:paraId="69016993" w14:textId="77777777" w:rsidR="009D6247" w:rsidRDefault="00000000">
      <w:pPr>
        <w:ind w:firstLine="480"/>
      </w:pPr>
      <w:r>
        <w:rPr>
          <w:rFonts w:hint="eastAsia"/>
        </w:rPr>
        <w:t>为构建一个先进、可靠、可持续</w:t>
      </w:r>
      <w:proofErr w:type="gramStart"/>
      <w:r>
        <w:rPr>
          <w:rFonts w:hint="eastAsia"/>
        </w:rPr>
        <w:t>的算力与</w:t>
      </w:r>
      <w:proofErr w:type="gramEnd"/>
      <w:r>
        <w:rPr>
          <w:rFonts w:hint="eastAsia"/>
        </w:rPr>
        <w:t>存储底座，我们遵循以下设计原则，以保障基础设施既能满足当前政务、产业与民生的迫切需求，又能从容应对未来的技术挑战与规模增长。</w:t>
      </w:r>
    </w:p>
    <w:p w14:paraId="763C1A05" w14:textId="77777777" w:rsidR="009D6247" w:rsidRDefault="00000000">
      <w:pPr>
        <w:pStyle w:val="3"/>
      </w:pPr>
      <w:bookmarkStart w:id="153" w:name="_Toc213053614"/>
      <w:proofErr w:type="gramStart"/>
      <w:r>
        <w:rPr>
          <w:rFonts w:hint="eastAsia"/>
        </w:rPr>
        <w:t>智算基础</w:t>
      </w:r>
      <w:proofErr w:type="gramEnd"/>
      <w:r>
        <w:rPr>
          <w:rFonts w:hint="eastAsia"/>
        </w:rPr>
        <w:t>设施架构</w:t>
      </w:r>
      <w:bookmarkEnd w:id="153"/>
    </w:p>
    <w:p w14:paraId="7ABF280D" w14:textId="77777777" w:rsidR="009D6247" w:rsidRDefault="00000000">
      <w:pPr>
        <w:pStyle w:val="T0"/>
      </w:pPr>
      <w:r>
        <w:rPr>
          <w:noProof/>
        </w:rPr>
        <w:drawing>
          <wp:inline distT="0" distB="0" distL="0" distR="0" wp14:anchorId="29A6FB40" wp14:editId="060187BE">
            <wp:extent cx="5267325" cy="509905"/>
            <wp:effectExtent l="0" t="0" r="9525" b="4445"/>
            <wp:docPr id="678417205" name="图片 2"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17205" name="图片 2" descr="图形用户界面, 文本, 应用程序&#10;&#10;AI 生成的内容可能不正确。"/>
                    <pic:cNvPicPr>
                      <a:picLocks noChangeAspect="1" noChangeArrowheads="1"/>
                    </pic:cNvPicPr>
                  </pic:nvPicPr>
                  <pic:blipFill>
                    <a:blip r:embed="rId32">
                      <a:extLst>
                        <a:ext uri="{28A0092B-C50C-407E-A947-70E740481C1C}">
                          <a14:useLocalDpi xmlns:a14="http://schemas.microsoft.com/office/drawing/2010/main" val="0"/>
                        </a:ext>
                      </a:extLst>
                    </a:blip>
                    <a:srcRect b="43893"/>
                    <a:stretch>
                      <a:fillRect/>
                    </a:stretch>
                  </pic:blipFill>
                  <pic:spPr>
                    <a:xfrm>
                      <a:off x="0" y="0"/>
                      <a:ext cx="5267325" cy="509905"/>
                    </a:xfrm>
                    <a:prstGeom prst="rect">
                      <a:avLst/>
                    </a:prstGeom>
                    <a:noFill/>
                    <a:ln>
                      <a:noFill/>
                    </a:ln>
                    <a:effectLst/>
                  </pic:spPr>
                </pic:pic>
              </a:graphicData>
            </a:graphic>
          </wp:inline>
        </w:drawing>
      </w:r>
    </w:p>
    <w:p w14:paraId="12706CD7" w14:textId="77777777" w:rsidR="009D6247" w:rsidRDefault="00000000">
      <w:pPr>
        <w:pStyle w:val="T"/>
      </w:pPr>
      <w:proofErr w:type="gramStart"/>
      <w:r>
        <w:rPr>
          <w:rFonts w:hint="eastAsia"/>
        </w:rPr>
        <w:t>智算基础</w:t>
      </w:r>
      <w:proofErr w:type="gramEnd"/>
      <w:r>
        <w:rPr>
          <w:rFonts w:hint="eastAsia"/>
        </w:rPr>
        <w:t>设施架构图</w:t>
      </w:r>
    </w:p>
    <w:p w14:paraId="37062662" w14:textId="77777777" w:rsidR="009D6247" w:rsidRDefault="00000000">
      <w:pPr>
        <w:ind w:firstLine="480"/>
      </w:pPr>
      <w:r>
        <w:rPr>
          <w:rFonts w:hint="eastAsia"/>
        </w:rPr>
        <w:t>基础设施为模型开发和服务</w:t>
      </w:r>
      <w:proofErr w:type="gramStart"/>
      <w:r>
        <w:rPr>
          <w:rFonts w:hint="eastAsia"/>
        </w:rPr>
        <w:t>提供智算集群</w:t>
      </w:r>
      <w:proofErr w:type="gramEnd"/>
      <w:r>
        <w:rPr>
          <w:rFonts w:hint="eastAsia"/>
        </w:rPr>
        <w:t>资源。</w:t>
      </w:r>
      <w:proofErr w:type="gramStart"/>
      <w:r>
        <w:rPr>
          <w:rFonts w:hint="eastAsia"/>
        </w:rPr>
        <w:t>智算集群</w:t>
      </w:r>
      <w:proofErr w:type="gramEnd"/>
      <w:r>
        <w:rPr>
          <w:rFonts w:hint="eastAsia"/>
        </w:rPr>
        <w:t>资源主要包括通用计算资源、高性能智能计算资源、</w:t>
      </w:r>
      <w:proofErr w:type="gramStart"/>
      <w:r>
        <w:rPr>
          <w:rFonts w:hint="eastAsia"/>
        </w:rPr>
        <w:t>全闪高性能</w:t>
      </w:r>
      <w:proofErr w:type="gramEnd"/>
      <w:r>
        <w:rPr>
          <w:rFonts w:hint="eastAsia"/>
        </w:rPr>
        <w:t>存储资源、</w:t>
      </w:r>
      <w:r>
        <w:rPr>
          <w:rFonts w:hint="eastAsia"/>
        </w:rPr>
        <w:t>RoCE</w:t>
      </w:r>
      <w:r>
        <w:rPr>
          <w:rFonts w:hint="eastAsia"/>
        </w:rPr>
        <w:t>网络及以太网络。</w:t>
      </w:r>
    </w:p>
    <w:p w14:paraId="01FB4E27" w14:textId="77777777" w:rsidR="009D6247" w:rsidRDefault="00000000">
      <w:pPr>
        <w:pStyle w:val="3"/>
      </w:pPr>
      <w:bookmarkStart w:id="154" w:name="_Toc213053615"/>
      <w:r>
        <w:rPr>
          <w:rFonts w:hint="eastAsia"/>
        </w:rPr>
        <w:t>用户量与并发量估算</w:t>
      </w:r>
      <w:bookmarkEnd w:id="154"/>
    </w:p>
    <w:p w14:paraId="20F1EBC3" w14:textId="77777777" w:rsidR="009D6247" w:rsidRDefault="00000000">
      <w:pPr>
        <w:pStyle w:val="4"/>
      </w:pPr>
      <w:bookmarkStart w:id="155" w:name="_Toc213053616"/>
      <w:r>
        <w:rPr>
          <w:rFonts w:hint="eastAsia"/>
        </w:rPr>
        <w:t>用户基数</w:t>
      </w:r>
      <w:bookmarkEnd w:id="155"/>
    </w:p>
    <w:p w14:paraId="7BEE5727" w14:textId="77777777" w:rsidR="009D6247" w:rsidRDefault="00000000">
      <w:pPr>
        <w:ind w:firstLine="480"/>
      </w:pPr>
      <w:r>
        <w:rPr>
          <w:rFonts w:hint="eastAsia"/>
        </w:rPr>
        <w:t>直接使用单位：约为</w:t>
      </w:r>
      <w:r>
        <w:rPr>
          <w:rFonts w:hint="eastAsia"/>
        </w:rPr>
        <w:t>110</w:t>
      </w:r>
      <w:r>
        <w:rPr>
          <w:rFonts w:hint="eastAsia"/>
        </w:rPr>
        <w:t>个</w:t>
      </w:r>
    </w:p>
    <w:p w14:paraId="019276AC" w14:textId="77777777" w:rsidR="009D6247" w:rsidRDefault="00000000">
      <w:pPr>
        <w:ind w:firstLine="480"/>
      </w:pPr>
      <w:r>
        <w:rPr>
          <w:rFonts w:hint="eastAsia"/>
        </w:rPr>
        <w:t>每单位平均工作人员：约</w:t>
      </w:r>
      <w:r>
        <w:rPr>
          <w:rFonts w:hint="eastAsia"/>
        </w:rPr>
        <w:t>50</w:t>
      </w:r>
      <w:r>
        <w:rPr>
          <w:rFonts w:hint="eastAsia"/>
        </w:rPr>
        <w:t>人（基层镇街较多，委办</w:t>
      </w:r>
      <w:proofErr w:type="gramStart"/>
      <w:r>
        <w:rPr>
          <w:rFonts w:hint="eastAsia"/>
        </w:rPr>
        <w:t>局规模</w:t>
      </w:r>
      <w:proofErr w:type="gramEnd"/>
      <w:r>
        <w:rPr>
          <w:rFonts w:hint="eastAsia"/>
        </w:rPr>
        <w:t>不一）</w:t>
      </w:r>
    </w:p>
    <w:p w14:paraId="6ADF4F91" w14:textId="77777777" w:rsidR="009D6247" w:rsidRDefault="00000000">
      <w:pPr>
        <w:ind w:firstLine="480"/>
      </w:pPr>
      <w:r>
        <w:rPr>
          <w:rFonts w:hint="eastAsia"/>
        </w:rPr>
        <w:t>总潜在用户数：</w:t>
      </w:r>
      <w:r>
        <w:rPr>
          <w:rFonts w:hint="eastAsia"/>
        </w:rPr>
        <w:t xml:space="preserve">110 </w:t>
      </w:r>
      <w:r>
        <w:rPr>
          <w:rFonts w:hint="eastAsia"/>
        </w:rPr>
        <w:t>×</w:t>
      </w:r>
      <w:r>
        <w:rPr>
          <w:rFonts w:hint="eastAsia"/>
        </w:rPr>
        <w:t xml:space="preserve"> 50 </w:t>
      </w:r>
      <w:r>
        <w:rPr>
          <w:rFonts w:hint="eastAsia"/>
        </w:rPr>
        <w:t>≈</w:t>
      </w:r>
      <w:r>
        <w:rPr>
          <w:rFonts w:hint="eastAsia"/>
        </w:rPr>
        <w:t xml:space="preserve"> 55,00</w:t>
      </w:r>
      <w:r>
        <w:rPr>
          <w:rFonts w:hint="eastAsia"/>
        </w:rPr>
        <w:t>人</w:t>
      </w:r>
    </w:p>
    <w:p w14:paraId="13FC5887" w14:textId="77777777" w:rsidR="009D6247" w:rsidRDefault="00000000">
      <w:pPr>
        <w:pStyle w:val="4"/>
      </w:pPr>
      <w:bookmarkStart w:id="156" w:name="_Toc213053617"/>
      <w:r>
        <w:rPr>
          <w:rFonts w:hint="eastAsia"/>
        </w:rPr>
        <w:t>活跃用户与使用频率</w:t>
      </w:r>
      <w:bookmarkEnd w:id="156"/>
    </w:p>
    <w:p w14:paraId="52DCF2CE" w14:textId="77777777" w:rsidR="009D6247" w:rsidRDefault="00000000">
      <w:pPr>
        <w:ind w:firstLine="480"/>
      </w:pPr>
      <w:r>
        <w:rPr>
          <w:rFonts w:hint="eastAsia"/>
        </w:rPr>
        <w:t>高频用户（如文秘、审批岗）：约</w:t>
      </w:r>
      <w:r>
        <w:rPr>
          <w:rFonts w:hint="eastAsia"/>
        </w:rPr>
        <w:t xml:space="preserve">20% </w:t>
      </w:r>
      <w:r>
        <w:rPr>
          <w:rFonts w:hint="eastAsia"/>
        </w:rPr>
        <w:t>，即</w:t>
      </w:r>
      <w:r>
        <w:rPr>
          <w:rFonts w:hint="eastAsia"/>
        </w:rPr>
        <w:t>1100</w:t>
      </w:r>
      <w:r>
        <w:rPr>
          <w:rFonts w:hint="eastAsia"/>
        </w:rPr>
        <w:t>人；</w:t>
      </w:r>
    </w:p>
    <w:p w14:paraId="015BB8C8" w14:textId="77777777" w:rsidR="009D6247" w:rsidRDefault="00000000">
      <w:pPr>
        <w:ind w:firstLine="480"/>
      </w:pPr>
      <w:r>
        <w:rPr>
          <w:rFonts w:hint="eastAsia"/>
        </w:rPr>
        <w:t>中频用户（日常查询）：约</w:t>
      </w:r>
      <w:r>
        <w:rPr>
          <w:rFonts w:hint="eastAsia"/>
        </w:rPr>
        <w:t>30%</w:t>
      </w:r>
      <w:r>
        <w:rPr>
          <w:rFonts w:hint="eastAsia"/>
        </w:rPr>
        <w:t>，</w:t>
      </w:r>
      <w:r>
        <w:rPr>
          <w:rFonts w:hint="eastAsia"/>
        </w:rPr>
        <w:t>1550</w:t>
      </w:r>
      <w:r>
        <w:rPr>
          <w:rFonts w:hint="eastAsia"/>
        </w:rPr>
        <w:t>人；</w:t>
      </w:r>
    </w:p>
    <w:p w14:paraId="36CC925F" w14:textId="77777777" w:rsidR="009D6247" w:rsidRDefault="00000000">
      <w:pPr>
        <w:ind w:firstLine="480"/>
      </w:pPr>
      <w:r>
        <w:rPr>
          <w:rFonts w:hint="eastAsia"/>
        </w:rPr>
        <w:t>低频用户：</w:t>
      </w:r>
      <w:r>
        <w:rPr>
          <w:rFonts w:hint="eastAsia"/>
        </w:rPr>
        <w:t>50%</w:t>
      </w:r>
      <w:r>
        <w:rPr>
          <w:rFonts w:hint="eastAsia"/>
        </w:rPr>
        <w:t>，约</w:t>
      </w:r>
      <w:r>
        <w:rPr>
          <w:rFonts w:hint="eastAsia"/>
        </w:rPr>
        <w:t>2750</w:t>
      </w:r>
      <w:r>
        <w:rPr>
          <w:rFonts w:hint="eastAsia"/>
        </w:rPr>
        <w:t>人。</w:t>
      </w:r>
    </w:p>
    <w:p w14:paraId="61180573" w14:textId="77777777" w:rsidR="009D6247" w:rsidRDefault="00000000">
      <w:pPr>
        <w:ind w:firstLine="480"/>
      </w:pPr>
      <w:r>
        <w:rPr>
          <w:rFonts w:hint="eastAsia"/>
        </w:rPr>
        <w:lastRenderedPageBreak/>
        <w:t>假设：</w:t>
      </w:r>
    </w:p>
    <w:p w14:paraId="71960842" w14:textId="77777777" w:rsidR="009D6247" w:rsidRDefault="00000000">
      <w:pPr>
        <w:ind w:firstLine="480"/>
      </w:pPr>
      <w:r>
        <w:rPr>
          <w:rFonts w:hint="eastAsia"/>
        </w:rPr>
        <w:t>高频用户：每天使用</w:t>
      </w:r>
      <w:r>
        <w:rPr>
          <w:rFonts w:hint="eastAsia"/>
        </w:rPr>
        <w:t>5</w:t>
      </w:r>
      <w:r>
        <w:rPr>
          <w:rFonts w:hint="eastAsia"/>
        </w:rPr>
        <w:t>次</w:t>
      </w:r>
    </w:p>
    <w:p w14:paraId="23C7B301" w14:textId="77777777" w:rsidR="009D6247" w:rsidRDefault="00000000">
      <w:pPr>
        <w:ind w:firstLine="480"/>
      </w:pPr>
      <w:r>
        <w:rPr>
          <w:rFonts w:hint="eastAsia"/>
        </w:rPr>
        <w:t>中频用户：每天使用</w:t>
      </w:r>
      <w:r>
        <w:rPr>
          <w:rFonts w:hint="eastAsia"/>
        </w:rPr>
        <w:t>2</w:t>
      </w:r>
      <w:r>
        <w:rPr>
          <w:rFonts w:hint="eastAsia"/>
        </w:rPr>
        <w:t>次</w:t>
      </w:r>
    </w:p>
    <w:p w14:paraId="3F2AFDE9" w14:textId="77777777" w:rsidR="009D6247" w:rsidRDefault="00000000">
      <w:pPr>
        <w:ind w:firstLine="480"/>
      </w:pPr>
      <w:r>
        <w:rPr>
          <w:rFonts w:hint="eastAsia"/>
        </w:rPr>
        <w:t>低频用户：每天使用</w:t>
      </w:r>
      <w:r>
        <w:rPr>
          <w:rFonts w:hint="eastAsia"/>
        </w:rPr>
        <w:t>1</w:t>
      </w:r>
      <w:r>
        <w:rPr>
          <w:rFonts w:hint="eastAsia"/>
        </w:rPr>
        <w:t>次</w:t>
      </w:r>
    </w:p>
    <w:p w14:paraId="6F5BB799" w14:textId="77777777" w:rsidR="009D6247" w:rsidRDefault="00000000">
      <w:pPr>
        <w:ind w:firstLine="480"/>
      </w:pPr>
      <w:r>
        <w:rPr>
          <w:rFonts w:hint="eastAsia"/>
        </w:rPr>
        <w:t>日均请求量预估</w:t>
      </w:r>
      <w:r>
        <w:rPr>
          <w:rFonts w:hint="eastAsia"/>
        </w:rPr>
        <w:t xml:space="preserve"> 11,350</w:t>
      </w:r>
      <w:r>
        <w:rPr>
          <w:rFonts w:hint="eastAsia"/>
        </w:rPr>
        <w:t>次</w:t>
      </w:r>
      <w:r>
        <w:rPr>
          <w:rFonts w:hint="eastAsia"/>
        </w:rPr>
        <w:t>/</w:t>
      </w:r>
      <w:r>
        <w:rPr>
          <w:rFonts w:hint="eastAsia"/>
        </w:rPr>
        <w:t>日</w:t>
      </w:r>
    </w:p>
    <w:p w14:paraId="2C9F4E43" w14:textId="77777777" w:rsidR="009D6247" w:rsidRDefault="00000000">
      <w:pPr>
        <w:pStyle w:val="4"/>
      </w:pPr>
      <w:bookmarkStart w:id="157" w:name="_Toc213053618"/>
      <w:r>
        <w:rPr>
          <w:rFonts w:hint="eastAsia"/>
        </w:rPr>
        <w:t>并发量估算（峰值）</w:t>
      </w:r>
      <w:bookmarkEnd w:id="157"/>
    </w:p>
    <w:p w14:paraId="768A268B" w14:textId="77777777" w:rsidR="009D6247" w:rsidRDefault="00000000">
      <w:pPr>
        <w:ind w:firstLine="480"/>
      </w:pPr>
      <w:r>
        <w:rPr>
          <w:rFonts w:hint="eastAsia"/>
        </w:rPr>
        <w:t>参考“</w:t>
      </w:r>
      <w:r>
        <w:rPr>
          <w:rFonts w:hint="eastAsia"/>
        </w:rPr>
        <w:t>80/20</w:t>
      </w:r>
      <w:r>
        <w:rPr>
          <w:rFonts w:hint="eastAsia"/>
        </w:rPr>
        <w:t>法则”：</w:t>
      </w:r>
      <w:r>
        <w:rPr>
          <w:rFonts w:hint="eastAsia"/>
        </w:rPr>
        <w:t>80%</w:t>
      </w:r>
      <w:r>
        <w:rPr>
          <w:rFonts w:hint="eastAsia"/>
        </w:rPr>
        <w:t>请求集中在</w:t>
      </w:r>
      <w:r>
        <w:rPr>
          <w:rFonts w:hint="eastAsia"/>
        </w:rPr>
        <w:t>20%</w:t>
      </w:r>
      <w:r>
        <w:rPr>
          <w:rFonts w:hint="eastAsia"/>
        </w:rPr>
        <w:t>时间内（如工作日上午</w:t>
      </w:r>
      <w:r>
        <w:rPr>
          <w:rFonts w:hint="eastAsia"/>
        </w:rPr>
        <w:t>9:00</w:t>
      </w:r>
      <w:r>
        <w:rPr>
          <w:rFonts w:hint="eastAsia"/>
        </w:rPr>
        <w:t>–</w:t>
      </w:r>
      <w:r>
        <w:rPr>
          <w:rFonts w:hint="eastAsia"/>
        </w:rPr>
        <w:t>11:00</w:t>
      </w:r>
      <w:r>
        <w:rPr>
          <w:rFonts w:hint="eastAsia"/>
        </w:rPr>
        <w:t>），推算峰值时段（</w:t>
      </w:r>
      <w:r>
        <w:rPr>
          <w:rFonts w:hint="eastAsia"/>
        </w:rPr>
        <w:t>2</w:t>
      </w:r>
      <w:r>
        <w:rPr>
          <w:rFonts w:hint="eastAsia"/>
        </w:rPr>
        <w:t>小时）有</w:t>
      </w:r>
      <w:r>
        <w:rPr>
          <w:rFonts w:hint="eastAsia"/>
        </w:rPr>
        <w:t>9,080</w:t>
      </w:r>
      <w:r>
        <w:rPr>
          <w:rFonts w:hint="eastAsia"/>
        </w:rPr>
        <w:t>次请求，即平均每分钟</w:t>
      </w:r>
      <w:r>
        <w:rPr>
          <w:rFonts w:hint="eastAsia"/>
        </w:rPr>
        <w:t xml:space="preserve"> 76</w:t>
      </w:r>
      <w:r>
        <w:rPr>
          <w:rFonts w:hint="eastAsia"/>
        </w:rPr>
        <w:t>次请求。考虑突发热点（如政策发布），峰值并预估满足</w:t>
      </w:r>
      <w:r>
        <w:rPr>
          <w:rFonts w:hint="eastAsia"/>
        </w:rPr>
        <w:t>100 QPS</w:t>
      </w:r>
      <w:r>
        <w:rPr>
          <w:rFonts w:hint="eastAsia"/>
        </w:rPr>
        <w:t>（</w:t>
      </w:r>
      <w:r>
        <w:rPr>
          <w:rFonts w:hint="eastAsia"/>
        </w:rPr>
        <w:t>Queries Per Second</w:t>
      </w:r>
      <w:r>
        <w:rPr>
          <w:rFonts w:hint="eastAsia"/>
        </w:rPr>
        <w:t>）。</w:t>
      </w:r>
    </w:p>
    <w:p w14:paraId="2CF5AA45" w14:textId="77777777" w:rsidR="009D6247" w:rsidRDefault="00000000">
      <w:pPr>
        <w:pStyle w:val="4"/>
      </w:pPr>
      <w:bookmarkStart w:id="158" w:name="_Toc213053619"/>
      <w:r>
        <w:rPr>
          <w:rFonts w:hint="eastAsia"/>
        </w:rPr>
        <w:t>资源估算</w:t>
      </w:r>
      <w:bookmarkEnd w:id="158"/>
    </w:p>
    <w:p w14:paraId="6791D1A3" w14:textId="77777777" w:rsidR="009D6247" w:rsidRDefault="00000000">
      <w:pPr>
        <w:ind w:firstLine="480"/>
      </w:pPr>
      <w:r>
        <w:rPr>
          <w:rFonts w:hint="eastAsia"/>
        </w:rPr>
        <w:t>基于大模型</w:t>
      </w:r>
      <w:r>
        <w:rPr>
          <w:rFonts w:hint="eastAsia"/>
        </w:rPr>
        <w:t>DeepSeek R1 671B</w:t>
      </w:r>
      <w:r>
        <w:rPr>
          <w:rFonts w:hint="eastAsia"/>
        </w:rPr>
        <w:t>为例，结合国产大模型服务一体机（</w:t>
      </w:r>
      <w:r>
        <w:rPr>
          <w:rFonts w:hint="eastAsia"/>
        </w:rPr>
        <w:t>910B</w:t>
      </w:r>
      <w:r>
        <w:rPr>
          <w:rFonts w:hint="eastAsia"/>
        </w:rPr>
        <w:t>服务器</w:t>
      </w:r>
      <w:r>
        <w:rPr>
          <w:rFonts w:hint="eastAsia"/>
        </w:rPr>
        <w:t>2</w:t>
      </w:r>
      <w:r>
        <w:rPr>
          <w:rFonts w:hint="eastAsia"/>
        </w:rPr>
        <w:t>台）性能和用户体验目标（</w:t>
      </w:r>
      <w:r>
        <w:rPr>
          <w:rFonts w:hint="eastAsia"/>
        </w:rPr>
        <w:t>2</w:t>
      </w:r>
      <w:r>
        <w:rPr>
          <w:rFonts w:hint="eastAsia"/>
        </w:rPr>
        <w:t>秒内响应，单路</w:t>
      </w:r>
      <w:r>
        <w:rPr>
          <w:rFonts w:hint="eastAsia"/>
        </w:rPr>
        <w:t>12 tokens/s</w:t>
      </w:r>
      <w:r>
        <w:rPr>
          <w:rFonts w:hint="eastAsia"/>
        </w:rPr>
        <w:t>以上，上下文输入</w:t>
      </w:r>
      <w:r>
        <w:rPr>
          <w:rFonts w:hint="eastAsia"/>
        </w:rPr>
        <w:t>1024 tokens</w:t>
      </w:r>
      <w:r>
        <w:rPr>
          <w:rFonts w:hint="eastAsia"/>
        </w:rPr>
        <w:t>，输出</w:t>
      </w:r>
      <w:r>
        <w:rPr>
          <w:rFonts w:hint="eastAsia"/>
        </w:rPr>
        <w:t>200 tokens</w:t>
      </w:r>
      <w:r>
        <w:rPr>
          <w:rFonts w:hint="eastAsia"/>
        </w:rPr>
        <w:t>），推荐至少</w:t>
      </w:r>
      <w:r>
        <w:rPr>
          <w:rFonts w:hint="eastAsia"/>
        </w:rPr>
        <w:t>12</w:t>
      </w:r>
      <w:r>
        <w:rPr>
          <w:rFonts w:hint="eastAsia"/>
        </w:rPr>
        <w:t>台</w:t>
      </w:r>
      <w:r>
        <w:rPr>
          <w:rFonts w:hint="eastAsia"/>
        </w:rPr>
        <w:t>910B</w:t>
      </w:r>
      <w:proofErr w:type="gramStart"/>
      <w:r>
        <w:rPr>
          <w:rFonts w:hint="eastAsia"/>
        </w:rPr>
        <w:t>服务器算力资源</w:t>
      </w:r>
      <w:proofErr w:type="gramEnd"/>
      <w:r>
        <w:rPr>
          <w:rFonts w:hint="eastAsia"/>
        </w:rPr>
        <w:t>提供</w:t>
      </w:r>
      <w:r>
        <w:rPr>
          <w:rFonts w:hint="eastAsia"/>
        </w:rPr>
        <w:t>DeepSeek R1 671B 100</w:t>
      </w:r>
      <w:r>
        <w:rPr>
          <w:rFonts w:hint="eastAsia"/>
        </w:rPr>
        <w:t>并发模型服务。</w:t>
      </w:r>
    </w:p>
    <w:p w14:paraId="6024395F" w14:textId="77777777" w:rsidR="009D6247" w:rsidRDefault="00000000">
      <w:pPr>
        <w:pStyle w:val="3"/>
      </w:pPr>
      <w:bookmarkStart w:id="159" w:name="_Toc213053620"/>
      <w:r>
        <w:rPr>
          <w:rFonts w:hint="eastAsia"/>
        </w:rPr>
        <w:t>技术选型</w:t>
      </w:r>
      <w:bookmarkEnd w:id="159"/>
    </w:p>
    <w:p w14:paraId="68B9E593" w14:textId="77777777" w:rsidR="009D6247" w:rsidRDefault="00000000">
      <w:pPr>
        <w:ind w:firstLine="480"/>
      </w:pPr>
      <w:r>
        <w:rPr>
          <w:rFonts w:hint="eastAsia"/>
        </w:rPr>
        <w:t>当前政务信息化建设的核心战略方向，是遵循国产自主可控原则。顺义区智慧城市政务服务智能业务所依赖的</w:t>
      </w:r>
      <w:r>
        <w:rPr>
          <w:rFonts w:hint="eastAsia"/>
        </w:rPr>
        <w:t>AI</w:t>
      </w:r>
      <w:proofErr w:type="gramStart"/>
      <w:r>
        <w:rPr>
          <w:rFonts w:hint="eastAsia"/>
        </w:rPr>
        <w:t>智算集群</w:t>
      </w:r>
      <w:proofErr w:type="gramEnd"/>
      <w:r>
        <w:rPr>
          <w:rFonts w:hint="eastAsia"/>
        </w:rPr>
        <w:t>，须构建一个全</w:t>
      </w:r>
      <w:proofErr w:type="gramStart"/>
      <w:r>
        <w:rPr>
          <w:rFonts w:hint="eastAsia"/>
        </w:rPr>
        <w:t>栈</w:t>
      </w:r>
      <w:proofErr w:type="gramEnd"/>
      <w:r>
        <w:rPr>
          <w:rFonts w:hint="eastAsia"/>
        </w:rPr>
        <w:t>信创、安全可靠、可持续演进的技术体系。</w:t>
      </w:r>
    </w:p>
    <w:p w14:paraId="3EA9201A" w14:textId="77777777" w:rsidR="009D6247" w:rsidRDefault="00000000">
      <w:pPr>
        <w:ind w:firstLine="480"/>
      </w:pPr>
      <w:r>
        <w:rPr>
          <w:rFonts w:hint="eastAsia"/>
        </w:rPr>
        <w:t>高性能计算网络技术推荐</w:t>
      </w:r>
      <w:r>
        <w:rPr>
          <w:rFonts w:hint="eastAsia"/>
        </w:rPr>
        <w:t>RoCE</w:t>
      </w:r>
      <w:r>
        <w:rPr>
          <w:rFonts w:hint="eastAsia"/>
        </w:rPr>
        <w:t>技术。完全符合国产自主可控要求，国内多家主流交换机厂商从芯片到</w:t>
      </w:r>
      <w:r>
        <w:rPr>
          <w:rFonts w:hint="eastAsia"/>
        </w:rPr>
        <w:t>OS</w:t>
      </w:r>
      <w:r>
        <w:rPr>
          <w:rFonts w:hint="eastAsia"/>
        </w:rPr>
        <w:t>全</w:t>
      </w:r>
      <w:proofErr w:type="gramStart"/>
      <w:r>
        <w:rPr>
          <w:rFonts w:hint="eastAsia"/>
        </w:rPr>
        <w:t>栈</w:t>
      </w:r>
      <w:proofErr w:type="gramEnd"/>
      <w:r>
        <w:rPr>
          <w:rFonts w:hint="eastAsia"/>
        </w:rPr>
        <w:t>国产，支持</w:t>
      </w:r>
      <w:r>
        <w:rPr>
          <w:rFonts w:hint="eastAsia"/>
        </w:rPr>
        <w:t>RoCE v2</w:t>
      </w:r>
      <w:r>
        <w:rPr>
          <w:rFonts w:hint="eastAsia"/>
        </w:rPr>
        <w:t>，可无缝集成到政务云。性能足够支撑大模型服务，</w:t>
      </w:r>
      <w:r>
        <w:rPr>
          <w:rFonts w:hint="eastAsia"/>
        </w:rPr>
        <w:t>200G RoCE v2</w:t>
      </w:r>
      <w:r>
        <w:rPr>
          <w:rFonts w:hint="eastAsia"/>
        </w:rPr>
        <w:t>低延迟</w:t>
      </w:r>
      <w:r>
        <w:rPr>
          <w:rFonts w:hint="eastAsia"/>
        </w:rPr>
        <w:t>&lt;2</w:t>
      </w:r>
      <w:r>
        <w:rPr>
          <w:rFonts w:hint="eastAsia"/>
        </w:rPr>
        <w:t>μ</w:t>
      </w:r>
      <w:r>
        <w:rPr>
          <w:rFonts w:hint="eastAsia"/>
        </w:rPr>
        <w:t>s</w:t>
      </w:r>
      <w:r>
        <w:rPr>
          <w:rFonts w:hint="eastAsia"/>
        </w:rPr>
        <w:t>，完全满足</w:t>
      </w:r>
      <w:r>
        <w:rPr>
          <w:rFonts w:hint="eastAsia"/>
        </w:rPr>
        <w:t>Qwen/DeepSeek</w:t>
      </w:r>
      <w:r>
        <w:rPr>
          <w:rFonts w:hint="eastAsia"/>
        </w:rPr>
        <w:t>等千</w:t>
      </w:r>
      <w:r>
        <w:rPr>
          <w:rFonts w:hint="eastAsia"/>
        </w:rPr>
        <w:t>/</w:t>
      </w:r>
      <w:r>
        <w:rPr>
          <w:rFonts w:hint="eastAsia"/>
        </w:rPr>
        <w:t>百亿级模型的推理与后训练需求。与现有</w:t>
      </w:r>
      <w:r>
        <w:rPr>
          <w:rFonts w:hint="eastAsia"/>
        </w:rPr>
        <w:t>IT</w:t>
      </w:r>
      <w:r>
        <w:rPr>
          <w:rFonts w:hint="eastAsia"/>
        </w:rPr>
        <w:t>基础设施兼容，基于以太网架构，可与区政务云、存储网络统一管理，降低运</w:t>
      </w:r>
      <w:proofErr w:type="gramStart"/>
      <w:r>
        <w:rPr>
          <w:rFonts w:hint="eastAsia"/>
        </w:rPr>
        <w:t>维复杂</w:t>
      </w:r>
      <w:proofErr w:type="gramEnd"/>
      <w:r>
        <w:rPr>
          <w:rFonts w:hint="eastAsia"/>
        </w:rPr>
        <w:t>度。成本可控，易于扩展。单端口成本仅为</w:t>
      </w:r>
      <w:r>
        <w:rPr>
          <w:rFonts w:hint="eastAsia"/>
        </w:rPr>
        <w:t>IB</w:t>
      </w:r>
      <w:r>
        <w:rPr>
          <w:rFonts w:hint="eastAsia"/>
        </w:rPr>
        <w:t>的</w:t>
      </w:r>
      <w:r>
        <w:rPr>
          <w:rFonts w:hint="eastAsia"/>
        </w:rPr>
        <w:t>60%~70%</w:t>
      </w:r>
      <w:r>
        <w:rPr>
          <w:rFonts w:hint="eastAsia"/>
        </w:rPr>
        <w:t>，适合未来扩容至数百卡规模。生态成熟，支持主流框架。与</w:t>
      </w:r>
      <w:proofErr w:type="spellStart"/>
      <w:r>
        <w:rPr>
          <w:rFonts w:hint="eastAsia"/>
        </w:rPr>
        <w:t>PyTorch</w:t>
      </w:r>
      <w:proofErr w:type="spellEnd"/>
      <w:r>
        <w:rPr>
          <w:rFonts w:hint="eastAsia"/>
        </w:rPr>
        <w:t>等框架支持</w:t>
      </w:r>
      <w:r>
        <w:rPr>
          <w:rFonts w:hint="eastAsia"/>
        </w:rPr>
        <w:t>RoCE v2</w:t>
      </w:r>
      <w:r>
        <w:rPr>
          <w:rFonts w:hint="eastAsia"/>
        </w:rPr>
        <w:t>，无需额外适配。</w:t>
      </w:r>
    </w:p>
    <w:p w14:paraId="79416E44" w14:textId="77777777" w:rsidR="009D6247" w:rsidRDefault="00000000">
      <w:pPr>
        <w:ind w:firstLine="480"/>
      </w:pPr>
      <w:r>
        <w:rPr>
          <w:rFonts w:hint="eastAsia"/>
        </w:rPr>
        <w:t>表</w:t>
      </w:r>
      <w:r>
        <w:rPr>
          <w:rFonts w:hint="eastAsia"/>
        </w:rPr>
        <w:t xml:space="preserve"> RoCE</w:t>
      </w:r>
      <w:r>
        <w:rPr>
          <w:rFonts w:hint="eastAsia"/>
        </w:rPr>
        <w:t>网络技术分析</w:t>
      </w:r>
    </w:p>
    <w:tbl>
      <w:tblPr>
        <w:tblStyle w:val="afc"/>
        <w:tblW w:w="0" w:type="auto"/>
        <w:tblLook w:val="04A0" w:firstRow="1" w:lastRow="0" w:firstColumn="1" w:lastColumn="0" w:noHBand="0" w:noVBand="1"/>
      </w:tblPr>
      <w:tblGrid>
        <w:gridCol w:w="1613"/>
        <w:gridCol w:w="3260"/>
        <w:gridCol w:w="3649"/>
      </w:tblGrid>
      <w:tr w:rsidR="009D6247" w14:paraId="5BDE8E06" w14:textId="77777777">
        <w:tc>
          <w:tcPr>
            <w:tcW w:w="0" w:type="auto"/>
          </w:tcPr>
          <w:p w14:paraId="5E302B53" w14:textId="77777777" w:rsidR="009D6247" w:rsidRDefault="00000000">
            <w:pPr>
              <w:pStyle w:val="B1"/>
            </w:pPr>
            <w:r>
              <w:rPr>
                <w:rFonts w:hint="eastAsia"/>
              </w:rPr>
              <w:t>指标</w:t>
            </w:r>
          </w:p>
        </w:tc>
        <w:tc>
          <w:tcPr>
            <w:tcW w:w="0" w:type="auto"/>
          </w:tcPr>
          <w:p w14:paraId="78FAFC78" w14:textId="77777777" w:rsidR="009D6247" w:rsidRDefault="00000000">
            <w:pPr>
              <w:pStyle w:val="B1"/>
            </w:pPr>
            <w:r>
              <w:rPr>
                <w:rFonts w:hint="eastAsia"/>
              </w:rPr>
              <w:t>RoCE v2</w:t>
            </w:r>
            <w:r>
              <w:rPr>
                <w:rFonts w:hint="eastAsia"/>
              </w:rPr>
              <w:t>（推荐）</w:t>
            </w:r>
          </w:p>
        </w:tc>
        <w:tc>
          <w:tcPr>
            <w:tcW w:w="0" w:type="auto"/>
          </w:tcPr>
          <w:p w14:paraId="4FB48852" w14:textId="77777777" w:rsidR="009D6247" w:rsidRDefault="00000000">
            <w:pPr>
              <w:pStyle w:val="B1"/>
            </w:pPr>
            <w:r>
              <w:rPr>
                <w:rFonts w:hint="eastAsia"/>
              </w:rPr>
              <w:t>InfiniBand</w:t>
            </w:r>
            <w:r>
              <w:rPr>
                <w:rFonts w:hint="eastAsia"/>
              </w:rPr>
              <w:t>（</w:t>
            </w:r>
            <w:r>
              <w:rPr>
                <w:rFonts w:hint="eastAsia"/>
              </w:rPr>
              <w:t>IB</w:t>
            </w:r>
            <w:r>
              <w:rPr>
                <w:rFonts w:hint="eastAsia"/>
              </w:rPr>
              <w:t>）</w:t>
            </w:r>
          </w:p>
        </w:tc>
      </w:tr>
      <w:tr w:rsidR="009D6247" w14:paraId="5BECFFF2" w14:textId="77777777">
        <w:tc>
          <w:tcPr>
            <w:tcW w:w="0" w:type="auto"/>
          </w:tcPr>
          <w:p w14:paraId="03FB6D07" w14:textId="77777777" w:rsidR="009D6247" w:rsidRDefault="00000000">
            <w:pPr>
              <w:pStyle w:val="B0"/>
            </w:pPr>
            <w:r>
              <w:rPr>
                <w:rFonts w:hint="eastAsia"/>
              </w:rPr>
              <w:lastRenderedPageBreak/>
              <w:t>协议基础</w:t>
            </w:r>
          </w:p>
        </w:tc>
        <w:tc>
          <w:tcPr>
            <w:tcW w:w="0" w:type="auto"/>
          </w:tcPr>
          <w:p w14:paraId="5F9247C9" w14:textId="77777777" w:rsidR="009D6247" w:rsidRDefault="00000000">
            <w:pPr>
              <w:pStyle w:val="B0"/>
            </w:pPr>
            <w:r>
              <w:rPr>
                <w:rFonts w:hint="eastAsia"/>
              </w:rPr>
              <w:t>RDMA over Ethernet</w:t>
            </w:r>
            <w:r>
              <w:rPr>
                <w:rFonts w:hint="eastAsia"/>
              </w:rPr>
              <w:t>（</w:t>
            </w:r>
            <w:r>
              <w:rPr>
                <w:rFonts w:hint="eastAsia"/>
              </w:rPr>
              <w:t>UDP/IP</w:t>
            </w:r>
            <w:r>
              <w:rPr>
                <w:rFonts w:hint="eastAsia"/>
              </w:rPr>
              <w:t>）</w:t>
            </w:r>
          </w:p>
        </w:tc>
        <w:tc>
          <w:tcPr>
            <w:tcW w:w="0" w:type="auto"/>
          </w:tcPr>
          <w:p w14:paraId="09D8C43D" w14:textId="77777777" w:rsidR="009D6247" w:rsidRDefault="00000000">
            <w:pPr>
              <w:pStyle w:val="B0"/>
            </w:pPr>
            <w:r>
              <w:rPr>
                <w:rFonts w:hint="eastAsia"/>
              </w:rPr>
              <w:t>专有协议，独立于</w:t>
            </w:r>
            <w:r>
              <w:rPr>
                <w:rFonts w:hint="eastAsia"/>
              </w:rPr>
              <w:t>IP</w:t>
            </w:r>
            <w:proofErr w:type="gramStart"/>
            <w:r>
              <w:rPr>
                <w:rFonts w:hint="eastAsia"/>
              </w:rPr>
              <w:t>栈</w:t>
            </w:r>
            <w:proofErr w:type="gramEnd"/>
          </w:p>
        </w:tc>
      </w:tr>
      <w:tr w:rsidR="009D6247" w14:paraId="10662636" w14:textId="77777777">
        <w:trPr>
          <w:trHeight w:val="296"/>
        </w:trPr>
        <w:tc>
          <w:tcPr>
            <w:tcW w:w="0" w:type="auto"/>
          </w:tcPr>
          <w:p w14:paraId="2E23D210" w14:textId="77777777" w:rsidR="009D6247" w:rsidRDefault="00000000">
            <w:pPr>
              <w:pStyle w:val="B0"/>
            </w:pPr>
            <w:r>
              <w:rPr>
                <w:rFonts w:hint="eastAsia"/>
              </w:rPr>
              <w:t>典型带宽</w:t>
            </w:r>
          </w:p>
        </w:tc>
        <w:tc>
          <w:tcPr>
            <w:tcW w:w="0" w:type="auto"/>
          </w:tcPr>
          <w:p w14:paraId="2F3E7FEA" w14:textId="77777777" w:rsidR="009D6247" w:rsidRDefault="00000000">
            <w:pPr>
              <w:pStyle w:val="B0"/>
            </w:pPr>
            <w:r>
              <w:rPr>
                <w:rFonts w:hint="eastAsia"/>
              </w:rPr>
              <w:t>100Gbps / 200Gbps / 400Gbps</w:t>
            </w:r>
          </w:p>
        </w:tc>
        <w:tc>
          <w:tcPr>
            <w:tcW w:w="0" w:type="auto"/>
          </w:tcPr>
          <w:p w14:paraId="0BBDEE28" w14:textId="77777777" w:rsidR="009D6247" w:rsidRDefault="00000000">
            <w:pPr>
              <w:pStyle w:val="B0"/>
            </w:pPr>
            <w:r>
              <w:rPr>
                <w:rFonts w:hint="eastAsia"/>
              </w:rPr>
              <w:t>200Gbps</w:t>
            </w:r>
            <w:r>
              <w:rPr>
                <w:rFonts w:hint="eastAsia"/>
              </w:rPr>
              <w:t>（</w:t>
            </w:r>
            <w:r>
              <w:rPr>
                <w:rFonts w:hint="eastAsia"/>
              </w:rPr>
              <w:t>HDR</w:t>
            </w:r>
            <w:r>
              <w:rPr>
                <w:rFonts w:hint="eastAsia"/>
              </w:rPr>
              <w:t>）</w:t>
            </w:r>
            <w:r>
              <w:rPr>
                <w:rFonts w:hint="eastAsia"/>
              </w:rPr>
              <w:t xml:space="preserve"> / 400Gbps</w:t>
            </w:r>
            <w:r>
              <w:rPr>
                <w:rFonts w:hint="eastAsia"/>
              </w:rPr>
              <w:t>（</w:t>
            </w:r>
            <w:r>
              <w:rPr>
                <w:rFonts w:hint="eastAsia"/>
              </w:rPr>
              <w:t>NDR</w:t>
            </w:r>
            <w:r>
              <w:rPr>
                <w:rFonts w:hint="eastAsia"/>
              </w:rPr>
              <w:t>）</w:t>
            </w:r>
          </w:p>
        </w:tc>
      </w:tr>
      <w:tr w:rsidR="009D6247" w14:paraId="2FFF957A" w14:textId="77777777">
        <w:tc>
          <w:tcPr>
            <w:tcW w:w="0" w:type="auto"/>
          </w:tcPr>
          <w:p w14:paraId="39D4A981" w14:textId="77777777" w:rsidR="009D6247" w:rsidRDefault="00000000">
            <w:pPr>
              <w:pStyle w:val="B0"/>
            </w:pPr>
            <w:r>
              <w:rPr>
                <w:rFonts w:hint="eastAsia"/>
              </w:rPr>
              <w:t>网络延迟</w:t>
            </w:r>
          </w:p>
        </w:tc>
        <w:tc>
          <w:tcPr>
            <w:tcW w:w="0" w:type="auto"/>
          </w:tcPr>
          <w:p w14:paraId="2E778312" w14:textId="77777777" w:rsidR="009D6247" w:rsidRDefault="00000000">
            <w:pPr>
              <w:pStyle w:val="B0"/>
            </w:pPr>
            <w:r>
              <w:rPr>
                <w:rFonts w:hint="eastAsia"/>
              </w:rPr>
              <w:t>~1.5</w:t>
            </w:r>
            <w:r>
              <w:rPr>
                <w:rFonts w:hint="eastAsia"/>
              </w:rPr>
              <w:t>–</w:t>
            </w:r>
            <w:r>
              <w:rPr>
                <w:rFonts w:hint="eastAsia"/>
              </w:rPr>
              <w:t xml:space="preserve">2.5 </w:t>
            </w:r>
            <w:r>
              <w:rPr>
                <w:rFonts w:hint="eastAsia"/>
              </w:rPr>
              <w:t>μ</w:t>
            </w:r>
            <w:r>
              <w:rPr>
                <w:rFonts w:hint="eastAsia"/>
              </w:rPr>
              <w:t>s</w:t>
            </w:r>
            <w:r>
              <w:rPr>
                <w:rFonts w:hint="eastAsia"/>
              </w:rPr>
              <w:t>（优化后可</w:t>
            </w:r>
            <w:r>
              <w:rPr>
                <w:rFonts w:hint="eastAsia"/>
              </w:rPr>
              <w:t>&lt;1.2</w:t>
            </w:r>
            <w:r>
              <w:rPr>
                <w:rFonts w:hint="eastAsia"/>
              </w:rPr>
              <w:t>μ</w:t>
            </w:r>
            <w:r>
              <w:rPr>
                <w:rFonts w:hint="eastAsia"/>
              </w:rPr>
              <w:t>s</w:t>
            </w:r>
            <w:r>
              <w:rPr>
                <w:rFonts w:hint="eastAsia"/>
              </w:rPr>
              <w:t>）</w:t>
            </w:r>
          </w:p>
        </w:tc>
        <w:tc>
          <w:tcPr>
            <w:tcW w:w="0" w:type="auto"/>
          </w:tcPr>
          <w:p w14:paraId="39EC0EC6" w14:textId="77777777" w:rsidR="009D6247" w:rsidRDefault="00000000">
            <w:pPr>
              <w:pStyle w:val="B0"/>
            </w:pPr>
            <w:r>
              <w:rPr>
                <w:rFonts w:hint="eastAsia"/>
              </w:rPr>
              <w:t>~0.8</w:t>
            </w:r>
            <w:r>
              <w:rPr>
                <w:rFonts w:hint="eastAsia"/>
              </w:rPr>
              <w:t>–</w:t>
            </w:r>
            <w:r>
              <w:rPr>
                <w:rFonts w:hint="eastAsia"/>
              </w:rPr>
              <w:t xml:space="preserve">1.2 </w:t>
            </w:r>
            <w:r>
              <w:rPr>
                <w:rFonts w:hint="eastAsia"/>
              </w:rPr>
              <w:t>μ</w:t>
            </w:r>
            <w:r>
              <w:rPr>
                <w:rFonts w:hint="eastAsia"/>
              </w:rPr>
              <w:t>s</w:t>
            </w:r>
            <w:r>
              <w:rPr>
                <w:rFonts w:hint="eastAsia"/>
              </w:rPr>
              <w:t>（更低）</w:t>
            </w:r>
          </w:p>
        </w:tc>
      </w:tr>
      <w:tr w:rsidR="009D6247" w14:paraId="4E0AF268" w14:textId="77777777">
        <w:tc>
          <w:tcPr>
            <w:tcW w:w="0" w:type="auto"/>
          </w:tcPr>
          <w:p w14:paraId="7B163119" w14:textId="77777777" w:rsidR="009D6247" w:rsidRDefault="00000000">
            <w:pPr>
              <w:pStyle w:val="B0"/>
            </w:pPr>
            <w:r>
              <w:rPr>
                <w:rFonts w:hint="eastAsia"/>
              </w:rPr>
              <w:t>CPU</w:t>
            </w:r>
            <w:r>
              <w:rPr>
                <w:rFonts w:hint="eastAsia"/>
              </w:rPr>
              <w:t>开销</w:t>
            </w:r>
          </w:p>
        </w:tc>
        <w:tc>
          <w:tcPr>
            <w:tcW w:w="0" w:type="auto"/>
          </w:tcPr>
          <w:p w14:paraId="1D668CBD" w14:textId="77777777" w:rsidR="009D6247" w:rsidRDefault="00000000">
            <w:pPr>
              <w:pStyle w:val="B0"/>
            </w:pPr>
            <w:r>
              <w:rPr>
                <w:rFonts w:hint="eastAsia"/>
              </w:rPr>
              <w:t>极低（</w:t>
            </w:r>
            <w:r>
              <w:rPr>
                <w:rFonts w:hint="eastAsia"/>
              </w:rPr>
              <w:t>RDMA</w:t>
            </w:r>
            <w:r>
              <w:rPr>
                <w:rFonts w:hint="eastAsia"/>
              </w:rPr>
              <w:t>卸载）</w:t>
            </w:r>
          </w:p>
        </w:tc>
        <w:tc>
          <w:tcPr>
            <w:tcW w:w="0" w:type="auto"/>
          </w:tcPr>
          <w:p w14:paraId="0231DD7F" w14:textId="77777777" w:rsidR="009D6247" w:rsidRDefault="00000000">
            <w:pPr>
              <w:pStyle w:val="B0"/>
            </w:pPr>
            <w:r>
              <w:rPr>
                <w:rFonts w:hint="eastAsia"/>
              </w:rPr>
              <w:t>极低（硬件加速）</w:t>
            </w:r>
          </w:p>
        </w:tc>
      </w:tr>
      <w:tr w:rsidR="009D6247" w14:paraId="5412CBA4" w14:textId="77777777">
        <w:tc>
          <w:tcPr>
            <w:tcW w:w="0" w:type="auto"/>
          </w:tcPr>
          <w:p w14:paraId="15024C23" w14:textId="77777777" w:rsidR="009D6247" w:rsidRDefault="00000000">
            <w:pPr>
              <w:pStyle w:val="B0"/>
            </w:pPr>
            <w:r>
              <w:rPr>
                <w:rFonts w:hint="eastAsia"/>
              </w:rPr>
              <w:t>拓扑结构</w:t>
            </w:r>
          </w:p>
        </w:tc>
        <w:tc>
          <w:tcPr>
            <w:tcW w:w="0" w:type="auto"/>
          </w:tcPr>
          <w:p w14:paraId="142FA8B8" w14:textId="77777777" w:rsidR="009D6247" w:rsidRDefault="00000000">
            <w:pPr>
              <w:pStyle w:val="B0"/>
            </w:pPr>
            <w:r>
              <w:rPr>
                <w:rFonts w:hint="eastAsia"/>
              </w:rPr>
              <w:t>支持胖树（</w:t>
            </w:r>
            <w:r>
              <w:rPr>
                <w:rFonts w:hint="eastAsia"/>
              </w:rPr>
              <w:t>Fat-Tree</w:t>
            </w:r>
            <w:r>
              <w:rPr>
                <w:rFonts w:hint="eastAsia"/>
              </w:rPr>
              <w:t>）、</w:t>
            </w:r>
            <w:r>
              <w:rPr>
                <w:rFonts w:hint="eastAsia"/>
              </w:rPr>
              <w:t>Clos</w:t>
            </w:r>
          </w:p>
        </w:tc>
        <w:tc>
          <w:tcPr>
            <w:tcW w:w="0" w:type="auto"/>
          </w:tcPr>
          <w:p w14:paraId="036851B2" w14:textId="77777777" w:rsidR="009D6247" w:rsidRDefault="00000000">
            <w:pPr>
              <w:pStyle w:val="B0"/>
            </w:pPr>
            <w:r>
              <w:rPr>
                <w:rFonts w:hint="eastAsia"/>
              </w:rPr>
              <w:t>原生支持超立方体、</w:t>
            </w:r>
            <w:r>
              <w:rPr>
                <w:rFonts w:hint="eastAsia"/>
              </w:rPr>
              <w:t>Dragonfly</w:t>
            </w:r>
          </w:p>
        </w:tc>
      </w:tr>
      <w:tr w:rsidR="009D6247" w14:paraId="66295194" w14:textId="77777777">
        <w:tc>
          <w:tcPr>
            <w:tcW w:w="0" w:type="auto"/>
          </w:tcPr>
          <w:p w14:paraId="701B3255" w14:textId="77777777" w:rsidR="009D6247" w:rsidRDefault="00000000">
            <w:pPr>
              <w:pStyle w:val="B0"/>
            </w:pPr>
            <w:r>
              <w:rPr>
                <w:rFonts w:hint="eastAsia"/>
              </w:rPr>
              <w:t>拥塞控制</w:t>
            </w:r>
          </w:p>
        </w:tc>
        <w:tc>
          <w:tcPr>
            <w:tcW w:w="0" w:type="auto"/>
          </w:tcPr>
          <w:p w14:paraId="5E66EC53" w14:textId="77777777" w:rsidR="009D6247" w:rsidRDefault="00000000">
            <w:pPr>
              <w:pStyle w:val="B0"/>
            </w:pPr>
            <w:r>
              <w:rPr>
                <w:rFonts w:hint="eastAsia"/>
              </w:rPr>
              <w:t>ECN + DCQCN</w:t>
            </w:r>
            <w:r>
              <w:rPr>
                <w:rFonts w:hint="eastAsia"/>
              </w:rPr>
              <w:t>（需精细调优）</w:t>
            </w:r>
          </w:p>
        </w:tc>
        <w:tc>
          <w:tcPr>
            <w:tcW w:w="0" w:type="auto"/>
          </w:tcPr>
          <w:p w14:paraId="2D851953" w14:textId="77777777" w:rsidR="009D6247" w:rsidRDefault="00000000">
            <w:pPr>
              <w:pStyle w:val="B0"/>
            </w:pPr>
            <w:r>
              <w:rPr>
                <w:rFonts w:hint="eastAsia"/>
              </w:rPr>
              <w:t>自</w:t>
            </w:r>
            <w:proofErr w:type="gramStart"/>
            <w:r>
              <w:rPr>
                <w:rFonts w:hint="eastAsia"/>
              </w:rPr>
              <w:t>研</w:t>
            </w:r>
            <w:proofErr w:type="gramEnd"/>
            <w:r>
              <w:rPr>
                <w:rFonts w:hint="eastAsia"/>
              </w:rPr>
              <w:t>拥塞控制（更优）</w:t>
            </w:r>
          </w:p>
        </w:tc>
      </w:tr>
      <w:tr w:rsidR="009D6247" w14:paraId="399C7704" w14:textId="77777777">
        <w:tc>
          <w:tcPr>
            <w:tcW w:w="0" w:type="auto"/>
          </w:tcPr>
          <w:p w14:paraId="5A2B7F18" w14:textId="77777777" w:rsidR="009D6247" w:rsidRDefault="00000000">
            <w:pPr>
              <w:pStyle w:val="B0"/>
            </w:pPr>
            <w:r>
              <w:rPr>
                <w:rFonts w:hint="eastAsia"/>
              </w:rPr>
              <w:t>交换机厂商</w:t>
            </w:r>
          </w:p>
        </w:tc>
        <w:tc>
          <w:tcPr>
            <w:tcW w:w="0" w:type="auto"/>
          </w:tcPr>
          <w:p w14:paraId="51B79DE0" w14:textId="77777777" w:rsidR="009D6247" w:rsidRDefault="00000000">
            <w:pPr>
              <w:pStyle w:val="B0"/>
            </w:pPr>
            <w:r>
              <w:rPr>
                <w:rFonts w:hint="eastAsia"/>
              </w:rPr>
              <w:t>华为、锐捷、</w:t>
            </w:r>
            <w:r>
              <w:rPr>
                <w:rFonts w:hint="eastAsia"/>
              </w:rPr>
              <w:t>H3C</w:t>
            </w:r>
            <w:r>
              <w:rPr>
                <w:rFonts w:hint="eastAsia"/>
              </w:rPr>
              <w:t>等</w:t>
            </w:r>
          </w:p>
        </w:tc>
        <w:tc>
          <w:tcPr>
            <w:tcW w:w="0" w:type="auto"/>
          </w:tcPr>
          <w:p w14:paraId="0C307245" w14:textId="77777777" w:rsidR="009D6247" w:rsidRDefault="00000000">
            <w:pPr>
              <w:pStyle w:val="B0"/>
            </w:pPr>
            <w:r>
              <w:rPr>
                <w:rFonts w:hint="eastAsia"/>
              </w:rPr>
              <w:t>Mellanox</w:t>
            </w:r>
            <w:r>
              <w:rPr>
                <w:rFonts w:hint="eastAsia"/>
              </w:rPr>
              <w:t>（</w:t>
            </w:r>
            <w:r>
              <w:rPr>
                <w:rFonts w:hint="eastAsia"/>
              </w:rPr>
              <w:t>NVIDIA</w:t>
            </w:r>
            <w:r>
              <w:rPr>
                <w:rFonts w:hint="eastAsia"/>
              </w:rPr>
              <w:t>）</w:t>
            </w:r>
          </w:p>
        </w:tc>
      </w:tr>
      <w:tr w:rsidR="009D6247" w14:paraId="558F246E" w14:textId="77777777">
        <w:tc>
          <w:tcPr>
            <w:tcW w:w="0" w:type="auto"/>
          </w:tcPr>
          <w:p w14:paraId="428EA5E6" w14:textId="77777777" w:rsidR="009D6247" w:rsidRDefault="00000000">
            <w:pPr>
              <w:pStyle w:val="B0"/>
            </w:pPr>
            <w:r>
              <w:rPr>
                <w:rFonts w:hint="eastAsia"/>
              </w:rPr>
              <w:t>国产化程度</w:t>
            </w:r>
          </w:p>
        </w:tc>
        <w:tc>
          <w:tcPr>
            <w:tcW w:w="0" w:type="auto"/>
          </w:tcPr>
          <w:p w14:paraId="757F5366" w14:textId="77777777" w:rsidR="009D6247" w:rsidRDefault="00000000">
            <w:pPr>
              <w:pStyle w:val="B0"/>
            </w:pPr>
            <w:r>
              <w:rPr>
                <w:rFonts w:hint="eastAsia"/>
              </w:rPr>
              <w:t>高</w:t>
            </w:r>
          </w:p>
        </w:tc>
        <w:tc>
          <w:tcPr>
            <w:tcW w:w="0" w:type="auto"/>
          </w:tcPr>
          <w:p w14:paraId="30AF7102" w14:textId="77777777" w:rsidR="009D6247" w:rsidRDefault="00000000">
            <w:pPr>
              <w:pStyle w:val="B0"/>
            </w:pPr>
            <w:r>
              <w:rPr>
                <w:rFonts w:hint="eastAsia"/>
              </w:rPr>
              <w:t>低（核心芯片依赖</w:t>
            </w:r>
            <w:r>
              <w:rPr>
                <w:rFonts w:hint="eastAsia"/>
              </w:rPr>
              <w:t>NVIDIA/Mellanox</w:t>
            </w:r>
            <w:r>
              <w:rPr>
                <w:rFonts w:hint="eastAsia"/>
              </w:rPr>
              <w:t>）</w:t>
            </w:r>
          </w:p>
        </w:tc>
      </w:tr>
      <w:tr w:rsidR="009D6247" w14:paraId="2FB5AE69" w14:textId="77777777">
        <w:tc>
          <w:tcPr>
            <w:tcW w:w="0" w:type="auto"/>
          </w:tcPr>
          <w:p w14:paraId="6F756D78" w14:textId="77777777" w:rsidR="009D6247" w:rsidRDefault="00000000">
            <w:pPr>
              <w:pStyle w:val="B0"/>
            </w:pPr>
            <w:r>
              <w:rPr>
                <w:rFonts w:hint="eastAsia"/>
              </w:rPr>
              <w:t>部署成本</w:t>
            </w:r>
          </w:p>
        </w:tc>
        <w:tc>
          <w:tcPr>
            <w:tcW w:w="0" w:type="auto"/>
          </w:tcPr>
          <w:p w14:paraId="06F588D0" w14:textId="77777777" w:rsidR="009D6247" w:rsidRDefault="00000000">
            <w:pPr>
              <w:pStyle w:val="B0"/>
            </w:pPr>
            <w:r>
              <w:rPr>
                <w:rFonts w:hint="eastAsia"/>
              </w:rPr>
              <w:t>中等（利用现有以太网生态）</w:t>
            </w:r>
          </w:p>
        </w:tc>
        <w:tc>
          <w:tcPr>
            <w:tcW w:w="0" w:type="auto"/>
          </w:tcPr>
          <w:p w14:paraId="148E3C8D" w14:textId="77777777" w:rsidR="009D6247" w:rsidRDefault="00000000">
            <w:pPr>
              <w:pStyle w:val="B0"/>
            </w:pPr>
            <w:r>
              <w:rPr>
                <w:rFonts w:hint="eastAsia"/>
              </w:rPr>
              <w:t>高（专用交换机、线缆、</w:t>
            </w:r>
            <w:r>
              <w:rPr>
                <w:rFonts w:hint="eastAsia"/>
              </w:rPr>
              <w:t>HCA</w:t>
            </w:r>
            <w:r>
              <w:rPr>
                <w:rFonts w:hint="eastAsia"/>
              </w:rPr>
              <w:t>）</w:t>
            </w:r>
          </w:p>
        </w:tc>
      </w:tr>
      <w:tr w:rsidR="009D6247" w14:paraId="1C1E7A5D" w14:textId="77777777">
        <w:tc>
          <w:tcPr>
            <w:tcW w:w="0" w:type="auto"/>
          </w:tcPr>
          <w:p w14:paraId="67F0CD08" w14:textId="77777777" w:rsidR="009D6247" w:rsidRDefault="00000000">
            <w:pPr>
              <w:pStyle w:val="B0"/>
            </w:pPr>
            <w:r>
              <w:rPr>
                <w:rFonts w:hint="eastAsia"/>
              </w:rPr>
              <w:t>运</w:t>
            </w:r>
            <w:proofErr w:type="gramStart"/>
            <w:r>
              <w:rPr>
                <w:rFonts w:hint="eastAsia"/>
              </w:rPr>
              <w:t>维复杂</w:t>
            </w:r>
            <w:proofErr w:type="gramEnd"/>
            <w:r>
              <w:rPr>
                <w:rFonts w:hint="eastAsia"/>
              </w:rPr>
              <w:t>度</w:t>
            </w:r>
          </w:p>
        </w:tc>
        <w:tc>
          <w:tcPr>
            <w:tcW w:w="0" w:type="auto"/>
          </w:tcPr>
          <w:p w14:paraId="1BF69269" w14:textId="77777777" w:rsidR="009D6247" w:rsidRDefault="00000000">
            <w:pPr>
              <w:pStyle w:val="B0"/>
            </w:pPr>
            <w:r>
              <w:rPr>
                <w:rFonts w:hint="eastAsia"/>
              </w:rPr>
              <w:t>中等（需启用</w:t>
            </w:r>
            <w:r>
              <w:rPr>
                <w:rFonts w:hint="eastAsia"/>
              </w:rPr>
              <w:t>PFC/ECN</w:t>
            </w:r>
            <w:r>
              <w:rPr>
                <w:rFonts w:hint="eastAsia"/>
              </w:rPr>
              <w:t>）</w:t>
            </w:r>
          </w:p>
        </w:tc>
        <w:tc>
          <w:tcPr>
            <w:tcW w:w="0" w:type="auto"/>
          </w:tcPr>
          <w:p w14:paraId="5D5B8C33" w14:textId="77777777" w:rsidR="009D6247" w:rsidRDefault="00000000">
            <w:pPr>
              <w:pStyle w:val="B0"/>
            </w:pPr>
            <w:r>
              <w:rPr>
                <w:rFonts w:hint="eastAsia"/>
              </w:rPr>
              <w:t>高（需专用管理工具）</w:t>
            </w:r>
          </w:p>
        </w:tc>
      </w:tr>
      <w:tr w:rsidR="009D6247" w14:paraId="247F2201" w14:textId="77777777">
        <w:trPr>
          <w:trHeight w:val="90"/>
        </w:trPr>
        <w:tc>
          <w:tcPr>
            <w:tcW w:w="0" w:type="auto"/>
          </w:tcPr>
          <w:p w14:paraId="58490299" w14:textId="77777777" w:rsidR="009D6247" w:rsidRDefault="00000000">
            <w:pPr>
              <w:pStyle w:val="B0"/>
            </w:pPr>
            <w:r>
              <w:rPr>
                <w:rFonts w:hint="eastAsia"/>
              </w:rPr>
              <w:t>与政务云兼容性</w:t>
            </w:r>
          </w:p>
        </w:tc>
        <w:tc>
          <w:tcPr>
            <w:tcW w:w="0" w:type="auto"/>
          </w:tcPr>
          <w:p w14:paraId="03F585FF" w14:textId="77777777" w:rsidR="009D6247" w:rsidRDefault="00000000">
            <w:pPr>
              <w:pStyle w:val="B0"/>
            </w:pPr>
            <w:r>
              <w:rPr>
                <w:rFonts w:hint="eastAsia"/>
              </w:rPr>
              <w:t>高（基于以太网，易集成）</w:t>
            </w:r>
          </w:p>
        </w:tc>
        <w:tc>
          <w:tcPr>
            <w:tcW w:w="0" w:type="auto"/>
          </w:tcPr>
          <w:p w14:paraId="7D223604" w14:textId="77777777" w:rsidR="009D6247" w:rsidRDefault="00000000">
            <w:pPr>
              <w:pStyle w:val="B0"/>
            </w:pPr>
            <w:r>
              <w:rPr>
                <w:rFonts w:hint="eastAsia"/>
              </w:rPr>
              <w:t>低（异构网络，隔离部署）</w:t>
            </w:r>
          </w:p>
        </w:tc>
      </w:tr>
    </w:tbl>
    <w:p w14:paraId="3C483F3B" w14:textId="77777777" w:rsidR="009D6247" w:rsidRDefault="009D6247">
      <w:pPr>
        <w:ind w:firstLine="480"/>
      </w:pPr>
    </w:p>
    <w:p w14:paraId="3AAE7D1F" w14:textId="77777777" w:rsidR="009D6247" w:rsidRDefault="00000000">
      <w:pPr>
        <w:pStyle w:val="3"/>
      </w:pPr>
      <w:bookmarkStart w:id="160" w:name="_Toc213053621"/>
      <w:r>
        <w:rPr>
          <w:rFonts w:hint="eastAsia"/>
        </w:rPr>
        <w:t>建设内容</w:t>
      </w:r>
      <w:bookmarkEnd w:id="160"/>
    </w:p>
    <w:p w14:paraId="5302DB10" w14:textId="77777777" w:rsidR="009D6247" w:rsidRDefault="00000000">
      <w:pPr>
        <w:pStyle w:val="4"/>
      </w:pPr>
      <w:bookmarkStart w:id="161" w:name="_Toc213053622"/>
      <w:r>
        <w:rPr>
          <w:rFonts w:hint="eastAsia"/>
        </w:rPr>
        <w:t>计算资源层</w:t>
      </w:r>
      <w:bookmarkEnd w:id="161"/>
    </w:p>
    <w:p w14:paraId="2F9AD59F" w14:textId="77777777" w:rsidR="009D6247" w:rsidRDefault="00000000">
      <w:pPr>
        <w:ind w:firstLine="480"/>
      </w:pPr>
      <w:r>
        <w:rPr>
          <w:rFonts w:hint="eastAsia"/>
        </w:rPr>
        <w:t>基于业务用户分析和资源目标，规划</w:t>
      </w:r>
      <w:proofErr w:type="gramStart"/>
      <w:r>
        <w:rPr>
          <w:rFonts w:hint="eastAsia"/>
        </w:rPr>
        <w:t>4</w:t>
      </w:r>
      <w:r>
        <w:rPr>
          <w:rFonts w:hint="eastAsia"/>
        </w:rPr>
        <w:t>台智算服务器构建智算集群</w:t>
      </w:r>
      <w:proofErr w:type="gramEnd"/>
      <w:r>
        <w:rPr>
          <w:rFonts w:hint="eastAsia"/>
        </w:rPr>
        <w:t>，能够满足千亿参数规模大模型服务。在场景积累数据前提下，能同时进行百十亿级参数规模专家模型后训练。</w:t>
      </w:r>
    </w:p>
    <w:p w14:paraId="62020250" w14:textId="77777777" w:rsidR="009D6247" w:rsidRDefault="00000000">
      <w:pPr>
        <w:ind w:firstLine="480"/>
      </w:pPr>
      <w:r>
        <w:rPr>
          <w:rFonts w:hint="eastAsia"/>
        </w:rPr>
        <w:t>高性能智能计算资源，采用</w:t>
      </w:r>
      <w:proofErr w:type="gramStart"/>
      <w:r>
        <w:t>国产智算</w:t>
      </w:r>
      <w:proofErr w:type="gramEnd"/>
      <w:r>
        <w:t>集群</w:t>
      </w:r>
      <w:r>
        <w:rPr>
          <w:rFonts w:hint="eastAsia"/>
        </w:rPr>
        <w:t>（</w:t>
      </w:r>
      <w:r>
        <w:rPr>
          <w:rFonts w:hint="eastAsia"/>
        </w:rPr>
        <w:t>4</w:t>
      </w:r>
      <w:r>
        <w:rPr>
          <w:rFonts w:hint="eastAsia"/>
        </w:rPr>
        <w:t>台），具体配置如下：</w:t>
      </w:r>
    </w:p>
    <w:p w14:paraId="021F90D5" w14:textId="77777777" w:rsidR="009D6247" w:rsidRDefault="00000000">
      <w:pPr>
        <w:ind w:firstLine="480"/>
      </w:pPr>
      <w:r>
        <w:t xml:space="preserve">• </w:t>
      </w:r>
      <w:r>
        <w:rPr>
          <w:rFonts w:hint="eastAsia"/>
        </w:rPr>
        <w:t>总算力</w:t>
      </w:r>
      <w:r>
        <w:rPr>
          <w:rFonts w:hint="eastAsia"/>
        </w:rPr>
        <w:t>10PFLOPS</w:t>
      </w:r>
      <w:r>
        <w:rPr>
          <w:rFonts w:hint="eastAsia"/>
        </w:rPr>
        <w:t>，</w:t>
      </w:r>
      <w:r>
        <w:t>每节点配置</w:t>
      </w:r>
      <w:r>
        <w:rPr>
          <w:rFonts w:hint="eastAsia"/>
        </w:rPr>
        <w:t>8</w:t>
      </w:r>
      <w:r>
        <w:t>×</w:t>
      </w:r>
      <w:r>
        <w:rPr>
          <w:rFonts w:hint="eastAsia"/>
        </w:rPr>
        <w:t>国产</w:t>
      </w:r>
      <w:r>
        <w:rPr>
          <w:rFonts w:hint="eastAsia"/>
        </w:rPr>
        <w:t>AI</w:t>
      </w:r>
      <w:r>
        <w:rPr>
          <w:rFonts w:hint="eastAsia"/>
        </w:rPr>
        <w:t>芯片</w:t>
      </w:r>
      <w:r>
        <w:t>（</w:t>
      </w:r>
      <w:r>
        <w:t>FP16</w:t>
      </w:r>
      <w:proofErr w:type="gramStart"/>
      <w:r>
        <w:t>算力</w:t>
      </w:r>
      <w:proofErr w:type="gramEnd"/>
      <w:r>
        <w:t>≥</w:t>
      </w:r>
      <w:r>
        <w:rPr>
          <w:rFonts w:hint="eastAsia"/>
        </w:rPr>
        <w:t>2.5P</w:t>
      </w:r>
      <w:r>
        <w:t>FLOPS</w:t>
      </w:r>
      <w:r>
        <w:t>）</w:t>
      </w:r>
    </w:p>
    <w:p w14:paraId="1003DFB9" w14:textId="77777777" w:rsidR="009D6247" w:rsidRDefault="00000000">
      <w:pPr>
        <w:ind w:firstLine="480"/>
      </w:pPr>
      <w:r>
        <w:t xml:space="preserve">• </w:t>
      </w:r>
      <w:r>
        <w:rPr>
          <w:rFonts w:hint="eastAsia"/>
        </w:rPr>
        <w:t>4 * 4</w:t>
      </w:r>
      <w:r>
        <w:t>00G RoCEv2</w:t>
      </w:r>
      <w:r>
        <w:t>网络互联</w:t>
      </w:r>
    </w:p>
    <w:p w14:paraId="7FAA735A" w14:textId="77777777" w:rsidR="009D6247" w:rsidRDefault="00000000">
      <w:pPr>
        <w:ind w:firstLine="480"/>
      </w:pPr>
      <w:r>
        <w:t xml:space="preserve">• </w:t>
      </w:r>
      <w:r>
        <w:t>支持</w:t>
      </w:r>
      <w:proofErr w:type="spellStart"/>
      <w:r>
        <w:t>PyTorch</w:t>
      </w:r>
      <w:proofErr w:type="spellEnd"/>
      <w:r>
        <w:rPr>
          <w:rFonts w:hint="eastAsia"/>
        </w:rPr>
        <w:t xml:space="preserve"> / </w:t>
      </w:r>
      <w:proofErr w:type="spellStart"/>
      <w:r>
        <w:rPr>
          <w:rFonts w:hint="eastAsia"/>
        </w:rPr>
        <w:t>MindIE</w:t>
      </w:r>
      <w:proofErr w:type="spellEnd"/>
      <w:r>
        <w:t>框架优化</w:t>
      </w:r>
    </w:p>
    <w:p w14:paraId="49184EE9" w14:textId="77777777" w:rsidR="009D6247" w:rsidRDefault="00000000">
      <w:pPr>
        <w:ind w:firstLine="480"/>
      </w:pPr>
      <w:r>
        <w:t>• CPU</w:t>
      </w:r>
      <w:r>
        <w:t>：</w:t>
      </w:r>
      <w:r>
        <w:rPr>
          <w:rFonts w:hint="eastAsia"/>
        </w:rPr>
        <w:t>4</w:t>
      </w:r>
      <w:r>
        <w:t xml:space="preserve"> * </w:t>
      </w:r>
      <w:r>
        <w:rPr>
          <w:rFonts w:hint="eastAsia"/>
        </w:rPr>
        <w:t>国产</w:t>
      </w:r>
      <w:r>
        <w:t>CPU</w:t>
      </w:r>
      <w:r>
        <w:t>，单颗</w:t>
      </w:r>
      <w:r>
        <w:t>CPU≥</w:t>
      </w:r>
      <w:r>
        <w:rPr>
          <w:rFonts w:hint="eastAsia"/>
        </w:rPr>
        <w:t>48</w:t>
      </w:r>
      <w:r>
        <w:t>核、主频</w:t>
      </w:r>
      <w:r>
        <w:t>≥2.</w:t>
      </w:r>
      <w:r>
        <w:rPr>
          <w:rFonts w:hint="eastAsia"/>
        </w:rPr>
        <w:t>6</w:t>
      </w:r>
      <w:r>
        <w:t>GHz</w:t>
      </w:r>
    </w:p>
    <w:p w14:paraId="44982D5E" w14:textId="77777777" w:rsidR="009D6247" w:rsidRDefault="00000000">
      <w:pPr>
        <w:ind w:firstLine="480"/>
      </w:pPr>
      <w:r>
        <w:t xml:space="preserve">• </w:t>
      </w:r>
      <w:r>
        <w:t>内存：</w:t>
      </w:r>
      <w:r>
        <w:t>≥</w:t>
      </w:r>
      <w:r>
        <w:rPr>
          <w:rFonts w:hint="eastAsia"/>
        </w:rPr>
        <w:t>32</w:t>
      </w:r>
      <w:r>
        <w:t xml:space="preserve"> * 32 GB</w:t>
      </w:r>
    </w:p>
    <w:p w14:paraId="1D113822" w14:textId="77777777" w:rsidR="009D6247" w:rsidRDefault="00000000">
      <w:pPr>
        <w:ind w:firstLine="480"/>
      </w:pPr>
      <w:r>
        <w:t xml:space="preserve">• </w:t>
      </w:r>
      <w:r>
        <w:t>硬盘</w:t>
      </w:r>
      <w:r>
        <w:t>1</w:t>
      </w:r>
      <w:r>
        <w:t>：</w:t>
      </w:r>
      <w:r>
        <w:t xml:space="preserve">2 * </w:t>
      </w:r>
      <w:r>
        <w:rPr>
          <w:rFonts w:hint="eastAsia"/>
        </w:rPr>
        <w:t>480</w:t>
      </w:r>
      <w:r>
        <w:t xml:space="preserve">GB SATA SSD </w:t>
      </w:r>
    </w:p>
    <w:p w14:paraId="38A320AE" w14:textId="77777777" w:rsidR="009D6247" w:rsidRDefault="00000000">
      <w:pPr>
        <w:ind w:firstLine="480"/>
      </w:pPr>
      <w:r>
        <w:t>•</w:t>
      </w:r>
      <w:r>
        <w:rPr>
          <w:rFonts w:hint="eastAsia"/>
        </w:rPr>
        <w:t xml:space="preserve"> </w:t>
      </w:r>
      <w:r>
        <w:t>硬盘</w:t>
      </w:r>
      <w:r>
        <w:t>2</w:t>
      </w:r>
      <w:r>
        <w:t>：</w:t>
      </w:r>
      <w:r>
        <w:t>≥</w:t>
      </w:r>
      <w:r>
        <w:rPr>
          <w:rFonts w:hint="eastAsia"/>
        </w:rPr>
        <w:t>2</w:t>
      </w:r>
      <w:r>
        <w:t xml:space="preserve"> * 3.84TB </w:t>
      </w:r>
      <w:proofErr w:type="spellStart"/>
      <w:r>
        <w:t>NVMe</w:t>
      </w:r>
      <w:proofErr w:type="spellEnd"/>
      <w:r>
        <w:t xml:space="preserve"> SSD </w:t>
      </w:r>
      <w:r>
        <w:t>（</w:t>
      </w:r>
      <w:r>
        <w:t>U.2)</w:t>
      </w:r>
    </w:p>
    <w:p w14:paraId="6529931E" w14:textId="77777777" w:rsidR="009D6247" w:rsidRDefault="00000000">
      <w:pPr>
        <w:ind w:firstLine="480"/>
      </w:pPr>
      <w:r>
        <w:t>•</w:t>
      </w:r>
      <w:r>
        <w:rPr>
          <w:rFonts w:hint="eastAsia"/>
        </w:rPr>
        <w:t xml:space="preserve"> </w:t>
      </w:r>
      <w:r>
        <w:t>RAID</w:t>
      </w:r>
      <w:r>
        <w:t>卡</w:t>
      </w:r>
      <w:r>
        <w:t>≥</w:t>
      </w:r>
      <w:r>
        <w:rPr>
          <w:rFonts w:hint="eastAsia"/>
        </w:rPr>
        <w:t>1</w:t>
      </w:r>
      <w:r>
        <w:rPr>
          <w:rFonts w:hint="eastAsia"/>
        </w:rPr>
        <w:t>张，支持</w:t>
      </w:r>
      <w:r>
        <w:rPr>
          <w:rFonts w:hint="eastAsia"/>
        </w:rPr>
        <w:t>RAID0/1/10</w:t>
      </w:r>
    </w:p>
    <w:p w14:paraId="06FDD2EC" w14:textId="77777777" w:rsidR="009D6247" w:rsidRDefault="00000000">
      <w:pPr>
        <w:ind w:firstLine="480"/>
      </w:pPr>
      <w:r>
        <w:rPr>
          <w:rFonts w:hint="eastAsia"/>
        </w:rPr>
        <w:t>通用计算资源，采用</w:t>
      </w:r>
      <w:r>
        <w:rPr>
          <w:rFonts w:hint="eastAsia"/>
        </w:rPr>
        <w:t>CPU</w:t>
      </w:r>
      <w:proofErr w:type="gramStart"/>
      <w:r>
        <w:rPr>
          <w:rFonts w:hint="eastAsia"/>
        </w:rPr>
        <w:t>算力为</w:t>
      </w:r>
      <w:proofErr w:type="gramEnd"/>
      <w:r>
        <w:rPr>
          <w:rFonts w:hint="eastAsia"/>
        </w:rPr>
        <w:t>平台提供管理计算资源。具体配置如下：</w:t>
      </w:r>
    </w:p>
    <w:p w14:paraId="52916639" w14:textId="77777777" w:rsidR="009D6247" w:rsidRDefault="00000000">
      <w:pPr>
        <w:ind w:firstLine="480"/>
      </w:pPr>
      <w:r>
        <w:t>• CPU</w:t>
      </w:r>
      <w:r>
        <w:t>：</w:t>
      </w:r>
      <w:r>
        <w:t xml:space="preserve">2 * </w:t>
      </w:r>
      <w:r>
        <w:rPr>
          <w:rFonts w:hint="eastAsia"/>
        </w:rPr>
        <w:t>国产</w:t>
      </w:r>
      <w:r>
        <w:t>CPU</w:t>
      </w:r>
      <w:r>
        <w:t>，单颗</w:t>
      </w:r>
      <w:r>
        <w:t>CPU≥32</w:t>
      </w:r>
      <w:r>
        <w:t>核、主频</w:t>
      </w:r>
      <w:r>
        <w:t>≥2.0GHz</w:t>
      </w:r>
    </w:p>
    <w:p w14:paraId="2F0B8548" w14:textId="77777777" w:rsidR="009D6247" w:rsidRDefault="00000000">
      <w:pPr>
        <w:ind w:firstLine="480"/>
      </w:pPr>
      <w:r>
        <w:t xml:space="preserve">• </w:t>
      </w:r>
      <w:r>
        <w:t>内存：</w:t>
      </w:r>
      <w:r>
        <w:t xml:space="preserve">≥16 * 32 GB </w:t>
      </w:r>
      <w:r>
        <w:t>内存</w:t>
      </w:r>
    </w:p>
    <w:p w14:paraId="6804D633" w14:textId="77777777" w:rsidR="009D6247" w:rsidRDefault="00000000">
      <w:pPr>
        <w:ind w:firstLine="480"/>
      </w:pPr>
      <w:r>
        <w:t xml:space="preserve">• </w:t>
      </w:r>
      <w:r>
        <w:t>硬盘</w:t>
      </w:r>
      <w:r>
        <w:t>1</w:t>
      </w:r>
      <w:r>
        <w:t>：</w:t>
      </w:r>
      <w:r>
        <w:t xml:space="preserve">2 * 960GB SATA SSD </w:t>
      </w:r>
    </w:p>
    <w:p w14:paraId="1C9A4177" w14:textId="77777777" w:rsidR="009D6247" w:rsidRDefault="00000000">
      <w:pPr>
        <w:ind w:firstLine="480"/>
      </w:pPr>
      <w:r>
        <w:t xml:space="preserve">• </w:t>
      </w:r>
      <w:r>
        <w:t>硬盘</w:t>
      </w:r>
      <w:r>
        <w:t>2</w:t>
      </w:r>
      <w:r>
        <w:t>：</w:t>
      </w:r>
      <w:r>
        <w:t>≥</w:t>
      </w:r>
      <w:r>
        <w:rPr>
          <w:rFonts w:hint="eastAsia"/>
        </w:rPr>
        <w:t>2</w:t>
      </w:r>
      <w:r>
        <w:t xml:space="preserve"> * 3.84TB </w:t>
      </w:r>
      <w:proofErr w:type="spellStart"/>
      <w:r>
        <w:t>NVMe</w:t>
      </w:r>
      <w:proofErr w:type="spellEnd"/>
      <w:r>
        <w:t xml:space="preserve"> SSD </w:t>
      </w:r>
      <w:r>
        <w:t>（</w:t>
      </w:r>
      <w:r>
        <w:t>U.2)</w:t>
      </w:r>
    </w:p>
    <w:p w14:paraId="64CE2B06" w14:textId="77777777" w:rsidR="009D6247" w:rsidRDefault="00000000">
      <w:pPr>
        <w:ind w:firstLine="480"/>
      </w:pPr>
      <w:r>
        <w:lastRenderedPageBreak/>
        <w:t>•</w:t>
      </w:r>
      <w:r>
        <w:rPr>
          <w:rFonts w:hint="eastAsia"/>
        </w:rPr>
        <w:t xml:space="preserve"> </w:t>
      </w:r>
      <w:r>
        <w:t>RAID</w:t>
      </w:r>
      <w:r>
        <w:t>卡</w:t>
      </w:r>
      <w:r>
        <w:t>≥</w:t>
      </w:r>
      <w:r>
        <w:rPr>
          <w:rFonts w:hint="eastAsia"/>
        </w:rPr>
        <w:t>1</w:t>
      </w:r>
      <w:r>
        <w:rPr>
          <w:rFonts w:hint="eastAsia"/>
        </w:rPr>
        <w:t>张，支持</w:t>
      </w:r>
      <w:r>
        <w:rPr>
          <w:rFonts w:hint="eastAsia"/>
        </w:rPr>
        <w:t>RAID0/1/10</w:t>
      </w:r>
    </w:p>
    <w:p w14:paraId="5455793E" w14:textId="77777777" w:rsidR="009D6247" w:rsidRDefault="00000000">
      <w:pPr>
        <w:pStyle w:val="4"/>
      </w:pPr>
      <w:bookmarkStart w:id="162" w:name="_Toc213053623"/>
      <w:r>
        <w:rPr>
          <w:rFonts w:hint="eastAsia"/>
        </w:rPr>
        <w:t>高性能存储资源层</w:t>
      </w:r>
      <w:bookmarkEnd w:id="162"/>
    </w:p>
    <w:p w14:paraId="6E192739" w14:textId="77777777" w:rsidR="009D6247" w:rsidRDefault="00000000">
      <w:pPr>
        <w:ind w:firstLine="480"/>
      </w:pPr>
      <w:r>
        <w:rPr>
          <w:rFonts w:hint="eastAsia"/>
        </w:rPr>
        <w:t>基于人工智能业务对存储系统的需求和挑战，深入研究人工智能场景下存储</w:t>
      </w:r>
      <w:r>
        <w:rPr>
          <w:rFonts w:hint="eastAsia"/>
        </w:rPr>
        <w:t xml:space="preserve"> IO </w:t>
      </w:r>
      <w:r>
        <w:rPr>
          <w:rFonts w:hint="eastAsia"/>
        </w:rPr>
        <w:t>路径的特点，制定针对</w:t>
      </w:r>
      <w:r>
        <w:rPr>
          <w:rFonts w:hint="eastAsia"/>
        </w:rPr>
        <w:t>AI</w:t>
      </w:r>
      <w:r>
        <w:rPr>
          <w:rFonts w:hint="eastAsia"/>
        </w:rPr>
        <w:t>全场景优化设计，能全面支持</w:t>
      </w:r>
      <w:r>
        <w:rPr>
          <w:rFonts w:hint="eastAsia"/>
        </w:rPr>
        <w:t>AI</w:t>
      </w:r>
      <w:r>
        <w:rPr>
          <w:rFonts w:hint="eastAsia"/>
        </w:rPr>
        <w:t>预处理、训练场景的分布式存储系统建设目标，主要包括功能全面、稳定可靠、高</w:t>
      </w:r>
      <w:r>
        <w:rPr>
          <w:rFonts w:hint="eastAsia"/>
        </w:rPr>
        <w:t>IO</w:t>
      </w:r>
      <w:r>
        <w:rPr>
          <w:rFonts w:hint="eastAsia"/>
        </w:rPr>
        <w:t>性能等特点。</w:t>
      </w:r>
    </w:p>
    <w:p w14:paraId="56029E88" w14:textId="77777777" w:rsidR="009D6247" w:rsidRDefault="00000000">
      <w:pPr>
        <w:pStyle w:val="B"/>
        <w:ind w:firstLine="360"/>
      </w:pPr>
      <w:r>
        <w:rPr>
          <w:rFonts w:hint="eastAsia"/>
        </w:rPr>
        <w:t>分布式存储系统特点</w:t>
      </w:r>
    </w:p>
    <w:tbl>
      <w:tblPr>
        <w:tblW w:w="49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6"/>
        <w:gridCol w:w="1777"/>
        <w:gridCol w:w="5927"/>
      </w:tblGrid>
      <w:tr w:rsidR="009D6247" w14:paraId="68A165FF" w14:textId="77777777">
        <w:trPr>
          <w:trHeight w:val="320"/>
        </w:trPr>
        <w:tc>
          <w:tcPr>
            <w:tcW w:w="479" w:type="pct"/>
          </w:tcPr>
          <w:p w14:paraId="3D88A5BE" w14:textId="77777777" w:rsidR="009D6247" w:rsidRDefault="00000000">
            <w:pPr>
              <w:pStyle w:val="B1"/>
            </w:pPr>
            <w:r>
              <w:rPr>
                <w:rFonts w:hint="eastAsia"/>
              </w:rPr>
              <w:t>序号</w:t>
            </w:r>
          </w:p>
        </w:tc>
        <w:tc>
          <w:tcPr>
            <w:tcW w:w="1043" w:type="pct"/>
          </w:tcPr>
          <w:p w14:paraId="3E4B37CD" w14:textId="77777777" w:rsidR="009D6247" w:rsidRDefault="00000000">
            <w:pPr>
              <w:pStyle w:val="B1"/>
            </w:pPr>
            <w:r>
              <w:rPr>
                <w:rFonts w:hint="eastAsia"/>
              </w:rPr>
              <w:t>系统特性</w:t>
            </w:r>
          </w:p>
        </w:tc>
        <w:tc>
          <w:tcPr>
            <w:tcW w:w="3478" w:type="pct"/>
          </w:tcPr>
          <w:p w14:paraId="66A87BC7" w14:textId="77777777" w:rsidR="009D6247" w:rsidRDefault="00000000">
            <w:pPr>
              <w:pStyle w:val="B1"/>
            </w:pPr>
            <w:r>
              <w:rPr>
                <w:rFonts w:hint="eastAsia"/>
              </w:rPr>
              <w:t>具体内容</w:t>
            </w:r>
          </w:p>
        </w:tc>
      </w:tr>
      <w:tr w:rsidR="009D6247" w14:paraId="5E145FF5" w14:textId="77777777">
        <w:trPr>
          <w:trHeight w:val="700"/>
        </w:trPr>
        <w:tc>
          <w:tcPr>
            <w:tcW w:w="479" w:type="pct"/>
          </w:tcPr>
          <w:p w14:paraId="12D2C646" w14:textId="77777777" w:rsidR="009D6247" w:rsidRDefault="00000000">
            <w:pPr>
              <w:pStyle w:val="B0"/>
              <w:jc w:val="center"/>
            </w:pPr>
            <w:r>
              <w:rPr>
                <w:rFonts w:hint="eastAsia"/>
              </w:rPr>
              <w:t>1</w:t>
            </w:r>
          </w:p>
        </w:tc>
        <w:tc>
          <w:tcPr>
            <w:tcW w:w="1043" w:type="pct"/>
          </w:tcPr>
          <w:p w14:paraId="3B0D2EB7" w14:textId="77777777" w:rsidR="009D6247" w:rsidRDefault="00000000">
            <w:pPr>
              <w:pStyle w:val="B0"/>
            </w:pPr>
            <w:r>
              <w:rPr>
                <w:rFonts w:hint="eastAsia"/>
              </w:rPr>
              <w:t>功能全面、简单易用</w:t>
            </w:r>
          </w:p>
        </w:tc>
        <w:tc>
          <w:tcPr>
            <w:tcW w:w="3478" w:type="pct"/>
          </w:tcPr>
          <w:p w14:paraId="03C600AB" w14:textId="77777777" w:rsidR="009D6247" w:rsidRDefault="00000000">
            <w:pPr>
              <w:pStyle w:val="B0"/>
            </w:pPr>
            <w:r>
              <w:rPr>
                <w:rFonts w:hint="eastAsia"/>
              </w:rPr>
              <w:t>支持标准</w:t>
            </w:r>
            <w:r>
              <w:rPr>
                <w:rFonts w:hint="eastAsia"/>
              </w:rPr>
              <w:t xml:space="preserve"> S3 </w:t>
            </w:r>
            <w:r>
              <w:rPr>
                <w:rFonts w:hint="eastAsia"/>
              </w:rPr>
              <w:t>对象存储协议，包含</w:t>
            </w:r>
            <w:r>
              <w:rPr>
                <w:rFonts w:hint="eastAsia"/>
              </w:rPr>
              <w:t>CLI</w:t>
            </w:r>
            <w:r>
              <w:rPr>
                <w:rFonts w:hint="eastAsia"/>
              </w:rPr>
              <w:t>、</w:t>
            </w:r>
            <w:r>
              <w:rPr>
                <w:rFonts w:hint="eastAsia"/>
              </w:rPr>
              <w:t>API</w:t>
            </w:r>
            <w:r>
              <w:rPr>
                <w:rFonts w:hint="eastAsia"/>
              </w:rPr>
              <w:t>、</w:t>
            </w:r>
            <w:r>
              <w:rPr>
                <w:rFonts w:hint="eastAsia"/>
              </w:rPr>
              <w:t xml:space="preserve">SDK </w:t>
            </w:r>
            <w:r>
              <w:rPr>
                <w:rFonts w:hint="eastAsia"/>
              </w:rPr>
              <w:t>等多种使用方式，满足</w:t>
            </w:r>
            <w:r>
              <w:rPr>
                <w:rFonts w:hint="eastAsia"/>
              </w:rPr>
              <w:t>AI</w:t>
            </w:r>
            <w:r>
              <w:rPr>
                <w:rFonts w:hint="eastAsia"/>
              </w:rPr>
              <w:t>全生命周期数据处理，包括代码、</w:t>
            </w:r>
            <w:r>
              <w:rPr>
                <w:rFonts w:hint="eastAsia"/>
              </w:rPr>
              <w:t>Raw data</w:t>
            </w:r>
            <w:r>
              <w:rPr>
                <w:rFonts w:hint="eastAsia"/>
              </w:rPr>
              <w:t>、</w:t>
            </w:r>
            <w:r>
              <w:rPr>
                <w:rFonts w:hint="eastAsia"/>
              </w:rPr>
              <w:t>dataset</w:t>
            </w:r>
            <w:r>
              <w:rPr>
                <w:rFonts w:hint="eastAsia"/>
              </w:rPr>
              <w:t>、模型、训练</w:t>
            </w:r>
            <w:r>
              <w:rPr>
                <w:rFonts w:hint="eastAsia"/>
              </w:rPr>
              <w:t xml:space="preserve"> checkpoint </w:t>
            </w:r>
            <w:r>
              <w:rPr>
                <w:rFonts w:hint="eastAsia"/>
              </w:rPr>
              <w:t>等</w:t>
            </w:r>
          </w:p>
        </w:tc>
      </w:tr>
      <w:tr w:rsidR="009D6247" w14:paraId="79D9ED7D" w14:textId="77777777">
        <w:trPr>
          <w:trHeight w:val="467"/>
        </w:trPr>
        <w:tc>
          <w:tcPr>
            <w:tcW w:w="479" w:type="pct"/>
          </w:tcPr>
          <w:p w14:paraId="4EB230EA" w14:textId="77777777" w:rsidR="009D6247" w:rsidRDefault="00000000">
            <w:pPr>
              <w:pStyle w:val="B0"/>
              <w:jc w:val="center"/>
            </w:pPr>
            <w:r>
              <w:rPr>
                <w:rFonts w:hint="eastAsia"/>
              </w:rPr>
              <w:t>2</w:t>
            </w:r>
          </w:p>
        </w:tc>
        <w:tc>
          <w:tcPr>
            <w:tcW w:w="1043" w:type="pct"/>
          </w:tcPr>
          <w:p w14:paraId="250B64F7" w14:textId="77777777" w:rsidR="009D6247" w:rsidRDefault="00000000">
            <w:pPr>
              <w:pStyle w:val="B0"/>
            </w:pPr>
            <w:r>
              <w:rPr>
                <w:rFonts w:hint="eastAsia"/>
              </w:rPr>
              <w:t>稳定可靠</w:t>
            </w:r>
          </w:p>
        </w:tc>
        <w:tc>
          <w:tcPr>
            <w:tcW w:w="3478" w:type="pct"/>
          </w:tcPr>
          <w:p w14:paraId="412D170C" w14:textId="77777777" w:rsidR="009D6247" w:rsidRDefault="00000000">
            <w:pPr>
              <w:pStyle w:val="B0"/>
            </w:pPr>
            <w:r>
              <w:rPr>
                <w:rFonts w:hint="eastAsia"/>
              </w:rPr>
              <w:t>采用去中心化分布式存储架构，提供</w:t>
            </w:r>
            <w:r>
              <w:rPr>
                <w:rFonts w:hint="eastAsia"/>
              </w:rPr>
              <w:t xml:space="preserve">IO </w:t>
            </w:r>
            <w:r>
              <w:rPr>
                <w:rFonts w:hint="eastAsia"/>
              </w:rPr>
              <w:t>全路径高可用机制保障，支持多副本和</w:t>
            </w:r>
            <w:r>
              <w:rPr>
                <w:rFonts w:hint="eastAsia"/>
              </w:rPr>
              <w:t xml:space="preserve"> EC </w:t>
            </w:r>
            <w:r>
              <w:rPr>
                <w:rFonts w:hint="eastAsia"/>
              </w:rPr>
              <w:t>纠</w:t>
            </w:r>
            <w:proofErr w:type="gramStart"/>
            <w:r>
              <w:rPr>
                <w:rFonts w:hint="eastAsia"/>
              </w:rPr>
              <w:t>删</w:t>
            </w:r>
            <w:proofErr w:type="gramEnd"/>
            <w:r>
              <w:rPr>
                <w:rFonts w:hint="eastAsia"/>
              </w:rPr>
              <w:t>码数据保护机制，数据可靠性达到</w:t>
            </w:r>
            <w:r>
              <w:rPr>
                <w:rFonts w:hint="eastAsia"/>
              </w:rPr>
              <w:t xml:space="preserve"> 12 </w:t>
            </w:r>
            <w:proofErr w:type="gramStart"/>
            <w:r>
              <w:rPr>
                <w:rFonts w:hint="eastAsia"/>
              </w:rPr>
              <w:t>个</w:t>
            </w:r>
            <w:proofErr w:type="gramEnd"/>
            <w:r>
              <w:rPr>
                <w:rFonts w:hint="eastAsia"/>
              </w:rPr>
              <w:t xml:space="preserve"> 9 </w:t>
            </w:r>
            <w:r>
              <w:rPr>
                <w:rFonts w:hint="eastAsia"/>
              </w:rPr>
              <w:t>的持久性</w:t>
            </w:r>
          </w:p>
        </w:tc>
      </w:tr>
      <w:tr w:rsidR="009D6247" w14:paraId="78B3F62D" w14:textId="77777777">
        <w:trPr>
          <w:trHeight w:val="467"/>
        </w:trPr>
        <w:tc>
          <w:tcPr>
            <w:tcW w:w="479" w:type="pct"/>
          </w:tcPr>
          <w:p w14:paraId="3878D536" w14:textId="77777777" w:rsidR="009D6247" w:rsidRDefault="00000000">
            <w:pPr>
              <w:pStyle w:val="B0"/>
              <w:jc w:val="center"/>
            </w:pPr>
            <w:r>
              <w:rPr>
                <w:rFonts w:hint="eastAsia"/>
              </w:rPr>
              <w:t>3</w:t>
            </w:r>
          </w:p>
        </w:tc>
        <w:tc>
          <w:tcPr>
            <w:tcW w:w="1043" w:type="pct"/>
          </w:tcPr>
          <w:p w14:paraId="0E985BC0" w14:textId="77777777" w:rsidR="009D6247" w:rsidRDefault="00000000">
            <w:pPr>
              <w:pStyle w:val="B0"/>
            </w:pPr>
            <w:r>
              <w:rPr>
                <w:rFonts w:hint="eastAsia"/>
              </w:rPr>
              <w:t>高</w:t>
            </w:r>
            <w:r>
              <w:rPr>
                <w:rFonts w:hint="eastAsia"/>
              </w:rPr>
              <w:t xml:space="preserve"> IO </w:t>
            </w:r>
            <w:r>
              <w:rPr>
                <w:rFonts w:hint="eastAsia"/>
              </w:rPr>
              <w:t>性能</w:t>
            </w:r>
          </w:p>
        </w:tc>
        <w:tc>
          <w:tcPr>
            <w:tcW w:w="3478" w:type="pct"/>
          </w:tcPr>
          <w:p w14:paraId="06049425" w14:textId="77777777" w:rsidR="009D6247" w:rsidRDefault="00000000">
            <w:pPr>
              <w:pStyle w:val="B0"/>
            </w:pPr>
            <w:r>
              <w:rPr>
                <w:rFonts w:hint="eastAsia"/>
              </w:rPr>
              <w:t>引入</w:t>
            </w:r>
            <w:r>
              <w:rPr>
                <w:rFonts w:hint="eastAsia"/>
              </w:rPr>
              <w:t>NVME</w:t>
            </w:r>
            <w:r>
              <w:rPr>
                <w:rFonts w:hint="eastAsia"/>
              </w:rPr>
              <w:t>、</w:t>
            </w:r>
            <w:r>
              <w:rPr>
                <w:rFonts w:hint="eastAsia"/>
              </w:rPr>
              <w:t xml:space="preserve">RoCE </w:t>
            </w:r>
            <w:r>
              <w:rPr>
                <w:rFonts w:hint="eastAsia"/>
              </w:rPr>
              <w:t>高速网络等先进硬件，针对</w:t>
            </w:r>
            <w:r>
              <w:rPr>
                <w:rFonts w:hint="eastAsia"/>
              </w:rPr>
              <w:t xml:space="preserve"> AI </w:t>
            </w:r>
            <w:r>
              <w:rPr>
                <w:rFonts w:hint="eastAsia"/>
              </w:rPr>
              <w:t>场景存储</w:t>
            </w:r>
            <w:r>
              <w:rPr>
                <w:rFonts w:hint="eastAsia"/>
              </w:rPr>
              <w:t xml:space="preserve">IO </w:t>
            </w:r>
            <w:r>
              <w:rPr>
                <w:rFonts w:hint="eastAsia"/>
              </w:rPr>
              <w:t>特性进行大量优化，为海量小文件数据集提供高性能</w:t>
            </w:r>
          </w:p>
        </w:tc>
      </w:tr>
      <w:tr w:rsidR="009D6247" w14:paraId="0C8838D4" w14:textId="77777777">
        <w:trPr>
          <w:trHeight w:val="234"/>
        </w:trPr>
        <w:tc>
          <w:tcPr>
            <w:tcW w:w="479" w:type="pct"/>
          </w:tcPr>
          <w:p w14:paraId="2AF81908" w14:textId="77777777" w:rsidR="009D6247" w:rsidRDefault="00000000">
            <w:pPr>
              <w:pStyle w:val="B0"/>
              <w:jc w:val="center"/>
            </w:pPr>
            <w:r>
              <w:rPr>
                <w:rFonts w:hint="eastAsia"/>
              </w:rPr>
              <w:t>4</w:t>
            </w:r>
          </w:p>
        </w:tc>
        <w:tc>
          <w:tcPr>
            <w:tcW w:w="1043" w:type="pct"/>
          </w:tcPr>
          <w:p w14:paraId="0AE504FA" w14:textId="77777777" w:rsidR="009D6247" w:rsidRDefault="00000000">
            <w:pPr>
              <w:pStyle w:val="B0"/>
            </w:pPr>
            <w:r>
              <w:rPr>
                <w:rFonts w:hint="eastAsia"/>
              </w:rPr>
              <w:t>高扩展性</w:t>
            </w:r>
          </w:p>
        </w:tc>
        <w:tc>
          <w:tcPr>
            <w:tcW w:w="3478" w:type="pct"/>
          </w:tcPr>
          <w:p w14:paraId="0EFC9FB9" w14:textId="77777777" w:rsidR="009D6247" w:rsidRDefault="00000000">
            <w:pPr>
              <w:pStyle w:val="B0"/>
            </w:pPr>
            <w:r>
              <w:rPr>
                <w:rFonts w:hint="eastAsia"/>
              </w:rPr>
              <w:t>支持多模态</w:t>
            </w:r>
            <w:r>
              <w:rPr>
                <w:rFonts w:hint="eastAsia"/>
              </w:rPr>
              <w:t>/</w:t>
            </w:r>
            <w:r>
              <w:rPr>
                <w:rFonts w:hint="eastAsia"/>
              </w:rPr>
              <w:t>海量小文件数据集优化设计，具备很</w:t>
            </w:r>
            <w:proofErr w:type="gramStart"/>
            <w:r>
              <w:rPr>
                <w:rFonts w:hint="eastAsia"/>
              </w:rPr>
              <w:t>强横向</w:t>
            </w:r>
            <w:proofErr w:type="gramEnd"/>
            <w:r>
              <w:rPr>
                <w:rFonts w:hint="eastAsia"/>
              </w:rPr>
              <w:t>扩展能力</w:t>
            </w:r>
          </w:p>
        </w:tc>
      </w:tr>
      <w:tr w:rsidR="009D6247" w14:paraId="04B94897" w14:textId="77777777">
        <w:trPr>
          <w:trHeight w:val="465"/>
        </w:trPr>
        <w:tc>
          <w:tcPr>
            <w:tcW w:w="479" w:type="pct"/>
          </w:tcPr>
          <w:p w14:paraId="60F8CE77" w14:textId="77777777" w:rsidR="009D6247" w:rsidRDefault="00000000">
            <w:pPr>
              <w:pStyle w:val="B0"/>
              <w:jc w:val="center"/>
            </w:pPr>
            <w:r>
              <w:rPr>
                <w:rFonts w:hint="eastAsia"/>
              </w:rPr>
              <w:t>5</w:t>
            </w:r>
          </w:p>
        </w:tc>
        <w:tc>
          <w:tcPr>
            <w:tcW w:w="1043" w:type="pct"/>
          </w:tcPr>
          <w:p w14:paraId="4415A6F0" w14:textId="77777777" w:rsidR="009D6247" w:rsidRDefault="00000000">
            <w:pPr>
              <w:pStyle w:val="B0"/>
            </w:pPr>
            <w:r>
              <w:rPr>
                <w:rFonts w:hint="eastAsia"/>
              </w:rPr>
              <w:t>数据管理功能</w:t>
            </w:r>
          </w:p>
        </w:tc>
        <w:tc>
          <w:tcPr>
            <w:tcW w:w="3478" w:type="pct"/>
          </w:tcPr>
          <w:p w14:paraId="0DB21AC2" w14:textId="77777777" w:rsidR="009D6247" w:rsidRDefault="00000000">
            <w:pPr>
              <w:pStyle w:val="B0"/>
            </w:pPr>
            <w:r>
              <w:rPr>
                <w:rFonts w:hint="eastAsia"/>
              </w:rPr>
              <w:t>提供数据迁移工具，可快速、简易地实现云、端之间的存储数据同步、迁移</w:t>
            </w:r>
          </w:p>
        </w:tc>
      </w:tr>
    </w:tbl>
    <w:p w14:paraId="5322809A" w14:textId="77777777" w:rsidR="009D6247" w:rsidRDefault="00000000">
      <w:pPr>
        <w:ind w:firstLine="480"/>
      </w:pPr>
      <w:r>
        <w:t>高性能存储集群</w:t>
      </w:r>
      <w:r>
        <w:rPr>
          <w:rFonts w:hint="eastAsia"/>
        </w:rPr>
        <w:t>主要满足专家模型微调、强化学习等后训练任务需要。基于最低</w:t>
      </w:r>
      <w:r>
        <w:rPr>
          <w:rFonts w:hint="eastAsia"/>
        </w:rPr>
        <w:t>3</w:t>
      </w:r>
      <w:r>
        <w:rPr>
          <w:rFonts w:hint="eastAsia"/>
        </w:rPr>
        <w:t>节点分布式架构设计，综合存储冗余安全设计，采用</w:t>
      </w:r>
      <w:r>
        <w:rPr>
          <w:rFonts w:hint="eastAsia"/>
        </w:rPr>
        <w:t>EC4+2</w:t>
      </w:r>
      <w:r>
        <w:rPr>
          <w:rFonts w:hint="eastAsia"/>
        </w:rPr>
        <w:t>的纠</w:t>
      </w:r>
      <w:proofErr w:type="gramStart"/>
      <w:r>
        <w:rPr>
          <w:rFonts w:hint="eastAsia"/>
        </w:rPr>
        <w:t>删</w:t>
      </w:r>
      <w:proofErr w:type="gramEnd"/>
      <w:r>
        <w:rPr>
          <w:rFonts w:hint="eastAsia"/>
        </w:rPr>
        <w:t>码方式，规划</w:t>
      </w:r>
      <w:r>
        <w:rPr>
          <w:rFonts w:hint="eastAsia"/>
        </w:rPr>
        <w:t>276.48TB</w:t>
      </w:r>
      <w:r>
        <w:rPr>
          <w:rFonts w:hint="eastAsia"/>
        </w:rPr>
        <w:t>总物理存储容量，可用存储容量预估约</w:t>
      </w:r>
      <w:r>
        <w:rPr>
          <w:rFonts w:hint="eastAsia"/>
        </w:rPr>
        <w:t>147TB</w:t>
      </w:r>
      <w:r>
        <w:rPr>
          <w:rFonts w:hint="eastAsia"/>
        </w:rPr>
        <w:t>，存储节点数量要求至少</w:t>
      </w:r>
      <w:r>
        <w:rPr>
          <w:rFonts w:hint="eastAsia"/>
        </w:rPr>
        <w:t>3</w:t>
      </w:r>
      <w:r>
        <w:rPr>
          <w:rFonts w:hint="eastAsia"/>
        </w:rPr>
        <w:t>个。</w:t>
      </w:r>
      <w:proofErr w:type="gramStart"/>
      <w:r>
        <w:rPr>
          <w:rFonts w:hint="eastAsia"/>
        </w:rPr>
        <w:t>采用全闪存</w:t>
      </w:r>
      <w:proofErr w:type="gramEnd"/>
      <w:r>
        <w:rPr>
          <w:rFonts w:hint="eastAsia"/>
        </w:rPr>
        <w:t>架构，满足</w:t>
      </w:r>
      <w:r>
        <w:t>读取</w:t>
      </w:r>
      <w:r>
        <w:t>IOPS≥300K</w:t>
      </w:r>
      <w:r>
        <w:rPr>
          <w:rFonts w:hint="eastAsia"/>
        </w:rPr>
        <w:t>。具体</w:t>
      </w:r>
      <w:r>
        <w:rPr>
          <w:rFonts w:hint="eastAsia"/>
        </w:rPr>
        <w:t>3</w:t>
      </w:r>
      <w:r>
        <w:rPr>
          <w:rFonts w:hint="eastAsia"/>
        </w:rPr>
        <w:t>台服务器配置如下：</w:t>
      </w:r>
    </w:p>
    <w:p w14:paraId="6DAC732D" w14:textId="77777777" w:rsidR="009D6247" w:rsidRDefault="00000000">
      <w:pPr>
        <w:ind w:firstLine="480"/>
      </w:pPr>
      <w:r>
        <w:rPr>
          <w:rFonts w:hint="eastAsia"/>
        </w:rPr>
        <w:t>CPU</w:t>
      </w:r>
      <w:r>
        <w:rPr>
          <w:rFonts w:hint="eastAsia"/>
        </w:rPr>
        <w:tab/>
      </w:r>
      <w:r>
        <w:rPr>
          <w:rFonts w:hint="eastAsia"/>
        </w:rPr>
        <w:t>：国产处理器，不低于</w:t>
      </w:r>
      <w:r>
        <w:rPr>
          <w:rFonts w:hint="eastAsia"/>
        </w:rPr>
        <w:t>2</w:t>
      </w:r>
      <w:r>
        <w:rPr>
          <w:rFonts w:hint="eastAsia"/>
        </w:rPr>
        <w:t>路，不低于</w:t>
      </w:r>
      <w:r>
        <w:rPr>
          <w:rFonts w:hint="eastAsia"/>
        </w:rPr>
        <w:t>32</w:t>
      </w:r>
      <w:r>
        <w:rPr>
          <w:rFonts w:hint="eastAsia"/>
        </w:rPr>
        <w:t>核数，不低于</w:t>
      </w:r>
      <w:r>
        <w:rPr>
          <w:rFonts w:hint="eastAsia"/>
        </w:rPr>
        <w:t>2.1GHz</w:t>
      </w:r>
      <w:r>
        <w:rPr>
          <w:rFonts w:hint="eastAsia"/>
        </w:rPr>
        <w:t>主频</w:t>
      </w:r>
    </w:p>
    <w:p w14:paraId="0BCB8062" w14:textId="77777777" w:rsidR="009D6247" w:rsidRDefault="00000000">
      <w:pPr>
        <w:ind w:firstLine="480"/>
      </w:pPr>
      <w:r>
        <w:rPr>
          <w:rFonts w:hint="eastAsia"/>
        </w:rPr>
        <w:t>内存：不低于</w:t>
      </w:r>
      <w:r>
        <w:rPr>
          <w:rFonts w:hint="eastAsia"/>
        </w:rPr>
        <w:t>512GB</w:t>
      </w:r>
      <w:r>
        <w:rPr>
          <w:rFonts w:hint="eastAsia"/>
        </w:rPr>
        <w:t>，</w:t>
      </w:r>
      <w:r>
        <w:rPr>
          <w:rFonts w:hint="eastAsia"/>
        </w:rPr>
        <w:t>DDR4</w:t>
      </w:r>
      <w:r>
        <w:rPr>
          <w:rFonts w:hint="eastAsia"/>
        </w:rPr>
        <w:t>或以上</w:t>
      </w:r>
    </w:p>
    <w:p w14:paraId="1908ECF8" w14:textId="77777777" w:rsidR="009D6247" w:rsidRDefault="00000000">
      <w:pPr>
        <w:ind w:firstLine="480"/>
      </w:pPr>
      <w:r>
        <w:rPr>
          <w:rFonts w:hint="eastAsia"/>
        </w:rPr>
        <w:t>系统盘</w:t>
      </w:r>
      <w:r>
        <w:rPr>
          <w:rFonts w:hint="eastAsia"/>
        </w:rPr>
        <w:tab/>
      </w:r>
      <w:r>
        <w:rPr>
          <w:rFonts w:hint="eastAsia"/>
        </w:rPr>
        <w:t>：不低于</w:t>
      </w:r>
      <w:r>
        <w:rPr>
          <w:rFonts w:hint="eastAsia"/>
        </w:rPr>
        <w:t>2 * 960GB SATA SSD</w:t>
      </w:r>
    </w:p>
    <w:p w14:paraId="0677B6DF" w14:textId="77777777" w:rsidR="009D6247" w:rsidRDefault="00000000">
      <w:pPr>
        <w:ind w:firstLine="480"/>
      </w:pPr>
      <w:r>
        <w:rPr>
          <w:rFonts w:hint="eastAsia"/>
        </w:rPr>
        <w:t>数据盘</w:t>
      </w:r>
      <w:r>
        <w:rPr>
          <w:rFonts w:hint="eastAsia"/>
        </w:rPr>
        <w:tab/>
      </w:r>
      <w:r>
        <w:rPr>
          <w:rFonts w:hint="eastAsia"/>
        </w:rPr>
        <w:t>：不低于</w:t>
      </w:r>
      <w:r>
        <w:rPr>
          <w:rFonts w:hint="eastAsia"/>
        </w:rPr>
        <w:t xml:space="preserve">12 * 7.68TB </w:t>
      </w:r>
      <w:r>
        <w:rPr>
          <w:rFonts w:hint="eastAsia"/>
        </w:rPr>
        <w:t>读取密集型</w:t>
      </w:r>
      <w:r>
        <w:rPr>
          <w:rFonts w:hint="eastAsia"/>
        </w:rPr>
        <w:t xml:space="preserve"> PCIe 4.0 </w:t>
      </w:r>
      <w:proofErr w:type="spellStart"/>
      <w:r>
        <w:rPr>
          <w:rFonts w:hint="eastAsia"/>
        </w:rPr>
        <w:t>NVMe</w:t>
      </w:r>
      <w:proofErr w:type="spellEnd"/>
      <w:r>
        <w:rPr>
          <w:rFonts w:hint="eastAsia"/>
        </w:rPr>
        <w:t xml:space="preserve"> SSD</w:t>
      </w:r>
    </w:p>
    <w:p w14:paraId="39AF3525" w14:textId="77777777" w:rsidR="009D6247" w:rsidRDefault="00000000">
      <w:pPr>
        <w:ind w:firstLine="480"/>
      </w:pPr>
      <w:r>
        <w:rPr>
          <w:rFonts w:hint="eastAsia"/>
        </w:rPr>
        <w:t>网卡：不低于</w:t>
      </w:r>
      <w:r>
        <w:rPr>
          <w:rFonts w:hint="eastAsia"/>
        </w:rPr>
        <w:tab/>
        <w:t xml:space="preserve">25G </w:t>
      </w:r>
      <w:r>
        <w:rPr>
          <w:rFonts w:hint="eastAsia"/>
        </w:rPr>
        <w:t>双口以太网卡，</w:t>
      </w:r>
      <w:r>
        <w:rPr>
          <w:rFonts w:hint="eastAsia"/>
        </w:rPr>
        <w:t>25GbE</w:t>
      </w:r>
      <w:r>
        <w:rPr>
          <w:rFonts w:hint="eastAsia"/>
        </w:rPr>
        <w:t>光口</w:t>
      </w:r>
    </w:p>
    <w:p w14:paraId="1196A5C2" w14:textId="77777777" w:rsidR="009D6247" w:rsidRDefault="00000000">
      <w:pPr>
        <w:ind w:firstLine="480"/>
      </w:pPr>
      <w:r>
        <w:rPr>
          <w:rFonts w:hint="eastAsia"/>
        </w:rPr>
        <w:t>网卡</w:t>
      </w:r>
      <w:r>
        <w:rPr>
          <w:rFonts w:hint="eastAsia"/>
        </w:rPr>
        <w:t>2</w:t>
      </w:r>
      <w:r>
        <w:rPr>
          <w:rFonts w:hint="eastAsia"/>
        </w:rPr>
        <w:tab/>
      </w:r>
      <w:r>
        <w:rPr>
          <w:rFonts w:hint="eastAsia"/>
        </w:rPr>
        <w:t>：不低于</w:t>
      </w:r>
      <w:r>
        <w:rPr>
          <w:rFonts w:hint="eastAsia"/>
        </w:rPr>
        <w:t>100G</w:t>
      </w:r>
      <w:r>
        <w:rPr>
          <w:rFonts w:hint="eastAsia"/>
        </w:rPr>
        <w:t>双口网卡，支持</w:t>
      </w:r>
      <w:r>
        <w:rPr>
          <w:rFonts w:hint="eastAsia"/>
        </w:rPr>
        <w:t>RoCE v2</w:t>
      </w:r>
      <w:r>
        <w:rPr>
          <w:rFonts w:hint="eastAsia"/>
        </w:rPr>
        <w:t>，带</w:t>
      </w:r>
      <w:r>
        <w:rPr>
          <w:rFonts w:hint="eastAsia"/>
        </w:rPr>
        <w:t>100GbE</w:t>
      </w:r>
      <w:r>
        <w:rPr>
          <w:rFonts w:hint="eastAsia"/>
        </w:rPr>
        <w:t>光模块</w:t>
      </w:r>
    </w:p>
    <w:p w14:paraId="5B61CABB" w14:textId="77777777" w:rsidR="009D6247" w:rsidRDefault="00000000">
      <w:pPr>
        <w:ind w:firstLine="480"/>
      </w:pPr>
      <w:r>
        <w:rPr>
          <w:rFonts w:hint="eastAsia"/>
        </w:rPr>
        <w:t>RAID</w:t>
      </w:r>
      <w:r>
        <w:rPr>
          <w:rFonts w:hint="eastAsia"/>
        </w:rPr>
        <w:t>卡</w:t>
      </w:r>
      <w:r>
        <w:rPr>
          <w:rFonts w:hint="eastAsia"/>
        </w:rPr>
        <w:tab/>
      </w:r>
      <w:r>
        <w:rPr>
          <w:rFonts w:hint="eastAsia"/>
        </w:rPr>
        <w:t>：支持不低于</w:t>
      </w:r>
      <w:r>
        <w:rPr>
          <w:rFonts w:hint="eastAsia"/>
        </w:rPr>
        <w:t>4GB</w:t>
      </w:r>
      <w:r>
        <w:rPr>
          <w:rFonts w:hint="eastAsia"/>
        </w:rPr>
        <w:t>缓存，支持</w:t>
      </w:r>
      <w:r>
        <w:rPr>
          <w:rFonts w:hint="eastAsia"/>
        </w:rPr>
        <w:t>RAID0/1/10/5/50/6</w:t>
      </w:r>
    </w:p>
    <w:p w14:paraId="51AB5E2B" w14:textId="77777777" w:rsidR="009D6247" w:rsidRDefault="00000000">
      <w:pPr>
        <w:ind w:firstLine="480"/>
      </w:pPr>
      <w:r>
        <w:rPr>
          <w:rFonts w:hint="eastAsia"/>
        </w:rPr>
        <w:t>电源</w:t>
      </w:r>
      <w:r>
        <w:rPr>
          <w:rFonts w:hint="eastAsia"/>
        </w:rPr>
        <w:tab/>
      </w:r>
      <w:r>
        <w:rPr>
          <w:rFonts w:hint="eastAsia"/>
        </w:rPr>
        <w:t>冗余电源，支持热插拔</w:t>
      </w:r>
    </w:p>
    <w:p w14:paraId="36488997" w14:textId="77777777" w:rsidR="009D6247" w:rsidRDefault="00000000">
      <w:pPr>
        <w:ind w:firstLine="480"/>
      </w:pPr>
      <w:r>
        <w:rPr>
          <w:rFonts w:hint="eastAsia"/>
        </w:rPr>
        <w:lastRenderedPageBreak/>
        <w:t>管理</w:t>
      </w:r>
      <w:r>
        <w:rPr>
          <w:rFonts w:hint="eastAsia"/>
        </w:rPr>
        <w:tab/>
      </w:r>
      <w:r>
        <w:rPr>
          <w:rFonts w:hint="eastAsia"/>
        </w:rPr>
        <w:t>支持</w:t>
      </w:r>
      <w:r>
        <w:rPr>
          <w:rFonts w:hint="eastAsia"/>
        </w:rPr>
        <w:t>BMC</w:t>
      </w:r>
    </w:p>
    <w:p w14:paraId="17D323E6" w14:textId="77777777" w:rsidR="009D6247" w:rsidRDefault="00000000">
      <w:pPr>
        <w:pStyle w:val="4"/>
      </w:pPr>
      <w:bookmarkStart w:id="163" w:name="_Toc213053624"/>
      <w:r>
        <w:rPr>
          <w:rFonts w:hint="eastAsia"/>
        </w:rPr>
        <w:t>网络环境设计</w:t>
      </w:r>
      <w:bookmarkEnd w:id="163"/>
    </w:p>
    <w:p w14:paraId="1A14F152" w14:textId="77777777" w:rsidR="009D6247" w:rsidRDefault="00000000">
      <w:pPr>
        <w:pStyle w:val="5"/>
      </w:pPr>
      <w:r>
        <w:rPr>
          <w:rFonts w:hint="eastAsia"/>
        </w:rPr>
        <w:t>网络拓扑设计</w:t>
      </w:r>
    </w:p>
    <w:p w14:paraId="307A8432" w14:textId="77777777" w:rsidR="009D6247" w:rsidRDefault="00000000">
      <w:pPr>
        <w:ind w:firstLine="482"/>
      </w:pPr>
      <w:r>
        <w:rPr>
          <w:rFonts w:hint="eastAsia"/>
          <w:b/>
          <w:bCs/>
        </w:rPr>
        <w:t>计算网络：</w:t>
      </w:r>
      <w:r>
        <w:t>基于</w:t>
      </w:r>
      <w:r>
        <w:t>4*</w:t>
      </w:r>
      <w:r>
        <w:rPr>
          <w:rFonts w:hint="eastAsia"/>
        </w:rPr>
        <w:t>2</w:t>
      </w:r>
      <w:r>
        <w:t>00G RoCE</w:t>
      </w:r>
      <w:r>
        <w:t>无损高速以太网交换机为智能计算提供高性能计算网络服务</w:t>
      </w:r>
      <w:r>
        <w:t>,</w:t>
      </w:r>
      <w:r>
        <w:t>基于</w:t>
      </w:r>
      <w:r>
        <w:t>Leaf-Spine</w:t>
      </w:r>
      <w:r>
        <w:t>两层网络架构，并进行多轨道优化设计，最大程度发挥集群性能；</w:t>
      </w:r>
    </w:p>
    <w:p w14:paraId="672E4ED9" w14:textId="77777777" w:rsidR="009D6247" w:rsidRDefault="00000000">
      <w:pPr>
        <w:ind w:firstLine="482"/>
      </w:pPr>
      <w:r>
        <w:rPr>
          <w:rFonts w:hint="eastAsia"/>
          <w:b/>
          <w:bCs/>
        </w:rPr>
        <w:t>业务网络：</w:t>
      </w:r>
      <w:r>
        <w:t>基于</w:t>
      </w:r>
      <w:r>
        <w:t>25G</w:t>
      </w:r>
      <w:r>
        <w:t>网络交换机提供业务管理网络服务；基于千兆接入交换机和万兆汇聚交换机为硬件提供</w:t>
      </w:r>
      <w:r>
        <w:t>IPMI</w:t>
      </w:r>
      <w:r>
        <w:t>带外管理服务；</w:t>
      </w:r>
    </w:p>
    <w:p w14:paraId="7693CF1E" w14:textId="77777777" w:rsidR="009D6247" w:rsidRDefault="00000000">
      <w:pPr>
        <w:ind w:firstLine="482"/>
      </w:pPr>
      <w:r>
        <w:rPr>
          <w:rFonts w:hint="eastAsia"/>
          <w:b/>
          <w:bCs/>
        </w:rPr>
        <w:t>存储网络：</w:t>
      </w:r>
      <w:r>
        <w:t>基于</w:t>
      </w:r>
      <w:r>
        <w:t>2*100G</w:t>
      </w:r>
      <w:r>
        <w:rPr>
          <w:rFonts w:hint="eastAsia"/>
        </w:rPr>
        <w:t xml:space="preserve"> </w:t>
      </w:r>
      <w:r>
        <w:t>RoCE</w:t>
      </w:r>
      <w:r>
        <w:t>无损高速以太网交换机提供高性能存储网络服务。</w:t>
      </w:r>
    </w:p>
    <w:p w14:paraId="1F7DAE82" w14:textId="77777777" w:rsidR="009D6247" w:rsidRDefault="00000000">
      <w:pPr>
        <w:pStyle w:val="T0"/>
      </w:pPr>
      <w:r>
        <w:rPr>
          <w:noProof/>
        </w:rPr>
        <w:drawing>
          <wp:inline distT="0" distB="0" distL="0" distR="0" wp14:anchorId="03C12E10" wp14:editId="2510CB78">
            <wp:extent cx="5270500" cy="28956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0500" cy="2895600"/>
                    </a:xfrm>
                    <a:prstGeom prst="rect">
                      <a:avLst/>
                    </a:prstGeom>
                    <a:noFill/>
                    <a:ln>
                      <a:noFill/>
                    </a:ln>
                  </pic:spPr>
                </pic:pic>
              </a:graphicData>
            </a:graphic>
          </wp:inline>
        </w:drawing>
      </w:r>
    </w:p>
    <w:p w14:paraId="339C6767" w14:textId="77777777" w:rsidR="009D6247" w:rsidRDefault="00000000">
      <w:pPr>
        <w:pStyle w:val="T"/>
        <w:ind w:firstLine="480"/>
      </w:pPr>
      <w:proofErr w:type="gramStart"/>
      <w:r>
        <w:rPr>
          <w:rFonts w:hint="eastAsia"/>
        </w:rPr>
        <w:t>智算基础</w:t>
      </w:r>
      <w:proofErr w:type="gramEnd"/>
      <w:r>
        <w:rPr>
          <w:rFonts w:hint="eastAsia"/>
        </w:rPr>
        <w:t>设施网络拓扑图</w:t>
      </w:r>
    </w:p>
    <w:p w14:paraId="12379A69" w14:textId="77777777" w:rsidR="009D6247" w:rsidRDefault="00000000">
      <w:pPr>
        <w:pStyle w:val="5"/>
      </w:pPr>
      <w:r>
        <w:rPr>
          <w:rFonts w:hint="eastAsia"/>
        </w:rPr>
        <w:t>网络资源</w:t>
      </w:r>
    </w:p>
    <w:p w14:paraId="7A2B6643" w14:textId="77777777" w:rsidR="009D6247" w:rsidRDefault="00000000">
      <w:pPr>
        <w:ind w:firstLine="480"/>
      </w:pPr>
      <w:r>
        <w:rPr>
          <w:rFonts w:hint="eastAsia"/>
        </w:rPr>
        <w:t>所需交换机及配套模块线缆配置如下：</w:t>
      </w:r>
    </w:p>
    <w:tbl>
      <w:tblPr>
        <w:tblW w:w="4998" w:type="pct"/>
        <w:tblLook w:val="04A0" w:firstRow="1" w:lastRow="0" w:firstColumn="1" w:lastColumn="0" w:noHBand="0" w:noVBand="1"/>
      </w:tblPr>
      <w:tblGrid>
        <w:gridCol w:w="742"/>
        <w:gridCol w:w="2039"/>
        <w:gridCol w:w="2106"/>
        <w:gridCol w:w="2909"/>
        <w:gridCol w:w="723"/>
      </w:tblGrid>
      <w:tr w:rsidR="009D6247" w14:paraId="05950472" w14:textId="77777777">
        <w:trPr>
          <w:trHeight w:val="90"/>
          <w:tblHeader/>
        </w:trPr>
        <w:tc>
          <w:tcPr>
            <w:tcW w:w="455"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6DFF1A6A" w14:textId="77777777" w:rsidR="009D6247" w:rsidRDefault="00000000">
            <w:pPr>
              <w:pStyle w:val="B1"/>
            </w:pPr>
            <w:r>
              <w:t>系统</w:t>
            </w:r>
          </w:p>
        </w:tc>
        <w:tc>
          <w:tcPr>
            <w:tcW w:w="1216"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6EA53AEF" w14:textId="77777777" w:rsidR="009D6247" w:rsidRDefault="00000000">
            <w:pPr>
              <w:pStyle w:val="B1"/>
            </w:pPr>
            <w:r>
              <w:t>名称</w:t>
            </w:r>
          </w:p>
        </w:tc>
        <w:tc>
          <w:tcPr>
            <w:tcW w:w="1158"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53D2C85A" w14:textId="77777777" w:rsidR="009D6247" w:rsidRDefault="00000000">
            <w:pPr>
              <w:pStyle w:val="B1"/>
            </w:pPr>
            <w:r>
              <w:t>组件</w:t>
            </w:r>
          </w:p>
        </w:tc>
        <w:tc>
          <w:tcPr>
            <w:tcW w:w="1726"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585D0354" w14:textId="77777777" w:rsidR="009D6247" w:rsidRDefault="00000000">
            <w:pPr>
              <w:pStyle w:val="B1"/>
            </w:pPr>
            <w:r>
              <w:t>技术规格</w:t>
            </w:r>
          </w:p>
        </w:tc>
        <w:tc>
          <w:tcPr>
            <w:tcW w:w="443"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0355972B" w14:textId="77777777" w:rsidR="009D6247" w:rsidRDefault="00000000">
            <w:pPr>
              <w:pStyle w:val="B1"/>
            </w:pPr>
            <w:r>
              <w:t>数量</w:t>
            </w:r>
          </w:p>
        </w:tc>
      </w:tr>
      <w:tr w:rsidR="009D6247" w14:paraId="2324E3A6" w14:textId="77777777">
        <w:trPr>
          <w:trHeight w:val="300"/>
        </w:trPr>
        <w:tc>
          <w:tcPr>
            <w:tcW w:w="455" w:type="pct"/>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14:paraId="40D84941" w14:textId="77777777" w:rsidR="009D6247" w:rsidRDefault="00000000">
            <w:pPr>
              <w:pStyle w:val="B0"/>
            </w:pPr>
            <w:r>
              <w:t>计算网络</w:t>
            </w:r>
          </w:p>
        </w:tc>
        <w:tc>
          <w:tcPr>
            <w:tcW w:w="121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447F1329" w14:textId="77777777" w:rsidR="009D6247" w:rsidRDefault="00000000">
            <w:pPr>
              <w:pStyle w:val="B0"/>
            </w:pPr>
            <w:r>
              <w:t>计算网交换机</w:t>
            </w:r>
          </w:p>
        </w:tc>
        <w:tc>
          <w:tcPr>
            <w:tcW w:w="1158"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5A0EEFD9" w14:textId="77777777" w:rsidR="009D6247" w:rsidRDefault="009D6247">
            <w:pPr>
              <w:pStyle w:val="B0"/>
            </w:pPr>
          </w:p>
        </w:tc>
        <w:tc>
          <w:tcPr>
            <w:tcW w:w="1726"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0A143D83" w14:textId="77777777" w:rsidR="009D6247" w:rsidRDefault="00000000">
            <w:pPr>
              <w:pStyle w:val="B0"/>
            </w:pPr>
            <w:r>
              <w:t>32*400GbE</w:t>
            </w:r>
            <w:r>
              <w:t>光端口</w:t>
            </w:r>
          </w:p>
        </w:tc>
        <w:tc>
          <w:tcPr>
            <w:tcW w:w="443"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458890B9" w14:textId="77777777" w:rsidR="009D6247" w:rsidRDefault="00000000">
            <w:pPr>
              <w:pStyle w:val="B0"/>
            </w:pPr>
            <w:r>
              <w:t>1</w:t>
            </w:r>
          </w:p>
        </w:tc>
      </w:tr>
      <w:tr w:rsidR="009D6247" w14:paraId="70C8F5A7" w14:textId="77777777">
        <w:trPr>
          <w:trHeight w:val="300"/>
        </w:trPr>
        <w:tc>
          <w:tcPr>
            <w:tcW w:w="455" w:type="pct"/>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593E13FF" w14:textId="77777777" w:rsidR="009D6247" w:rsidRDefault="009D6247">
            <w:pPr>
              <w:pStyle w:val="B0"/>
            </w:pPr>
          </w:p>
        </w:tc>
        <w:tc>
          <w:tcPr>
            <w:tcW w:w="121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3D91FC6C" w14:textId="77777777" w:rsidR="009D6247" w:rsidRDefault="00000000">
            <w:pPr>
              <w:pStyle w:val="B0"/>
            </w:pPr>
            <w:r>
              <w:t>线缆</w:t>
            </w:r>
          </w:p>
        </w:tc>
        <w:tc>
          <w:tcPr>
            <w:tcW w:w="1158"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248D8C75" w14:textId="77777777" w:rsidR="009D6247" w:rsidRDefault="009D6247">
            <w:pPr>
              <w:pStyle w:val="B0"/>
            </w:pPr>
          </w:p>
        </w:tc>
        <w:tc>
          <w:tcPr>
            <w:tcW w:w="1726"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65523A72" w14:textId="77777777" w:rsidR="009D6247" w:rsidRDefault="00000000">
            <w:pPr>
              <w:pStyle w:val="B0"/>
            </w:pPr>
            <w:r>
              <w:t>400G</w:t>
            </w:r>
            <w:r>
              <w:t>一分二线缆，</w:t>
            </w:r>
            <w:r>
              <w:t>10</w:t>
            </w:r>
            <w:r>
              <w:t>米</w:t>
            </w:r>
          </w:p>
        </w:tc>
        <w:tc>
          <w:tcPr>
            <w:tcW w:w="443"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1E990E5E" w14:textId="77777777" w:rsidR="009D6247" w:rsidRDefault="00000000">
            <w:pPr>
              <w:pStyle w:val="B0"/>
            </w:pPr>
            <w:r>
              <w:t>48</w:t>
            </w:r>
          </w:p>
        </w:tc>
      </w:tr>
      <w:tr w:rsidR="009D6247" w14:paraId="6D178C47" w14:textId="77777777">
        <w:trPr>
          <w:trHeight w:val="300"/>
        </w:trPr>
        <w:tc>
          <w:tcPr>
            <w:tcW w:w="455" w:type="pct"/>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6884E8C6" w14:textId="77777777" w:rsidR="009D6247" w:rsidRDefault="009D6247">
            <w:pPr>
              <w:pStyle w:val="B0"/>
            </w:pPr>
          </w:p>
        </w:tc>
        <w:tc>
          <w:tcPr>
            <w:tcW w:w="121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4DE2DD5A" w14:textId="77777777" w:rsidR="009D6247" w:rsidRDefault="00000000">
            <w:pPr>
              <w:pStyle w:val="B0"/>
            </w:pPr>
            <w:r>
              <w:t>模块</w:t>
            </w:r>
          </w:p>
        </w:tc>
        <w:tc>
          <w:tcPr>
            <w:tcW w:w="1158"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1352B557" w14:textId="77777777" w:rsidR="009D6247" w:rsidRDefault="00000000">
            <w:pPr>
              <w:pStyle w:val="B0"/>
            </w:pPr>
            <w:r>
              <w:t>交换机侧光模块</w:t>
            </w:r>
          </w:p>
        </w:tc>
        <w:tc>
          <w:tcPr>
            <w:tcW w:w="1726"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670396CE" w14:textId="77777777" w:rsidR="009D6247" w:rsidRDefault="00000000">
            <w:pPr>
              <w:pStyle w:val="B0"/>
            </w:pPr>
            <w:r>
              <w:t>400G</w:t>
            </w:r>
            <w:proofErr w:type="gramStart"/>
            <w:r>
              <w:t>多模光模块</w:t>
            </w:r>
            <w:proofErr w:type="gramEnd"/>
          </w:p>
        </w:tc>
        <w:tc>
          <w:tcPr>
            <w:tcW w:w="443"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0FBD52A0" w14:textId="77777777" w:rsidR="009D6247" w:rsidRDefault="00000000">
            <w:pPr>
              <w:pStyle w:val="B0"/>
            </w:pPr>
            <w:r>
              <w:t>48</w:t>
            </w:r>
          </w:p>
        </w:tc>
      </w:tr>
      <w:tr w:rsidR="009D6247" w14:paraId="5B7A836F" w14:textId="77777777">
        <w:trPr>
          <w:trHeight w:val="300"/>
        </w:trPr>
        <w:tc>
          <w:tcPr>
            <w:tcW w:w="455" w:type="pct"/>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3B6D7CED" w14:textId="77777777" w:rsidR="009D6247" w:rsidRDefault="009D6247">
            <w:pPr>
              <w:pStyle w:val="B0"/>
            </w:pPr>
          </w:p>
        </w:tc>
        <w:tc>
          <w:tcPr>
            <w:tcW w:w="121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725E50C2" w14:textId="77777777" w:rsidR="009D6247" w:rsidRDefault="00000000">
            <w:pPr>
              <w:pStyle w:val="B0"/>
            </w:pPr>
            <w:r>
              <w:t>模块</w:t>
            </w:r>
          </w:p>
        </w:tc>
        <w:tc>
          <w:tcPr>
            <w:tcW w:w="1158"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274D1951" w14:textId="77777777" w:rsidR="009D6247" w:rsidRDefault="00000000">
            <w:pPr>
              <w:pStyle w:val="B0"/>
            </w:pPr>
            <w:r>
              <w:t>服务器侧光模块</w:t>
            </w:r>
          </w:p>
        </w:tc>
        <w:tc>
          <w:tcPr>
            <w:tcW w:w="1726"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53D0EF33" w14:textId="77777777" w:rsidR="009D6247" w:rsidRDefault="00000000">
            <w:pPr>
              <w:pStyle w:val="B0"/>
            </w:pPr>
            <w:r>
              <w:t>200G</w:t>
            </w:r>
            <w:proofErr w:type="gramStart"/>
            <w:r>
              <w:t>多模光模块</w:t>
            </w:r>
            <w:proofErr w:type="gramEnd"/>
          </w:p>
        </w:tc>
        <w:tc>
          <w:tcPr>
            <w:tcW w:w="443"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117548E7" w14:textId="77777777" w:rsidR="009D6247" w:rsidRDefault="00000000">
            <w:pPr>
              <w:pStyle w:val="B0"/>
            </w:pPr>
            <w:r>
              <w:t>96</w:t>
            </w:r>
          </w:p>
        </w:tc>
      </w:tr>
      <w:tr w:rsidR="009D6247" w14:paraId="17C087CF" w14:textId="77777777">
        <w:trPr>
          <w:trHeight w:val="300"/>
        </w:trPr>
        <w:tc>
          <w:tcPr>
            <w:tcW w:w="455" w:type="pct"/>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14:paraId="0611180A" w14:textId="77777777" w:rsidR="009D6247" w:rsidRDefault="00000000">
            <w:pPr>
              <w:pStyle w:val="B0"/>
            </w:pPr>
            <w:r>
              <w:t>存储</w:t>
            </w:r>
            <w:r>
              <w:lastRenderedPageBreak/>
              <w:t>网络</w:t>
            </w:r>
          </w:p>
        </w:tc>
        <w:tc>
          <w:tcPr>
            <w:tcW w:w="121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58D3DB86" w14:textId="77777777" w:rsidR="009D6247" w:rsidRDefault="00000000">
            <w:pPr>
              <w:pStyle w:val="B0"/>
            </w:pPr>
            <w:r>
              <w:lastRenderedPageBreak/>
              <w:t>存储网交换机</w:t>
            </w:r>
          </w:p>
        </w:tc>
        <w:tc>
          <w:tcPr>
            <w:tcW w:w="1158"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52997DBE" w14:textId="77777777" w:rsidR="009D6247" w:rsidRDefault="009D6247">
            <w:pPr>
              <w:pStyle w:val="B0"/>
            </w:pPr>
          </w:p>
        </w:tc>
        <w:tc>
          <w:tcPr>
            <w:tcW w:w="1726"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6579C899" w14:textId="77777777" w:rsidR="009D6247" w:rsidRDefault="00000000">
            <w:pPr>
              <w:pStyle w:val="B0"/>
            </w:pPr>
            <w:r>
              <w:t>32*100GbE</w:t>
            </w:r>
            <w:r>
              <w:t>光端口，支持</w:t>
            </w:r>
            <w:r>
              <w:lastRenderedPageBreak/>
              <w:t>RoCE v2</w:t>
            </w:r>
          </w:p>
        </w:tc>
        <w:tc>
          <w:tcPr>
            <w:tcW w:w="443"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0C1188FA" w14:textId="77777777" w:rsidR="009D6247" w:rsidRDefault="00000000">
            <w:pPr>
              <w:pStyle w:val="B0"/>
            </w:pPr>
            <w:r>
              <w:lastRenderedPageBreak/>
              <w:t>1</w:t>
            </w:r>
          </w:p>
        </w:tc>
      </w:tr>
      <w:tr w:rsidR="009D6247" w14:paraId="36A1FC32" w14:textId="77777777">
        <w:trPr>
          <w:trHeight w:val="300"/>
        </w:trPr>
        <w:tc>
          <w:tcPr>
            <w:tcW w:w="455" w:type="pct"/>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5026D163" w14:textId="77777777" w:rsidR="009D6247" w:rsidRDefault="009D6247">
            <w:pPr>
              <w:pStyle w:val="B0"/>
            </w:pPr>
          </w:p>
        </w:tc>
        <w:tc>
          <w:tcPr>
            <w:tcW w:w="121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7C3B9DD9" w14:textId="77777777" w:rsidR="009D6247" w:rsidRDefault="00000000">
            <w:pPr>
              <w:pStyle w:val="B0"/>
            </w:pPr>
            <w:r>
              <w:t>线缆</w:t>
            </w:r>
          </w:p>
        </w:tc>
        <w:tc>
          <w:tcPr>
            <w:tcW w:w="1158"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16239AB3" w14:textId="77777777" w:rsidR="009D6247" w:rsidRDefault="009D6247">
            <w:pPr>
              <w:pStyle w:val="B0"/>
            </w:pPr>
          </w:p>
        </w:tc>
        <w:tc>
          <w:tcPr>
            <w:tcW w:w="1726"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6EF28B15" w14:textId="77777777" w:rsidR="009D6247" w:rsidRDefault="00000000">
            <w:pPr>
              <w:pStyle w:val="B0"/>
            </w:pPr>
            <w:r>
              <w:t>100G</w:t>
            </w:r>
            <w:r>
              <w:t>线缆，</w:t>
            </w:r>
            <w:r>
              <w:t>10</w:t>
            </w:r>
            <w:r>
              <w:t>米</w:t>
            </w:r>
          </w:p>
        </w:tc>
        <w:tc>
          <w:tcPr>
            <w:tcW w:w="443"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69CE9E76" w14:textId="77777777" w:rsidR="009D6247" w:rsidRDefault="00000000">
            <w:pPr>
              <w:pStyle w:val="B0"/>
            </w:pPr>
            <w:r>
              <w:t>30</w:t>
            </w:r>
          </w:p>
        </w:tc>
      </w:tr>
      <w:tr w:rsidR="009D6247" w14:paraId="4FCC1DB0" w14:textId="77777777">
        <w:trPr>
          <w:trHeight w:val="300"/>
        </w:trPr>
        <w:tc>
          <w:tcPr>
            <w:tcW w:w="455" w:type="pct"/>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7F54D025" w14:textId="77777777" w:rsidR="009D6247" w:rsidRDefault="009D6247">
            <w:pPr>
              <w:pStyle w:val="B0"/>
            </w:pPr>
          </w:p>
        </w:tc>
        <w:tc>
          <w:tcPr>
            <w:tcW w:w="121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73C20E4E" w14:textId="77777777" w:rsidR="009D6247" w:rsidRDefault="00000000">
            <w:pPr>
              <w:pStyle w:val="B0"/>
            </w:pPr>
            <w:r>
              <w:t>模块</w:t>
            </w:r>
          </w:p>
        </w:tc>
        <w:tc>
          <w:tcPr>
            <w:tcW w:w="1158"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76ABB1B5" w14:textId="77777777" w:rsidR="009D6247" w:rsidRDefault="00000000">
            <w:pPr>
              <w:pStyle w:val="B0"/>
            </w:pPr>
            <w:r>
              <w:t>交换机侧光模块</w:t>
            </w:r>
          </w:p>
        </w:tc>
        <w:tc>
          <w:tcPr>
            <w:tcW w:w="1726"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33CD51D5" w14:textId="77777777" w:rsidR="009D6247" w:rsidRDefault="00000000">
            <w:pPr>
              <w:pStyle w:val="B0"/>
            </w:pPr>
            <w:r>
              <w:t>100G</w:t>
            </w:r>
            <w:proofErr w:type="gramStart"/>
            <w:r>
              <w:t>多模光模块</w:t>
            </w:r>
            <w:proofErr w:type="gramEnd"/>
          </w:p>
        </w:tc>
        <w:tc>
          <w:tcPr>
            <w:tcW w:w="443"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66C93391" w14:textId="77777777" w:rsidR="009D6247" w:rsidRDefault="00000000">
            <w:pPr>
              <w:pStyle w:val="B0"/>
            </w:pPr>
            <w:r>
              <w:t>30</w:t>
            </w:r>
          </w:p>
        </w:tc>
      </w:tr>
      <w:tr w:rsidR="009D6247" w14:paraId="3A0ABC9E" w14:textId="77777777">
        <w:trPr>
          <w:trHeight w:val="300"/>
        </w:trPr>
        <w:tc>
          <w:tcPr>
            <w:tcW w:w="455" w:type="pct"/>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649BC4DF" w14:textId="77777777" w:rsidR="009D6247" w:rsidRDefault="009D6247">
            <w:pPr>
              <w:pStyle w:val="B0"/>
            </w:pPr>
          </w:p>
        </w:tc>
        <w:tc>
          <w:tcPr>
            <w:tcW w:w="121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46DC9A58" w14:textId="77777777" w:rsidR="009D6247" w:rsidRDefault="00000000">
            <w:pPr>
              <w:pStyle w:val="B0"/>
            </w:pPr>
            <w:r>
              <w:t>模块</w:t>
            </w:r>
          </w:p>
        </w:tc>
        <w:tc>
          <w:tcPr>
            <w:tcW w:w="1158"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1819FB10" w14:textId="77777777" w:rsidR="009D6247" w:rsidRDefault="00000000">
            <w:pPr>
              <w:pStyle w:val="B0"/>
            </w:pPr>
            <w:r>
              <w:t>服务器侧光模块</w:t>
            </w:r>
          </w:p>
        </w:tc>
        <w:tc>
          <w:tcPr>
            <w:tcW w:w="1726"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37C1472A" w14:textId="77777777" w:rsidR="009D6247" w:rsidRDefault="00000000">
            <w:pPr>
              <w:pStyle w:val="B0"/>
            </w:pPr>
            <w:r>
              <w:t>100G</w:t>
            </w:r>
            <w:proofErr w:type="gramStart"/>
            <w:r>
              <w:t>多模光模块</w:t>
            </w:r>
            <w:proofErr w:type="gramEnd"/>
          </w:p>
        </w:tc>
        <w:tc>
          <w:tcPr>
            <w:tcW w:w="443"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0CD3F27F" w14:textId="77777777" w:rsidR="009D6247" w:rsidRDefault="00000000">
            <w:pPr>
              <w:pStyle w:val="B0"/>
            </w:pPr>
            <w:r>
              <w:t>30</w:t>
            </w:r>
          </w:p>
        </w:tc>
      </w:tr>
      <w:tr w:rsidR="009D6247" w14:paraId="3DE03412" w14:textId="77777777">
        <w:trPr>
          <w:trHeight w:val="300"/>
        </w:trPr>
        <w:tc>
          <w:tcPr>
            <w:tcW w:w="455" w:type="pct"/>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14:paraId="48F2C201" w14:textId="77777777" w:rsidR="009D6247" w:rsidRDefault="00000000">
            <w:pPr>
              <w:pStyle w:val="B0"/>
            </w:pPr>
            <w:r>
              <w:t>业务网络</w:t>
            </w:r>
          </w:p>
        </w:tc>
        <w:tc>
          <w:tcPr>
            <w:tcW w:w="1216"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24097A94" w14:textId="77777777" w:rsidR="009D6247" w:rsidRDefault="00000000">
            <w:pPr>
              <w:pStyle w:val="B0"/>
            </w:pPr>
            <w:r>
              <w:t>业务接入交换机</w:t>
            </w:r>
          </w:p>
        </w:tc>
        <w:tc>
          <w:tcPr>
            <w:tcW w:w="1158"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1AB04DEB" w14:textId="77777777" w:rsidR="009D6247" w:rsidRDefault="009D6247">
            <w:pPr>
              <w:pStyle w:val="B0"/>
            </w:pPr>
          </w:p>
        </w:tc>
        <w:tc>
          <w:tcPr>
            <w:tcW w:w="1726"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78A9F527" w14:textId="77777777" w:rsidR="009D6247" w:rsidRDefault="00000000">
            <w:pPr>
              <w:pStyle w:val="B0"/>
            </w:pPr>
            <w:r>
              <w:t>48*25GbE</w:t>
            </w:r>
          </w:p>
        </w:tc>
        <w:tc>
          <w:tcPr>
            <w:tcW w:w="443"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2B2ECFA2" w14:textId="77777777" w:rsidR="009D6247" w:rsidRDefault="00000000">
            <w:pPr>
              <w:pStyle w:val="B0"/>
            </w:pPr>
            <w:r>
              <w:t>1</w:t>
            </w:r>
          </w:p>
        </w:tc>
      </w:tr>
      <w:tr w:rsidR="009D6247" w14:paraId="1D7B435A" w14:textId="77777777">
        <w:trPr>
          <w:trHeight w:val="300"/>
        </w:trPr>
        <w:tc>
          <w:tcPr>
            <w:tcW w:w="455" w:type="pct"/>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5D3A758C" w14:textId="77777777" w:rsidR="009D6247" w:rsidRDefault="009D6247">
            <w:pPr>
              <w:pStyle w:val="B0"/>
            </w:pPr>
          </w:p>
        </w:tc>
        <w:tc>
          <w:tcPr>
            <w:tcW w:w="121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26BC61FD" w14:textId="77777777" w:rsidR="009D6247" w:rsidRDefault="00000000">
            <w:pPr>
              <w:pStyle w:val="B0"/>
            </w:pPr>
            <w:r>
              <w:t>线缆</w:t>
            </w:r>
          </w:p>
        </w:tc>
        <w:tc>
          <w:tcPr>
            <w:tcW w:w="1158"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2407F07E" w14:textId="77777777" w:rsidR="009D6247" w:rsidRDefault="00000000">
            <w:pPr>
              <w:pStyle w:val="B0"/>
            </w:pPr>
            <w:r>
              <w:t>业务交换机</w:t>
            </w:r>
            <w:r>
              <w:t>-</w:t>
            </w:r>
            <w:r>
              <w:t>服务器</w:t>
            </w:r>
          </w:p>
        </w:tc>
        <w:tc>
          <w:tcPr>
            <w:tcW w:w="172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5FA1D37C" w14:textId="77777777" w:rsidR="009D6247" w:rsidRDefault="00000000">
            <w:pPr>
              <w:pStyle w:val="B0"/>
            </w:pPr>
            <w:r>
              <w:t>25G</w:t>
            </w:r>
            <w:r>
              <w:t>线缆，</w:t>
            </w:r>
            <w:r>
              <w:t>10</w:t>
            </w:r>
            <w:r>
              <w:t>米</w:t>
            </w:r>
          </w:p>
        </w:tc>
        <w:tc>
          <w:tcPr>
            <w:tcW w:w="443"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5E3B2159" w14:textId="77777777" w:rsidR="009D6247" w:rsidRDefault="00000000">
            <w:pPr>
              <w:pStyle w:val="B0"/>
            </w:pPr>
            <w:r>
              <w:t>30</w:t>
            </w:r>
          </w:p>
        </w:tc>
      </w:tr>
      <w:tr w:rsidR="009D6247" w14:paraId="79685F42" w14:textId="77777777">
        <w:trPr>
          <w:trHeight w:val="300"/>
        </w:trPr>
        <w:tc>
          <w:tcPr>
            <w:tcW w:w="455" w:type="pct"/>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1CD39C61" w14:textId="77777777" w:rsidR="009D6247" w:rsidRDefault="009D6247">
            <w:pPr>
              <w:pStyle w:val="B0"/>
            </w:pPr>
          </w:p>
        </w:tc>
        <w:tc>
          <w:tcPr>
            <w:tcW w:w="121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7D22F00E" w14:textId="77777777" w:rsidR="009D6247" w:rsidRDefault="00000000">
            <w:pPr>
              <w:pStyle w:val="B0"/>
            </w:pPr>
            <w:r>
              <w:t>模块</w:t>
            </w:r>
          </w:p>
        </w:tc>
        <w:tc>
          <w:tcPr>
            <w:tcW w:w="1158"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4060397B" w14:textId="77777777" w:rsidR="009D6247" w:rsidRDefault="00000000">
            <w:pPr>
              <w:pStyle w:val="B0"/>
            </w:pPr>
            <w:r>
              <w:t>服务器侧光模块</w:t>
            </w:r>
          </w:p>
        </w:tc>
        <w:tc>
          <w:tcPr>
            <w:tcW w:w="1726"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4689E8D8" w14:textId="77777777" w:rsidR="009D6247" w:rsidRDefault="00000000">
            <w:pPr>
              <w:pStyle w:val="B0"/>
            </w:pPr>
            <w:r>
              <w:t>25G</w:t>
            </w:r>
            <w:proofErr w:type="gramStart"/>
            <w:r>
              <w:t>多模光模块</w:t>
            </w:r>
            <w:proofErr w:type="gramEnd"/>
          </w:p>
        </w:tc>
        <w:tc>
          <w:tcPr>
            <w:tcW w:w="443"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33B6730C" w14:textId="77777777" w:rsidR="009D6247" w:rsidRDefault="00000000">
            <w:pPr>
              <w:pStyle w:val="B0"/>
            </w:pPr>
            <w:r>
              <w:t>30</w:t>
            </w:r>
          </w:p>
        </w:tc>
      </w:tr>
      <w:tr w:rsidR="009D6247" w14:paraId="522A857F" w14:textId="77777777">
        <w:trPr>
          <w:trHeight w:val="300"/>
        </w:trPr>
        <w:tc>
          <w:tcPr>
            <w:tcW w:w="455" w:type="pct"/>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341B6741" w14:textId="77777777" w:rsidR="009D6247" w:rsidRDefault="009D6247">
            <w:pPr>
              <w:pStyle w:val="B0"/>
            </w:pPr>
          </w:p>
        </w:tc>
        <w:tc>
          <w:tcPr>
            <w:tcW w:w="121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1A550142" w14:textId="77777777" w:rsidR="009D6247" w:rsidRDefault="00000000">
            <w:pPr>
              <w:pStyle w:val="B0"/>
            </w:pPr>
            <w:r>
              <w:t>模块</w:t>
            </w:r>
          </w:p>
        </w:tc>
        <w:tc>
          <w:tcPr>
            <w:tcW w:w="1158"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4A1DEFE2" w14:textId="77777777" w:rsidR="009D6247" w:rsidRDefault="00000000">
            <w:pPr>
              <w:pStyle w:val="B0"/>
            </w:pPr>
            <w:r>
              <w:t>业务交换机侧光模块</w:t>
            </w:r>
          </w:p>
        </w:tc>
        <w:tc>
          <w:tcPr>
            <w:tcW w:w="1726"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79887FB3" w14:textId="77777777" w:rsidR="009D6247" w:rsidRDefault="00000000">
            <w:pPr>
              <w:pStyle w:val="B0"/>
            </w:pPr>
            <w:r>
              <w:t>25G</w:t>
            </w:r>
            <w:proofErr w:type="gramStart"/>
            <w:r>
              <w:t>多模光模块</w:t>
            </w:r>
            <w:proofErr w:type="gramEnd"/>
          </w:p>
        </w:tc>
        <w:tc>
          <w:tcPr>
            <w:tcW w:w="443"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0497E4A0" w14:textId="77777777" w:rsidR="009D6247" w:rsidRDefault="00000000">
            <w:pPr>
              <w:pStyle w:val="B0"/>
            </w:pPr>
            <w:r>
              <w:t>30</w:t>
            </w:r>
          </w:p>
        </w:tc>
      </w:tr>
      <w:tr w:rsidR="009D6247" w14:paraId="487FD851" w14:textId="77777777">
        <w:trPr>
          <w:trHeight w:val="312"/>
        </w:trPr>
        <w:tc>
          <w:tcPr>
            <w:tcW w:w="455" w:type="pct"/>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14:paraId="44503BE4" w14:textId="77777777" w:rsidR="009D6247" w:rsidRDefault="00000000">
            <w:pPr>
              <w:pStyle w:val="B0"/>
            </w:pPr>
            <w:r>
              <w:t>带外管理网络</w:t>
            </w:r>
          </w:p>
        </w:tc>
        <w:tc>
          <w:tcPr>
            <w:tcW w:w="121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5516831A" w14:textId="77777777" w:rsidR="009D6247" w:rsidRDefault="00000000">
            <w:pPr>
              <w:pStyle w:val="B0"/>
            </w:pPr>
            <w:r>
              <w:t>带外管理交换机</w:t>
            </w:r>
          </w:p>
        </w:tc>
        <w:tc>
          <w:tcPr>
            <w:tcW w:w="1158"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5BB05E27" w14:textId="77777777" w:rsidR="009D6247" w:rsidRDefault="009D6247">
            <w:pPr>
              <w:pStyle w:val="B0"/>
            </w:pPr>
          </w:p>
        </w:tc>
        <w:tc>
          <w:tcPr>
            <w:tcW w:w="172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1818D29D" w14:textId="77777777" w:rsidR="009D6247" w:rsidRDefault="00000000">
            <w:pPr>
              <w:pStyle w:val="B0"/>
            </w:pPr>
            <w:r>
              <w:t>48</w:t>
            </w:r>
            <w:r>
              <w:t>千兆口，</w:t>
            </w:r>
            <w:r>
              <w:t>4</w:t>
            </w:r>
            <w:r>
              <w:t>口</w:t>
            </w:r>
            <w:r>
              <w:t>10G</w:t>
            </w:r>
            <w:proofErr w:type="gramStart"/>
            <w:r>
              <w:t>光口</w:t>
            </w:r>
            <w:proofErr w:type="gramEnd"/>
          </w:p>
        </w:tc>
        <w:tc>
          <w:tcPr>
            <w:tcW w:w="443"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0B549FB7" w14:textId="77777777" w:rsidR="009D6247" w:rsidRDefault="00000000">
            <w:pPr>
              <w:pStyle w:val="B0"/>
            </w:pPr>
            <w:r>
              <w:t>1</w:t>
            </w:r>
          </w:p>
        </w:tc>
      </w:tr>
      <w:tr w:rsidR="009D6247" w14:paraId="0BC9FC72" w14:textId="77777777">
        <w:trPr>
          <w:trHeight w:val="312"/>
        </w:trPr>
        <w:tc>
          <w:tcPr>
            <w:tcW w:w="455" w:type="pct"/>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6B9A750A" w14:textId="77777777" w:rsidR="009D6247" w:rsidRDefault="009D6247">
            <w:pPr>
              <w:pStyle w:val="B0"/>
            </w:pPr>
          </w:p>
        </w:tc>
        <w:tc>
          <w:tcPr>
            <w:tcW w:w="121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1F88E3C4" w14:textId="77777777" w:rsidR="009D6247" w:rsidRDefault="00000000">
            <w:pPr>
              <w:pStyle w:val="B0"/>
            </w:pPr>
            <w:r>
              <w:t>模块</w:t>
            </w:r>
          </w:p>
        </w:tc>
        <w:tc>
          <w:tcPr>
            <w:tcW w:w="1158"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619695AA" w14:textId="77777777" w:rsidR="009D6247" w:rsidRDefault="009D6247">
            <w:pPr>
              <w:pStyle w:val="B0"/>
            </w:pPr>
          </w:p>
        </w:tc>
        <w:tc>
          <w:tcPr>
            <w:tcW w:w="172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68F89530" w14:textId="77777777" w:rsidR="009D6247" w:rsidRDefault="00000000">
            <w:pPr>
              <w:pStyle w:val="B0"/>
            </w:pPr>
            <w:r>
              <w:t>10G SFP+</w:t>
            </w:r>
            <w:r>
              <w:t>模块</w:t>
            </w:r>
          </w:p>
        </w:tc>
        <w:tc>
          <w:tcPr>
            <w:tcW w:w="443"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23804B00" w14:textId="77777777" w:rsidR="009D6247" w:rsidRDefault="00000000">
            <w:pPr>
              <w:pStyle w:val="B0"/>
            </w:pPr>
            <w:r>
              <w:t>4</w:t>
            </w:r>
          </w:p>
        </w:tc>
      </w:tr>
      <w:tr w:rsidR="009D6247" w14:paraId="0AB8AAC8" w14:textId="77777777">
        <w:trPr>
          <w:trHeight w:val="90"/>
        </w:trPr>
        <w:tc>
          <w:tcPr>
            <w:tcW w:w="455" w:type="pct"/>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5EE652CA" w14:textId="77777777" w:rsidR="009D6247" w:rsidRDefault="009D6247">
            <w:pPr>
              <w:pStyle w:val="B0"/>
            </w:pPr>
          </w:p>
        </w:tc>
        <w:tc>
          <w:tcPr>
            <w:tcW w:w="121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4503041F" w14:textId="77777777" w:rsidR="009D6247" w:rsidRDefault="00000000">
            <w:pPr>
              <w:pStyle w:val="B0"/>
            </w:pPr>
            <w:r>
              <w:t>线缆</w:t>
            </w:r>
          </w:p>
        </w:tc>
        <w:tc>
          <w:tcPr>
            <w:tcW w:w="1158"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1FC1F2F4" w14:textId="77777777" w:rsidR="009D6247" w:rsidRDefault="009D6247">
            <w:pPr>
              <w:pStyle w:val="B0"/>
            </w:pPr>
          </w:p>
        </w:tc>
        <w:tc>
          <w:tcPr>
            <w:tcW w:w="1726"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6E923E60" w14:textId="77777777" w:rsidR="009D6247" w:rsidRDefault="00000000">
            <w:pPr>
              <w:pStyle w:val="B0"/>
            </w:pPr>
            <w:r>
              <w:t>千兆网线</w:t>
            </w:r>
            <w:r>
              <w:t>20</w:t>
            </w:r>
            <w:r>
              <w:t>米</w:t>
            </w:r>
          </w:p>
        </w:tc>
        <w:tc>
          <w:tcPr>
            <w:tcW w:w="443" w:type="pct"/>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7B6FCA81" w14:textId="77777777" w:rsidR="009D6247" w:rsidRDefault="00000000">
            <w:pPr>
              <w:pStyle w:val="B0"/>
            </w:pPr>
            <w:r>
              <w:t>15</w:t>
            </w:r>
          </w:p>
        </w:tc>
      </w:tr>
    </w:tbl>
    <w:p w14:paraId="697C6E21" w14:textId="77777777" w:rsidR="009D6247" w:rsidRDefault="00000000">
      <w:pPr>
        <w:pStyle w:val="2"/>
      </w:pPr>
      <w:bookmarkStart w:id="164" w:name="_Toc213053625"/>
      <w:r>
        <w:rPr>
          <w:rFonts w:hint="eastAsia"/>
        </w:rPr>
        <w:t>自动驾驶数据汇聚存储</w:t>
      </w:r>
      <w:bookmarkEnd w:id="164"/>
    </w:p>
    <w:p w14:paraId="6599E005" w14:textId="77777777" w:rsidR="009D6247" w:rsidRDefault="00000000">
      <w:pPr>
        <w:ind w:firstLine="480"/>
      </w:pPr>
      <w:r>
        <w:rPr>
          <w:rFonts w:hint="eastAsia"/>
        </w:rPr>
        <w:t>顺义区感知管理服务平台需接入全区城市影像感知数据和城市脉搏感知数据，并对相关数据进行存储，为后续多领域数据分析应用提供支撑。</w:t>
      </w:r>
    </w:p>
    <w:p w14:paraId="5B341F91" w14:textId="77777777" w:rsidR="009D6247" w:rsidRDefault="00000000">
      <w:pPr>
        <w:ind w:firstLine="480"/>
      </w:pPr>
      <w:r>
        <w:rPr>
          <w:rFonts w:hint="eastAsia"/>
        </w:rPr>
        <w:t>截至目前，顺义区城市脉搏感知数据皆为各单位独立建设，数据存储于政务云或各单位机房，可通过政务外网系统对接的方式完成对数据的提取、分析。城市影像感知体系已通过“雪亮工程”打通双网（视频专网和政务外网）双平台，可通过接口对接实现数据互通。同时，</w:t>
      </w:r>
      <w:r>
        <w:rPr>
          <w:rFonts w:hint="eastAsia"/>
        </w:rPr>
        <w:t>2025</w:t>
      </w:r>
      <w:r>
        <w:rPr>
          <w:rFonts w:hint="eastAsia"/>
        </w:rPr>
        <w:t>年顺义区自动驾驶示范区</w:t>
      </w:r>
      <w:r>
        <w:rPr>
          <w:rFonts w:hint="eastAsia"/>
        </w:rPr>
        <w:t>3.0</w:t>
      </w:r>
      <w:r>
        <w:rPr>
          <w:rFonts w:hint="eastAsia"/>
        </w:rPr>
        <w:t>扩区建设的</w:t>
      </w:r>
      <w:r>
        <w:rPr>
          <w:rFonts w:hint="eastAsia"/>
        </w:rPr>
        <w:t>5000</w:t>
      </w:r>
      <w:r>
        <w:rPr>
          <w:rFonts w:hint="eastAsia"/>
        </w:rPr>
        <w:t>路前端视频监控和区交通支队在河东地区建设的</w:t>
      </w:r>
      <w:r>
        <w:rPr>
          <w:rFonts w:hint="eastAsia"/>
        </w:rPr>
        <w:t>518</w:t>
      </w:r>
      <w:r>
        <w:rPr>
          <w:rFonts w:hint="eastAsia"/>
        </w:rPr>
        <w:t>路车辆抓拍前端形成的城市影像感知数据，需存储于感知管理服务平台，该部分数据目前尚无分析、存储资源，需随感</w:t>
      </w:r>
      <w:proofErr w:type="gramStart"/>
      <w:r>
        <w:rPr>
          <w:rFonts w:hint="eastAsia"/>
        </w:rPr>
        <w:t>知管理</w:t>
      </w:r>
      <w:proofErr w:type="gramEnd"/>
      <w:r>
        <w:rPr>
          <w:rFonts w:hint="eastAsia"/>
        </w:rPr>
        <w:t>服务平台建设。</w:t>
      </w:r>
    </w:p>
    <w:p w14:paraId="79ABF243" w14:textId="77777777" w:rsidR="009D6247" w:rsidRDefault="00000000">
      <w:pPr>
        <w:pStyle w:val="3"/>
      </w:pPr>
      <w:bookmarkStart w:id="165" w:name="_Toc213053626"/>
      <w:r>
        <w:rPr>
          <w:rFonts w:hint="eastAsia"/>
        </w:rPr>
        <w:t>自动驾驶示范区</w:t>
      </w:r>
      <w:r>
        <w:rPr>
          <w:rFonts w:hint="eastAsia"/>
        </w:rPr>
        <w:t>3.0</w:t>
      </w:r>
      <w:r>
        <w:rPr>
          <w:rFonts w:hint="eastAsia"/>
        </w:rPr>
        <w:t>扩区新增视频监控数据</w:t>
      </w:r>
      <w:bookmarkEnd w:id="165"/>
    </w:p>
    <w:p w14:paraId="5479E674" w14:textId="77777777" w:rsidR="009D6247" w:rsidRDefault="00000000">
      <w:pPr>
        <w:ind w:firstLine="480"/>
      </w:pPr>
      <w:r>
        <w:rPr>
          <w:rFonts w:hint="eastAsia"/>
        </w:rPr>
        <w:t>顺义区高级别自动驾驶示范区</w:t>
      </w:r>
      <w:r>
        <w:rPr>
          <w:rFonts w:hint="eastAsia"/>
        </w:rPr>
        <w:t>3.0</w:t>
      </w:r>
      <w:r>
        <w:rPr>
          <w:rFonts w:hint="eastAsia"/>
        </w:rPr>
        <w:t>扩区工程建设前端</w:t>
      </w:r>
      <w:proofErr w:type="gramStart"/>
      <w:r>
        <w:rPr>
          <w:rFonts w:hint="eastAsia"/>
        </w:rPr>
        <w:t>监控共</w:t>
      </w:r>
      <w:proofErr w:type="gramEnd"/>
      <w:r>
        <w:rPr>
          <w:rFonts w:hint="eastAsia"/>
        </w:rPr>
        <w:t>5000</w:t>
      </w:r>
      <w:r>
        <w:rPr>
          <w:rFonts w:hint="eastAsia"/>
        </w:rPr>
        <w:t>路，相关前端部署于</w:t>
      </w:r>
      <w:r>
        <w:rPr>
          <w:rFonts w:hint="eastAsia"/>
        </w:rPr>
        <w:t>V2X</w:t>
      </w:r>
      <w:r>
        <w:rPr>
          <w:rFonts w:hint="eastAsia"/>
        </w:rPr>
        <w:t>车网，通过顺义区汇聚节点（于顺鑫集团，互联网部署）接入北京市自动驾驶节点，因汇聚节点非政务外网部署，加之自动驾驶数据需求固定，顺义区自动驾驶节点不存储该</w:t>
      </w:r>
      <w:r>
        <w:rPr>
          <w:rFonts w:hint="eastAsia"/>
        </w:rPr>
        <w:t>5000</w:t>
      </w:r>
      <w:r>
        <w:rPr>
          <w:rFonts w:hint="eastAsia"/>
        </w:rPr>
        <w:t>路视频的原始数据流，需随感</w:t>
      </w:r>
      <w:proofErr w:type="gramStart"/>
      <w:r>
        <w:rPr>
          <w:rFonts w:hint="eastAsia"/>
        </w:rPr>
        <w:t>知管理</w:t>
      </w:r>
      <w:proofErr w:type="gramEnd"/>
      <w:r>
        <w:rPr>
          <w:rFonts w:hint="eastAsia"/>
        </w:rPr>
        <w:t>服务平台在政务外网建设相关配套设施。</w:t>
      </w:r>
    </w:p>
    <w:p w14:paraId="638AE28E" w14:textId="77777777" w:rsidR="009D6247" w:rsidRDefault="00000000">
      <w:pPr>
        <w:pStyle w:val="3"/>
      </w:pPr>
      <w:bookmarkStart w:id="166" w:name="_Toc213053627"/>
      <w:r>
        <w:rPr>
          <w:rFonts w:hint="eastAsia"/>
        </w:rPr>
        <w:t>河东地区车辆抓拍数据</w:t>
      </w:r>
      <w:bookmarkEnd w:id="166"/>
    </w:p>
    <w:p w14:paraId="6222496F" w14:textId="77777777" w:rsidR="009D6247" w:rsidRDefault="00000000">
      <w:pPr>
        <w:ind w:firstLine="480"/>
      </w:pPr>
      <w:r>
        <w:rPr>
          <w:rFonts w:hint="eastAsia"/>
        </w:rPr>
        <w:t>为满足市交管局需求，顺义区交通支队于</w:t>
      </w:r>
      <w:r>
        <w:rPr>
          <w:rFonts w:hint="eastAsia"/>
        </w:rPr>
        <w:t>2025</w:t>
      </w:r>
      <w:r>
        <w:rPr>
          <w:rFonts w:hint="eastAsia"/>
        </w:rPr>
        <w:t>年在河东地区新建</w:t>
      </w:r>
      <w:r>
        <w:rPr>
          <w:rFonts w:hint="eastAsia"/>
        </w:rPr>
        <w:t>518</w:t>
      </w:r>
      <w:r>
        <w:rPr>
          <w:rFonts w:hint="eastAsia"/>
        </w:rPr>
        <w:t>路车辆抓拍感知数据，此类监控数据通过顺义公安分局中心机房</w:t>
      </w:r>
      <w:proofErr w:type="gramStart"/>
      <w:r>
        <w:rPr>
          <w:rFonts w:hint="eastAsia"/>
        </w:rPr>
        <w:t>接入市</w:t>
      </w:r>
      <w:proofErr w:type="gramEnd"/>
      <w:r>
        <w:rPr>
          <w:rFonts w:hint="eastAsia"/>
        </w:rPr>
        <w:t>交管局，因市</w:t>
      </w:r>
      <w:r>
        <w:rPr>
          <w:rFonts w:hint="eastAsia"/>
        </w:rPr>
        <w:lastRenderedPageBreak/>
        <w:t>交管局仅需违章车辆信息和车辆图片信息，目前该</w:t>
      </w:r>
      <w:r>
        <w:rPr>
          <w:rFonts w:hint="eastAsia"/>
        </w:rPr>
        <w:t>518</w:t>
      </w:r>
      <w:r>
        <w:rPr>
          <w:rFonts w:hint="eastAsia"/>
        </w:rPr>
        <w:t>路前端的数据并无平台存储，仅在解析出车辆违章“四合一”图片后发送至市局，为确保该</w:t>
      </w:r>
      <w:r>
        <w:rPr>
          <w:rFonts w:hint="eastAsia"/>
        </w:rPr>
        <w:t>518</w:t>
      </w:r>
      <w:r>
        <w:rPr>
          <w:rFonts w:hint="eastAsia"/>
        </w:rPr>
        <w:t>路数</w:t>
      </w:r>
      <w:proofErr w:type="gramStart"/>
      <w:r>
        <w:rPr>
          <w:rFonts w:hint="eastAsia"/>
        </w:rPr>
        <w:t>据得到</w:t>
      </w:r>
      <w:proofErr w:type="gramEnd"/>
      <w:r>
        <w:rPr>
          <w:rFonts w:hint="eastAsia"/>
        </w:rPr>
        <w:t>有效利用，需随感</w:t>
      </w:r>
      <w:proofErr w:type="gramStart"/>
      <w:r>
        <w:rPr>
          <w:rFonts w:hint="eastAsia"/>
        </w:rPr>
        <w:t>知管理</w:t>
      </w:r>
      <w:proofErr w:type="gramEnd"/>
      <w:r>
        <w:rPr>
          <w:rFonts w:hint="eastAsia"/>
        </w:rPr>
        <w:t>服务平台在政务外网建设相关配套设施。</w:t>
      </w:r>
    </w:p>
    <w:p w14:paraId="306CA62F" w14:textId="77777777" w:rsidR="009D6247" w:rsidRDefault="00000000">
      <w:pPr>
        <w:pStyle w:val="1"/>
      </w:pPr>
      <w:bookmarkStart w:id="167" w:name="_Toc213053628"/>
      <w:r>
        <w:rPr>
          <w:rFonts w:hint="eastAsia"/>
        </w:rPr>
        <w:lastRenderedPageBreak/>
        <w:t>数据融合中台设计</w:t>
      </w:r>
      <w:bookmarkEnd w:id="167"/>
    </w:p>
    <w:p w14:paraId="53302FFD" w14:textId="77777777" w:rsidR="009D6247" w:rsidRDefault="00000000">
      <w:pPr>
        <w:ind w:firstLine="480"/>
      </w:pPr>
      <w:r>
        <w:rPr>
          <w:rFonts w:hint="eastAsia"/>
        </w:rPr>
        <w:t>数据融合中台作为数据和智慧城市底座的核心，提供基础库、通用算法、数据共享等共性能力，支撑现有信息化系统逐步完成数据的融合和系统的整合。全区新建和升级改造的信息系统以数据融合中台为基础，在底座之上建设场景应用，数据融合中</w:t>
      </w:r>
      <w:proofErr w:type="gramStart"/>
      <w:r>
        <w:rPr>
          <w:rFonts w:hint="eastAsia"/>
        </w:rPr>
        <w:t>台具体包括数据湖仓</w:t>
      </w:r>
      <w:proofErr w:type="gramEnd"/>
      <w:r>
        <w:rPr>
          <w:rFonts w:hint="eastAsia"/>
        </w:rPr>
        <w:t>一体、共性组件、目录链、地理信息地图和低代码开发五类能力。</w:t>
      </w:r>
    </w:p>
    <w:p w14:paraId="7AADF1B8" w14:textId="77777777" w:rsidR="009D6247" w:rsidRDefault="00000000">
      <w:pPr>
        <w:pStyle w:val="2"/>
      </w:pPr>
      <w:bookmarkStart w:id="168" w:name="_Toc213053629"/>
      <w:proofErr w:type="gramStart"/>
      <w:r>
        <w:rPr>
          <w:rFonts w:hint="eastAsia"/>
        </w:rPr>
        <w:t>湖仓一体</w:t>
      </w:r>
      <w:proofErr w:type="gramEnd"/>
      <w:r>
        <w:rPr>
          <w:rFonts w:hint="eastAsia"/>
        </w:rPr>
        <w:t>数据存储系统</w:t>
      </w:r>
      <w:bookmarkEnd w:id="168"/>
    </w:p>
    <w:p w14:paraId="7E1F26DC" w14:textId="1D7D7CCA" w:rsidR="009D6247" w:rsidRDefault="00000000">
      <w:pPr>
        <w:ind w:firstLine="480"/>
      </w:pPr>
      <w:r>
        <w:rPr>
          <w:rFonts w:hint="eastAsia"/>
        </w:rPr>
        <w:t>数据融合中台作为数据和智慧城市底座的核心，提供基础库、通用算法、数据共享等共性能力，支撑现有信息化系统逐步完成数据的融合和系统的整合。全区新建和升级改造的信息系统以数据融合中台为基础，在底座之上建设场景应用，数据融合中</w:t>
      </w:r>
      <w:proofErr w:type="gramStart"/>
      <w:r>
        <w:rPr>
          <w:rFonts w:hint="eastAsia"/>
        </w:rPr>
        <w:t>台具体包括数据湖仓</w:t>
      </w:r>
      <w:proofErr w:type="gramEnd"/>
      <w:r>
        <w:rPr>
          <w:rFonts w:hint="eastAsia"/>
        </w:rPr>
        <w:t>一体</w:t>
      </w:r>
      <w:r w:rsidR="00321A6B">
        <w:rPr>
          <w:rFonts w:hint="eastAsia"/>
        </w:rPr>
        <w:t>、感知管理服务平台</w:t>
      </w:r>
      <w:r>
        <w:rPr>
          <w:rFonts w:hint="eastAsia"/>
        </w:rPr>
        <w:t>、共性组件、目录链、地理信息地图和低代码开发</w:t>
      </w:r>
      <w:r w:rsidR="00321A6B">
        <w:rPr>
          <w:rFonts w:hint="eastAsia"/>
        </w:rPr>
        <w:t>6</w:t>
      </w:r>
      <w:r>
        <w:rPr>
          <w:rFonts w:hint="eastAsia"/>
        </w:rPr>
        <w:t>类能力。</w:t>
      </w:r>
    </w:p>
    <w:p w14:paraId="1E98AB2B" w14:textId="77777777" w:rsidR="009D6247" w:rsidRDefault="00000000">
      <w:pPr>
        <w:pStyle w:val="3"/>
      </w:pPr>
      <w:bookmarkStart w:id="169" w:name="_Toc213053630"/>
      <w:proofErr w:type="gramStart"/>
      <w:r>
        <w:rPr>
          <w:rFonts w:hint="eastAsia"/>
        </w:rPr>
        <w:t>湖仓一体</w:t>
      </w:r>
      <w:proofErr w:type="gramEnd"/>
      <w:r>
        <w:rPr>
          <w:rFonts w:hint="eastAsia"/>
        </w:rPr>
        <w:t>系统功能</w:t>
      </w:r>
      <w:bookmarkEnd w:id="169"/>
    </w:p>
    <w:p w14:paraId="41D8E656" w14:textId="77777777" w:rsidR="009D6247" w:rsidRDefault="00000000">
      <w:pPr>
        <w:pStyle w:val="4"/>
      </w:pPr>
      <w:bookmarkStart w:id="170" w:name="_Toc6981"/>
      <w:bookmarkStart w:id="171" w:name="_Toc213053631"/>
      <w:r>
        <w:t>数据接入</w:t>
      </w:r>
      <w:bookmarkEnd w:id="170"/>
      <w:bookmarkEnd w:id="171"/>
    </w:p>
    <w:p w14:paraId="2BDBEB10" w14:textId="77777777" w:rsidR="009D6247" w:rsidRDefault="00000000">
      <w:pPr>
        <w:ind w:firstLine="480"/>
        <w:rPr>
          <w:ins w:id="172" w:author="喜羊羊的好朋友" w:date="2025-11-10T17:26:00Z"/>
        </w:rPr>
      </w:pPr>
      <w:r>
        <w:tab/>
      </w:r>
      <w:r>
        <w:rPr>
          <w:rFonts w:hint="eastAsia"/>
        </w:rPr>
        <w:tab/>
      </w:r>
      <w:r>
        <w:rPr>
          <w:rFonts w:hint="eastAsia"/>
        </w:rPr>
        <w:t>支持多种数据格式接入，包括</w:t>
      </w:r>
      <w:r>
        <w:rPr>
          <w:rFonts w:hint="eastAsia"/>
        </w:rPr>
        <w:t>xml</w:t>
      </w:r>
      <w:r>
        <w:rPr>
          <w:rFonts w:hint="eastAsia"/>
        </w:rPr>
        <w:t>、</w:t>
      </w:r>
      <w:r>
        <w:rPr>
          <w:rFonts w:hint="eastAsia"/>
        </w:rPr>
        <w:t>xlsx</w:t>
      </w:r>
      <w:r>
        <w:rPr>
          <w:rFonts w:hint="eastAsia"/>
        </w:rPr>
        <w:t>、</w:t>
      </w:r>
      <w:proofErr w:type="spellStart"/>
      <w:r>
        <w:rPr>
          <w:rFonts w:hint="eastAsia"/>
        </w:rPr>
        <w:t>xls</w:t>
      </w:r>
      <w:proofErr w:type="spellEnd"/>
      <w:r>
        <w:rPr>
          <w:rFonts w:hint="eastAsia"/>
        </w:rPr>
        <w:t>、</w:t>
      </w:r>
      <w:r>
        <w:rPr>
          <w:rFonts w:hint="eastAsia"/>
        </w:rPr>
        <w:t>text</w:t>
      </w:r>
      <w:r>
        <w:rPr>
          <w:rFonts w:hint="eastAsia"/>
        </w:rPr>
        <w:t>、</w:t>
      </w:r>
      <w:r>
        <w:rPr>
          <w:rFonts w:hint="eastAsia"/>
        </w:rPr>
        <w:t>csv</w:t>
      </w:r>
      <w:r>
        <w:rPr>
          <w:rFonts w:hint="eastAsia"/>
        </w:rPr>
        <w:t>等多种数据格式类型的文件；支持多种数据源接入，包括接口数据，</w:t>
      </w:r>
      <w:proofErr w:type="spellStart"/>
      <w:r>
        <w:rPr>
          <w:rFonts w:hint="eastAsia"/>
        </w:rPr>
        <w:t>mysql</w:t>
      </w:r>
      <w:proofErr w:type="spellEnd"/>
      <w:r>
        <w:rPr>
          <w:rFonts w:hint="eastAsia"/>
        </w:rPr>
        <w:t>、</w:t>
      </w:r>
      <w:r>
        <w:rPr>
          <w:rFonts w:hint="eastAsia"/>
        </w:rPr>
        <w:t>oracle</w:t>
      </w:r>
      <w:r>
        <w:rPr>
          <w:rFonts w:hint="eastAsia"/>
        </w:rPr>
        <w:t>和</w:t>
      </w:r>
      <w:proofErr w:type="spellStart"/>
      <w:r>
        <w:rPr>
          <w:rFonts w:hint="eastAsia"/>
        </w:rPr>
        <w:t>kingbase</w:t>
      </w:r>
      <w:proofErr w:type="spellEnd"/>
      <w:r>
        <w:rPr>
          <w:rFonts w:hint="eastAsia"/>
        </w:rPr>
        <w:t>等传统关系型数据库，</w:t>
      </w:r>
      <w:r>
        <w:rPr>
          <w:rFonts w:hint="eastAsia"/>
        </w:rPr>
        <w:t>hive</w:t>
      </w:r>
      <w:r>
        <w:rPr>
          <w:rFonts w:hint="eastAsia"/>
        </w:rPr>
        <w:t>、</w:t>
      </w:r>
      <w:proofErr w:type="spellStart"/>
      <w:r>
        <w:rPr>
          <w:rFonts w:hint="eastAsia"/>
        </w:rPr>
        <w:t>hbase</w:t>
      </w:r>
      <w:proofErr w:type="spellEnd"/>
      <w:r>
        <w:rPr>
          <w:rFonts w:hint="eastAsia"/>
        </w:rPr>
        <w:t>和</w:t>
      </w:r>
      <w:proofErr w:type="spellStart"/>
      <w:r>
        <w:rPr>
          <w:rFonts w:hint="eastAsia"/>
        </w:rPr>
        <w:t>mongodb</w:t>
      </w:r>
      <w:proofErr w:type="spellEnd"/>
      <w:r>
        <w:rPr>
          <w:rFonts w:hint="eastAsia"/>
        </w:rPr>
        <w:t>等非关系型数据库。并且针对接入方式提供了离线实时的全量增量接入，支持监控</w:t>
      </w:r>
      <w:r>
        <w:rPr>
          <w:rFonts w:hint="eastAsia"/>
        </w:rPr>
        <w:t>CDC</w:t>
      </w:r>
      <w:r>
        <w:rPr>
          <w:rFonts w:hint="eastAsia"/>
        </w:rPr>
        <w:t>日志实时接入；支持通过数据接入等方式实现数据的全量增量接入读取。</w:t>
      </w:r>
      <w:r>
        <w:rPr>
          <w:rFonts w:hint="eastAsia"/>
        </w:rPr>
        <w:t xml:space="preserve"> </w:t>
      </w:r>
    </w:p>
    <w:p w14:paraId="68DCC712" w14:textId="77777777" w:rsidR="009D6247" w:rsidRDefault="00000000">
      <w:pPr>
        <w:pStyle w:val="4"/>
        <w:rPr>
          <w:ins w:id="173" w:author="喜羊羊的好朋友" w:date="2025-11-10T17:26:00Z"/>
        </w:rPr>
      </w:pPr>
      <w:ins w:id="174" w:author="喜羊羊的好朋友" w:date="2025-11-10T17:26:00Z">
        <w:r>
          <w:t>数据开发</w:t>
        </w:r>
      </w:ins>
    </w:p>
    <w:p w14:paraId="7212628F" w14:textId="77777777" w:rsidR="009D6247" w:rsidRDefault="00000000">
      <w:pPr>
        <w:ind w:firstLine="480"/>
        <w:rPr>
          <w:ins w:id="175" w:author="喜羊羊的好朋友" w:date="2025-11-10T17:26:00Z"/>
        </w:rPr>
      </w:pPr>
      <w:ins w:id="176" w:author="喜羊羊的好朋友" w:date="2025-11-10T17:26:00Z">
        <w:r>
          <w:t>集成</w:t>
        </w:r>
        <w:r>
          <w:t>Apache Hudi</w:t>
        </w:r>
        <w:r>
          <w:t>，实现</w:t>
        </w:r>
        <w:proofErr w:type="gramStart"/>
        <w:r>
          <w:t>数据湖</w:t>
        </w:r>
        <w:proofErr w:type="gramEnd"/>
        <w:r>
          <w:t>与数据仓库的深度融合。</w:t>
        </w:r>
        <w:r>
          <w:rPr>
            <w:rFonts w:hint="eastAsia"/>
          </w:rPr>
          <w:t>增添</w:t>
        </w:r>
        <w:r>
          <w:t>算子</w:t>
        </w:r>
        <w:r>
          <w:rPr>
            <w:rFonts w:hint="eastAsia"/>
          </w:rPr>
          <w:t>，优化配置，</w:t>
        </w:r>
        <w:r>
          <w:t>使</w:t>
        </w:r>
        <w:r>
          <w:rPr>
            <w:rFonts w:hint="eastAsia"/>
          </w:rPr>
          <w:t>拖拽式</w:t>
        </w:r>
        <w:r>
          <w:t>图形化配置任务更简便，对</w:t>
        </w:r>
        <w:proofErr w:type="spellStart"/>
        <w:r>
          <w:t>kafka</w:t>
        </w:r>
        <w:proofErr w:type="spellEnd"/>
        <w:r>
          <w:t>数据、接口数据的算子处理让实时增量数据更快速更新入库。提供了</w:t>
        </w:r>
        <w:r>
          <w:t>SQL</w:t>
        </w:r>
        <w:r>
          <w:t>编辑脚本</w:t>
        </w:r>
        <w:r>
          <w:rPr>
            <w:rFonts w:hint="eastAsia"/>
          </w:rPr>
          <w:t>,</w:t>
        </w:r>
        <w:r>
          <w:rPr>
            <w:rFonts w:hint="eastAsia"/>
          </w:rPr>
          <w:t>通过部署插件也支持</w:t>
        </w:r>
        <w:proofErr w:type="gramStart"/>
        <w:r>
          <w:rPr>
            <w:rFonts w:hint="eastAsia"/>
          </w:rPr>
          <w:t>跨库跨源</w:t>
        </w:r>
        <w:proofErr w:type="gramEnd"/>
        <w:r>
          <w:rPr>
            <w:rFonts w:hint="eastAsia"/>
          </w:rPr>
          <w:t>即席查询数据</w:t>
        </w:r>
        <w:r>
          <w:t>，平台支持多种</w:t>
        </w:r>
        <w:r>
          <w:t>SQL</w:t>
        </w:r>
        <w:r>
          <w:t>方言，</w:t>
        </w:r>
        <w:proofErr w:type="gramStart"/>
        <w:r>
          <w:t>多表跨库查询</w:t>
        </w:r>
        <w:proofErr w:type="gramEnd"/>
        <w:r>
          <w:t>SQL</w:t>
        </w:r>
        <w:r>
          <w:t>的执行、保存、结果查看报错反馈；同时支持</w:t>
        </w:r>
        <w:r>
          <w:t>scala</w:t>
        </w:r>
        <w:r>
          <w:t>、</w:t>
        </w:r>
        <w:r>
          <w:t>java</w:t>
        </w:r>
        <w:r>
          <w:t>、</w:t>
        </w:r>
        <w:r>
          <w:t>python</w:t>
        </w:r>
        <w:r>
          <w:t>、</w:t>
        </w:r>
        <w:r>
          <w:t>shell</w:t>
        </w:r>
        <w:r>
          <w:t>等脚本编辑、运行、保</w:t>
        </w:r>
        <w:r>
          <w:lastRenderedPageBreak/>
          <w:t>存。支持开发后数据接出转存至其他数据源操作。</w:t>
        </w:r>
        <w:r>
          <w:rPr>
            <w:rFonts w:hint="eastAsia"/>
          </w:rPr>
          <w:t>在此版本还增加了任务的版本设置，支持数据开发任务上下线形成多个版本，对于不同版本之间支持回滚。</w:t>
        </w:r>
        <w:r>
          <w:t>支持串行式配置包括探查、元数据采集、数据集成、数据开发、数据稽核、脚本在内的多项任务执行先后顺序形成完整工作流，可以定时调度执行工作流，并查看执行中</w:t>
        </w:r>
        <w:proofErr w:type="gramStart"/>
        <w:r>
          <w:t>各任务</w:t>
        </w:r>
        <w:proofErr w:type="gramEnd"/>
        <w:r>
          <w:t>节点执行日志详细信息。</w:t>
        </w:r>
      </w:ins>
    </w:p>
    <w:p w14:paraId="3C653680" w14:textId="77777777" w:rsidR="009D6247" w:rsidRDefault="00000000">
      <w:pPr>
        <w:pStyle w:val="4"/>
        <w:rPr>
          <w:ins w:id="177" w:author="喜羊羊的好朋友" w:date="2025-11-10T17:26:00Z"/>
        </w:rPr>
      </w:pPr>
      <w:ins w:id="178" w:author="喜羊羊的好朋友" w:date="2025-11-10T17:26:00Z">
        <w:r>
          <w:t>数据</w:t>
        </w:r>
        <w:r>
          <w:rPr>
            <w:rFonts w:hint="eastAsia"/>
          </w:rPr>
          <w:t>计算</w:t>
        </w:r>
      </w:ins>
    </w:p>
    <w:p w14:paraId="3E025E9D" w14:textId="77777777" w:rsidR="009D6247" w:rsidRDefault="00000000">
      <w:pPr>
        <w:ind w:firstLine="480"/>
        <w:rPr>
          <w:ins w:id="179" w:author="喜羊羊的好朋友" w:date="2025-11-10T17:26:00Z"/>
          <w:rFonts w:cs="宋体"/>
          <w:kern w:val="0"/>
          <w:szCs w:val="24"/>
          <w:lang w:bidi="ar"/>
        </w:rPr>
      </w:pPr>
      <w:ins w:id="180" w:author="喜羊羊的好朋友" w:date="2025-11-10T17:26:00Z">
        <w:r>
          <w:tab/>
        </w:r>
        <w:r>
          <w:rPr>
            <w:rFonts w:cs="宋体"/>
            <w:kern w:val="0"/>
            <w:szCs w:val="24"/>
            <w:lang w:bidi="ar"/>
          </w:rPr>
          <w:t>提供统一的分布式计算</w:t>
        </w:r>
        <w:r>
          <w:rPr>
            <w:rFonts w:cs="宋体" w:hint="eastAsia"/>
            <w:kern w:val="0"/>
            <w:szCs w:val="24"/>
            <w:lang w:bidi="ar"/>
          </w:rPr>
          <w:t>引擎</w:t>
        </w:r>
        <w:r>
          <w:rPr>
            <w:rFonts w:cs="宋体"/>
            <w:kern w:val="0"/>
            <w:szCs w:val="24"/>
            <w:lang w:bidi="ar"/>
          </w:rPr>
          <w:t>，集成实时计算与批处理两种核心模式。实时计算引擎支持毫秒级数据流处理，满足低延迟业务监控与响应需求；批处理引擎支撑海量历史数据的复杂</w:t>
        </w:r>
        <w:r>
          <w:rPr>
            <w:rFonts w:cs="宋体"/>
            <w:kern w:val="0"/>
            <w:szCs w:val="24"/>
            <w:lang w:bidi="ar"/>
          </w:rPr>
          <w:t>ETL</w:t>
        </w:r>
        <w:r>
          <w:rPr>
            <w:rFonts w:cs="宋体"/>
            <w:kern w:val="0"/>
            <w:szCs w:val="24"/>
            <w:lang w:bidi="ar"/>
          </w:rPr>
          <w:t>与批量分析任务。双引擎协同工作，为上层应用提供高效、弹性的混合计算能力。</w:t>
        </w:r>
      </w:ins>
    </w:p>
    <w:p w14:paraId="332EA434" w14:textId="77777777" w:rsidR="009D6247" w:rsidRDefault="00000000">
      <w:pPr>
        <w:ind w:firstLine="480"/>
        <w:rPr>
          <w:ins w:id="181" w:author="喜羊羊的好朋友" w:date="2025-11-10T17:26:00Z"/>
        </w:rPr>
      </w:pPr>
      <w:ins w:id="182" w:author="喜羊羊的好朋友" w:date="2025-11-10T17:26:00Z">
        <w:r>
          <w:rPr>
            <w:rFonts w:cs="宋体"/>
            <w:kern w:val="0"/>
            <w:szCs w:val="24"/>
            <w:lang w:bidi="ar"/>
          </w:rPr>
          <w:t>实时计算引擎模块集成</w:t>
        </w:r>
        <w:r>
          <w:rPr>
            <w:rFonts w:cs="宋体"/>
            <w:kern w:val="0"/>
            <w:szCs w:val="24"/>
            <w:lang w:bidi="ar"/>
          </w:rPr>
          <w:t>Spark</w:t>
        </w:r>
        <w:r>
          <w:rPr>
            <w:rFonts w:cs="宋体"/>
            <w:kern w:val="0"/>
            <w:szCs w:val="24"/>
            <w:lang w:bidi="ar"/>
          </w:rPr>
          <w:t>、</w:t>
        </w:r>
        <w:r>
          <w:rPr>
            <w:rFonts w:cs="宋体" w:hint="eastAsia"/>
            <w:kern w:val="0"/>
            <w:szCs w:val="24"/>
            <w:lang w:bidi="ar"/>
          </w:rPr>
          <w:t>Flink</w:t>
        </w:r>
        <w:r>
          <w:rPr>
            <w:rFonts w:cs="宋体" w:hint="eastAsia"/>
            <w:kern w:val="0"/>
            <w:szCs w:val="24"/>
            <w:lang w:bidi="ar"/>
          </w:rPr>
          <w:t>、</w:t>
        </w:r>
        <w:r>
          <w:rPr>
            <w:rFonts w:cs="宋体" w:hint="eastAsia"/>
            <w:kern w:val="0"/>
            <w:szCs w:val="24"/>
            <w:lang w:bidi="ar"/>
          </w:rPr>
          <w:t>Strom</w:t>
        </w:r>
        <w:r>
          <w:rPr>
            <w:rFonts w:cs="宋体"/>
            <w:kern w:val="0"/>
            <w:szCs w:val="24"/>
            <w:lang w:bidi="ar"/>
          </w:rPr>
          <w:t>等多种</w:t>
        </w:r>
        <w:r>
          <w:rPr>
            <w:rFonts w:cs="宋体" w:hint="eastAsia"/>
            <w:kern w:val="0"/>
            <w:szCs w:val="24"/>
            <w:lang w:bidi="ar"/>
          </w:rPr>
          <w:t>流式数据计算</w:t>
        </w:r>
        <w:r>
          <w:rPr>
            <w:rFonts w:cs="宋体"/>
            <w:kern w:val="0"/>
            <w:szCs w:val="24"/>
            <w:lang w:bidi="ar"/>
          </w:rPr>
          <w:t>框架，提供统一的分布式计算服务，支持高吞吐、低延迟的实时数据处理与分析任务，满足复杂业务场景下的实时计算需求。批处理计算引擎模块集成</w:t>
        </w:r>
        <w:r>
          <w:rPr>
            <w:rFonts w:cs="宋体" w:hint="eastAsia"/>
            <w:kern w:val="0"/>
            <w:szCs w:val="24"/>
            <w:lang w:bidi="ar"/>
          </w:rPr>
          <w:t>MapReduce</w:t>
        </w:r>
        <w:r>
          <w:rPr>
            <w:rFonts w:cs="宋体" w:hint="eastAsia"/>
            <w:kern w:val="0"/>
            <w:szCs w:val="24"/>
            <w:lang w:bidi="ar"/>
          </w:rPr>
          <w:t>、</w:t>
        </w:r>
        <w:r>
          <w:rPr>
            <w:rFonts w:cs="宋体"/>
            <w:kern w:val="0"/>
            <w:szCs w:val="24"/>
            <w:lang w:bidi="ar"/>
          </w:rPr>
          <w:t>Spark</w:t>
        </w:r>
        <w:r>
          <w:rPr>
            <w:rFonts w:cs="宋体"/>
            <w:kern w:val="0"/>
            <w:szCs w:val="24"/>
            <w:lang w:bidi="ar"/>
          </w:rPr>
          <w:t>等</w:t>
        </w:r>
        <w:r>
          <w:rPr>
            <w:rFonts w:cs="宋体" w:hint="eastAsia"/>
            <w:kern w:val="0"/>
            <w:szCs w:val="24"/>
            <w:lang w:bidi="ar"/>
          </w:rPr>
          <w:t>多种分布式批处理</w:t>
        </w:r>
        <w:r>
          <w:rPr>
            <w:rFonts w:cs="宋体"/>
            <w:kern w:val="0"/>
            <w:szCs w:val="24"/>
            <w:lang w:bidi="ar"/>
          </w:rPr>
          <w:t>计算框架，提供高吞吐、高可靠的大规模数据离线处理能力，支持复杂</w:t>
        </w:r>
        <w:r>
          <w:rPr>
            <w:rFonts w:cs="宋体"/>
            <w:kern w:val="0"/>
            <w:szCs w:val="24"/>
            <w:lang w:bidi="ar"/>
          </w:rPr>
          <w:t>ETL</w:t>
        </w:r>
        <w:r>
          <w:rPr>
            <w:rFonts w:cs="宋体"/>
            <w:kern w:val="0"/>
            <w:szCs w:val="24"/>
            <w:lang w:bidi="ar"/>
          </w:rPr>
          <w:t>任务与海量数据批量分析，满足多样化离线计算场景需求。</w:t>
        </w:r>
      </w:ins>
    </w:p>
    <w:p w14:paraId="050555DD" w14:textId="77777777" w:rsidR="009D6247" w:rsidRDefault="00000000">
      <w:pPr>
        <w:pStyle w:val="4"/>
        <w:rPr>
          <w:ins w:id="183" w:author="喜羊羊的好朋友" w:date="2025-11-10T17:26:00Z"/>
        </w:rPr>
      </w:pPr>
      <w:ins w:id="184" w:author="喜羊羊的好朋友" w:date="2025-11-10T17:26:00Z">
        <w:r>
          <w:rPr>
            <w:rFonts w:hint="eastAsia"/>
          </w:rPr>
          <w:t>集群管理</w:t>
        </w:r>
      </w:ins>
    </w:p>
    <w:p w14:paraId="4619F9DF" w14:textId="77777777" w:rsidR="009D6247" w:rsidRDefault="00000000">
      <w:pPr>
        <w:ind w:firstLine="480"/>
        <w:rPr>
          <w:ins w:id="185" w:author="喜羊羊的好朋友" w:date="2025-11-10T17:26:00Z"/>
          <w:rFonts w:cs="宋体"/>
          <w:kern w:val="0"/>
          <w:szCs w:val="24"/>
          <w:lang w:bidi="ar"/>
        </w:rPr>
      </w:pPr>
      <w:ins w:id="186" w:author="喜羊羊的好朋友" w:date="2025-11-10T17:26:00Z">
        <w:r>
          <w:tab/>
        </w:r>
        <w:r>
          <w:rPr>
            <w:rFonts w:cs="宋体"/>
            <w:kern w:val="0"/>
            <w:szCs w:val="24"/>
            <w:lang w:bidi="ar"/>
          </w:rPr>
          <w:t>集群管理平台提供</w:t>
        </w:r>
        <w:proofErr w:type="gramStart"/>
        <w:r>
          <w:rPr>
            <w:rFonts w:cs="宋体"/>
            <w:kern w:val="0"/>
            <w:szCs w:val="24"/>
            <w:lang w:bidi="ar"/>
          </w:rPr>
          <w:t>对湖仓一体化</w:t>
        </w:r>
        <w:proofErr w:type="gramEnd"/>
        <w:r>
          <w:rPr>
            <w:rFonts w:cs="宋体"/>
            <w:kern w:val="0"/>
            <w:szCs w:val="24"/>
            <w:lang w:bidi="ar"/>
          </w:rPr>
          <w:t>存储平台的底层资源统一管理能力，涵盖节点管理、状态监控及参数配置功能，确保集群资源的高效调度与稳定运行</w:t>
        </w:r>
        <w:r>
          <w:rPr>
            <w:rFonts w:cs="宋体" w:hint="eastAsia"/>
            <w:kern w:val="0"/>
            <w:szCs w:val="24"/>
            <w:lang w:bidi="ar"/>
          </w:rPr>
          <w:t>。</w:t>
        </w:r>
      </w:ins>
    </w:p>
    <w:p w14:paraId="266BB861" w14:textId="77777777" w:rsidR="009D6247" w:rsidRDefault="00000000">
      <w:pPr>
        <w:ind w:firstLine="480"/>
        <w:rPr>
          <w:ins w:id="187" w:author="喜羊羊的好朋友" w:date="2025-11-10T17:26:00Z"/>
        </w:rPr>
      </w:pPr>
      <w:ins w:id="188" w:author="喜羊羊的好朋友" w:date="2025-11-10T17:26:00Z">
        <w:r>
          <w:rPr>
            <w:rFonts w:cs="宋体"/>
            <w:kern w:val="0"/>
            <w:szCs w:val="24"/>
            <w:lang w:bidi="ar"/>
          </w:rPr>
          <w:t>节点管理模块提供对集群计算节点的全生命周期管理功能，包括节点启动、停用、扩容及状态监控，保障集群资源的稳定运行与弹性伸缩，提升运维效率与资源利用率。状态管理模块通过可视化监控界面，实时采集并展示集群节点与核心组件的资源使用率、运行状态及健康度指标，为运</w:t>
        </w:r>
        <w:proofErr w:type="gramStart"/>
        <w:r>
          <w:rPr>
            <w:rFonts w:cs="宋体"/>
            <w:kern w:val="0"/>
            <w:szCs w:val="24"/>
            <w:lang w:bidi="ar"/>
          </w:rPr>
          <w:t>维人员</w:t>
        </w:r>
        <w:proofErr w:type="gramEnd"/>
        <w:r>
          <w:rPr>
            <w:rFonts w:cs="宋体"/>
            <w:kern w:val="0"/>
            <w:szCs w:val="24"/>
            <w:lang w:bidi="ar"/>
          </w:rPr>
          <w:t>提供全面的系统洞察，保障集群稳定高效运行。参数配置模块提供集群核心参数的可视化配置界面，支持根据业务负载动态调整计算、存储等资源参数，实现集群性能调优与资源合理化分配，提升系统运行效率与稳定性。</w:t>
        </w:r>
      </w:ins>
    </w:p>
    <w:p w14:paraId="20A4516B" w14:textId="77777777" w:rsidR="009D6247" w:rsidRDefault="00000000">
      <w:pPr>
        <w:pStyle w:val="4"/>
        <w:rPr>
          <w:ins w:id="189" w:author="喜羊羊的好朋友" w:date="2025-11-10T17:26:00Z"/>
        </w:rPr>
      </w:pPr>
      <w:ins w:id="190" w:author="喜羊羊的好朋友" w:date="2025-11-10T17:26:00Z">
        <w:r>
          <w:t>数据存储</w:t>
        </w:r>
      </w:ins>
    </w:p>
    <w:p w14:paraId="1FEEA24B" w14:textId="77777777" w:rsidR="009D6247" w:rsidRDefault="00000000">
      <w:pPr>
        <w:ind w:firstLine="480"/>
        <w:rPr>
          <w:ins w:id="191" w:author="喜羊羊的好朋友" w:date="2025-11-10T17:26:00Z"/>
        </w:rPr>
      </w:pPr>
      <w:ins w:id="192" w:author="喜羊羊的好朋友" w:date="2025-11-10T17:26:00Z">
        <w:r>
          <w:tab/>
        </w:r>
        <w:proofErr w:type="gramStart"/>
        <w:r>
          <w:t>数据湖</w:t>
        </w:r>
        <w:proofErr w:type="gramEnd"/>
        <w:r>
          <w:t>存储数据类型多样化，支持结构化数据、非结构化数据、文件数据、</w:t>
        </w:r>
        <w:r>
          <w:lastRenderedPageBreak/>
          <w:t>行式数据列式数据等进行存储，</w:t>
        </w:r>
        <w:proofErr w:type="gramStart"/>
        <w:r>
          <w:t>对于库表文件</w:t>
        </w:r>
        <w:proofErr w:type="gramEnd"/>
        <w:r>
          <w:t>支持</w:t>
        </w:r>
        <w:r>
          <w:t>int</w:t>
        </w:r>
        <w:r>
          <w:t>、</w:t>
        </w:r>
        <w:r>
          <w:t>binary</w:t>
        </w:r>
        <w:r>
          <w:t>、</w:t>
        </w:r>
        <w:r>
          <w:t>double</w:t>
        </w:r>
        <w:r>
          <w:t>、</w:t>
        </w:r>
        <w:r>
          <w:t>decimal</w:t>
        </w:r>
        <w:r>
          <w:t>、</w:t>
        </w:r>
        <w:r>
          <w:t>varchar</w:t>
        </w:r>
        <w:r>
          <w:t>、</w:t>
        </w:r>
        <w:r>
          <w:t>date</w:t>
        </w:r>
        <w:r>
          <w:t>、</w:t>
        </w:r>
        <w:r>
          <w:t>string</w:t>
        </w:r>
        <w:r>
          <w:t>、</w:t>
        </w:r>
        <w:proofErr w:type="spellStart"/>
        <w:r>
          <w:t>boolean</w:t>
        </w:r>
        <w:proofErr w:type="spellEnd"/>
        <w:r>
          <w:t>、</w:t>
        </w:r>
        <w:r>
          <w:t>timestamp</w:t>
        </w:r>
        <w:r>
          <w:t>等常用数据类型，基于大数据平台的存储支持多副本存储保证安全性。</w:t>
        </w:r>
      </w:ins>
    </w:p>
    <w:p w14:paraId="7E8E9F18" w14:textId="77777777" w:rsidR="009D6247" w:rsidRDefault="00000000">
      <w:pPr>
        <w:ind w:firstLine="480"/>
        <w:rPr>
          <w:ins w:id="193" w:author="喜羊羊的好朋友" w:date="2025-11-10T17:26:00Z"/>
        </w:rPr>
      </w:pPr>
      <w:ins w:id="194" w:author="喜羊羊的好朋友" w:date="2025-11-10T17:26:00Z">
        <w:r>
          <w:rPr>
            <w:rFonts w:cs="宋体"/>
            <w:kern w:val="0"/>
            <w:szCs w:val="24"/>
            <w:lang w:bidi="ar"/>
          </w:rPr>
          <w:t>结构化存储模块基于分布式架构，提供对</w:t>
        </w:r>
        <w:r>
          <w:rPr>
            <w:rFonts w:cs="宋体"/>
            <w:kern w:val="0"/>
            <w:szCs w:val="24"/>
            <w:lang w:bidi="ar"/>
          </w:rPr>
          <w:t>Hive</w:t>
        </w:r>
        <w:r>
          <w:rPr>
            <w:rFonts w:cs="宋体"/>
            <w:kern w:val="0"/>
            <w:szCs w:val="24"/>
            <w:lang w:bidi="ar"/>
          </w:rPr>
          <w:t>、</w:t>
        </w:r>
        <w:r>
          <w:rPr>
            <w:rFonts w:cs="宋体"/>
            <w:kern w:val="0"/>
            <w:szCs w:val="24"/>
            <w:lang w:bidi="ar"/>
          </w:rPr>
          <w:t>MPP</w:t>
        </w:r>
        <w:r>
          <w:rPr>
            <w:rFonts w:cs="宋体"/>
            <w:kern w:val="0"/>
            <w:szCs w:val="24"/>
            <w:lang w:bidi="ar"/>
          </w:rPr>
          <w:t>等结构化数据的高可用存储服务，支持列式存储，满足大规模数据的高效管理与复杂分析需求，确保数据一致性与查询性能。对象存储模块提供对非结构化数据（如文档）的高可靠、弹性扩展的存储服务，采用分布式架构实现海量文件的安全存储与高效访问，为</w:t>
        </w:r>
        <w:proofErr w:type="gramStart"/>
        <w:r>
          <w:rPr>
            <w:rFonts w:cs="宋体"/>
            <w:kern w:val="0"/>
            <w:szCs w:val="24"/>
            <w:lang w:bidi="ar"/>
          </w:rPr>
          <w:t>数据湖</w:t>
        </w:r>
        <w:proofErr w:type="gramEnd"/>
        <w:r>
          <w:rPr>
            <w:rFonts w:cs="宋体"/>
            <w:kern w:val="0"/>
            <w:szCs w:val="24"/>
            <w:lang w:bidi="ar"/>
          </w:rPr>
          <w:t>提供统一存储底座。</w:t>
        </w:r>
      </w:ins>
    </w:p>
    <w:p w14:paraId="332491A2" w14:textId="77777777" w:rsidR="009D6247" w:rsidRDefault="00000000">
      <w:pPr>
        <w:ind w:firstLineChars="0" w:firstLine="0"/>
      </w:pPr>
      <w:ins w:id="195" w:author="喜羊羊的好朋友" w:date="2025-11-10T17:26:00Z">
        <w:r>
          <w:t>基于</w:t>
        </w:r>
        <w:proofErr w:type="spellStart"/>
        <w:r>
          <w:t>ambari</w:t>
        </w:r>
        <w:proofErr w:type="spellEnd"/>
        <w:r>
          <w:t>搭建的大数据运维平台是</w:t>
        </w:r>
        <w:proofErr w:type="gramStart"/>
        <w:r>
          <w:t>数据湖</w:t>
        </w:r>
        <w:proofErr w:type="gramEnd"/>
        <w:r>
          <w:t>的运算基座。该平台支持部署包括</w:t>
        </w:r>
        <w:r>
          <w:t>hive</w:t>
        </w:r>
        <w:r>
          <w:t>、</w:t>
        </w:r>
        <w:proofErr w:type="spellStart"/>
        <w:r>
          <w:t>hbase</w:t>
        </w:r>
        <w:proofErr w:type="spellEnd"/>
        <w:r>
          <w:t>、</w:t>
        </w:r>
        <w:proofErr w:type="spellStart"/>
        <w:r>
          <w:t>kafka</w:t>
        </w:r>
        <w:proofErr w:type="spellEnd"/>
        <w:r>
          <w:t>等</w:t>
        </w:r>
        <w:proofErr w:type="spellStart"/>
        <w:r>
          <w:t>hadoop</w:t>
        </w:r>
        <w:proofErr w:type="spellEnd"/>
        <w:r>
          <w:t>大数据组件；通过搜索配置参数，修改后保留每次修改版本，并点击即可实现对服务的启停操作；并且支持通过服务预警监控和页面流程化增减计算平台服务器数目，实现可扩展和数据的副本存储。</w:t>
        </w:r>
      </w:ins>
    </w:p>
    <w:p w14:paraId="0C22D26A" w14:textId="77777777" w:rsidR="009D6247" w:rsidRDefault="00000000">
      <w:pPr>
        <w:pStyle w:val="3"/>
      </w:pPr>
      <w:bookmarkStart w:id="196" w:name="_Toc213053638"/>
      <w:r>
        <w:rPr>
          <w:rFonts w:hint="eastAsia"/>
        </w:rPr>
        <w:t>共性基础库</w:t>
      </w:r>
      <w:bookmarkEnd w:id="196"/>
    </w:p>
    <w:p w14:paraId="2EEEF62A" w14:textId="77777777" w:rsidR="009D6247" w:rsidRDefault="00000000">
      <w:pPr>
        <w:ind w:firstLine="480"/>
      </w:pPr>
      <w:r>
        <w:rPr>
          <w:rFonts w:hint="eastAsia"/>
        </w:rPr>
        <w:t>共性基础</w:t>
      </w:r>
      <w:proofErr w:type="gramStart"/>
      <w:r>
        <w:rPr>
          <w:rFonts w:hint="eastAsia"/>
        </w:rPr>
        <w:t>库作为</w:t>
      </w:r>
      <w:proofErr w:type="gramEnd"/>
      <w:r>
        <w:rPr>
          <w:rFonts w:hint="eastAsia"/>
        </w:rPr>
        <w:t>平台的核心基石，是打破数据壁垒、促进跨部门信息共享与业务协同的关键支撑。本项目设计了“人口基础库”与“法人基础库”两大核心模块，系统规划了多</w:t>
      </w:r>
      <w:proofErr w:type="gramStart"/>
      <w:r>
        <w:rPr>
          <w:rFonts w:hint="eastAsia"/>
        </w:rPr>
        <w:t>源数据</w:t>
      </w:r>
      <w:proofErr w:type="gramEnd"/>
      <w:r>
        <w:rPr>
          <w:rFonts w:hint="eastAsia"/>
        </w:rPr>
        <w:t>的全面接入与融合机制，旨在形成覆盖自然人全生命周期和法人</w:t>
      </w:r>
      <w:proofErr w:type="gramStart"/>
      <w:r>
        <w:rPr>
          <w:rFonts w:hint="eastAsia"/>
        </w:rPr>
        <w:t>全经营</w:t>
      </w:r>
      <w:proofErr w:type="gramEnd"/>
      <w:r>
        <w:rPr>
          <w:rFonts w:hint="eastAsia"/>
        </w:rPr>
        <w:t>周期的权威、规范、动态更新的基础数据资源体系，为“一网通办”“一网统管”及经济社会的精准治理提供坚实的数据保障。</w:t>
      </w:r>
    </w:p>
    <w:p w14:paraId="206671F1" w14:textId="77777777" w:rsidR="009D6247" w:rsidRDefault="00000000">
      <w:pPr>
        <w:pStyle w:val="4"/>
      </w:pPr>
      <w:bookmarkStart w:id="197" w:name="_Toc213053639"/>
      <w:r>
        <w:rPr>
          <w:rFonts w:hint="eastAsia"/>
        </w:rPr>
        <w:t>人口基础库</w:t>
      </w:r>
      <w:bookmarkEnd w:id="197"/>
    </w:p>
    <w:p w14:paraId="450A2E32" w14:textId="77777777" w:rsidR="009D6247" w:rsidRDefault="00000000">
      <w:pPr>
        <w:ind w:firstLine="480"/>
      </w:pPr>
      <w:r>
        <w:t>构建全区统一的人口基础库，全面整合公安、卫健、教育、民政、人社、住建、公积金、残联、</w:t>
      </w:r>
      <w:proofErr w:type="gramStart"/>
      <w:r>
        <w:t>医</w:t>
      </w:r>
      <w:proofErr w:type="gramEnd"/>
      <w:r>
        <w:t>保、农业农村、司法等</w:t>
      </w:r>
      <w:r>
        <w:t>11</w:t>
      </w:r>
      <w:r>
        <w:t>个部门的</w:t>
      </w:r>
      <w:proofErr w:type="gramStart"/>
      <w:r>
        <w:t>涉人涉户核心</w:t>
      </w:r>
      <w:proofErr w:type="gramEnd"/>
      <w:r>
        <w:t>数据，涵盖户籍与流动人口、出生死亡、学籍家庭、婚姻收养、社保就业、住房保障、公积金、残疾人、</w:t>
      </w:r>
      <w:proofErr w:type="gramStart"/>
      <w:r>
        <w:t>医</w:t>
      </w:r>
      <w:proofErr w:type="gramEnd"/>
      <w:r>
        <w:t>保参保、农业补贴、社区矫正等关键信息，并建立以每日增量更新为主的动态维护机制，实现人口全生命周期数据的汇聚、融合与共享，夯实智慧城市人口治理的数据底座。</w:t>
      </w:r>
    </w:p>
    <w:p w14:paraId="73F1E464" w14:textId="77777777" w:rsidR="009D6247" w:rsidRDefault="00000000">
      <w:pPr>
        <w:pStyle w:val="4"/>
      </w:pPr>
      <w:bookmarkStart w:id="198" w:name="_Toc213053640"/>
      <w:r>
        <w:rPr>
          <w:rFonts w:hint="eastAsia"/>
        </w:rPr>
        <w:t>法人基础库</w:t>
      </w:r>
      <w:bookmarkEnd w:id="198"/>
    </w:p>
    <w:p w14:paraId="6B96DCC6" w14:textId="77777777" w:rsidR="009D6247" w:rsidRDefault="00000000">
      <w:pPr>
        <w:ind w:firstLine="480"/>
      </w:pPr>
      <w:r>
        <w:t>以统一社会信用代码为唯一标识，全面归集整合市场监管、编办、民政、税</w:t>
      </w:r>
      <w:r>
        <w:lastRenderedPageBreak/>
        <w:t>务等核心登记许可部门的法人身份数据，以及人社、公积金、规划、住建、环保、水务、消防等业务运营监管部门的法人运营信息，构建包含</w:t>
      </w:r>
      <w:r>
        <w:t>50</w:t>
      </w:r>
      <w:r>
        <w:t>个以上核心数据元的法人基础信息主题库，并围绕资质许可、经营情况、关系图谱、信用信息、资产信息及监管信息等维度拓展形成</w:t>
      </w:r>
      <w:r>
        <w:t>200</w:t>
      </w:r>
      <w:r>
        <w:t>个以上数据元的法人扩展信息主题库，同时基于</w:t>
      </w:r>
      <w:proofErr w:type="gramStart"/>
      <w:r>
        <w:t>此建设</w:t>
      </w:r>
      <w:proofErr w:type="gramEnd"/>
      <w:r>
        <w:t>高新技术企业、重点税源企业、招商引资及风险企业监测等专题资源库，实现对全域法人数据的统一管理、主题化整合与专题化应用，为精准服务、科学监管和决策分析提供坚实的数据基础。</w:t>
      </w:r>
    </w:p>
    <w:p w14:paraId="20BC92DF" w14:textId="77777777" w:rsidR="009D6247" w:rsidRDefault="00000000">
      <w:pPr>
        <w:pStyle w:val="3"/>
      </w:pPr>
      <w:bookmarkStart w:id="199" w:name="_Toc213053641"/>
      <w:proofErr w:type="gramStart"/>
      <w:r>
        <w:rPr>
          <w:rFonts w:hint="eastAsia"/>
        </w:rPr>
        <w:t>物联感知</w:t>
      </w:r>
      <w:proofErr w:type="gramEnd"/>
      <w:r>
        <w:rPr>
          <w:rFonts w:hint="eastAsia"/>
        </w:rPr>
        <w:t>库</w:t>
      </w:r>
      <w:bookmarkEnd w:id="199"/>
    </w:p>
    <w:p w14:paraId="7D5B27CF" w14:textId="77777777" w:rsidR="009D6247" w:rsidRDefault="00000000">
      <w:pPr>
        <w:ind w:firstLine="480"/>
      </w:pPr>
      <w:proofErr w:type="gramStart"/>
      <w:r>
        <w:t>物联感知</w:t>
      </w:r>
      <w:proofErr w:type="gramEnd"/>
      <w:r>
        <w:t>库是数据融合中台的重要组成部分，旨在汇聚全区各委办局专网中已有的前端感知设备数据，实现跨部门、跨系统</w:t>
      </w:r>
      <w:proofErr w:type="gramStart"/>
      <w:r>
        <w:t>的物联感知</w:t>
      </w:r>
      <w:proofErr w:type="gramEnd"/>
      <w:r>
        <w:t>数据统一接入、治理、存储与共享。</w:t>
      </w:r>
      <w:proofErr w:type="gramStart"/>
      <w:r>
        <w:t>本库不</w:t>
      </w:r>
      <w:proofErr w:type="gramEnd"/>
      <w:r>
        <w:t>直接对接硬件设备，而是通过数据接口等方式，整合各单位专网中已建的感知数据资源，形成全区统一</w:t>
      </w:r>
      <w:proofErr w:type="gramStart"/>
      <w:r>
        <w:t>的物联感知</w:t>
      </w:r>
      <w:proofErr w:type="gramEnd"/>
      <w:r>
        <w:t>数据资源池，为城市治理、应急指挥、行业监管等场景提供数据支撑。</w:t>
      </w:r>
    </w:p>
    <w:p w14:paraId="2D13363F" w14:textId="77777777" w:rsidR="009D6247" w:rsidRDefault="00000000">
      <w:pPr>
        <w:pStyle w:val="4"/>
      </w:pPr>
      <w:bookmarkStart w:id="200" w:name="_Toc213053642"/>
      <w:r>
        <w:rPr>
          <w:rFonts w:hint="eastAsia"/>
        </w:rPr>
        <w:t>雪亮前端感知数据</w:t>
      </w:r>
      <w:bookmarkEnd w:id="200"/>
    </w:p>
    <w:p w14:paraId="31C62D0E" w14:textId="77777777" w:rsidR="009D6247" w:rsidRDefault="00000000">
      <w:pPr>
        <w:ind w:firstLine="480"/>
      </w:pPr>
      <w:r>
        <w:rPr>
          <w:rFonts w:hint="eastAsia"/>
        </w:rPr>
        <w:t>汇聚三类核心数据：一是由前端设备在事件触发下自动抓取的原始图像数据；二是通过智能分析引擎从原始视频流中提取的、可检索的结构化语义数据，涵盖人脸、人体、车辆、非机动车及异常行为事件等多维特征，实现从“看得见”到“看得懂”的关键跨越；三是包含设备属性、时空戳、视频参数及环境信息在内的标准元数据，为海量音视频资源的统一纳管、精准定位与深度关联分析提供基础支撑。通过这三类数据的深度融合，共同构建起支撑公共安全与城市管理的智能化感知数据底座。</w:t>
      </w:r>
    </w:p>
    <w:p w14:paraId="6ACD7103" w14:textId="77777777" w:rsidR="009D6247" w:rsidRDefault="00000000">
      <w:pPr>
        <w:pStyle w:val="4"/>
      </w:pPr>
      <w:bookmarkStart w:id="201" w:name="_Toc213053643"/>
      <w:r>
        <w:rPr>
          <w:rFonts w:hint="eastAsia"/>
        </w:rPr>
        <w:t>自动驾驶</w:t>
      </w:r>
      <w:r>
        <w:rPr>
          <w:rFonts w:hint="eastAsia"/>
        </w:rPr>
        <w:t>3.0</w:t>
      </w:r>
      <w:bookmarkEnd w:id="201"/>
    </w:p>
    <w:p w14:paraId="42359A6A" w14:textId="77777777" w:rsidR="009D6247" w:rsidRDefault="00000000">
      <w:pPr>
        <w:ind w:firstLine="480"/>
      </w:pPr>
      <w:r>
        <w:t>系统性地汇聚并管理三类核心数据资产：首先，全面接入原始传感器数据，包括多视角图像、激光雷达点云、毫米波雷达信号及车辆</w:t>
      </w:r>
      <w:r>
        <w:t>CAN</w:t>
      </w:r>
      <w:r>
        <w:t>总线信息，通过车云协同机制实现高价值片段的高效、合</w:t>
      </w:r>
      <w:proofErr w:type="gramStart"/>
      <w:r>
        <w:t>规</w:t>
      </w:r>
      <w:proofErr w:type="gramEnd"/>
      <w:r>
        <w:t>回传，为模型训练与仿真提供坚实基础。其次，高效引入中间层融合与特征数据，如</w:t>
      </w:r>
      <w:r>
        <w:t>BEV</w:t>
      </w:r>
      <w:r>
        <w:t>特征图和</w:t>
      </w:r>
      <w:r>
        <w:t>Occupancy Grid</w:t>
      </w:r>
      <w:r>
        <w:t>，建立专用通道确保其与原始数据的精准关联，以支撑端到端模型训练并大幅提升</w:t>
      </w:r>
      <w:r>
        <w:lastRenderedPageBreak/>
        <w:t>系统对复杂场景的理解能力。最后，系统化集成标注与语义数据，涵盖从</w:t>
      </w:r>
      <w:r>
        <w:t>2D/3D</w:t>
      </w:r>
      <w:proofErr w:type="gramStart"/>
      <w:r>
        <w:t>框到场景级</w:t>
      </w:r>
      <w:proofErr w:type="gramEnd"/>
      <w:r>
        <w:t>标签的全维度知识，通过与原始数据及特征数据的三元对齐，直接驱动</w:t>
      </w:r>
      <w:r>
        <w:t>“</w:t>
      </w:r>
      <w:r>
        <w:t>数据飞轮</w:t>
      </w:r>
      <w:r>
        <w:t>”</w:t>
      </w:r>
      <w:r>
        <w:t>运转，加速算法迭代、保障产品安全并满足合</w:t>
      </w:r>
      <w:proofErr w:type="gramStart"/>
      <w:r>
        <w:t>规</w:t>
      </w:r>
      <w:proofErr w:type="gramEnd"/>
      <w:r>
        <w:t>要求。</w:t>
      </w:r>
    </w:p>
    <w:p w14:paraId="1D71B445" w14:textId="77777777" w:rsidR="009D6247" w:rsidRDefault="00000000">
      <w:pPr>
        <w:pStyle w:val="4"/>
      </w:pPr>
      <w:bookmarkStart w:id="202" w:name="_Toc213053644"/>
      <w:r>
        <w:rPr>
          <w:rFonts w:hint="eastAsia"/>
        </w:rPr>
        <w:t>气象前端设备</w:t>
      </w:r>
      <w:bookmarkEnd w:id="202"/>
    </w:p>
    <w:p w14:paraId="4A56B468" w14:textId="77777777" w:rsidR="009D6247" w:rsidRDefault="00000000">
      <w:pPr>
        <w:ind w:firstLine="480"/>
      </w:pPr>
      <w:r>
        <w:t>系统性接入七类核心数据：常规气象要素数据提供温湿压风等基础环境感知；能见度与光学现象数据支撑交通安全与公共预警；路面状态数据连接气象环境与交通行为；精细化降水数据服务内涝防控与自动驾驶安全；辐射光照数据赋能视觉系统与能源调度；雷电强对流数据构建极端天气应急响应能力；设备元数据则保障了整个数据链条的可信与可控。通过标准化接入、时空对齐、质量校验与多源融合，中台将原始观测转化为带质量标签的结构化事件流，直接赋能交通管控、市政应急、能源调度与自动驾驶等业务系统，实现从环境感知到业务决策的闭环，全面提升城市运行的韧性与智能化水平。</w:t>
      </w:r>
    </w:p>
    <w:p w14:paraId="7E207EC4" w14:textId="77777777" w:rsidR="009D6247" w:rsidRDefault="00000000">
      <w:pPr>
        <w:pStyle w:val="4"/>
      </w:pPr>
      <w:bookmarkStart w:id="203" w:name="_Toc213053645"/>
      <w:bookmarkStart w:id="204" w:name="_Toc112317139"/>
      <w:r>
        <w:rPr>
          <w:rFonts w:hint="eastAsia"/>
        </w:rPr>
        <w:t>数据存储</w:t>
      </w:r>
      <w:bookmarkEnd w:id="203"/>
      <w:bookmarkEnd w:id="204"/>
    </w:p>
    <w:p w14:paraId="3FAC2149" w14:textId="77777777" w:rsidR="009D6247" w:rsidRDefault="00000000">
      <w:pPr>
        <w:pStyle w:val="5"/>
        <w:rPr>
          <w:lang w:val="zh-CN"/>
        </w:rPr>
      </w:pPr>
      <w:r>
        <w:rPr>
          <w:rFonts w:hint="eastAsia"/>
          <w:lang w:val="zh-CN"/>
        </w:rPr>
        <w:t>分布式数据存储</w:t>
      </w:r>
    </w:p>
    <w:p w14:paraId="4985BF91" w14:textId="77777777" w:rsidR="009D6247" w:rsidRDefault="00000000">
      <w:pPr>
        <w:ind w:firstLine="480"/>
        <w:rPr>
          <w:lang w:val="zh-CN"/>
        </w:rPr>
      </w:pPr>
      <w:r>
        <w:rPr>
          <w:rFonts w:hint="eastAsia"/>
          <w:lang w:val="zh-CN"/>
        </w:rPr>
        <w:t>分布式数据存储包括分布式文件存储、分布式对象存储、分布式列式存储等功能。</w:t>
      </w:r>
    </w:p>
    <w:p w14:paraId="2B12F38C" w14:textId="77777777" w:rsidR="009D6247" w:rsidRDefault="00000000">
      <w:pPr>
        <w:pStyle w:val="5"/>
        <w:rPr>
          <w:lang w:val="zh-CN"/>
        </w:rPr>
      </w:pPr>
      <w:r>
        <w:rPr>
          <w:rFonts w:hint="eastAsia"/>
          <w:lang w:val="zh-CN"/>
        </w:rPr>
        <w:t>结构化数据存储</w:t>
      </w:r>
    </w:p>
    <w:p w14:paraId="1115FB7C" w14:textId="77777777" w:rsidR="009D6247" w:rsidRDefault="00000000">
      <w:pPr>
        <w:ind w:firstLine="480"/>
        <w:rPr>
          <w:lang w:val="zh-CN"/>
        </w:rPr>
      </w:pPr>
      <w:r>
        <w:rPr>
          <w:rFonts w:hint="eastAsia"/>
          <w:lang w:val="zh-CN"/>
        </w:rPr>
        <w:t>结构化数据存储主要提供</w:t>
      </w:r>
      <w:r>
        <w:rPr>
          <w:rFonts w:hint="eastAsia"/>
          <w:lang w:val="zh-CN"/>
        </w:rPr>
        <w:t>MySQL</w:t>
      </w:r>
      <w:r>
        <w:rPr>
          <w:rFonts w:hint="eastAsia"/>
          <w:lang w:val="zh-CN"/>
        </w:rPr>
        <w:t>等关系型数据库，用作小数据量的结构化数据、配置数据的存储。</w:t>
      </w:r>
    </w:p>
    <w:p w14:paraId="135D6B50" w14:textId="77777777" w:rsidR="009D6247" w:rsidRDefault="00000000">
      <w:pPr>
        <w:ind w:firstLine="480"/>
        <w:rPr>
          <w:lang w:val="zh-CN"/>
        </w:rPr>
      </w:pPr>
      <w:r>
        <w:rPr>
          <w:rFonts w:hint="eastAsia"/>
          <w:lang w:val="zh-CN"/>
        </w:rPr>
        <w:t>支持自动水平拆分的高性能、高可靠分布式关系型数据库；数据访问对应用透明，每个分片默认采用主备架构，提供灾备、恢复、监控、</w:t>
      </w:r>
      <w:proofErr w:type="gramStart"/>
      <w:r>
        <w:rPr>
          <w:rFonts w:hint="eastAsia"/>
          <w:lang w:val="zh-CN"/>
        </w:rPr>
        <w:t>不</w:t>
      </w:r>
      <w:proofErr w:type="gramEnd"/>
      <w:r>
        <w:rPr>
          <w:rFonts w:hint="eastAsia"/>
          <w:lang w:val="zh-CN"/>
        </w:rPr>
        <w:t>停机扩容等整套解决方案，适用于</w:t>
      </w:r>
      <w:r>
        <w:rPr>
          <w:rFonts w:hint="eastAsia"/>
          <w:lang w:val="zh-CN"/>
        </w:rPr>
        <w:t>TB</w:t>
      </w:r>
      <w:r>
        <w:rPr>
          <w:rFonts w:hint="eastAsia"/>
          <w:lang w:val="zh-CN"/>
        </w:rPr>
        <w:t>或</w:t>
      </w:r>
      <w:r>
        <w:rPr>
          <w:rFonts w:hint="eastAsia"/>
          <w:lang w:val="zh-CN"/>
        </w:rPr>
        <w:t>PB</w:t>
      </w:r>
      <w:r>
        <w:rPr>
          <w:rFonts w:hint="eastAsia"/>
          <w:lang w:val="zh-CN"/>
        </w:rPr>
        <w:t>级的海量数据场景。分布式数据库由统一数据访问层及高可用数据库组成。</w:t>
      </w:r>
    </w:p>
    <w:p w14:paraId="01EA9670" w14:textId="77777777" w:rsidR="009D6247" w:rsidRDefault="00000000">
      <w:pPr>
        <w:pStyle w:val="5"/>
        <w:rPr>
          <w:lang w:val="zh-CN"/>
        </w:rPr>
      </w:pPr>
      <w:r>
        <w:rPr>
          <w:rFonts w:hint="eastAsia"/>
          <w:lang w:val="zh-CN"/>
        </w:rPr>
        <w:t>非结构化数据存储</w:t>
      </w:r>
    </w:p>
    <w:p w14:paraId="1F99E6E9" w14:textId="77777777" w:rsidR="009D6247" w:rsidRDefault="00000000">
      <w:pPr>
        <w:ind w:firstLine="480"/>
        <w:rPr>
          <w:lang w:val="zh-CN"/>
        </w:rPr>
      </w:pPr>
      <w:r>
        <w:rPr>
          <w:rFonts w:hint="eastAsia"/>
          <w:lang w:val="zh-CN"/>
        </w:rPr>
        <w:t>非结构化数据存储主要提供实时数据、临时数据、时间序列数据等非结构化数据的存储，同时支持实时索引同步与实时读取等功能。</w:t>
      </w:r>
    </w:p>
    <w:p w14:paraId="6E3C302B" w14:textId="77777777" w:rsidR="009D6247" w:rsidRDefault="00000000">
      <w:pPr>
        <w:pStyle w:val="3"/>
      </w:pPr>
      <w:bookmarkStart w:id="205" w:name="_Toc213053646"/>
      <w:r>
        <w:rPr>
          <w:rFonts w:hint="eastAsia"/>
        </w:rPr>
        <w:lastRenderedPageBreak/>
        <w:t>综合数据库</w:t>
      </w:r>
      <w:bookmarkEnd w:id="205"/>
    </w:p>
    <w:p w14:paraId="1610C2F5" w14:textId="77777777" w:rsidR="009D6247" w:rsidRDefault="00000000">
      <w:pPr>
        <w:ind w:firstLine="480"/>
      </w:pPr>
      <w:r>
        <w:rPr>
          <w:rFonts w:hint="eastAsia"/>
        </w:rPr>
        <w:t>综合数据库主要用于存储经过统一治理和深度分析加工后的数据。在各委办局业务系统接入数据底座后，原始数据仍保留于原单位，不在综合数据库中冗余存储，而是将经过清洗、整合、加工处理后的高价值数据集中存储于综合数据库中，该库旨在为上层的各类应用系统提供规范、可靠、高效的数据服务与支撑。</w:t>
      </w:r>
    </w:p>
    <w:p w14:paraId="1C13E2AF" w14:textId="77777777" w:rsidR="009D6247" w:rsidRDefault="00000000">
      <w:pPr>
        <w:pStyle w:val="4"/>
      </w:pPr>
      <w:bookmarkStart w:id="206" w:name="_Toc213053647"/>
      <w:r>
        <w:rPr>
          <w:rFonts w:hint="eastAsia"/>
        </w:rPr>
        <w:t>人口综合库</w:t>
      </w:r>
      <w:bookmarkEnd w:id="206"/>
    </w:p>
    <w:p w14:paraId="1C75C917" w14:textId="77777777" w:rsidR="009D6247" w:rsidRDefault="00000000">
      <w:pPr>
        <w:ind w:firstLine="480"/>
      </w:pPr>
      <w:r>
        <w:rPr>
          <w:rFonts w:hint="eastAsia"/>
        </w:rPr>
        <w:t>依托政务数据底座，汇聚公安、住建、公积金、卫健、教育、民政、</w:t>
      </w:r>
      <w:proofErr w:type="gramStart"/>
      <w:r>
        <w:rPr>
          <w:rFonts w:hint="eastAsia"/>
        </w:rPr>
        <w:t>人社等</w:t>
      </w:r>
      <w:proofErr w:type="gramEnd"/>
      <w:r>
        <w:rPr>
          <w:rFonts w:hint="eastAsia"/>
        </w:rPr>
        <w:t>多部门信息资源，构建覆盖自然人全生命周期的高质量人口数据体系。该库以“人”为核心，从管理视角和生命历程视角出发，整合基本信息、家庭、教育就业、资产、社会保障、健康、资质荣誉、涉事涉法等</w:t>
      </w:r>
      <w:r>
        <w:rPr>
          <w:rFonts w:hint="eastAsia"/>
        </w:rPr>
        <w:t>6</w:t>
      </w:r>
      <w:r>
        <w:rPr>
          <w:rFonts w:hint="eastAsia"/>
        </w:rPr>
        <w:t>大一级主题、</w:t>
      </w:r>
      <w:r>
        <w:rPr>
          <w:rFonts w:hint="eastAsia"/>
        </w:rPr>
        <w:t>15</w:t>
      </w:r>
      <w:r>
        <w:rPr>
          <w:rFonts w:hint="eastAsia"/>
        </w:rPr>
        <w:t>个二级主题和</w:t>
      </w:r>
      <w:r>
        <w:rPr>
          <w:rFonts w:hint="eastAsia"/>
        </w:rPr>
        <w:t>36</w:t>
      </w:r>
      <w:r>
        <w:rPr>
          <w:rFonts w:hint="eastAsia"/>
        </w:rPr>
        <w:t>个三级主题，形成包含不少于</w:t>
      </w:r>
      <w:r>
        <w:rPr>
          <w:rFonts w:hint="eastAsia"/>
        </w:rPr>
        <w:t>50</w:t>
      </w:r>
      <w:r>
        <w:rPr>
          <w:rFonts w:hint="eastAsia"/>
        </w:rPr>
        <w:t>个核心数据元和</w:t>
      </w:r>
      <w:r>
        <w:rPr>
          <w:rFonts w:hint="eastAsia"/>
        </w:rPr>
        <w:t>200</w:t>
      </w:r>
      <w:r>
        <w:rPr>
          <w:rFonts w:hint="eastAsia"/>
        </w:rPr>
        <w:t>个扩展数据元的标准化、动态化、图谱</w:t>
      </w:r>
      <w:proofErr w:type="gramStart"/>
      <w:r>
        <w:rPr>
          <w:rFonts w:hint="eastAsia"/>
        </w:rPr>
        <w:t>化人口</w:t>
      </w:r>
      <w:proofErr w:type="gramEnd"/>
      <w:r>
        <w:rPr>
          <w:rFonts w:hint="eastAsia"/>
        </w:rPr>
        <w:t>数据模型，全面支撑政府精准治理与公共服务。</w:t>
      </w:r>
    </w:p>
    <w:p w14:paraId="1E2070FD" w14:textId="77777777" w:rsidR="009D6247" w:rsidRDefault="00000000">
      <w:pPr>
        <w:ind w:firstLine="480"/>
      </w:pPr>
      <w:r>
        <w:rPr>
          <w:rFonts w:hint="eastAsia"/>
        </w:rPr>
        <w:t>数据内容涵盖从出生、户籍、教育、婚姻、就业、社保、医疗到死亡等关键人生节点，并融合房产、车辆、公积金、救助、残疾、行政处罚、司法案件等多维信息，实现对常住人口、流动人口及特定外地人口的全景式刻画。通过持续的数据治理与更新机制，人口综合库将为城市运行、民生服务、风险预警和政策制定提供坚实的数据支撑和智能决策基础。</w:t>
      </w:r>
    </w:p>
    <w:p w14:paraId="7732718E" w14:textId="77777777" w:rsidR="009D6247" w:rsidRDefault="00000000">
      <w:pPr>
        <w:pStyle w:val="4"/>
      </w:pPr>
      <w:bookmarkStart w:id="207" w:name="_Toc213053648"/>
      <w:r>
        <w:rPr>
          <w:rFonts w:hint="eastAsia"/>
        </w:rPr>
        <w:t>法人综合库</w:t>
      </w:r>
      <w:bookmarkEnd w:id="207"/>
    </w:p>
    <w:p w14:paraId="0E5D6995" w14:textId="77777777" w:rsidR="009D6247" w:rsidRDefault="00000000">
      <w:pPr>
        <w:ind w:firstLine="480"/>
      </w:pPr>
      <w:r>
        <w:rPr>
          <w:rFonts w:hint="eastAsia"/>
        </w:rPr>
        <w:t>汇聚</w:t>
      </w:r>
      <w:proofErr w:type="gramStart"/>
      <w:r>
        <w:rPr>
          <w:rFonts w:hint="eastAsia"/>
        </w:rPr>
        <w:t>并治理</w:t>
      </w:r>
      <w:proofErr w:type="gramEnd"/>
      <w:r>
        <w:rPr>
          <w:rFonts w:hint="eastAsia"/>
        </w:rPr>
        <w:t>来自工商、民政、编办、税务、人社、统计、质检、工信等多部门的政务与社会数据，构建覆盖企业法人、事业法人、机关法人、社团法人及民办非企业单位等</w:t>
      </w:r>
      <w:proofErr w:type="gramStart"/>
      <w:r>
        <w:rPr>
          <w:rFonts w:hint="eastAsia"/>
        </w:rPr>
        <w:t>全类型</w:t>
      </w:r>
      <w:proofErr w:type="gramEnd"/>
      <w:r>
        <w:rPr>
          <w:rFonts w:hint="eastAsia"/>
        </w:rPr>
        <w:t>法人的统一数据资源体系。该库以“统一社会信用代码”为核心标识，整合不少于</w:t>
      </w:r>
      <w:r>
        <w:rPr>
          <w:rFonts w:hint="eastAsia"/>
        </w:rPr>
        <w:t>50</w:t>
      </w:r>
      <w:r>
        <w:rPr>
          <w:rFonts w:hint="eastAsia"/>
        </w:rPr>
        <w:t>个核心数据元（如机构名称、行业代码、法定代表人等）和</w:t>
      </w:r>
      <w:r>
        <w:rPr>
          <w:rFonts w:hint="eastAsia"/>
        </w:rPr>
        <w:t>200</w:t>
      </w:r>
      <w:r>
        <w:rPr>
          <w:rFonts w:hint="eastAsia"/>
        </w:rPr>
        <w:t>余个扩展数据元，涵盖法人基础信息、运行管理、资产状况、资质荣誉、纳税社保、信用风险等多维度内容，形成结构清晰、动态更新、标准统一的法人主题数据库。</w:t>
      </w:r>
    </w:p>
    <w:p w14:paraId="13D16AB2" w14:textId="77777777" w:rsidR="009D6247" w:rsidRDefault="00000000">
      <w:pPr>
        <w:ind w:firstLine="480"/>
      </w:pPr>
      <w:r>
        <w:rPr>
          <w:rFonts w:hint="eastAsia"/>
        </w:rPr>
        <w:t>通过建立包含基本信息、主要人员、分支机构、联系信息、注销登记等基础模块，以及投资人、股权、纳税、社保、公积金、年报、不动产、专利商标、行</w:t>
      </w:r>
      <w:r>
        <w:rPr>
          <w:rFonts w:hint="eastAsia"/>
        </w:rPr>
        <w:lastRenderedPageBreak/>
        <w:t>政许可、红黑名单、行政处罚等扩展模块的综合数据模型，法人综合库将支撑图谱式搜索、关联分析与智能服务，为政府监管、社会治理、企业服务和信用体系建设提供高质量数据底座与决策支撑。</w:t>
      </w:r>
    </w:p>
    <w:p w14:paraId="63F6E37D" w14:textId="77777777" w:rsidR="009D6247" w:rsidRDefault="00000000">
      <w:pPr>
        <w:pStyle w:val="2"/>
      </w:pPr>
      <w:bookmarkStart w:id="208" w:name="_Toc213053653"/>
      <w:r>
        <w:rPr>
          <w:rFonts w:hint="eastAsia"/>
        </w:rPr>
        <w:t>共性组件</w:t>
      </w:r>
      <w:bookmarkEnd w:id="208"/>
    </w:p>
    <w:p w14:paraId="11820E6D" w14:textId="77777777" w:rsidR="009D6247" w:rsidRDefault="00000000">
      <w:pPr>
        <w:pStyle w:val="3"/>
      </w:pPr>
      <w:bookmarkStart w:id="209" w:name="_Toc213053654"/>
      <w:r>
        <w:rPr>
          <w:rFonts w:hint="eastAsia"/>
        </w:rPr>
        <w:t>感知算法</w:t>
      </w:r>
      <w:bookmarkEnd w:id="209"/>
    </w:p>
    <w:p w14:paraId="4570212C" w14:textId="77777777" w:rsidR="009D6247" w:rsidRDefault="00000000">
      <w:pPr>
        <w:pStyle w:val="4"/>
      </w:pPr>
      <w:bookmarkStart w:id="210" w:name="_Toc213053655"/>
      <w:r>
        <w:rPr>
          <w:rFonts w:hint="eastAsia"/>
        </w:rPr>
        <w:t>感知管理服务平台</w:t>
      </w:r>
      <w:bookmarkEnd w:id="210"/>
    </w:p>
    <w:p w14:paraId="79B569F3" w14:textId="77777777" w:rsidR="009D6247" w:rsidRDefault="00000000">
      <w:pPr>
        <w:ind w:firstLine="480"/>
      </w:pPr>
      <w:r>
        <w:rPr>
          <w:rFonts w:hint="eastAsia"/>
        </w:rPr>
        <w:t>通过构建顺义</w:t>
      </w:r>
      <w:proofErr w:type="gramStart"/>
      <w:r>
        <w:rPr>
          <w:rFonts w:hint="eastAsia"/>
        </w:rPr>
        <w:t>区数据</w:t>
      </w:r>
      <w:proofErr w:type="gramEnd"/>
      <w:r>
        <w:rPr>
          <w:rFonts w:hint="eastAsia"/>
        </w:rPr>
        <w:t>融合中台</w:t>
      </w:r>
      <w:proofErr w:type="gramStart"/>
      <w:r>
        <w:rPr>
          <w:rFonts w:hint="eastAsia"/>
        </w:rPr>
        <w:t>之物联感知</w:t>
      </w:r>
      <w:proofErr w:type="gramEnd"/>
      <w:r>
        <w:rPr>
          <w:rFonts w:hint="eastAsia"/>
        </w:rPr>
        <w:t>底座，专注于</w:t>
      </w:r>
      <w:proofErr w:type="gramStart"/>
      <w:r>
        <w:rPr>
          <w:rFonts w:hint="eastAsia"/>
        </w:rPr>
        <w:t>物联设备</w:t>
      </w:r>
      <w:proofErr w:type="gramEnd"/>
      <w:r>
        <w:rPr>
          <w:rFonts w:hint="eastAsia"/>
        </w:rPr>
        <w:t>的统一接入管理、</w:t>
      </w:r>
      <w:proofErr w:type="gramStart"/>
      <w:r>
        <w:rPr>
          <w:rFonts w:hint="eastAsia"/>
        </w:rPr>
        <w:t>统一物联标准</w:t>
      </w:r>
      <w:proofErr w:type="gramEnd"/>
      <w:r>
        <w:rPr>
          <w:rFonts w:hint="eastAsia"/>
        </w:rPr>
        <w:t>、资源开放共享等能力。面向设备、</w:t>
      </w:r>
      <w:proofErr w:type="gramStart"/>
      <w:r>
        <w:rPr>
          <w:rFonts w:hint="eastAsia"/>
        </w:rPr>
        <w:t>物联子系统</w:t>
      </w:r>
      <w:proofErr w:type="gramEnd"/>
      <w:r>
        <w:rPr>
          <w:rFonts w:hint="eastAsia"/>
        </w:rPr>
        <w:t>接入集成，面向应用</w:t>
      </w:r>
      <w:proofErr w:type="gramStart"/>
      <w:r>
        <w:rPr>
          <w:rFonts w:hint="eastAsia"/>
        </w:rPr>
        <w:t>开放物联能力</w:t>
      </w:r>
      <w:proofErr w:type="gramEnd"/>
      <w:r>
        <w:rPr>
          <w:rFonts w:hint="eastAsia"/>
        </w:rPr>
        <w:t>，支撑</w:t>
      </w:r>
      <w:proofErr w:type="gramStart"/>
      <w:r>
        <w:rPr>
          <w:rFonts w:hint="eastAsia"/>
        </w:rPr>
        <w:t>上层数智应用</w:t>
      </w:r>
      <w:proofErr w:type="gramEnd"/>
      <w:r>
        <w:rPr>
          <w:rFonts w:hint="eastAsia"/>
        </w:rPr>
        <w:t>。</w:t>
      </w:r>
    </w:p>
    <w:p w14:paraId="3FAE8EBB" w14:textId="77777777" w:rsidR="009D6247" w:rsidRDefault="00000000">
      <w:pPr>
        <w:ind w:firstLine="480"/>
      </w:pPr>
      <w:proofErr w:type="gramStart"/>
      <w:r>
        <w:rPr>
          <w:rFonts w:hint="eastAsia"/>
        </w:rPr>
        <w:t>统一物联标准</w:t>
      </w:r>
      <w:proofErr w:type="gramEnd"/>
      <w:r>
        <w:rPr>
          <w:rFonts w:hint="eastAsia"/>
        </w:rPr>
        <w:t>：统一建设</w:t>
      </w:r>
      <w:proofErr w:type="gramStart"/>
      <w:r>
        <w:rPr>
          <w:rFonts w:hint="eastAsia"/>
        </w:rPr>
        <w:t>物联标准</w:t>
      </w:r>
      <w:proofErr w:type="gramEnd"/>
      <w:r>
        <w:rPr>
          <w:rFonts w:hint="eastAsia"/>
        </w:rPr>
        <w:t>规范体系，包括终端与平台、平台和应用间的接口规范，数据规范，通过标准规范指导业务系统的建设。</w:t>
      </w:r>
    </w:p>
    <w:p w14:paraId="26A674BA" w14:textId="77777777" w:rsidR="009D6247" w:rsidRDefault="00000000">
      <w:pPr>
        <w:ind w:firstLine="480"/>
      </w:pPr>
      <w:r>
        <w:rPr>
          <w:rFonts w:hint="eastAsia"/>
        </w:rPr>
        <w:t>统一接入管理：通过设备直连、边缘网关、系统联网等方式接入多种协议和类型的终端设备，在平台实现统一的管理（标识、描述、能力、检索）。</w:t>
      </w:r>
    </w:p>
    <w:p w14:paraId="5AD8C069" w14:textId="77777777" w:rsidR="009D6247" w:rsidRDefault="00000000">
      <w:pPr>
        <w:ind w:firstLine="480"/>
      </w:pPr>
      <w:r>
        <w:rPr>
          <w:rFonts w:hint="eastAsia"/>
        </w:rPr>
        <w:t>数据汇聚管理：根据统一的感知数据标准，进行数据采集、处理、存储，对数据描述、数据格式进行标准化处理，形成统一的数据目录开放给数据应用。</w:t>
      </w:r>
    </w:p>
    <w:p w14:paraId="485A68DE" w14:textId="77777777" w:rsidR="009D6247" w:rsidRDefault="00000000">
      <w:pPr>
        <w:ind w:firstLine="480"/>
      </w:pPr>
      <w:r>
        <w:rPr>
          <w:rFonts w:hint="eastAsia"/>
        </w:rPr>
        <w:t>设备集中运维：将统一接入的设备进行集中运维，包括：设备的日常巡检、状态监控、异常告警、故障处理，以及设备远程配置、升级、日志等。</w:t>
      </w:r>
    </w:p>
    <w:p w14:paraId="4F75D5A1" w14:textId="77777777" w:rsidR="009D6247" w:rsidRDefault="00000000">
      <w:pPr>
        <w:ind w:firstLine="480"/>
      </w:pPr>
      <w:r>
        <w:rPr>
          <w:rFonts w:hint="eastAsia"/>
        </w:rPr>
        <w:t>资源开放共享：面向各类应用，提供感知设备、数据的开放和共享，包括：资源编目开放、应用登记授权，规范数据开放与共享的流程。</w:t>
      </w:r>
    </w:p>
    <w:p w14:paraId="7691582D" w14:textId="77777777" w:rsidR="009D6247" w:rsidRDefault="00000000">
      <w:pPr>
        <w:ind w:firstLine="480"/>
      </w:pPr>
      <w:r>
        <w:rPr>
          <w:rFonts w:hint="eastAsia"/>
        </w:rPr>
        <w:t>融合应用创新：平台对各类设备和数据进行汇聚融合，以及场景化应用服务的构建，为</w:t>
      </w:r>
      <w:proofErr w:type="gramStart"/>
      <w:r>
        <w:rPr>
          <w:rFonts w:hint="eastAsia"/>
        </w:rPr>
        <w:t>物数据</w:t>
      </w:r>
      <w:proofErr w:type="gramEnd"/>
      <w:r>
        <w:rPr>
          <w:rFonts w:hint="eastAsia"/>
        </w:rPr>
        <w:t>融合、业务融合应用创新提供了条件。</w:t>
      </w:r>
    </w:p>
    <w:p w14:paraId="40F0BC9F" w14:textId="77777777" w:rsidR="009D6247" w:rsidRDefault="00000000">
      <w:pPr>
        <w:pStyle w:val="5"/>
      </w:pPr>
      <w:proofErr w:type="gramStart"/>
      <w:r>
        <w:rPr>
          <w:rFonts w:hint="eastAsia"/>
        </w:rPr>
        <w:t>物联标准</w:t>
      </w:r>
      <w:proofErr w:type="gramEnd"/>
      <w:r>
        <w:rPr>
          <w:rFonts w:hint="eastAsia"/>
        </w:rPr>
        <w:t>管理</w:t>
      </w:r>
    </w:p>
    <w:p w14:paraId="6E80E66B" w14:textId="77777777" w:rsidR="009D6247" w:rsidRDefault="00000000">
      <w:pPr>
        <w:ind w:firstLine="480"/>
      </w:pPr>
      <w:r>
        <w:rPr>
          <w:rFonts w:hint="eastAsia"/>
        </w:rPr>
        <w:t>针对物联网终端设备连接协议多、数据格式不一、管理运维难度大、多系统数据融合难等问题，需要构建统一的</w:t>
      </w:r>
      <w:proofErr w:type="gramStart"/>
      <w:r>
        <w:rPr>
          <w:rFonts w:hint="eastAsia"/>
        </w:rPr>
        <w:t>物联标准</w:t>
      </w:r>
      <w:proofErr w:type="gramEnd"/>
      <w:r>
        <w:rPr>
          <w:rFonts w:hint="eastAsia"/>
        </w:rPr>
        <w:t>规范体系，建立统一的感知联网和数据开放标准，包括终端与平台、平台与平台、平台和应用间的接口规范和数据规范。</w:t>
      </w:r>
    </w:p>
    <w:p w14:paraId="62147BB9" w14:textId="77777777" w:rsidR="009D6247" w:rsidRDefault="00000000">
      <w:pPr>
        <w:ind w:firstLine="480"/>
      </w:pPr>
      <w:r>
        <w:rPr>
          <w:rFonts w:hint="eastAsia"/>
        </w:rPr>
        <w:t>平台需提供统一的开放物联接</w:t>
      </w:r>
      <w:proofErr w:type="gramStart"/>
      <w:r>
        <w:rPr>
          <w:rFonts w:hint="eastAsia"/>
        </w:rPr>
        <w:t>入协议</w:t>
      </w:r>
      <w:proofErr w:type="gramEnd"/>
      <w:r>
        <w:rPr>
          <w:rFonts w:hint="eastAsia"/>
        </w:rPr>
        <w:t>OTAP</w:t>
      </w:r>
      <w:r>
        <w:rPr>
          <w:rFonts w:hint="eastAsia"/>
        </w:rPr>
        <w:t>（</w:t>
      </w:r>
      <w:r>
        <w:rPr>
          <w:rFonts w:hint="eastAsia"/>
        </w:rPr>
        <w:t>Open Things Access Protocol</w:t>
      </w:r>
      <w:r>
        <w:rPr>
          <w:rFonts w:hint="eastAsia"/>
        </w:rPr>
        <w:t>），</w:t>
      </w:r>
      <w:r>
        <w:rPr>
          <w:rFonts w:hint="eastAsia"/>
        </w:rPr>
        <w:lastRenderedPageBreak/>
        <w:t>面向生态开放的、安全的物联网通信和交互标准，规范了设备与平台的双向通信的接口和消息格式，适用于物联网设备接入、平台联网及应用集成等场景。</w:t>
      </w:r>
    </w:p>
    <w:p w14:paraId="46DB54EE" w14:textId="77777777" w:rsidR="009D6247" w:rsidRDefault="00000000">
      <w:pPr>
        <w:ind w:firstLine="480"/>
      </w:pPr>
      <w:r>
        <w:rPr>
          <w:rFonts w:hint="eastAsia"/>
        </w:rPr>
        <w:t>在统一协议通信基础上，提供统一包含业务层数据标准</w:t>
      </w:r>
      <w:proofErr w:type="gramStart"/>
      <w:r>
        <w:rPr>
          <w:rFonts w:hint="eastAsia"/>
        </w:rPr>
        <w:t>的物联标准</w:t>
      </w:r>
      <w:proofErr w:type="gramEnd"/>
      <w:r>
        <w:rPr>
          <w:rFonts w:hint="eastAsia"/>
        </w:rPr>
        <w:t>，包括</w:t>
      </w:r>
      <w:proofErr w:type="gramStart"/>
      <w:r>
        <w:rPr>
          <w:rFonts w:hint="eastAsia"/>
        </w:rPr>
        <w:t>物联设备</w:t>
      </w:r>
      <w:proofErr w:type="gramEnd"/>
      <w:r>
        <w:rPr>
          <w:rFonts w:hint="eastAsia"/>
        </w:rPr>
        <w:t>接入标准、</w:t>
      </w:r>
      <w:proofErr w:type="gramStart"/>
      <w:r>
        <w:rPr>
          <w:rFonts w:hint="eastAsia"/>
        </w:rPr>
        <w:t>物联子系统</w:t>
      </w:r>
      <w:proofErr w:type="gramEnd"/>
      <w:r>
        <w:rPr>
          <w:rFonts w:hint="eastAsia"/>
        </w:rPr>
        <w:t>联网标准、</w:t>
      </w:r>
      <w:proofErr w:type="gramStart"/>
      <w:r>
        <w:rPr>
          <w:rFonts w:hint="eastAsia"/>
        </w:rPr>
        <w:t>物联设备</w:t>
      </w:r>
      <w:proofErr w:type="gramEnd"/>
      <w:r>
        <w:rPr>
          <w:rFonts w:hint="eastAsia"/>
        </w:rPr>
        <w:t>能力开放数据标准：</w:t>
      </w:r>
    </w:p>
    <w:p w14:paraId="6755F770" w14:textId="77777777" w:rsidR="009D6247" w:rsidRDefault="00000000">
      <w:pPr>
        <w:ind w:firstLine="480"/>
      </w:pPr>
      <w:r>
        <w:rPr>
          <w:rFonts w:hint="eastAsia"/>
        </w:rPr>
        <w:t>1</w:t>
      </w:r>
      <w:r>
        <w:rPr>
          <w:rFonts w:hint="eastAsia"/>
        </w:rPr>
        <w:t>、</w:t>
      </w:r>
      <w:proofErr w:type="gramStart"/>
      <w:r>
        <w:rPr>
          <w:rFonts w:hint="eastAsia"/>
        </w:rPr>
        <w:t>物联标准</w:t>
      </w:r>
      <w:proofErr w:type="gramEnd"/>
      <w:r>
        <w:rPr>
          <w:rFonts w:hint="eastAsia"/>
        </w:rPr>
        <w:t>提供了设备接入标准：规定</w:t>
      </w:r>
      <w:proofErr w:type="gramStart"/>
      <w:r>
        <w:rPr>
          <w:rFonts w:hint="eastAsia"/>
        </w:rPr>
        <w:t>了物联感知</w:t>
      </w:r>
      <w:proofErr w:type="gramEnd"/>
      <w:r>
        <w:rPr>
          <w:rFonts w:hint="eastAsia"/>
        </w:rPr>
        <w:t>设备接入的传输、控制和安全的规范要求，以及传输和协议接口等技术规范要求。</w:t>
      </w:r>
    </w:p>
    <w:p w14:paraId="680280BE" w14:textId="77777777" w:rsidR="009D6247" w:rsidRDefault="00000000">
      <w:pPr>
        <w:ind w:firstLine="480"/>
      </w:pPr>
      <w:r>
        <w:rPr>
          <w:rFonts w:hint="eastAsia"/>
        </w:rPr>
        <w:t>2</w:t>
      </w:r>
      <w:r>
        <w:rPr>
          <w:rFonts w:hint="eastAsia"/>
        </w:rPr>
        <w:t>、</w:t>
      </w:r>
      <w:proofErr w:type="gramStart"/>
      <w:r>
        <w:rPr>
          <w:rFonts w:hint="eastAsia"/>
        </w:rPr>
        <w:t>物联标准</w:t>
      </w:r>
      <w:proofErr w:type="gramEnd"/>
      <w:r>
        <w:rPr>
          <w:rFonts w:hint="eastAsia"/>
        </w:rPr>
        <w:t>提供了平台联网标准：规定了物联系统联网交换与共享的功能、接口技术规范要求，包含设备目录、属性管理、设备操作、事件相关功能的协议。</w:t>
      </w:r>
    </w:p>
    <w:p w14:paraId="4311D8EF" w14:textId="77777777" w:rsidR="009D6247" w:rsidRDefault="00000000">
      <w:pPr>
        <w:ind w:firstLine="480"/>
      </w:pPr>
      <w:r>
        <w:rPr>
          <w:rFonts w:hint="eastAsia"/>
        </w:rPr>
        <w:t>3</w:t>
      </w:r>
      <w:r>
        <w:rPr>
          <w:rFonts w:hint="eastAsia"/>
        </w:rPr>
        <w:t>、</w:t>
      </w:r>
      <w:proofErr w:type="gramStart"/>
      <w:r>
        <w:rPr>
          <w:rFonts w:hint="eastAsia"/>
        </w:rPr>
        <w:t>物联标准</w:t>
      </w:r>
      <w:proofErr w:type="gramEnd"/>
      <w:r>
        <w:rPr>
          <w:rFonts w:hint="eastAsia"/>
        </w:rPr>
        <w:t>提供了数据开放标准：规定了平台和应用间的接口规范和数据规范，平台向上统一提供基于开放物联接</w:t>
      </w:r>
      <w:proofErr w:type="gramStart"/>
      <w:r>
        <w:rPr>
          <w:rFonts w:hint="eastAsia"/>
        </w:rPr>
        <w:t>入协议</w:t>
      </w:r>
      <w:proofErr w:type="gramEnd"/>
      <w:r>
        <w:rPr>
          <w:rFonts w:hint="eastAsia"/>
        </w:rPr>
        <w:t>的</w:t>
      </w:r>
      <w:proofErr w:type="spellStart"/>
      <w:r>
        <w:rPr>
          <w:rFonts w:hint="eastAsia"/>
        </w:rPr>
        <w:t>OpenAPI</w:t>
      </w:r>
      <w:proofErr w:type="spellEnd"/>
      <w:r>
        <w:rPr>
          <w:rFonts w:hint="eastAsia"/>
        </w:rPr>
        <w:t>，复用平台定义好的设备业务标准，提供</w:t>
      </w:r>
      <w:proofErr w:type="gramStart"/>
      <w:r>
        <w:rPr>
          <w:rFonts w:hint="eastAsia"/>
        </w:rPr>
        <w:t>物联设备</w:t>
      </w:r>
      <w:proofErr w:type="gramEnd"/>
      <w:r>
        <w:rPr>
          <w:rFonts w:hint="eastAsia"/>
        </w:rPr>
        <w:t>数据开放标准，加速</w:t>
      </w:r>
      <w:proofErr w:type="gramStart"/>
      <w:r>
        <w:rPr>
          <w:rFonts w:hint="eastAsia"/>
        </w:rPr>
        <w:t>物联应用</w:t>
      </w:r>
      <w:proofErr w:type="gramEnd"/>
      <w:r>
        <w:rPr>
          <w:rFonts w:hint="eastAsia"/>
        </w:rPr>
        <w:t>的构建。</w:t>
      </w:r>
    </w:p>
    <w:p w14:paraId="1EBC0F7C" w14:textId="77777777" w:rsidR="009D6247" w:rsidRDefault="00000000">
      <w:pPr>
        <w:ind w:firstLine="480"/>
      </w:pPr>
      <w:r>
        <w:rPr>
          <w:rFonts w:hint="eastAsia"/>
        </w:rPr>
        <w:t>基于</w:t>
      </w:r>
      <w:proofErr w:type="gramStart"/>
      <w:r>
        <w:rPr>
          <w:rFonts w:hint="eastAsia"/>
        </w:rPr>
        <w:t>统一物联标准</w:t>
      </w:r>
      <w:proofErr w:type="gramEnd"/>
      <w:r>
        <w:rPr>
          <w:rFonts w:hint="eastAsia"/>
        </w:rPr>
        <w:t>，</w:t>
      </w:r>
      <w:r>
        <w:rPr>
          <w:rFonts w:hint="eastAsia"/>
        </w:rPr>
        <w:t xml:space="preserve"> </w:t>
      </w:r>
      <w:r>
        <w:rPr>
          <w:rFonts w:hint="eastAsia"/>
        </w:rPr>
        <w:t>统一接入标准，低门槛设备接入管理；统一网关标准，子系统无缝对接集成；基于标准模型，高效构建物联网应用；开放标准体系，</w:t>
      </w:r>
      <w:proofErr w:type="gramStart"/>
      <w:r>
        <w:rPr>
          <w:rFonts w:hint="eastAsia"/>
        </w:rPr>
        <w:t>助力物</w:t>
      </w:r>
      <w:proofErr w:type="gramEnd"/>
      <w:r>
        <w:rPr>
          <w:rFonts w:hint="eastAsia"/>
        </w:rPr>
        <w:t>联网生态建设。</w:t>
      </w:r>
    </w:p>
    <w:p w14:paraId="2FAAC68A" w14:textId="77777777" w:rsidR="009D6247" w:rsidRDefault="00000000">
      <w:pPr>
        <w:pStyle w:val="6"/>
      </w:pPr>
      <w:proofErr w:type="gramStart"/>
      <w:r>
        <w:rPr>
          <w:rFonts w:hint="eastAsia"/>
        </w:rPr>
        <w:t>物联标准</w:t>
      </w:r>
      <w:proofErr w:type="gramEnd"/>
      <w:r>
        <w:rPr>
          <w:rFonts w:hint="eastAsia"/>
        </w:rPr>
        <w:t>中心</w:t>
      </w:r>
    </w:p>
    <w:p w14:paraId="458F6257" w14:textId="77777777" w:rsidR="009D6247" w:rsidRDefault="00000000">
      <w:pPr>
        <w:ind w:firstLine="480"/>
      </w:pPr>
      <w:r>
        <w:rPr>
          <w:rFonts w:hint="eastAsia"/>
        </w:rPr>
        <w:t>平台需提供</w:t>
      </w:r>
      <w:proofErr w:type="gramStart"/>
      <w:r>
        <w:rPr>
          <w:rFonts w:hint="eastAsia"/>
        </w:rPr>
        <w:t>物联标准</w:t>
      </w:r>
      <w:proofErr w:type="gramEnd"/>
      <w:r>
        <w:rPr>
          <w:rFonts w:hint="eastAsia"/>
        </w:rPr>
        <w:t>中心，打造统一、开放</w:t>
      </w:r>
      <w:proofErr w:type="gramStart"/>
      <w:r>
        <w:rPr>
          <w:rFonts w:hint="eastAsia"/>
        </w:rPr>
        <w:t>的物联标准</w:t>
      </w:r>
      <w:proofErr w:type="gramEnd"/>
      <w:r>
        <w:rPr>
          <w:rFonts w:hint="eastAsia"/>
        </w:rPr>
        <w:t>。提供面向多种设备类型感知终端、感知数据分类的设备接入标准，覆盖视频、门禁、报警、停车、显示、网关、消防、电工、能耗管理、环境感知等</w:t>
      </w:r>
      <w:r>
        <w:rPr>
          <w:rFonts w:hint="eastAsia"/>
        </w:rPr>
        <w:t>30+</w:t>
      </w:r>
      <w:r>
        <w:rPr>
          <w:rFonts w:hint="eastAsia"/>
        </w:rPr>
        <w:t>设备类目，通过标准规范指导</w:t>
      </w:r>
      <w:proofErr w:type="gramStart"/>
      <w:r>
        <w:rPr>
          <w:rFonts w:hint="eastAsia"/>
        </w:rPr>
        <w:t>物联基础</w:t>
      </w:r>
      <w:proofErr w:type="gramEnd"/>
      <w:r>
        <w:rPr>
          <w:rFonts w:hint="eastAsia"/>
        </w:rPr>
        <w:t>设施的建设。</w:t>
      </w:r>
    </w:p>
    <w:p w14:paraId="28BC8504" w14:textId="77777777" w:rsidR="009D6247" w:rsidRDefault="00000000">
      <w:pPr>
        <w:ind w:firstLine="480"/>
      </w:pPr>
      <w:proofErr w:type="gramStart"/>
      <w:r>
        <w:rPr>
          <w:rFonts w:hint="eastAsia"/>
        </w:rPr>
        <w:t>物联标准</w:t>
      </w:r>
      <w:proofErr w:type="gramEnd"/>
      <w:r>
        <w:rPr>
          <w:rFonts w:hint="eastAsia"/>
        </w:rPr>
        <w:t>中心提供设备物模型库，内置设备模板及标准物模型，可以让不同厂家的应用和设备进行无缝对接，提升设备接入的开箱即用性，缩短项目交付周期。</w:t>
      </w:r>
    </w:p>
    <w:p w14:paraId="6347A306" w14:textId="77777777" w:rsidR="009D6247" w:rsidRDefault="00000000">
      <w:pPr>
        <w:ind w:firstLine="480"/>
      </w:pPr>
      <w:proofErr w:type="gramStart"/>
      <w:r>
        <w:rPr>
          <w:rFonts w:hint="eastAsia"/>
        </w:rPr>
        <w:t>物联标准</w:t>
      </w:r>
      <w:proofErr w:type="gramEnd"/>
      <w:r>
        <w:rPr>
          <w:rFonts w:hint="eastAsia"/>
        </w:rPr>
        <w:t>中心提供数据字典定义及查询能力，包括功能属性字段、接入协议类型、设备厂商类型。</w:t>
      </w:r>
    </w:p>
    <w:p w14:paraId="4E45FC57" w14:textId="77777777" w:rsidR="009D6247" w:rsidRDefault="00000000">
      <w:pPr>
        <w:ind w:firstLine="480"/>
      </w:pPr>
      <w:proofErr w:type="gramStart"/>
      <w:r>
        <w:rPr>
          <w:rFonts w:hint="eastAsia"/>
        </w:rPr>
        <w:t>物联标准</w:t>
      </w:r>
      <w:proofErr w:type="gramEnd"/>
      <w:r>
        <w:rPr>
          <w:rFonts w:hint="eastAsia"/>
        </w:rPr>
        <w:t>中心统一建设</w:t>
      </w:r>
      <w:proofErr w:type="gramStart"/>
      <w:r>
        <w:rPr>
          <w:rFonts w:hint="eastAsia"/>
        </w:rPr>
        <w:t>物联标准</w:t>
      </w:r>
      <w:proofErr w:type="gramEnd"/>
      <w:r>
        <w:rPr>
          <w:rFonts w:hint="eastAsia"/>
        </w:rPr>
        <w:t>规范体系，包括终端与平台、平台和应用的接口规范，数据规范，通过标准规范指导业务系统的建设。</w:t>
      </w:r>
    </w:p>
    <w:p w14:paraId="6DEE634E" w14:textId="77777777" w:rsidR="009D6247" w:rsidRDefault="00000000">
      <w:pPr>
        <w:ind w:firstLine="480"/>
      </w:pPr>
      <w:r>
        <w:rPr>
          <w:rFonts w:hint="eastAsia"/>
        </w:rPr>
        <w:t>一、设备接入标准</w:t>
      </w:r>
    </w:p>
    <w:p w14:paraId="6D648F09" w14:textId="77777777" w:rsidR="009D6247" w:rsidRDefault="00000000">
      <w:pPr>
        <w:ind w:firstLine="480"/>
      </w:pPr>
      <w:r>
        <w:rPr>
          <w:rFonts w:hint="eastAsia"/>
        </w:rPr>
        <w:t>设备接入标准，包括统一协议通信</w:t>
      </w:r>
      <w:proofErr w:type="gramStart"/>
      <w:r>
        <w:rPr>
          <w:rFonts w:hint="eastAsia"/>
        </w:rPr>
        <w:t>的物联协议规范</w:t>
      </w:r>
      <w:proofErr w:type="gramEnd"/>
      <w:r>
        <w:rPr>
          <w:rFonts w:hint="eastAsia"/>
        </w:rPr>
        <w:t>和面向不同类型设备的</w:t>
      </w:r>
      <w:proofErr w:type="gramStart"/>
      <w:r>
        <w:rPr>
          <w:rFonts w:hint="eastAsia"/>
        </w:rPr>
        <w:t>物联业务</w:t>
      </w:r>
      <w:proofErr w:type="gramEnd"/>
      <w:r>
        <w:rPr>
          <w:rFonts w:hint="eastAsia"/>
        </w:rPr>
        <w:t>规范：</w:t>
      </w:r>
    </w:p>
    <w:p w14:paraId="45D03518" w14:textId="77777777" w:rsidR="009D6247" w:rsidRDefault="00000000">
      <w:pPr>
        <w:ind w:firstLine="480"/>
      </w:pPr>
      <w:r>
        <w:rPr>
          <w:rFonts w:hint="eastAsia"/>
        </w:rPr>
        <w:lastRenderedPageBreak/>
        <w:t>1</w:t>
      </w:r>
      <w:r>
        <w:rPr>
          <w:rFonts w:hint="eastAsia"/>
        </w:rPr>
        <w:t>、</w:t>
      </w:r>
      <w:r>
        <w:rPr>
          <w:rFonts w:hint="eastAsia"/>
        </w:rPr>
        <w:t xml:space="preserve"> </w:t>
      </w:r>
      <w:proofErr w:type="gramStart"/>
      <w:r>
        <w:rPr>
          <w:rFonts w:hint="eastAsia"/>
        </w:rPr>
        <w:t>物联协议规范</w:t>
      </w:r>
      <w:proofErr w:type="gramEnd"/>
      <w:r>
        <w:rPr>
          <w:rFonts w:hint="eastAsia"/>
        </w:rPr>
        <w:t>：包括</w:t>
      </w:r>
      <w:proofErr w:type="gramStart"/>
      <w:r>
        <w:rPr>
          <w:rFonts w:hint="eastAsia"/>
        </w:rPr>
        <w:t>物联设备</w:t>
      </w:r>
      <w:proofErr w:type="gramEnd"/>
      <w:r>
        <w:rPr>
          <w:rFonts w:hint="eastAsia"/>
        </w:rPr>
        <w:t>接入的传输、控制和安全的规范要求，以及传输和协议接口等技术规范要求，提供</w:t>
      </w:r>
      <w:r>
        <w:rPr>
          <w:rFonts w:hint="eastAsia"/>
        </w:rPr>
        <w:t>MQTT(S)</w:t>
      </w:r>
      <w:r>
        <w:rPr>
          <w:rFonts w:hint="eastAsia"/>
        </w:rPr>
        <w:t>、</w:t>
      </w:r>
      <w:r>
        <w:rPr>
          <w:rFonts w:hint="eastAsia"/>
        </w:rPr>
        <w:t>HTTP(S)</w:t>
      </w:r>
      <w:r>
        <w:rPr>
          <w:rFonts w:hint="eastAsia"/>
        </w:rPr>
        <w:t>、</w:t>
      </w:r>
      <w:proofErr w:type="spellStart"/>
      <w:r>
        <w:rPr>
          <w:rFonts w:hint="eastAsia"/>
        </w:rPr>
        <w:t>ModBus</w:t>
      </w:r>
      <w:proofErr w:type="spellEnd"/>
      <w:r>
        <w:rPr>
          <w:rFonts w:hint="eastAsia"/>
        </w:rPr>
        <w:t>、</w:t>
      </w:r>
      <w:r>
        <w:rPr>
          <w:rFonts w:hint="eastAsia"/>
        </w:rPr>
        <w:t>LoRa</w:t>
      </w:r>
      <w:r>
        <w:rPr>
          <w:rFonts w:hint="eastAsia"/>
        </w:rPr>
        <w:t>、</w:t>
      </w:r>
      <w:r>
        <w:rPr>
          <w:rFonts w:hint="eastAsia"/>
        </w:rPr>
        <w:t>NB-IoT</w:t>
      </w:r>
      <w:r>
        <w:rPr>
          <w:rFonts w:hint="eastAsia"/>
        </w:rPr>
        <w:t>、</w:t>
      </w:r>
      <w:r>
        <w:rPr>
          <w:rFonts w:hint="eastAsia"/>
        </w:rPr>
        <w:t>CoAP</w:t>
      </w:r>
      <w:r>
        <w:rPr>
          <w:rFonts w:hint="eastAsia"/>
        </w:rPr>
        <w:t>等通用传感器采集接入规范。</w:t>
      </w:r>
    </w:p>
    <w:p w14:paraId="5F91B80D" w14:textId="77777777" w:rsidR="009D6247" w:rsidRDefault="00000000">
      <w:pPr>
        <w:ind w:firstLine="480"/>
      </w:pPr>
      <w:r>
        <w:rPr>
          <w:rFonts w:hint="eastAsia"/>
        </w:rPr>
        <w:t>2</w:t>
      </w:r>
      <w:r>
        <w:rPr>
          <w:rFonts w:hint="eastAsia"/>
        </w:rPr>
        <w:t>、</w:t>
      </w:r>
      <w:proofErr w:type="gramStart"/>
      <w:r>
        <w:rPr>
          <w:rFonts w:hint="eastAsia"/>
        </w:rPr>
        <w:t>物联业务</w:t>
      </w:r>
      <w:proofErr w:type="gramEnd"/>
      <w:r>
        <w:rPr>
          <w:rFonts w:hint="eastAsia"/>
        </w:rPr>
        <w:t>规范：从属性、事件、操作等三个功能类型方面，以统一的结构化描述语言，具体描述某个类型设备接入功能、接口等技术要求，平台提供视频服务、门禁服务、报警服务、消防服务、环境感知服务等多类型的设备业务服务规范。</w:t>
      </w:r>
    </w:p>
    <w:p w14:paraId="744EBEDC" w14:textId="77777777" w:rsidR="009D6247" w:rsidRDefault="00000000">
      <w:pPr>
        <w:ind w:firstLine="480"/>
      </w:pPr>
      <w:r>
        <w:rPr>
          <w:rFonts w:hint="eastAsia"/>
        </w:rPr>
        <w:t>二、平台联网标准</w:t>
      </w:r>
    </w:p>
    <w:p w14:paraId="0BFCEC98" w14:textId="77777777" w:rsidR="009D6247" w:rsidRDefault="00000000">
      <w:pPr>
        <w:ind w:firstLine="480"/>
      </w:pPr>
      <w:r>
        <w:rPr>
          <w:rFonts w:hint="eastAsia"/>
        </w:rPr>
        <w:t>平台联网标准规定了物联系统平台联网交换与共享的功能、接口技术规范要求。通过物联系统接入标准，对接第三方</w:t>
      </w:r>
      <w:r>
        <w:rPr>
          <w:rFonts w:hint="eastAsia"/>
        </w:rPr>
        <w:t>IoT</w:t>
      </w:r>
      <w:r>
        <w:rPr>
          <w:rFonts w:hint="eastAsia"/>
        </w:rPr>
        <w:t>平台、集成已有物联子系统，将具有非标准化的私有协议及数据格式的设备转换为标准统一的设备物模型。</w:t>
      </w:r>
      <w:r>
        <w:rPr>
          <w:rFonts w:hint="eastAsia"/>
        </w:rPr>
        <w:t xml:space="preserve"> </w:t>
      </w:r>
    </w:p>
    <w:p w14:paraId="010D41A3" w14:textId="77777777" w:rsidR="009D6247" w:rsidRDefault="00000000">
      <w:pPr>
        <w:ind w:firstLine="480"/>
      </w:pPr>
      <w:r>
        <w:rPr>
          <w:rFonts w:hint="eastAsia"/>
        </w:rPr>
        <w:t>平台联网标准，包括视频系统接入、物联系统接入两种情况：</w:t>
      </w:r>
    </w:p>
    <w:p w14:paraId="749BC974" w14:textId="77777777" w:rsidR="009D6247" w:rsidRDefault="00000000">
      <w:pPr>
        <w:ind w:firstLine="480"/>
      </w:pPr>
      <w:r>
        <w:rPr>
          <w:rFonts w:hint="eastAsia"/>
        </w:rPr>
        <w:t>1</w:t>
      </w:r>
      <w:r>
        <w:rPr>
          <w:rFonts w:hint="eastAsia"/>
        </w:rPr>
        <w:t>、视频资源联网：支持</w:t>
      </w:r>
      <w:r>
        <w:rPr>
          <w:rFonts w:hint="eastAsia"/>
        </w:rPr>
        <w:t>GB/28181</w:t>
      </w:r>
      <w:r>
        <w:rPr>
          <w:rFonts w:hint="eastAsia"/>
        </w:rPr>
        <w:t>标准，视频图像数据联网支持</w:t>
      </w:r>
      <w:r>
        <w:rPr>
          <w:rFonts w:hint="eastAsia"/>
        </w:rPr>
        <w:t>GB/T1400</w:t>
      </w:r>
      <w:r>
        <w:rPr>
          <w:rFonts w:hint="eastAsia"/>
        </w:rPr>
        <w:t>标准，并提供基于</w:t>
      </w:r>
      <w:r>
        <w:rPr>
          <w:rFonts w:hint="eastAsia"/>
        </w:rPr>
        <w:t>GB/T28181</w:t>
      </w:r>
      <w:r>
        <w:rPr>
          <w:rFonts w:hint="eastAsia"/>
        </w:rPr>
        <w:t>视频协议的《联网资源分类和编码规范》、《</w:t>
      </w:r>
      <w:r>
        <w:rPr>
          <w:rFonts w:hint="eastAsia"/>
        </w:rPr>
        <w:t>GB/T28181</w:t>
      </w:r>
      <w:r>
        <w:rPr>
          <w:rFonts w:hint="eastAsia"/>
        </w:rPr>
        <w:t>资源目录树构建规范》。</w:t>
      </w:r>
    </w:p>
    <w:p w14:paraId="178C4CAC" w14:textId="77777777" w:rsidR="009D6247" w:rsidRDefault="00000000">
      <w:pPr>
        <w:ind w:firstLine="480"/>
      </w:pPr>
      <w:r>
        <w:rPr>
          <w:rFonts w:hint="eastAsia"/>
        </w:rPr>
        <w:t>2</w:t>
      </w:r>
      <w:r>
        <w:rPr>
          <w:rFonts w:hint="eastAsia"/>
        </w:rPr>
        <w:t>、物联系统联网：提供《平台联网交换与共享技术标准规范》，包含设备目录、属性管理、设备操作、事件相关功能的协议，适用于各类型的设备接入。</w:t>
      </w:r>
    </w:p>
    <w:p w14:paraId="7C66264B" w14:textId="77777777" w:rsidR="009D6247" w:rsidRDefault="00000000">
      <w:pPr>
        <w:pStyle w:val="6"/>
      </w:pPr>
      <w:proofErr w:type="gramStart"/>
      <w:r>
        <w:rPr>
          <w:rFonts w:hint="eastAsia"/>
        </w:rPr>
        <w:t>物联标准</w:t>
      </w:r>
      <w:proofErr w:type="gramEnd"/>
      <w:r>
        <w:rPr>
          <w:rFonts w:hint="eastAsia"/>
        </w:rPr>
        <w:t>运营</w:t>
      </w:r>
    </w:p>
    <w:p w14:paraId="75D7F3D8" w14:textId="77777777" w:rsidR="009D6247" w:rsidRDefault="00000000">
      <w:pPr>
        <w:ind w:firstLine="480"/>
      </w:pPr>
      <w:r>
        <w:rPr>
          <w:rFonts w:hint="eastAsia"/>
        </w:rPr>
        <w:t>平台提供</w:t>
      </w:r>
      <w:proofErr w:type="gramStart"/>
      <w:r>
        <w:rPr>
          <w:rFonts w:hint="eastAsia"/>
        </w:rPr>
        <w:t>物联标准</w:t>
      </w:r>
      <w:proofErr w:type="gramEnd"/>
      <w:r>
        <w:rPr>
          <w:rFonts w:hint="eastAsia"/>
        </w:rPr>
        <w:t>运营管理服务，支持扩展新类型</w:t>
      </w:r>
      <w:proofErr w:type="gramStart"/>
      <w:r>
        <w:rPr>
          <w:rFonts w:hint="eastAsia"/>
        </w:rPr>
        <w:t>物联设备</w:t>
      </w:r>
      <w:proofErr w:type="gramEnd"/>
      <w:r>
        <w:rPr>
          <w:rFonts w:hint="eastAsia"/>
        </w:rPr>
        <w:t>的数据标准，支持</w:t>
      </w:r>
      <w:proofErr w:type="gramStart"/>
      <w:r>
        <w:rPr>
          <w:rFonts w:hint="eastAsia"/>
        </w:rPr>
        <w:t>物联标准</w:t>
      </w:r>
      <w:proofErr w:type="gramEnd"/>
      <w:r>
        <w:rPr>
          <w:rFonts w:hint="eastAsia"/>
        </w:rPr>
        <w:t>的起草、修订、发布流程化，实现</w:t>
      </w:r>
      <w:proofErr w:type="gramStart"/>
      <w:r>
        <w:rPr>
          <w:rFonts w:hint="eastAsia"/>
        </w:rPr>
        <w:t>物联标准</w:t>
      </w:r>
      <w:proofErr w:type="gramEnd"/>
      <w:r>
        <w:rPr>
          <w:rFonts w:hint="eastAsia"/>
        </w:rPr>
        <w:t>的有序运营管理。支撑物联网各参与角色开展</w:t>
      </w:r>
      <w:proofErr w:type="gramStart"/>
      <w:r>
        <w:rPr>
          <w:rFonts w:hint="eastAsia"/>
        </w:rPr>
        <w:t>开放物联协议</w:t>
      </w:r>
      <w:proofErr w:type="gramEnd"/>
      <w:r>
        <w:rPr>
          <w:rFonts w:hint="eastAsia"/>
        </w:rPr>
        <w:t>标准的制定、应用、管理工作，标准开发者使用平台完成基本资源（属性、事件、操作）、数据字典等标准内容的提案，标准审核者完成标准内容的审核发布。</w:t>
      </w:r>
    </w:p>
    <w:p w14:paraId="78B2952F" w14:textId="77777777" w:rsidR="009D6247" w:rsidRDefault="00000000">
      <w:pPr>
        <w:ind w:firstLine="480"/>
      </w:pPr>
      <w:r>
        <w:rPr>
          <w:rFonts w:hint="eastAsia"/>
        </w:rPr>
        <w:t>1</w:t>
      </w:r>
      <w:r>
        <w:rPr>
          <w:rFonts w:hint="eastAsia"/>
        </w:rPr>
        <w:t>、面向标准制定，标准开发者使用平台完成基本资源（属性、事件、操作）、数据字典等标准内容的提案，标准审核者完成标准内容的审核发布。</w:t>
      </w:r>
    </w:p>
    <w:p w14:paraId="761225AE" w14:textId="77777777" w:rsidR="009D6247" w:rsidRDefault="00000000">
      <w:pPr>
        <w:ind w:firstLine="480"/>
      </w:pPr>
      <w:r>
        <w:rPr>
          <w:rFonts w:hint="eastAsia"/>
        </w:rPr>
        <w:t>2</w:t>
      </w:r>
      <w:r>
        <w:rPr>
          <w:rFonts w:hint="eastAsia"/>
        </w:rPr>
        <w:t>、面向标准应用，设备开发者在平台上采用功能拼装方式，将</w:t>
      </w:r>
      <w:proofErr w:type="gramStart"/>
      <w:r>
        <w:rPr>
          <w:rFonts w:hint="eastAsia"/>
        </w:rPr>
        <w:t>物联设备</w:t>
      </w:r>
      <w:proofErr w:type="gramEnd"/>
      <w:r>
        <w:rPr>
          <w:rFonts w:hint="eastAsia"/>
        </w:rPr>
        <w:t>功能抽象为统一的设备模型，应用开发者通过设备模型理解和</w:t>
      </w:r>
      <w:proofErr w:type="gramStart"/>
      <w:r>
        <w:rPr>
          <w:rFonts w:hint="eastAsia"/>
        </w:rPr>
        <w:t>调用物联设备</w:t>
      </w:r>
      <w:proofErr w:type="gramEnd"/>
      <w:r>
        <w:rPr>
          <w:rFonts w:hint="eastAsia"/>
        </w:rPr>
        <w:t>，实现设备和应用的互联互通。</w:t>
      </w:r>
    </w:p>
    <w:p w14:paraId="313C7CEC" w14:textId="77777777" w:rsidR="009D6247" w:rsidRDefault="00000000">
      <w:pPr>
        <w:ind w:firstLine="480"/>
      </w:pPr>
      <w:r>
        <w:rPr>
          <w:rFonts w:hint="eastAsia"/>
        </w:rPr>
        <w:t>3</w:t>
      </w:r>
      <w:r>
        <w:rPr>
          <w:rFonts w:hint="eastAsia"/>
        </w:rPr>
        <w:t>、面向标准管理，依托平台完善标准管理执行机制，规范落实</w:t>
      </w:r>
      <w:proofErr w:type="gramStart"/>
      <w:r>
        <w:rPr>
          <w:rFonts w:hint="eastAsia"/>
        </w:rPr>
        <w:t>物联标准</w:t>
      </w:r>
      <w:proofErr w:type="gramEnd"/>
      <w:r>
        <w:rPr>
          <w:rFonts w:hint="eastAsia"/>
        </w:rPr>
        <w:t>的</w:t>
      </w:r>
      <w:r>
        <w:rPr>
          <w:rFonts w:hint="eastAsia"/>
        </w:rPr>
        <w:lastRenderedPageBreak/>
        <w:t>起草、修订和发布，推进</w:t>
      </w:r>
      <w:proofErr w:type="gramStart"/>
      <w:r>
        <w:rPr>
          <w:rFonts w:hint="eastAsia"/>
        </w:rPr>
        <w:t>物联标准</w:t>
      </w:r>
      <w:proofErr w:type="gramEnd"/>
      <w:r>
        <w:rPr>
          <w:rFonts w:hint="eastAsia"/>
        </w:rPr>
        <w:t>的有序运营管理，促进</w:t>
      </w:r>
      <w:proofErr w:type="gramStart"/>
      <w:r>
        <w:rPr>
          <w:rFonts w:hint="eastAsia"/>
        </w:rPr>
        <w:t>物联标准</w:t>
      </w:r>
      <w:proofErr w:type="gramEnd"/>
      <w:r>
        <w:rPr>
          <w:rFonts w:hint="eastAsia"/>
        </w:rPr>
        <w:t>管理的规范化、流程化和体系化，为标准的产品应用提供支撑和保障。</w:t>
      </w:r>
    </w:p>
    <w:p w14:paraId="7891352F" w14:textId="77777777" w:rsidR="009D6247" w:rsidRDefault="00000000">
      <w:pPr>
        <w:pStyle w:val="6"/>
      </w:pPr>
      <w:r>
        <w:rPr>
          <w:rFonts w:hint="eastAsia"/>
        </w:rPr>
        <w:t>设备模型管理</w:t>
      </w:r>
    </w:p>
    <w:p w14:paraId="53A3B76F" w14:textId="77777777" w:rsidR="009D6247" w:rsidRDefault="00000000">
      <w:pPr>
        <w:ind w:firstLine="480"/>
      </w:pPr>
      <w:r>
        <w:rPr>
          <w:rFonts w:hint="eastAsia"/>
        </w:rPr>
        <w:t>设备模型是对物理设备是什么、设备做什么的一种抽象、数字化描述，包括设备基础档案信息、设备状态、设备的功能定义，从属性、操作、事件三个功能类型进行设备能力结构化描述。</w:t>
      </w:r>
    </w:p>
    <w:p w14:paraId="4AC0FE5B" w14:textId="77777777" w:rsidR="009D6247" w:rsidRDefault="00000000">
      <w:pPr>
        <w:ind w:firstLine="480"/>
      </w:pPr>
      <w:r>
        <w:rPr>
          <w:rFonts w:hint="eastAsia"/>
        </w:rPr>
        <w:t>平台提供标准设备物模型，对</w:t>
      </w:r>
      <w:proofErr w:type="gramStart"/>
      <w:r>
        <w:rPr>
          <w:rFonts w:hint="eastAsia"/>
        </w:rPr>
        <w:t>物联设备</w:t>
      </w:r>
      <w:proofErr w:type="gramEnd"/>
      <w:r>
        <w:rPr>
          <w:rFonts w:hint="eastAsia"/>
        </w:rPr>
        <w:t>进行标准化、数字化建模，可以让不同厂家的应用和设备互联互通，实现物联网平台与各种类型的设备协同，提升项目集成效率。</w:t>
      </w:r>
    </w:p>
    <w:p w14:paraId="68EACB83" w14:textId="77777777" w:rsidR="009D6247" w:rsidRDefault="00000000">
      <w:pPr>
        <w:ind w:firstLine="480"/>
      </w:pPr>
      <w:r>
        <w:rPr>
          <w:rFonts w:hint="eastAsia"/>
        </w:rPr>
        <w:t>设备模型采用统一的形式化语言描述设备能力，围绕事件、属性、操作三个功能维度，组合由</w:t>
      </w:r>
      <w:proofErr w:type="gramStart"/>
      <w:r>
        <w:rPr>
          <w:rFonts w:hint="eastAsia"/>
        </w:rPr>
        <w:t>物联标准</w:t>
      </w:r>
      <w:proofErr w:type="gramEnd"/>
      <w:r>
        <w:rPr>
          <w:rFonts w:hint="eastAsia"/>
        </w:rPr>
        <w:t>提供的设备属性、操作、事件功能点，生成设备模型。</w:t>
      </w:r>
    </w:p>
    <w:p w14:paraId="128E545B" w14:textId="77777777" w:rsidR="009D6247" w:rsidRDefault="00000000">
      <w:pPr>
        <w:ind w:firstLine="480"/>
      </w:pPr>
      <w:r>
        <w:rPr>
          <w:rFonts w:hint="eastAsia"/>
        </w:rPr>
        <w:t>平台依据建立的</w:t>
      </w:r>
      <w:proofErr w:type="gramStart"/>
      <w:r>
        <w:rPr>
          <w:rFonts w:hint="eastAsia"/>
        </w:rPr>
        <w:t>统一物联标准</w:t>
      </w:r>
      <w:proofErr w:type="gramEnd"/>
      <w:r>
        <w:rPr>
          <w:rFonts w:hint="eastAsia"/>
        </w:rPr>
        <w:t>，构建设备物模型，并对模型进行管理应用，实现设备的规范化接入与标准化能力开放，包含如下：</w:t>
      </w:r>
    </w:p>
    <w:p w14:paraId="7946F2E2" w14:textId="77777777" w:rsidR="009D6247" w:rsidRDefault="00000000">
      <w:pPr>
        <w:ind w:firstLine="480"/>
      </w:pPr>
      <w:r>
        <w:rPr>
          <w:rFonts w:hint="eastAsia"/>
        </w:rPr>
        <w:t>1</w:t>
      </w:r>
      <w:r>
        <w:rPr>
          <w:rFonts w:hint="eastAsia"/>
        </w:rPr>
        <w:t>、设备模板服务：覆盖视频、门禁、报警、对讲、消防、环境控制、通道闸机、能耗表计、会议终端、智能家居等各类终端类型，实现</w:t>
      </w:r>
      <w:proofErr w:type="gramStart"/>
      <w:r>
        <w:rPr>
          <w:rFonts w:hint="eastAsia"/>
        </w:rPr>
        <w:t>物联设备</w:t>
      </w:r>
      <w:proofErr w:type="gramEnd"/>
      <w:r>
        <w:rPr>
          <w:rFonts w:hint="eastAsia"/>
        </w:rPr>
        <w:t>常见功能集的标准定义。</w:t>
      </w:r>
    </w:p>
    <w:p w14:paraId="31E0C169" w14:textId="77777777" w:rsidR="009D6247" w:rsidRDefault="00000000">
      <w:pPr>
        <w:ind w:firstLine="480"/>
      </w:pPr>
      <w:r>
        <w:rPr>
          <w:rFonts w:hint="eastAsia"/>
        </w:rPr>
        <w:t>2</w:t>
      </w:r>
      <w:r>
        <w:rPr>
          <w:rFonts w:hint="eastAsia"/>
        </w:rPr>
        <w:t>、设备模型管理：包括设备的档案信息和功能定义，包括属性、服务、事件。支持从设备模板继承创建、新建设备模型，支持设备模型的开发、展示、导入、配置、分组展示。</w:t>
      </w:r>
    </w:p>
    <w:p w14:paraId="1668B5FC" w14:textId="77777777" w:rsidR="009D6247" w:rsidRDefault="00000000">
      <w:pPr>
        <w:ind w:firstLine="480"/>
      </w:pPr>
      <w:r>
        <w:rPr>
          <w:rFonts w:hint="eastAsia"/>
        </w:rPr>
        <w:t>3</w:t>
      </w:r>
      <w:r>
        <w:rPr>
          <w:rFonts w:hint="eastAsia"/>
        </w:rPr>
        <w:t>、设备模型应用：支持根据设备模型自动生成设备配置、设备控制及运维界面，实现设备管理；支持设备能力按需开放给开发者，实现按设备以及按设备能力维度的精细化权限控制。</w:t>
      </w:r>
    </w:p>
    <w:p w14:paraId="4A1A3A0C" w14:textId="77777777" w:rsidR="009D6247" w:rsidRDefault="00000000">
      <w:pPr>
        <w:pStyle w:val="5"/>
      </w:pPr>
      <w:proofErr w:type="gramStart"/>
      <w:r>
        <w:rPr>
          <w:rFonts w:hint="eastAsia"/>
        </w:rPr>
        <w:t>物联设备</w:t>
      </w:r>
      <w:proofErr w:type="gramEnd"/>
      <w:r>
        <w:rPr>
          <w:rFonts w:hint="eastAsia"/>
        </w:rPr>
        <w:t>接入</w:t>
      </w:r>
    </w:p>
    <w:p w14:paraId="6B31AC5B" w14:textId="77777777" w:rsidR="009D6247" w:rsidRDefault="00000000">
      <w:pPr>
        <w:ind w:firstLine="480"/>
      </w:pPr>
      <w:r>
        <w:rPr>
          <w:rFonts w:hint="eastAsia"/>
        </w:rPr>
        <w:t>平台</w:t>
      </w:r>
      <w:proofErr w:type="gramStart"/>
      <w:r>
        <w:rPr>
          <w:rFonts w:hint="eastAsia"/>
        </w:rPr>
        <w:t>需支持</w:t>
      </w:r>
      <w:proofErr w:type="gramEnd"/>
      <w:r>
        <w:rPr>
          <w:rFonts w:hint="eastAsia"/>
        </w:rPr>
        <w:t>接入管理不同厂商</w:t>
      </w:r>
      <w:proofErr w:type="gramStart"/>
      <w:r>
        <w:rPr>
          <w:rFonts w:hint="eastAsia"/>
        </w:rPr>
        <w:t>的物联感知</w:t>
      </w:r>
      <w:proofErr w:type="gramEnd"/>
      <w:r>
        <w:rPr>
          <w:rFonts w:hint="eastAsia"/>
        </w:rPr>
        <w:t>终端，屏蔽设备所在网络的复杂性和协议的差异性，为应用层提供统一的设备、数据服务能力。平台针对多网络、多协议应用场景完成适配接入，</w:t>
      </w:r>
      <w:proofErr w:type="gramStart"/>
      <w:r>
        <w:rPr>
          <w:rFonts w:hint="eastAsia"/>
        </w:rPr>
        <w:t>提供泛物联接</w:t>
      </w:r>
      <w:proofErr w:type="gramEnd"/>
      <w:r>
        <w:rPr>
          <w:rFonts w:hint="eastAsia"/>
        </w:rPr>
        <w:t>入场景下的设备</w:t>
      </w:r>
      <w:r>
        <w:rPr>
          <w:rFonts w:hint="eastAsia"/>
        </w:rPr>
        <w:t>/</w:t>
      </w:r>
      <w:r>
        <w:rPr>
          <w:rFonts w:hint="eastAsia"/>
        </w:rPr>
        <w:t>网关直连接入、平台联网接入、边缘服务（云边协同）接入三种方案。</w:t>
      </w:r>
    </w:p>
    <w:p w14:paraId="6BAE22A1" w14:textId="77777777" w:rsidR="009D6247" w:rsidRDefault="00000000">
      <w:pPr>
        <w:ind w:firstLine="480"/>
      </w:pPr>
      <w:r>
        <w:rPr>
          <w:rFonts w:hint="eastAsia"/>
        </w:rPr>
        <w:t>直连设备：指具有</w:t>
      </w:r>
      <w:r>
        <w:rPr>
          <w:rFonts w:hint="eastAsia"/>
        </w:rPr>
        <w:t>IP</w:t>
      </w:r>
      <w:r>
        <w:rPr>
          <w:rFonts w:hint="eastAsia"/>
        </w:rPr>
        <w:t>地址，能直</w:t>
      </w:r>
      <w:proofErr w:type="gramStart"/>
      <w:r>
        <w:rPr>
          <w:rFonts w:hint="eastAsia"/>
        </w:rPr>
        <w:t>连到物联感知</w:t>
      </w:r>
      <w:proofErr w:type="gramEnd"/>
      <w:r>
        <w:rPr>
          <w:rFonts w:hint="eastAsia"/>
        </w:rPr>
        <w:t>平台的设备，且不能挂载子</w:t>
      </w:r>
      <w:r>
        <w:rPr>
          <w:rFonts w:hint="eastAsia"/>
        </w:rPr>
        <w:lastRenderedPageBreak/>
        <w:t>设备，但可作为</w:t>
      </w:r>
      <w:proofErr w:type="gramStart"/>
      <w:r>
        <w:rPr>
          <w:rFonts w:hint="eastAsia"/>
        </w:rPr>
        <w:t>子设备</w:t>
      </w:r>
      <w:proofErr w:type="gramEnd"/>
      <w:r>
        <w:rPr>
          <w:rFonts w:hint="eastAsia"/>
        </w:rPr>
        <w:t>挂载到网关设备下，例如摄像机</w:t>
      </w:r>
      <w:r>
        <w:rPr>
          <w:rFonts w:hint="eastAsia"/>
        </w:rPr>
        <w:t>IPC</w:t>
      </w:r>
      <w:r>
        <w:rPr>
          <w:rFonts w:hint="eastAsia"/>
        </w:rPr>
        <w:t>、门禁一体机、报警主机等。</w:t>
      </w:r>
    </w:p>
    <w:p w14:paraId="12737932" w14:textId="77777777" w:rsidR="009D6247" w:rsidRDefault="00000000">
      <w:pPr>
        <w:ind w:firstLine="480"/>
      </w:pPr>
      <w:r>
        <w:rPr>
          <w:rFonts w:hint="eastAsia"/>
        </w:rPr>
        <w:t>网关设备：指可以挂载</w:t>
      </w:r>
      <w:proofErr w:type="gramStart"/>
      <w:r>
        <w:rPr>
          <w:rFonts w:hint="eastAsia"/>
        </w:rPr>
        <w:t>子设备</w:t>
      </w:r>
      <w:proofErr w:type="gramEnd"/>
      <w:r>
        <w:rPr>
          <w:rFonts w:hint="eastAsia"/>
        </w:rPr>
        <w:t>的直</w:t>
      </w:r>
      <w:proofErr w:type="gramStart"/>
      <w:r>
        <w:rPr>
          <w:rFonts w:hint="eastAsia"/>
        </w:rPr>
        <w:t>连物联</w:t>
      </w:r>
      <w:proofErr w:type="gramEnd"/>
      <w:r>
        <w:rPr>
          <w:rFonts w:hint="eastAsia"/>
        </w:rPr>
        <w:t>感知平台的设备，网关具有子设备管理能力，可以维持与</w:t>
      </w:r>
      <w:proofErr w:type="gramStart"/>
      <w:r>
        <w:rPr>
          <w:rFonts w:hint="eastAsia"/>
        </w:rPr>
        <w:t>子设备</w:t>
      </w:r>
      <w:proofErr w:type="gramEnd"/>
      <w:r>
        <w:rPr>
          <w:rFonts w:hint="eastAsia"/>
        </w:rPr>
        <w:t>的拓扑关系，同时能将拓扑关系同步到智能感知联网平台。例如</w:t>
      </w:r>
      <w:proofErr w:type="gramStart"/>
      <w:r>
        <w:rPr>
          <w:rFonts w:hint="eastAsia"/>
        </w:rPr>
        <w:t>动环主机</w:t>
      </w:r>
      <w:proofErr w:type="gramEnd"/>
      <w:r>
        <w:rPr>
          <w:rFonts w:hint="eastAsia"/>
        </w:rPr>
        <w:t>、硬盘录像机</w:t>
      </w:r>
      <w:r>
        <w:rPr>
          <w:rFonts w:hint="eastAsia"/>
        </w:rPr>
        <w:t>NVR</w:t>
      </w:r>
      <w:r>
        <w:rPr>
          <w:rFonts w:hint="eastAsia"/>
        </w:rPr>
        <w:t>、消防用户信息传输装置、教室中控、数据采集</w:t>
      </w:r>
      <w:r>
        <w:rPr>
          <w:rFonts w:hint="eastAsia"/>
        </w:rPr>
        <w:t>OPC</w:t>
      </w:r>
      <w:r>
        <w:rPr>
          <w:rFonts w:hint="eastAsia"/>
        </w:rPr>
        <w:t>网关等。</w:t>
      </w:r>
    </w:p>
    <w:p w14:paraId="72FD2CA2" w14:textId="77777777" w:rsidR="009D6247" w:rsidRDefault="00000000">
      <w:pPr>
        <w:ind w:firstLine="480"/>
      </w:pPr>
      <w:r>
        <w:rPr>
          <w:rFonts w:hint="eastAsia"/>
        </w:rPr>
        <w:t>网关子设备：指不能直接接入平台的设备，作为网关的子设备，由网关代理连接智能感知联网平台。例如针对消防烟感、温感、独立式电子信息采集设备、振动光纤等设备，由对应的消防网关</w:t>
      </w:r>
      <w:proofErr w:type="gramStart"/>
      <w:r>
        <w:rPr>
          <w:rFonts w:hint="eastAsia"/>
        </w:rPr>
        <w:t>网关</w:t>
      </w:r>
      <w:proofErr w:type="gramEnd"/>
      <w:r>
        <w:rPr>
          <w:rFonts w:hint="eastAsia"/>
        </w:rPr>
        <w:t>、物联网关、配电房网关、电梯网关、等接入后，平台支持以</w:t>
      </w:r>
      <w:r>
        <w:rPr>
          <w:rFonts w:hint="eastAsia"/>
        </w:rPr>
        <w:t>SDK</w:t>
      </w:r>
      <w:r>
        <w:rPr>
          <w:rFonts w:hint="eastAsia"/>
        </w:rPr>
        <w:t>方式接入设备网关实现对此类感知设备和感知数据的接入。</w:t>
      </w:r>
    </w:p>
    <w:p w14:paraId="75A628E7" w14:textId="77777777" w:rsidR="009D6247" w:rsidRDefault="00000000">
      <w:pPr>
        <w:ind w:firstLine="480"/>
      </w:pPr>
      <w:proofErr w:type="gramStart"/>
      <w:r>
        <w:rPr>
          <w:rFonts w:hint="eastAsia"/>
        </w:rPr>
        <w:t>物联子系统</w:t>
      </w:r>
      <w:proofErr w:type="gramEnd"/>
      <w:r>
        <w:rPr>
          <w:rFonts w:hint="eastAsia"/>
        </w:rPr>
        <w:t>：泛指下游边缘域平台、运营商</w:t>
      </w:r>
      <w:r>
        <w:rPr>
          <w:rFonts w:hint="eastAsia"/>
        </w:rPr>
        <w:t>IoT</w:t>
      </w:r>
      <w:r>
        <w:rPr>
          <w:rFonts w:hint="eastAsia"/>
        </w:rPr>
        <w:t>平台或者三方的</w:t>
      </w:r>
      <w:r>
        <w:rPr>
          <w:rFonts w:hint="eastAsia"/>
        </w:rPr>
        <w:t>IoT</w:t>
      </w:r>
      <w:r>
        <w:rPr>
          <w:rFonts w:hint="eastAsia"/>
        </w:rPr>
        <w:t>平台，这些下游平台会管理自己的接入设备，同时也能将管理的设备同步到智能感知联网平台。</w:t>
      </w:r>
    </w:p>
    <w:p w14:paraId="027C0F0C" w14:textId="77777777" w:rsidR="009D6247" w:rsidRDefault="00000000">
      <w:pPr>
        <w:ind w:firstLine="480"/>
      </w:pPr>
      <w:r>
        <w:rPr>
          <w:rFonts w:hint="eastAsia"/>
        </w:rPr>
        <w:t>边缘服务：指的是部署在边缘侧的轻量级、具备感知联网能力的</w:t>
      </w:r>
      <w:r>
        <w:rPr>
          <w:rFonts w:hint="eastAsia"/>
        </w:rPr>
        <w:t>IoT</w:t>
      </w:r>
      <w:r>
        <w:rPr>
          <w:rFonts w:hint="eastAsia"/>
        </w:rPr>
        <w:t>边缘平台，与中心的智能感知联网平台形成云边协同。</w:t>
      </w:r>
    </w:p>
    <w:p w14:paraId="6C59ECD7" w14:textId="77777777" w:rsidR="009D6247" w:rsidRDefault="00000000">
      <w:pPr>
        <w:ind w:firstLine="480"/>
      </w:pPr>
      <w:r>
        <w:rPr>
          <w:rFonts w:hint="eastAsia"/>
        </w:rPr>
        <w:t>对于网关设备、网关子设备、</w:t>
      </w:r>
      <w:proofErr w:type="gramStart"/>
      <w:r>
        <w:rPr>
          <w:rFonts w:hint="eastAsia"/>
        </w:rPr>
        <w:t>物联子系统</w:t>
      </w:r>
      <w:proofErr w:type="gramEnd"/>
      <w:r>
        <w:rPr>
          <w:rFonts w:hint="eastAsia"/>
        </w:rPr>
        <w:t>、边缘服务，其拓扑关系如下图所示：</w:t>
      </w:r>
    </w:p>
    <w:p w14:paraId="50DFD7C3" w14:textId="77777777" w:rsidR="009D6247" w:rsidRDefault="00000000">
      <w:pPr>
        <w:pStyle w:val="6"/>
      </w:pPr>
      <w:r>
        <w:rPr>
          <w:rFonts w:hint="eastAsia"/>
        </w:rPr>
        <w:t>设备直连接入</w:t>
      </w:r>
    </w:p>
    <w:p w14:paraId="366534B9" w14:textId="77777777" w:rsidR="009D6247" w:rsidRDefault="00000000">
      <w:pPr>
        <w:ind w:firstLine="480"/>
      </w:pPr>
      <w:r>
        <w:rPr>
          <w:rFonts w:hint="eastAsia"/>
        </w:rPr>
        <w:t>对具有</w:t>
      </w:r>
      <w:r>
        <w:rPr>
          <w:rFonts w:hint="eastAsia"/>
        </w:rPr>
        <w:t>IP</w:t>
      </w:r>
      <w:r>
        <w:rPr>
          <w:rFonts w:hint="eastAsia"/>
        </w:rPr>
        <w:t>地址能直</w:t>
      </w:r>
      <w:proofErr w:type="gramStart"/>
      <w:r>
        <w:rPr>
          <w:rFonts w:hint="eastAsia"/>
        </w:rPr>
        <w:t>连访问</w:t>
      </w:r>
      <w:proofErr w:type="gramEnd"/>
      <w:r>
        <w:rPr>
          <w:rFonts w:hint="eastAsia"/>
        </w:rPr>
        <w:t>的设备，且不能挂载子设备，例如摄像机</w:t>
      </w:r>
      <w:r>
        <w:rPr>
          <w:rFonts w:hint="eastAsia"/>
        </w:rPr>
        <w:t>IPC</w:t>
      </w:r>
      <w:r>
        <w:rPr>
          <w:rFonts w:hint="eastAsia"/>
        </w:rPr>
        <w:t>、门禁一体机、信息发布屏等，基于设备开放协议进行直连设备接入；对可挂载</w:t>
      </w:r>
      <w:proofErr w:type="gramStart"/>
      <w:r>
        <w:rPr>
          <w:rFonts w:hint="eastAsia"/>
        </w:rPr>
        <w:t>子设备</w:t>
      </w:r>
      <w:proofErr w:type="gramEnd"/>
      <w:r>
        <w:rPr>
          <w:rFonts w:hint="eastAsia"/>
        </w:rPr>
        <w:t>的网关设备（可管理子设备、维持与</w:t>
      </w:r>
      <w:proofErr w:type="gramStart"/>
      <w:r>
        <w:rPr>
          <w:rFonts w:hint="eastAsia"/>
        </w:rPr>
        <w:t>子设备</w:t>
      </w:r>
      <w:proofErr w:type="gramEnd"/>
      <w:r>
        <w:rPr>
          <w:rFonts w:hint="eastAsia"/>
        </w:rPr>
        <w:t>的拓扑关系），例如</w:t>
      </w:r>
      <w:proofErr w:type="gramStart"/>
      <w:r>
        <w:rPr>
          <w:rFonts w:hint="eastAsia"/>
        </w:rPr>
        <w:t>动环主机</w:t>
      </w:r>
      <w:proofErr w:type="gramEnd"/>
      <w:r>
        <w:rPr>
          <w:rFonts w:hint="eastAsia"/>
        </w:rPr>
        <w:t>、硬盘录像机</w:t>
      </w:r>
      <w:r>
        <w:rPr>
          <w:rFonts w:hint="eastAsia"/>
        </w:rPr>
        <w:t>NVR</w:t>
      </w:r>
      <w:r>
        <w:rPr>
          <w:rFonts w:hint="eastAsia"/>
        </w:rPr>
        <w:t>、消防用传等，采用直连网关接入</w:t>
      </w:r>
      <w:r>
        <w:rPr>
          <w:rFonts w:hint="eastAsia"/>
        </w:rPr>
        <w:t>,</w:t>
      </w:r>
      <w:r>
        <w:rPr>
          <w:rFonts w:hint="eastAsia"/>
        </w:rPr>
        <w:t>设备直连接</w:t>
      </w:r>
      <w:proofErr w:type="gramStart"/>
      <w:r>
        <w:rPr>
          <w:rFonts w:hint="eastAsia"/>
        </w:rPr>
        <w:t>入包括</w:t>
      </w:r>
      <w:proofErr w:type="gramEnd"/>
      <w:r>
        <w:rPr>
          <w:rFonts w:hint="eastAsia"/>
        </w:rPr>
        <w:t>适配多网络接入、多协议接入。</w:t>
      </w:r>
    </w:p>
    <w:p w14:paraId="19A00F5C" w14:textId="77777777" w:rsidR="009D6247" w:rsidRDefault="00000000">
      <w:pPr>
        <w:ind w:firstLine="480"/>
      </w:pPr>
      <w:r>
        <w:t>平台支持两类设备接入模式：对具备</w:t>
      </w:r>
      <w:r>
        <w:t>IP</w:t>
      </w:r>
      <w:r>
        <w:t>直连能力且不可挂载</w:t>
      </w:r>
      <w:proofErr w:type="gramStart"/>
      <w:r>
        <w:t>子设备</w:t>
      </w:r>
      <w:proofErr w:type="gramEnd"/>
      <w:r>
        <w:t>的终端（如</w:t>
      </w:r>
      <w:r>
        <w:t>IPC</w:t>
      </w:r>
      <w:r>
        <w:t>摄像机、门禁一体机、信息发布屏等），基于其开放协议直接接入；对可管理</w:t>
      </w:r>
      <w:proofErr w:type="gramStart"/>
      <w:r>
        <w:t>子设备</w:t>
      </w:r>
      <w:proofErr w:type="gramEnd"/>
      <w:r>
        <w:t>的网关类设备（如</w:t>
      </w:r>
      <w:r>
        <w:t>NVR</w:t>
      </w:r>
      <w:r>
        <w:t>、</w:t>
      </w:r>
      <w:proofErr w:type="gramStart"/>
      <w:r>
        <w:t>动环主机</w:t>
      </w:r>
      <w:proofErr w:type="gramEnd"/>
      <w:r>
        <w:t>、消防传感主机等），则通过直连网关方式接入，由网关维护与</w:t>
      </w:r>
      <w:proofErr w:type="gramStart"/>
      <w:r>
        <w:t>子设备</w:t>
      </w:r>
      <w:proofErr w:type="gramEnd"/>
      <w:r>
        <w:t>的拓扑关系。接入体系全面兼容</w:t>
      </w:r>
      <w:r>
        <w:t>2G/3G/4G/5G</w:t>
      </w:r>
      <w:r>
        <w:t>、</w:t>
      </w:r>
      <w:r>
        <w:t>NB-IoT</w:t>
      </w:r>
      <w:r>
        <w:t>、</w:t>
      </w:r>
      <w:r>
        <w:t>LoRa</w:t>
      </w:r>
      <w:r>
        <w:t>、</w:t>
      </w:r>
      <w:r>
        <w:t>Wi-Fi</w:t>
      </w:r>
      <w:r>
        <w:t>、蓝牙、</w:t>
      </w:r>
      <w:r>
        <w:t>Zigbee</w:t>
      </w:r>
      <w:r>
        <w:t>、</w:t>
      </w:r>
      <w:r>
        <w:t>RFID</w:t>
      </w:r>
      <w:r>
        <w:t>等多种网络制式，</w:t>
      </w:r>
      <w:r>
        <w:lastRenderedPageBreak/>
        <w:t>并支持</w:t>
      </w:r>
      <w:r>
        <w:t>MQTT</w:t>
      </w:r>
      <w:r>
        <w:t>、</w:t>
      </w:r>
      <w:r>
        <w:t>CoAP</w:t>
      </w:r>
      <w:r>
        <w:t>、</w:t>
      </w:r>
      <w:r>
        <w:t>HTTP/HTTPS</w:t>
      </w:r>
      <w:r>
        <w:t>、</w:t>
      </w:r>
      <w:r>
        <w:t>Modbus</w:t>
      </w:r>
      <w:r>
        <w:t>、</w:t>
      </w:r>
      <w:r>
        <w:t>OPC UA</w:t>
      </w:r>
      <w:r>
        <w:t>、</w:t>
      </w:r>
      <w:r>
        <w:t>SNMP</w:t>
      </w:r>
      <w:r>
        <w:t>等通用协议，以及</w:t>
      </w:r>
      <w:r>
        <w:t>BACnet</w:t>
      </w:r>
      <w:r>
        <w:t>、</w:t>
      </w:r>
      <w:r>
        <w:t>HJ212</w:t>
      </w:r>
      <w:r>
        <w:t>、</w:t>
      </w:r>
      <w:r>
        <w:t>JT/T 808</w:t>
      </w:r>
      <w:r>
        <w:t>、</w:t>
      </w:r>
      <w:r>
        <w:t>GA/T 1400</w:t>
      </w:r>
      <w:r>
        <w:t>、</w:t>
      </w:r>
      <w:r>
        <w:t>GB/T 28181</w:t>
      </w:r>
      <w:r>
        <w:t>、</w:t>
      </w:r>
      <w:r>
        <w:t>ONVIF</w:t>
      </w:r>
      <w:r>
        <w:t>、</w:t>
      </w:r>
      <w:r>
        <w:t>RTSP</w:t>
      </w:r>
      <w:r>
        <w:t>等行业与国际标准协议。</w:t>
      </w:r>
    </w:p>
    <w:p w14:paraId="1164C21D" w14:textId="77777777" w:rsidR="009D6247" w:rsidRDefault="00000000">
      <w:pPr>
        <w:ind w:firstLine="480"/>
      </w:pPr>
      <w:r>
        <w:t>对于仅支持近场通信（如蓝牙、</w:t>
      </w:r>
      <w:r>
        <w:t>Zigbee</w:t>
      </w:r>
      <w:r>
        <w:t>）或非</w:t>
      </w:r>
      <w:r>
        <w:t>IP</w:t>
      </w:r>
      <w:r>
        <w:t>协议的设备，可先通过本地物联网网关汇聚，再统一接入平台。平台提供标准化接入框架，支持通过</w:t>
      </w:r>
      <w:r>
        <w:t>SDK</w:t>
      </w:r>
      <w:r>
        <w:t>（</w:t>
      </w:r>
      <w:r>
        <w:t>C++</w:t>
      </w:r>
      <w:r>
        <w:t>、</w:t>
      </w:r>
      <w:r>
        <w:t>Java</w:t>
      </w:r>
      <w:r>
        <w:t>等）快速开发私有协议驱动，并利用插件或脚本机制灵活适配不同厂商的应用层协议差异，实现</w:t>
      </w:r>
      <w:r>
        <w:t>MQTT</w:t>
      </w:r>
      <w:r>
        <w:t>、</w:t>
      </w:r>
      <w:r>
        <w:t>NB-IoT</w:t>
      </w:r>
      <w:r>
        <w:t>、</w:t>
      </w:r>
      <w:r>
        <w:t>LoRa</w:t>
      </w:r>
      <w:r>
        <w:t>等主流终端的高效、可扩展接入</w:t>
      </w:r>
      <w:r>
        <w:rPr>
          <w:rFonts w:hint="eastAsia"/>
        </w:rPr>
        <w:t>。</w:t>
      </w:r>
    </w:p>
    <w:p w14:paraId="61779F69" w14:textId="77777777" w:rsidR="009D6247" w:rsidRDefault="00000000">
      <w:pPr>
        <w:pStyle w:val="6"/>
      </w:pPr>
      <w:r>
        <w:rPr>
          <w:rFonts w:hint="eastAsia"/>
        </w:rPr>
        <w:t>物联网关接入</w:t>
      </w:r>
    </w:p>
    <w:p w14:paraId="452B66EC" w14:textId="77777777" w:rsidR="009D6247" w:rsidRDefault="00000000">
      <w:pPr>
        <w:ind w:firstLine="480"/>
      </w:pPr>
      <w:r>
        <w:rPr>
          <w:rFonts w:hint="eastAsia"/>
        </w:rPr>
        <w:t>平台</w:t>
      </w:r>
      <w:proofErr w:type="gramStart"/>
      <w:r>
        <w:rPr>
          <w:rFonts w:hint="eastAsia"/>
        </w:rPr>
        <w:t>需支持</w:t>
      </w:r>
      <w:proofErr w:type="gramEnd"/>
      <w:r>
        <w:rPr>
          <w:rFonts w:hint="eastAsia"/>
        </w:rPr>
        <w:t>提供智能物联网关接入各类型传感器设备与数据，支持</w:t>
      </w:r>
      <w:r>
        <w:rPr>
          <w:rFonts w:hint="eastAsia"/>
        </w:rPr>
        <w:t>OPC</w:t>
      </w:r>
      <w:r>
        <w:rPr>
          <w:rFonts w:hint="eastAsia"/>
        </w:rPr>
        <w:t>、</w:t>
      </w:r>
      <w:proofErr w:type="spellStart"/>
      <w:r>
        <w:rPr>
          <w:rFonts w:hint="eastAsia"/>
        </w:rPr>
        <w:t>ModBus</w:t>
      </w:r>
      <w:proofErr w:type="spellEnd"/>
      <w:r>
        <w:rPr>
          <w:rFonts w:hint="eastAsia"/>
        </w:rPr>
        <w:t>、</w:t>
      </w:r>
      <w:r>
        <w:rPr>
          <w:rFonts w:hint="eastAsia"/>
        </w:rPr>
        <w:t>SL651</w:t>
      </w:r>
      <w:r>
        <w:rPr>
          <w:rFonts w:hint="eastAsia"/>
        </w:rPr>
        <w:t>、</w:t>
      </w:r>
      <w:r>
        <w:rPr>
          <w:rFonts w:hint="eastAsia"/>
        </w:rPr>
        <w:t>DLT64</w:t>
      </w:r>
      <w:r>
        <w:rPr>
          <w:rFonts w:hint="eastAsia"/>
        </w:rPr>
        <w:t>等通用与行业标准通信协议接入，能够搜索设备的各种参数和状态信息，如电压电流、温度、湿度、压力等传感数据，实时监测设备的运行状况，也能够通过控制信号与设备进行交互，实现对设备的远程控制。</w:t>
      </w:r>
    </w:p>
    <w:p w14:paraId="2D18352A" w14:textId="77777777" w:rsidR="009D6247" w:rsidRDefault="00000000">
      <w:pPr>
        <w:pStyle w:val="6"/>
      </w:pPr>
      <w:proofErr w:type="gramStart"/>
      <w:r>
        <w:rPr>
          <w:rFonts w:hint="eastAsia"/>
        </w:rPr>
        <w:t>物联子系统</w:t>
      </w:r>
      <w:proofErr w:type="gramEnd"/>
      <w:r>
        <w:rPr>
          <w:rFonts w:hint="eastAsia"/>
        </w:rPr>
        <w:t>接入</w:t>
      </w:r>
    </w:p>
    <w:p w14:paraId="14BC6666" w14:textId="77777777" w:rsidR="009D6247" w:rsidRDefault="00000000">
      <w:pPr>
        <w:ind w:firstLine="480"/>
      </w:pPr>
      <w:proofErr w:type="gramStart"/>
      <w:r>
        <w:rPr>
          <w:rFonts w:hint="eastAsia"/>
        </w:rPr>
        <w:t>物联子系统</w:t>
      </w:r>
      <w:proofErr w:type="gramEnd"/>
      <w:r>
        <w:rPr>
          <w:rFonts w:hint="eastAsia"/>
        </w:rPr>
        <w:t>又称边缘系统，是指具备管理视频、人脸、车辆、消防、能耗等各类</w:t>
      </w:r>
      <w:proofErr w:type="gramStart"/>
      <w:r>
        <w:rPr>
          <w:rFonts w:hint="eastAsia"/>
        </w:rPr>
        <w:t>物联设备</w:t>
      </w:r>
      <w:proofErr w:type="gramEnd"/>
      <w:r>
        <w:rPr>
          <w:rFonts w:hint="eastAsia"/>
        </w:rPr>
        <w:t>及感知数据的</w:t>
      </w:r>
      <w:r>
        <w:rPr>
          <w:rFonts w:hint="eastAsia"/>
        </w:rPr>
        <w:t>IT</w:t>
      </w:r>
      <w:r>
        <w:rPr>
          <w:rFonts w:hint="eastAsia"/>
        </w:rPr>
        <w:t>系统。</w:t>
      </w:r>
    </w:p>
    <w:p w14:paraId="1AB11E3D" w14:textId="77777777" w:rsidR="009D6247" w:rsidRDefault="00000000">
      <w:pPr>
        <w:ind w:firstLine="480"/>
      </w:pPr>
      <w:r>
        <w:rPr>
          <w:rFonts w:hint="eastAsia"/>
        </w:rPr>
        <w:t>平台</w:t>
      </w:r>
      <w:proofErr w:type="gramStart"/>
      <w:r>
        <w:rPr>
          <w:rFonts w:hint="eastAsia"/>
        </w:rPr>
        <w:t>提供物联子系统</w:t>
      </w:r>
      <w:proofErr w:type="gramEnd"/>
      <w:r>
        <w:rPr>
          <w:rFonts w:hint="eastAsia"/>
        </w:rPr>
        <w:t>的平台联网接入服务，实现基于开放物联接</w:t>
      </w:r>
      <w:proofErr w:type="gramStart"/>
      <w:r>
        <w:rPr>
          <w:rFonts w:hint="eastAsia"/>
        </w:rPr>
        <w:t>入协议</w:t>
      </w:r>
      <w:proofErr w:type="gramEnd"/>
      <w:r>
        <w:rPr>
          <w:rFonts w:hint="eastAsia"/>
        </w:rPr>
        <w:t>的平台联网接入以及非侵入式设计的系统集成适配接入。</w:t>
      </w:r>
    </w:p>
    <w:p w14:paraId="17E1D311" w14:textId="77777777" w:rsidR="009D6247" w:rsidRDefault="00000000">
      <w:pPr>
        <w:ind w:firstLine="480"/>
      </w:pPr>
      <w:r>
        <w:rPr>
          <w:rFonts w:hint="eastAsia"/>
        </w:rPr>
        <w:t>平台针对视频系统、物联系</w:t>
      </w:r>
      <w:proofErr w:type="gramStart"/>
      <w:r>
        <w:rPr>
          <w:rFonts w:hint="eastAsia"/>
        </w:rPr>
        <w:t>统分别</w:t>
      </w:r>
      <w:proofErr w:type="gramEnd"/>
      <w:r>
        <w:rPr>
          <w:rFonts w:hint="eastAsia"/>
        </w:rPr>
        <w:t>提供以下集成能力：</w:t>
      </w:r>
    </w:p>
    <w:p w14:paraId="4D6B02E6" w14:textId="77777777" w:rsidR="009D6247" w:rsidRDefault="00000000">
      <w:pPr>
        <w:ind w:firstLine="480"/>
      </w:pPr>
      <w:r>
        <w:rPr>
          <w:rFonts w:hint="eastAsia"/>
        </w:rPr>
        <w:t>1</w:t>
      </w:r>
      <w:r>
        <w:rPr>
          <w:rFonts w:hint="eastAsia"/>
        </w:rPr>
        <w:t>、视频系统对接：支持平台间视频联网共享资源，基于</w:t>
      </w:r>
      <w:r>
        <w:rPr>
          <w:rFonts w:hint="eastAsia"/>
        </w:rPr>
        <w:t>GB/T28181</w:t>
      </w:r>
      <w:r>
        <w:rPr>
          <w:rFonts w:hint="eastAsia"/>
        </w:rPr>
        <w:t>、</w:t>
      </w:r>
      <w:r>
        <w:rPr>
          <w:rFonts w:hint="eastAsia"/>
        </w:rPr>
        <w:t>GB/T35114</w:t>
      </w:r>
      <w:r>
        <w:rPr>
          <w:rFonts w:hint="eastAsia"/>
        </w:rPr>
        <w:t>、</w:t>
      </w:r>
      <w:r>
        <w:rPr>
          <w:rFonts w:hint="eastAsia"/>
        </w:rPr>
        <w:t>DB33/T629</w:t>
      </w:r>
      <w:r>
        <w:rPr>
          <w:rFonts w:hint="eastAsia"/>
        </w:rPr>
        <w:t>等视频标准协议实现平台互联互通，以及支持</w:t>
      </w:r>
      <w:r>
        <w:rPr>
          <w:rFonts w:hint="eastAsia"/>
        </w:rPr>
        <w:t>GB/T28059</w:t>
      </w:r>
      <w:r>
        <w:rPr>
          <w:rFonts w:hint="eastAsia"/>
        </w:rPr>
        <w:t>、</w:t>
      </w:r>
      <w:r>
        <w:rPr>
          <w:rFonts w:hint="eastAsia"/>
        </w:rPr>
        <w:t>JT/T809/1078</w:t>
      </w:r>
      <w:r>
        <w:rPr>
          <w:rFonts w:hint="eastAsia"/>
        </w:rPr>
        <w:t>等行业视频标准协议扩展。</w:t>
      </w:r>
    </w:p>
    <w:p w14:paraId="1D5B1596" w14:textId="77777777" w:rsidR="009D6247" w:rsidRDefault="00000000">
      <w:pPr>
        <w:ind w:firstLine="480"/>
      </w:pPr>
      <w:r>
        <w:rPr>
          <w:rFonts w:hint="eastAsia"/>
        </w:rPr>
        <w:t>2</w:t>
      </w:r>
      <w:r>
        <w:rPr>
          <w:rFonts w:hint="eastAsia"/>
        </w:rPr>
        <w:t>、</w:t>
      </w:r>
      <w:proofErr w:type="gramStart"/>
      <w:r>
        <w:rPr>
          <w:rFonts w:hint="eastAsia"/>
        </w:rPr>
        <w:t>物联系统</w:t>
      </w:r>
      <w:proofErr w:type="gramEnd"/>
      <w:r>
        <w:rPr>
          <w:rFonts w:hint="eastAsia"/>
        </w:rPr>
        <w:t>对接：支持以</w:t>
      </w:r>
      <w:r>
        <w:rPr>
          <w:rFonts w:hint="eastAsia"/>
        </w:rPr>
        <w:t>GB/T 26875</w:t>
      </w:r>
      <w:r>
        <w:rPr>
          <w:rFonts w:hint="eastAsia"/>
        </w:rPr>
        <w:t>消防远程系统监控、</w:t>
      </w:r>
      <w:r>
        <w:rPr>
          <w:rFonts w:hint="eastAsia"/>
        </w:rPr>
        <w:t>GA/T1400</w:t>
      </w:r>
      <w:r>
        <w:rPr>
          <w:rFonts w:hint="eastAsia"/>
        </w:rPr>
        <w:t>公安视频图像信息、</w:t>
      </w:r>
      <w:r>
        <w:rPr>
          <w:rFonts w:hint="eastAsia"/>
        </w:rPr>
        <w:t>SL651-2014</w:t>
      </w:r>
      <w:r>
        <w:rPr>
          <w:rFonts w:hint="eastAsia"/>
        </w:rPr>
        <w:t>水文监测数据通信规约、</w:t>
      </w:r>
      <w:r>
        <w:rPr>
          <w:rFonts w:hint="eastAsia"/>
        </w:rPr>
        <w:t>HJ212-2017</w:t>
      </w:r>
      <w:r>
        <w:rPr>
          <w:rFonts w:hint="eastAsia"/>
        </w:rPr>
        <w:t>污染物在线监控、</w:t>
      </w:r>
      <w:proofErr w:type="spellStart"/>
      <w:r>
        <w:rPr>
          <w:rFonts w:hint="eastAsia"/>
        </w:rPr>
        <w:t>BACNet</w:t>
      </w:r>
      <w:proofErr w:type="spellEnd"/>
      <w:r>
        <w:rPr>
          <w:rFonts w:hint="eastAsia"/>
        </w:rPr>
        <w:t>楼宇自动控制等行业标准协议，以及中间件与三方</w:t>
      </w:r>
      <w:r>
        <w:rPr>
          <w:rFonts w:hint="eastAsia"/>
        </w:rPr>
        <w:t>API</w:t>
      </w:r>
      <w:r>
        <w:rPr>
          <w:rFonts w:hint="eastAsia"/>
        </w:rPr>
        <w:t>对接等方式，实现平台间的</w:t>
      </w:r>
      <w:proofErr w:type="gramStart"/>
      <w:r>
        <w:rPr>
          <w:rFonts w:hint="eastAsia"/>
        </w:rPr>
        <w:t>物联资源</w:t>
      </w:r>
      <w:proofErr w:type="gramEnd"/>
      <w:r>
        <w:rPr>
          <w:rFonts w:hint="eastAsia"/>
        </w:rPr>
        <w:t>与数据的联网与交换。</w:t>
      </w:r>
    </w:p>
    <w:p w14:paraId="4A57E1C6" w14:textId="77777777" w:rsidR="009D6247" w:rsidRDefault="00000000">
      <w:pPr>
        <w:pStyle w:val="6"/>
      </w:pPr>
      <w:r>
        <w:rPr>
          <w:rFonts w:hint="eastAsia"/>
        </w:rPr>
        <w:lastRenderedPageBreak/>
        <w:t>边缘网关接入</w:t>
      </w:r>
    </w:p>
    <w:p w14:paraId="287D514E" w14:textId="77777777" w:rsidR="009D6247" w:rsidRDefault="00000000">
      <w:pPr>
        <w:ind w:firstLine="480"/>
      </w:pPr>
      <w:r>
        <w:rPr>
          <w:rFonts w:hint="eastAsia"/>
        </w:rPr>
        <w:t>平台支持对异构设备和系统提供边缘服务或者边缘网关一体机接入方式，平台内部提供统一的边缘网关管理。对跨网域设备，通过边缘</w:t>
      </w:r>
      <w:proofErr w:type="gramStart"/>
      <w:r>
        <w:rPr>
          <w:rFonts w:hint="eastAsia"/>
        </w:rPr>
        <w:t>侧部署</w:t>
      </w:r>
      <w:proofErr w:type="gramEnd"/>
      <w:r>
        <w:rPr>
          <w:rFonts w:hint="eastAsia"/>
        </w:rPr>
        <w:t>轻量级的边缘服务，实现与</w:t>
      </w:r>
      <w:proofErr w:type="gramStart"/>
      <w:r>
        <w:rPr>
          <w:rFonts w:hint="eastAsia"/>
        </w:rPr>
        <w:t>中心物联感知</w:t>
      </w:r>
      <w:proofErr w:type="gramEnd"/>
      <w:r>
        <w:rPr>
          <w:rFonts w:hint="eastAsia"/>
        </w:rPr>
        <w:t>平台云边协同。边缘服务可以直接接入设备，也可以</w:t>
      </w:r>
      <w:proofErr w:type="gramStart"/>
      <w:r>
        <w:rPr>
          <w:rFonts w:hint="eastAsia"/>
        </w:rPr>
        <w:t>接入物联</w:t>
      </w:r>
      <w:proofErr w:type="gramEnd"/>
      <w:r>
        <w:rPr>
          <w:rFonts w:hint="eastAsia"/>
        </w:rPr>
        <w:t>子系统，通过边缘服务将异构协议设备或者系统转换为统一标准（</w:t>
      </w:r>
      <w:r>
        <w:rPr>
          <w:rFonts w:hint="eastAsia"/>
        </w:rPr>
        <w:t>OTAP</w:t>
      </w:r>
      <w:r>
        <w:rPr>
          <w:rFonts w:hint="eastAsia"/>
        </w:rPr>
        <w:t>），从而进一步被智能感知联网平台接入。</w:t>
      </w:r>
    </w:p>
    <w:p w14:paraId="6AA4F826" w14:textId="77777777" w:rsidR="009D6247" w:rsidRDefault="00000000">
      <w:pPr>
        <w:pStyle w:val="6"/>
      </w:pPr>
      <w:r>
        <w:rPr>
          <w:rFonts w:hint="eastAsia"/>
        </w:rPr>
        <w:t>脚本解析接入</w:t>
      </w:r>
    </w:p>
    <w:p w14:paraId="55D0A956" w14:textId="77777777" w:rsidR="009D6247" w:rsidRDefault="00000000">
      <w:pPr>
        <w:ind w:firstLine="480"/>
      </w:pPr>
      <w:r>
        <w:rPr>
          <w:rFonts w:hint="eastAsia"/>
        </w:rPr>
        <w:t>平台提供数据解析脚本可视化管理，支持脚本在线编辑与调试，支持非标准事件转换为模型中标准事件报文格式，实现</w:t>
      </w:r>
      <w:r>
        <w:rPr>
          <w:rFonts w:hint="eastAsia"/>
        </w:rPr>
        <w:t>HTTP</w:t>
      </w:r>
      <w:r>
        <w:rPr>
          <w:rFonts w:hint="eastAsia"/>
        </w:rPr>
        <w:t>、</w:t>
      </w:r>
      <w:r>
        <w:rPr>
          <w:rFonts w:hint="eastAsia"/>
        </w:rPr>
        <w:t>MQTT</w:t>
      </w:r>
      <w:r>
        <w:rPr>
          <w:rFonts w:hint="eastAsia"/>
        </w:rPr>
        <w:t>等标准协议的感知事件数据的快速接入与标准转换。</w:t>
      </w:r>
    </w:p>
    <w:p w14:paraId="40FD38C9" w14:textId="77777777" w:rsidR="009D6247" w:rsidRDefault="00000000">
      <w:pPr>
        <w:pStyle w:val="6"/>
      </w:pPr>
      <w:proofErr w:type="gramStart"/>
      <w:r>
        <w:rPr>
          <w:rFonts w:hint="eastAsia"/>
        </w:rPr>
        <w:t>点表映射</w:t>
      </w:r>
      <w:proofErr w:type="gramEnd"/>
    </w:p>
    <w:p w14:paraId="4D784A1D" w14:textId="77777777" w:rsidR="009D6247" w:rsidRDefault="00000000">
      <w:pPr>
        <w:ind w:firstLine="480"/>
      </w:pPr>
      <w:r>
        <w:rPr>
          <w:rFonts w:hint="eastAsia"/>
        </w:rPr>
        <w:t>平台提供</w:t>
      </w:r>
      <w:r>
        <w:rPr>
          <w:rFonts w:hint="eastAsia"/>
        </w:rPr>
        <w:t>Modbus</w:t>
      </w:r>
      <w:r>
        <w:rPr>
          <w:rFonts w:hint="eastAsia"/>
        </w:rPr>
        <w:t>、</w:t>
      </w:r>
      <w:r>
        <w:rPr>
          <w:rFonts w:hint="eastAsia"/>
        </w:rPr>
        <w:t>OPC</w:t>
      </w:r>
      <w:r>
        <w:rPr>
          <w:rFonts w:hint="eastAsia"/>
        </w:rPr>
        <w:t>、</w:t>
      </w:r>
      <w:proofErr w:type="spellStart"/>
      <w:r>
        <w:rPr>
          <w:rFonts w:hint="eastAsia"/>
        </w:rPr>
        <w:t>BACNet</w:t>
      </w:r>
      <w:proofErr w:type="spellEnd"/>
      <w:r>
        <w:rPr>
          <w:rFonts w:hint="eastAsia"/>
        </w:rPr>
        <w:t>标准</w:t>
      </w:r>
      <w:proofErr w:type="gramStart"/>
      <w:r>
        <w:rPr>
          <w:rFonts w:hint="eastAsia"/>
        </w:rPr>
        <w:t>协议点表映射</w:t>
      </w:r>
      <w:proofErr w:type="gramEnd"/>
      <w:r>
        <w:rPr>
          <w:rFonts w:hint="eastAsia"/>
        </w:rPr>
        <w:t>接入能力，通过导入设备码表信息自动完成设备接入。</w:t>
      </w:r>
    </w:p>
    <w:p w14:paraId="1AC0253C" w14:textId="77777777" w:rsidR="009D6247" w:rsidRDefault="00000000">
      <w:pPr>
        <w:pStyle w:val="6"/>
      </w:pPr>
      <w:r>
        <w:rPr>
          <w:rFonts w:hint="eastAsia"/>
        </w:rPr>
        <w:t>接入协议管理</w:t>
      </w:r>
    </w:p>
    <w:p w14:paraId="58613B73" w14:textId="77777777" w:rsidR="009D6247" w:rsidRDefault="00000000">
      <w:pPr>
        <w:ind w:firstLine="480"/>
      </w:pPr>
      <w:r>
        <w:rPr>
          <w:rFonts w:hint="eastAsia"/>
        </w:rPr>
        <w:t>平台提供设备接入协议、系统接入协议管理，支持协议添加、删除、修改、查询、统计等功能，并且提供协议关联设备接入驱动、系统联网接入驱动。通过管理平台连接设备或者系统的协议，对系统接入能力需要扩展时提供便捷的操作。</w:t>
      </w:r>
    </w:p>
    <w:p w14:paraId="25327DA6" w14:textId="77777777" w:rsidR="009D6247" w:rsidRDefault="00000000">
      <w:pPr>
        <w:pStyle w:val="5"/>
      </w:pPr>
      <w:proofErr w:type="gramStart"/>
      <w:r>
        <w:rPr>
          <w:rFonts w:hint="eastAsia"/>
        </w:rPr>
        <w:t>物联设备管理</w:t>
      </w:r>
      <w:proofErr w:type="gramEnd"/>
    </w:p>
    <w:p w14:paraId="1D0B1F1A" w14:textId="77777777" w:rsidR="009D6247" w:rsidRDefault="00000000">
      <w:pPr>
        <w:ind w:firstLine="480"/>
      </w:pPr>
      <w:r>
        <w:rPr>
          <w:rFonts w:hint="eastAsia"/>
        </w:rPr>
        <w:t>平台需提供设备管理服务，基于设备模型，屏蔽设备差异，以实现对接入平台的各类</w:t>
      </w:r>
      <w:proofErr w:type="gramStart"/>
      <w:r>
        <w:rPr>
          <w:rFonts w:hint="eastAsia"/>
        </w:rPr>
        <w:t>物联设备</w:t>
      </w:r>
      <w:proofErr w:type="gramEnd"/>
      <w:r>
        <w:rPr>
          <w:rFonts w:hint="eastAsia"/>
        </w:rPr>
        <w:t>资源的统一管理，支持设备的添加录入管理、边缘网关管理、</w:t>
      </w:r>
      <w:proofErr w:type="gramStart"/>
      <w:r>
        <w:rPr>
          <w:rFonts w:hint="eastAsia"/>
        </w:rPr>
        <w:t>物联子系统</w:t>
      </w:r>
      <w:proofErr w:type="gramEnd"/>
      <w:r>
        <w:rPr>
          <w:rFonts w:hint="eastAsia"/>
        </w:rPr>
        <w:t>管理、设备配置控制、设备所在组织管理、设备标签管理、设备联动管理、设备数据转发、设备监控运维、设备权限管控等全生命周期管理。</w:t>
      </w:r>
    </w:p>
    <w:p w14:paraId="4EB4DB19" w14:textId="77777777" w:rsidR="009D6247" w:rsidRDefault="00000000">
      <w:pPr>
        <w:ind w:firstLine="480"/>
      </w:pPr>
      <w:r>
        <w:rPr>
          <w:rFonts w:hint="eastAsia"/>
        </w:rPr>
        <w:t>平台提供设备治理服务，对设备本身信息、设备空间位置、设备组织信息、设备相关人员信息</w:t>
      </w:r>
      <w:proofErr w:type="gramStart"/>
      <w:r>
        <w:rPr>
          <w:rFonts w:hint="eastAsia"/>
        </w:rPr>
        <w:t>等物联要素</w:t>
      </w:r>
      <w:proofErr w:type="gramEnd"/>
      <w:r>
        <w:rPr>
          <w:rFonts w:hint="eastAsia"/>
        </w:rPr>
        <w:t>进行治理，形成标准的设备目录，为</w:t>
      </w:r>
      <w:proofErr w:type="gramStart"/>
      <w:r>
        <w:rPr>
          <w:rFonts w:hint="eastAsia"/>
        </w:rPr>
        <w:t>物联资源</w:t>
      </w:r>
      <w:proofErr w:type="gramEnd"/>
      <w:r>
        <w:rPr>
          <w:rFonts w:hint="eastAsia"/>
        </w:rPr>
        <w:t>的开放共享、运</w:t>
      </w:r>
      <w:proofErr w:type="gramStart"/>
      <w:r>
        <w:rPr>
          <w:rFonts w:hint="eastAsia"/>
        </w:rPr>
        <w:t>维管理</w:t>
      </w:r>
      <w:proofErr w:type="gramEnd"/>
      <w:r>
        <w:rPr>
          <w:rFonts w:hint="eastAsia"/>
        </w:rPr>
        <w:t>提供基础。通过对设备权属进行分层分级管理，可实现设备的远程操控、升级、日志服务、运行状态监控等功能。</w:t>
      </w:r>
    </w:p>
    <w:p w14:paraId="0B461FD5" w14:textId="77777777" w:rsidR="009D6247" w:rsidRDefault="00000000">
      <w:pPr>
        <w:pStyle w:val="6"/>
      </w:pPr>
      <w:r>
        <w:rPr>
          <w:rFonts w:hint="eastAsia"/>
        </w:rPr>
        <w:lastRenderedPageBreak/>
        <w:t>生命周期管理</w:t>
      </w:r>
    </w:p>
    <w:p w14:paraId="1C3FE860" w14:textId="77777777" w:rsidR="009D6247" w:rsidRDefault="00000000">
      <w:pPr>
        <w:ind w:firstLine="480"/>
      </w:pPr>
      <w:r>
        <w:rPr>
          <w:rFonts w:hint="eastAsia"/>
        </w:rPr>
        <w:t>平台提供设备生命周期管理服务，包括设备新增、编辑、删除、管理、运维监控等。提供</w:t>
      </w:r>
      <w:r>
        <w:rPr>
          <w:rFonts w:hint="eastAsia"/>
        </w:rPr>
        <w:t>API</w:t>
      </w:r>
      <w:r>
        <w:rPr>
          <w:rFonts w:hint="eastAsia"/>
        </w:rPr>
        <w:t>实现设备的创建、删除、修改、查询等操作，同时可以支持对设备通道的禁用和解禁。</w:t>
      </w:r>
    </w:p>
    <w:p w14:paraId="5AC274FA" w14:textId="77777777" w:rsidR="009D6247" w:rsidRDefault="00000000">
      <w:pPr>
        <w:ind w:firstLine="480"/>
      </w:pPr>
      <w:r>
        <w:rPr>
          <w:rFonts w:hint="eastAsia"/>
        </w:rPr>
        <w:t>平台支持新增、删除、编辑设备信息，支持查询设备详情，包括设备基本信息、设备接入信息连接信息、设备通道、能力信息、位置信息、标签信息等内容；平台支持批量导入添加设备、导出设备信息。</w:t>
      </w:r>
    </w:p>
    <w:p w14:paraId="710E8D4F" w14:textId="77777777" w:rsidR="009D6247" w:rsidRDefault="00000000">
      <w:pPr>
        <w:ind w:firstLine="480"/>
      </w:pPr>
      <w:r>
        <w:rPr>
          <w:rFonts w:hint="eastAsia"/>
        </w:rPr>
        <w:t>平台支持设备管理，包括设备基础信息、设备模型、设备配置操作、设备状态监控等。</w:t>
      </w:r>
    </w:p>
    <w:p w14:paraId="564FFE84" w14:textId="77777777" w:rsidR="009D6247" w:rsidRDefault="00000000">
      <w:pPr>
        <w:pStyle w:val="6"/>
      </w:pPr>
      <w:r>
        <w:rPr>
          <w:rFonts w:hint="eastAsia"/>
        </w:rPr>
        <w:t>设备组织管理</w:t>
      </w:r>
    </w:p>
    <w:p w14:paraId="55E400AB" w14:textId="77777777" w:rsidR="009D6247" w:rsidRDefault="00000000">
      <w:pPr>
        <w:ind w:firstLine="480"/>
      </w:pPr>
      <w:r>
        <w:rPr>
          <w:rFonts w:hint="eastAsia"/>
        </w:rPr>
        <w:t>平台通过创建组织树对设备进行管理，将设备挂在某个组织下，实现快速查找。支持以行政区划、场所、部门等不同维度进行分类组织，支持多个组织树的管理，按需将设备资源划拨到其他的组织树。</w:t>
      </w:r>
    </w:p>
    <w:p w14:paraId="26FA7D7C" w14:textId="77777777" w:rsidR="009D6247" w:rsidRDefault="00000000">
      <w:pPr>
        <w:ind w:firstLine="480"/>
      </w:pPr>
      <w:r>
        <w:rPr>
          <w:rFonts w:hint="eastAsia"/>
        </w:rPr>
        <w:t>平台支持设备发现，将直连接入设备、边缘网关接入设备、</w:t>
      </w:r>
      <w:proofErr w:type="gramStart"/>
      <w:r>
        <w:rPr>
          <w:rFonts w:hint="eastAsia"/>
        </w:rPr>
        <w:t>边缘物联子系统</w:t>
      </w:r>
      <w:proofErr w:type="gramEnd"/>
      <w:r>
        <w:rPr>
          <w:rFonts w:hint="eastAsia"/>
        </w:rPr>
        <w:t>接入设备挂载到平台基础目录树的组织下。</w:t>
      </w:r>
    </w:p>
    <w:p w14:paraId="72ACBDF5" w14:textId="77777777" w:rsidR="009D6247" w:rsidRDefault="00000000">
      <w:pPr>
        <w:ind w:firstLine="480"/>
      </w:pPr>
      <w:r>
        <w:rPr>
          <w:rFonts w:hint="eastAsia"/>
        </w:rPr>
        <w:t>平台支持多个资源目录树切换与设备组织的展示，包含基础目录树与多个业务目录树。</w:t>
      </w:r>
    </w:p>
    <w:p w14:paraId="68005DE2" w14:textId="77777777" w:rsidR="009D6247" w:rsidRDefault="00000000">
      <w:pPr>
        <w:pStyle w:val="6"/>
      </w:pPr>
      <w:r>
        <w:rPr>
          <w:rFonts w:hint="eastAsia"/>
        </w:rPr>
        <w:t>设备标签管理</w:t>
      </w:r>
    </w:p>
    <w:p w14:paraId="711E86EF" w14:textId="77777777" w:rsidR="009D6247" w:rsidRDefault="00000000">
      <w:pPr>
        <w:ind w:firstLine="480"/>
      </w:pPr>
      <w:r>
        <w:rPr>
          <w:rFonts w:hint="eastAsia"/>
        </w:rPr>
        <w:t>平台提供设备标签管理，支持设备分类检索，支持提供可视化界面操作标签，支持对标签进行批量编辑和导入。通过给设备添加标签，对设备进行自定义标记，实现设备不同场景的分类，实现对设备以及设备产生的感知数据按标签进行快速检索，比如按设备所属部门、设备类型、设备场所位置等。</w:t>
      </w:r>
    </w:p>
    <w:p w14:paraId="3B2B64E1" w14:textId="77777777" w:rsidR="009D6247" w:rsidRDefault="00000000">
      <w:pPr>
        <w:pStyle w:val="6"/>
      </w:pPr>
      <w:r>
        <w:rPr>
          <w:rFonts w:hint="eastAsia"/>
        </w:rPr>
        <w:t>设备数据采集</w:t>
      </w:r>
    </w:p>
    <w:p w14:paraId="0AC9CE81" w14:textId="77777777" w:rsidR="009D6247" w:rsidRDefault="00000000">
      <w:pPr>
        <w:ind w:firstLine="480"/>
      </w:pPr>
      <w:r>
        <w:rPr>
          <w:rFonts w:hint="eastAsia"/>
        </w:rPr>
        <w:t>平台提供设备数据采集服务，支持设备状态变更、设备消息变更、设备告警事件、设备属性等设备数据的采集与上报。同时提供设备通信</w:t>
      </w:r>
      <w:r>
        <w:rPr>
          <w:rFonts w:hint="eastAsia"/>
        </w:rPr>
        <w:t>API</w:t>
      </w:r>
      <w:r>
        <w:rPr>
          <w:rFonts w:hint="eastAsia"/>
        </w:rPr>
        <w:t>，支持上层应用对设备数据的订阅和转发。</w:t>
      </w:r>
    </w:p>
    <w:p w14:paraId="7B03D844" w14:textId="77777777" w:rsidR="009D6247" w:rsidRDefault="00000000">
      <w:pPr>
        <w:pStyle w:val="6"/>
      </w:pPr>
      <w:r>
        <w:rPr>
          <w:rFonts w:hint="eastAsia"/>
        </w:rPr>
        <w:lastRenderedPageBreak/>
        <w:t>设备实时监控</w:t>
      </w:r>
    </w:p>
    <w:p w14:paraId="5D8CABC0" w14:textId="77777777" w:rsidR="009D6247" w:rsidRDefault="00000000">
      <w:pPr>
        <w:ind w:firstLine="480"/>
      </w:pPr>
      <w:r>
        <w:rPr>
          <w:rFonts w:hint="eastAsia"/>
        </w:rPr>
        <w:t>平台提供设备状态实时监测服务，支持设备状态监测，包括在线、异常、离线，实时获取状态变更通知。平台支持设备总数、在线率、在离线数量、异常数量的数据统计、展现、详情查看、数据导出等功能。</w:t>
      </w:r>
    </w:p>
    <w:p w14:paraId="78A5D91C" w14:textId="77777777" w:rsidR="009D6247" w:rsidRDefault="00000000">
      <w:pPr>
        <w:pStyle w:val="6"/>
      </w:pPr>
      <w:r>
        <w:rPr>
          <w:rFonts w:hint="eastAsia"/>
        </w:rPr>
        <w:t>设备配置控制</w:t>
      </w:r>
    </w:p>
    <w:p w14:paraId="0D870AC0" w14:textId="77777777" w:rsidR="009D6247" w:rsidRDefault="00000000">
      <w:pPr>
        <w:ind w:firstLine="480"/>
      </w:pPr>
      <w:r>
        <w:rPr>
          <w:rFonts w:hint="eastAsia"/>
        </w:rPr>
        <w:t>平台基于设备模型自动生成设备配置、控制页面</w:t>
      </w:r>
      <w:r>
        <w:rPr>
          <w:rFonts w:hint="eastAsia"/>
        </w:rPr>
        <w:t>,</w:t>
      </w:r>
      <w:r>
        <w:rPr>
          <w:rFonts w:hint="eastAsia"/>
        </w:rPr>
        <w:t>业务管理者可直接使用平台前段页面，远程查询或者修改终端设备的系统参数、网络参数等终端信息，对终端设备进行远程控制，比如远程开闸、远程开关机、摄像机云台操作等控制操作。</w:t>
      </w:r>
    </w:p>
    <w:p w14:paraId="10B419BB" w14:textId="77777777" w:rsidR="009D6247" w:rsidRDefault="00000000">
      <w:pPr>
        <w:ind w:firstLine="480"/>
      </w:pPr>
      <w:r>
        <w:rPr>
          <w:rFonts w:hint="eastAsia"/>
        </w:rPr>
        <w:t>平台提供设备配置服务，面向各类设备提供一站式配置、巡检、监测服务能力，内置各类符合业务使用场景的配置模板与方案，结合项目需求实施设备参数值、关联设备、配置任务，最后将参数值批量化下发至设备，实现设备快速使能。同时基于已启用的配置方案自动生成检测标准与巡检任务，实现各类参数监测，发现设备参数实际值与期望值的异常偏差，并提供快速矫正手段。</w:t>
      </w:r>
    </w:p>
    <w:p w14:paraId="684BD454" w14:textId="77777777" w:rsidR="009D6247" w:rsidRDefault="00000000">
      <w:pPr>
        <w:ind w:firstLine="480"/>
      </w:pPr>
      <w:r>
        <w:rPr>
          <w:rFonts w:hint="eastAsia"/>
        </w:rPr>
        <w:t>平台设备设备控制服务，平台支持以立即下发、缓存下发或者定时下发命令等方式，将控制命令下发到设备。平台提供设备通信</w:t>
      </w:r>
      <w:r>
        <w:rPr>
          <w:rFonts w:hint="eastAsia"/>
        </w:rPr>
        <w:t>API</w:t>
      </w:r>
      <w:r>
        <w:rPr>
          <w:rFonts w:hint="eastAsia"/>
        </w:rPr>
        <w:t>，支持单个和批量下发平台配置、控制命令，支持物联网应用的系统调用。</w:t>
      </w:r>
    </w:p>
    <w:p w14:paraId="401D799A" w14:textId="77777777" w:rsidR="009D6247" w:rsidRDefault="00000000">
      <w:pPr>
        <w:pStyle w:val="6"/>
      </w:pPr>
      <w:r>
        <w:rPr>
          <w:rFonts w:hint="eastAsia"/>
        </w:rPr>
        <w:t>设备影子管理</w:t>
      </w:r>
    </w:p>
    <w:p w14:paraId="45CECFAD" w14:textId="77777777" w:rsidR="009D6247" w:rsidRDefault="00000000">
      <w:pPr>
        <w:ind w:firstLine="480"/>
      </w:pPr>
      <w:r>
        <w:rPr>
          <w:rFonts w:hint="eastAsia"/>
        </w:rPr>
        <w:t>平台提供设备影子功能，记录与存储设备的状态、设备最近一次上报的设备属性、应用服务器期望下发的配置等，用以对设备状态的管理。</w:t>
      </w:r>
    </w:p>
    <w:p w14:paraId="2A020BAC" w14:textId="77777777" w:rsidR="009D6247" w:rsidRDefault="00000000">
      <w:pPr>
        <w:ind w:firstLine="480"/>
      </w:pPr>
      <w:r>
        <w:rPr>
          <w:rFonts w:hint="eastAsia"/>
        </w:rPr>
        <w:t>基于半结构化</w:t>
      </w:r>
      <w:proofErr w:type="spellStart"/>
      <w:r>
        <w:rPr>
          <w:rFonts w:hint="eastAsia"/>
        </w:rPr>
        <w:t>json</w:t>
      </w:r>
      <w:proofErr w:type="spellEnd"/>
      <w:r>
        <w:rPr>
          <w:rFonts w:hint="eastAsia"/>
        </w:rPr>
        <w:t>描述文件，存储设备的在离线状态、设备最近一次的设备属性、应用配置，基于设备操作的信息缓存、设备返回结果缓存，实现设备与应用解耦，解决不稳定无线网络下通信不可靠的痛点问题。</w:t>
      </w:r>
    </w:p>
    <w:p w14:paraId="2B868793" w14:textId="77777777" w:rsidR="009D6247" w:rsidRDefault="00000000">
      <w:pPr>
        <w:ind w:firstLine="480"/>
      </w:pPr>
      <w:r>
        <w:rPr>
          <w:rFonts w:hint="eastAsia"/>
        </w:rPr>
        <w:t>设备影子适用采用</w:t>
      </w:r>
      <w:r>
        <w:rPr>
          <w:rFonts w:hint="eastAsia"/>
        </w:rPr>
        <w:t>LWM2M</w:t>
      </w:r>
      <w:r>
        <w:rPr>
          <w:rFonts w:hint="eastAsia"/>
        </w:rPr>
        <w:t>协议的设备，特别是资源受限低功耗设备，长期处于休眠状态的场景。</w:t>
      </w:r>
    </w:p>
    <w:p w14:paraId="630BCDD2" w14:textId="77777777" w:rsidR="009D6247" w:rsidRDefault="00000000">
      <w:pPr>
        <w:pStyle w:val="6"/>
      </w:pPr>
      <w:r>
        <w:rPr>
          <w:rFonts w:hint="eastAsia"/>
        </w:rPr>
        <w:lastRenderedPageBreak/>
        <w:t>设备拓扑管理</w:t>
      </w:r>
    </w:p>
    <w:p w14:paraId="56E3CCB3" w14:textId="77777777" w:rsidR="009D6247" w:rsidRDefault="00000000">
      <w:pPr>
        <w:ind w:firstLine="480"/>
      </w:pPr>
      <w:r>
        <w:rPr>
          <w:rFonts w:hint="eastAsia"/>
        </w:rPr>
        <w:t>设备拓扑提供网关子设备管理功能，支持网关设备接入，并支持管理网关与</w:t>
      </w:r>
      <w:proofErr w:type="gramStart"/>
      <w:r>
        <w:rPr>
          <w:rFonts w:hint="eastAsia"/>
        </w:rPr>
        <w:t>子设备</w:t>
      </w:r>
      <w:proofErr w:type="gramEnd"/>
      <w:r>
        <w:rPr>
          <w:rFonts w:hint="eastAsia"/>
        </w:rPr>
        <w:t>的父子关系。通过设备拓扑管理，实现关联子设备、解绑子设备，并且同步拓扑关系给网关</w:t>
      </w:r>
      <w:proofErr w:type="gramStart"/>
      <w:r>
        <w:rPr>
          <w:rFonts w:hint="eastAsia"/>
        </w:rPr>
        <w:t>子设备</w:t>
      </w:r>
      <w:proofErr w:type="gramEnd"/>
      <w:r>
        <w:rPr>
          <w:rFonts w:hint="eastAsia"/>
        </w:rPr>
        <w:t>的功能。</w:t>
      </w:r>
    </w:p>
    <w:p w14:paraId="7C30DFF1" w14:textId="77777777" w:rsidR="009D6247" w:rsidRDefault="00000000">
      <w:pPr>
        <w:pStyle w:val="6"/>
      </w:pPr>
      <w:proofErr w:type="gramStart"/>
      <w:r>
        <w:rPr>
          <w:rFonts w:hint="eastAsia"/>
        </w:rPr>
        <w:t>物联子系统</w:t>
      </w:r>
      <w:proofErr w:type="gramEnd"/>
      <w:r>
        <w:rPr>
          <w:rFonts w:hint="eastAsia"/>
        </w:rPr>
        <w:t>管理</w:t>
      </w:r>
    </w:p>
    <w:p w14:paraId="7A0C167C" w14:textId="77777777" w:rsidR="009D6247" w:rsidRDefault="00000000">
      <w:pPr>
        <w:ind w:firstLine="480"/>
      </w:pPr>
      <w:r>
        <w:rPr>
          <w:rFonts w:hint="eastAsia"/>
        </w:rPr>
        <w:t>平台通过联网接入框架，对已建的物联网子系统进行整合，实现设备、数据的统一管理。通过</w:t>
      </w:r>
      <w:r>
        <w:rPr>
          <w:rFonts w:hint="eastAsia"/>
        </w:rPr>
        <w:t>GB/T28181</w:t>
      </w:r>
      <w:r>
        <w:rPr>
          <w:rFonts w:hint="eastAsia"/>
        </w:rPr>
        <w:t>、</w:t>
      </w:r>
      <w:r>
        <w:rPr>
          <w:rFonts w:hint="eastAsia"/>
        </w:rPr>
        <w:t>GA/T1400</w:t>
      </w:r>
      <w:r>
        <w:rPr>
          <w:rFonts w:hint="eastAsia"/>
        </w:rPr>
        <w:t>等联网标准或者第三方平台的</w:t>
      </w:r>
      <w:proofErr w:type="spellStart"/>
      <w:r>
        <w:rPr>
          <w:rFonts w:hint="eastAsia"/>
        </w:rPr>
        <w:t>OpenAPI</w:t>
      </w:r>
      <w:proofErr w:type="spellEnd"/>
      <w:r>
        <w:rPr>
          <w:rFonts w:hint="eastAsia"/>
        </w:rPr>
        <w:t>进行整合对接物联子系统，同步目录资源、设备资源以及感知数据。通过此方式，设备的感知数据上报及控制指令下发均需通过边缘系统，因此在平台上需要对边缘系统的信息进行管理，如子系统的协议、对接的插件、基本的连接信息等。</w:t>
      </w:r>
    </w:p>
    <w:p w14:paraId="3CC78FA7" w14:textId="77777777" w:rsidR="009D6247" w:rsidRDefault="00000000">
      <w:pPr>
        <w:ind w:firstLine="480"/>
      </w:pPr>
      <w:r>
        <w:rPr>
          <w:rFonts w:hint="eastAsia"/>
        </w:rPr>
        <w:t>平台</w:t>
      </w:r>
      <w:proofErr w:type="gramStart"/>
      <w:r>
        <w:rPr>
          <w:rFonts w:hint="eastAsia"/>
        </w:rPr>
        <w:t>支持物联子系统</w:t>
      </w:r>
      <w:proofErr w:type="gramEnd"/>
      <w:r>
        <w:rPr>
          <w:rFonts w:hint="eastAsia"/>
        </w:rPr>
        <w:t>的增删改查，</w:t>
      </w:r>
      <w:proofErr w:type="gramStart"/>
      <w:r>
        <w:rPr>
          <w:rFonts w:hint="eastAsia"/>
        </w:rPr>
        <w:t>包含物联子系统</w:t>
      </w:r>
      <w:proofErr w:type="gramEnd"/>
      <w:r>
        <w:rPr>
          <w:rFonts w:hint="eastAsia"/>
        </w:rPr>
        <w:t>平台的基本信息（名称、厂商等）、连接信息（</w:t>
      </w:r>
      <w:r>
        <w:rPr>
          <w:rFonts w:hint="eastAsia"/>
        </w:rPr>
        <w:t>IP</w:t>
      </w:r>
      <w:r>
        <w:rPr>
          <w:rFonts w:hint="eastAsia"/>
        </w:rPr>
        <w:t>、端口、平台联系协议等）、高级配置等内容。</w:t>
      </w:r>
    </w:p>
    <w:p w14:paraId="4EDED634" w14:textId="77777777" w:rsidR="009D6247" w:rsidRDefault="00000000">
      <w:pPr>
        <w:pStyle w:val="5"/>
      </w:pPr>
      <w:r>
        <w:rPr>
          <w:rFonts w:hint="eastAsia"/>
        </w:rPr>
        <w:t>感知数据管理</w:t>
      </w:r>
    </w:p>
    <w:p w14:paraId="55CC6F3E" w14:textId="77777777" w:rsidR="009D6247" w:rsidRDefault="00000000">
      <w:pPr>
        <w:pStyle w:val="6"/>
      </w:pPr>
      <w:r>
        <w:rPr>
          <w:rFonts w:hint="eastAsia"/>
        </w:rPr>
        <w:t>数据预处理</w:t>
      </w:r>
    </w:p>
    <w:p w14:paraId="1ED47C03" w14:textId="77777777" w:rsidR="009D6247" w:rsidRDefault="00000000">
      <w:pPr>
        <w:ind w:firstLine="480"/>
      </w:pPr>
      <w:r>
        <w:rPr>
          <w:rFonts w:hint="eastAsia"/>
        </w:rPr>
        <w:t>平台通过对设备模型中每个数据模型独立字段添加约束条件，完成数据处理。</w:t>
      </w:r>
    </w:p>
    <w:p w14:paraId="58A63470" w14:textId="77777777" w:rsidR="009D6247" w:rsidRDefault="00000000">
      <w:pPr>
        <w:ind w:firstLine="480"/>
      </w:pPr>
      <w:r>
        <w:rPr>
          <w:rFonts w:hint="eastAsia"/>
        </w:rPr>
        <w:t>1</w:t>
      </w:r>
      <w:r>
        <w:rPr>
          <w:rFonts w:hint="eastAsia"/>
        </w:rPr>
        <w:t>、数据清洗：平台提供实时数据清洗功能，将相关数据进行除错、去重、对齐、滤波等优化操作，使物联网感知数据可用性得到提升，非法数据的过滤以及从大量的数据中抽取转换为对应用层有价值的数据，实时数据清洗描述如下：</w:t>
      </w:r>
    </w:p>
    <w:p w14:paraId="7B36931C" w14:textId="77777777" w:rsidR="009D6247" w:rsidRDefault="00000000">
      <w:pPr>
        <w:ind w:firstLine="480"/>
      </w:pPr>
      <w:r>
        <w:rPr>
          <w:rFonts w:hint="eastAsia"/>
        </w:rPr>
        <w:t>（</w:t>
      </w:r>
      <w:r>
        <w:rPr>
          <w:rFonts w:hint="eastAsia"/>
        </w:rPr>
        <w:t>1</w:t>
      </w:r>
      <w:r>
        <w:rPr>
          <w:rFonts w:hint="eastAsia"/>
        </w:rPr>
        <w:t>）将物联网数据在系统中资源化、对象化后可实现数据清洗。</w:t>
      </w:r>
    </w:p>
    <w:p w14:paraId="77B6A4FC" w14:textId="77777777" w:rsidR="009D6247" w:rsidRDefault="00000000">
      <w:pPr>
        <w:ind w:firstLine="480"/>
      </w:pPr>
      <w:r>
        <w:rPr>
          <w:rFonts w:hint="eastAsia"/>
        </w:rPr>
        <w:t>（</w:t>
      </w:r>
      <w:r>
        <w:rPr>
          <w:rFonts w:hint="eastAsia"/>
        </w:rPr>
        <w:t>2</w:t>
      </w:r>
      <w:r>
        <w:rPr>
          <w:rFonts w:hint="eastAsia"/>
        </w:rPr>
        <w:t>）</w:t>
      </w:r>
      <w:r>
        <w:rPr>
          <w:rFonts w:hint="eastAsia"/>
        </w:rPr>
        <w:tab/>
      </w:r>
      <w:r>
        <w:rPr>
          <w:rFonts w:hint="eastAsia"/>
        </w:rPr>
        <w:t>针对特殊情况，编写自定义脚本，通过服务编排实现自定义数据清洗。</w:t>
      </w:r>
    </w:p>
    <w:p w14:paraId="34E455A7" w14:textId="77777777" w:rsidR="009D6247" w:rsidRDefault="00000000">
      <w:pPr>
        <w:ind w:firstLine="480"/>
      </w:pPr>
      <w:r>
        <w:rPr>
          <w:rFonts w:hint="eastAsia"/>
        </w:rPr>
        <w:t>（</w:t>
      </w:r>
      <w:r>
        <w:rPr>
          <w:rFonts w:hint="eastAsia"/>
        </w:rPr>
        <w:t>3</w:t>
      </w:r>
      <w:r>
        <w:rPr>
          <w:rFonts w:hint="eastAsia"/>
        </w:rPr>
        <w:t>）清洗后的数据再存入到实时数据库，并进行归档。</w:t>
      </w:r>
    </w:p>
    <w:p w14:paraId="36B6B61E" w14:textId="77777777" w:rsidR="009D6247" w:rsidRDefault="00000000">
      <w:pPr>
        <w:ind w:firstLine="480"/>
      </w:pPr>
      <w:r>
        <w:rPr>
          <w:rFonts w:hint="eastAsia"/>
        </w:rPr>
        <w:t>2</w:t>
      </w:r>
      <w:r>
        <w:rPr>
          <w:rFonts w:hint="eastAsia"/>
        </w:rPr>
        <w:t>、数据关联：对接入存储后的数据里面添加新数据，例如数据标签。</w:t>
      </w:r>
    </w:p>
    <w:p w14:paraId="1A757D8F" w14:textId="77777777" w:rsidR="009D6247" w:rsidRDefault="00000000">
      <w:pPr>
        <w:pStyle w:val="6"/>
      </w:pPr>
      <w:proofErr w:type="gramStart"/>
      <w:r>
        <w:rPr>
          <w:rFonts w:hint="eastAsia"/>
        </w:rPr>
        <w:t>物联数据</w:t>
      </w:r>
      <w:proofErr w:type="gramEnd"/>
      <w:r>
        <w:rPr>
          <w:rFonts w:hint="eastAsia"/>
        </w:rPr>
        <w:t>治理</w:t>
      </w:r>
    </w:p>
    <w:p w14:paraId="285E9691" w14:textId="77777777" w:rsidR="009D6247" w:rsidRDefault="00000000">
      <w:pPr>
        <w:ind w:firstLine="480"/>
      </w:pPr>
      <w:r>
        <w:rPr>
          <w:rFonts w:hint="eastAsia"/>
        </w:rPr>
        <w:t>在物联网建设过程中，因施工建设不规范、维护不及时等原因，会</w:t>
      </w:r>
      <w:proofErr w:type="gramStart"/>
      <w:r>
        <w:rPr>
          <w:rFonts w:hint="eastAsia"/>
        </w:rPr>
        <w:t>存在物联终端设备</w:t>
      </w:r>
      <w:proofErr w:type="gramEnd"/>
      <w:r>
        <w:rPr>
          <w:rFonts w:hint="eastAsia"/>
        </w:rPr>
        <w:t>大量信息不完整、不准确、不一致等问题，比如设备命名不规范、设备经纬度缺失或与实际位置偏差过大、设备基本属性缺失等各类数据治理难题。</w:t>
      </w:r>
    </w:p>
    <w:p w14:paraId="3E567EC2" w14:textId="77777777" w:rsidR="009D6247" w:rsidRDefault="00000000">
      <w:pPr>
        <w:ind w:firstLine="480"/>
      </w:pPr>
      <w:r>
        <w:rPr>
          <w:rFonts w:hint="eastAsia"/>
        </w:rPr>
        <w:lastRenderedPageBreak/>
        <w:t>平台</w:t>
      </w:r>
      <w:proofErr w:type="gramStart"/>
      <w:r>
        <w:rPr>
          <w:rFonts w:hint="eastAsia"/>
        </w:rPr>
        <w:t>提供物联要素</w:t>
      </w:r>
      <w:proofErr w:type="gramEnd"/>
      <w:r>
        <w:rPr>
          <w:rFonts w:hint="eastAsia"/>
        </w:rPr>
        <w:t>综合治理工具服务，依据制定的数据标准，通过治理提升数据质量和可用性，为上层应用提供完整的、可用的</w:t>
      </w:r>
      <w:proofErr w:type="gramStart"/>
      <w:r>
        <w:rPr>
          <w:rFonts w:hint="eastAsia"/>
        </w:rPr>
        <w:t>物联基础</w:t>
      </w:r>
      <w:proofErr w:type="gramEnd"/>
      <w:r>
        <w:rPr>
          <w:rFonts w:hint="eastAsia"/>
        </w:rPr>
        <w:t>数据。主要围绕</w:t>
      </w:r>
      <w:proofErr w:type="gramStart"/>
      <w:r>
        <w:rPr>
          <w:rFonts w:hint="eastAsia"/>
        </w:rPr>
        <w:t>物联设备</w:t>
      </w:r>
      <w:proofErr w:type="gramEnd"/>
      <w:r>
        <w:rPr>
          <w:rFonts w:hint="eastAsia"/>
        </w:rPr>
        <w:t>资源进行信息治理，包含空间信息、属性信息、组织信息、人员信息四方面，形成标签信息进行统一管理。</w:t>
      </w:r>
    </w:p>
    <w:p w14:paraId="1749B5EA" w14:textId="77777777" w:rsidR="009D6247" w:rsidRDefault="00000000">
      <w:pPr>
        <w:pStyle w:val="6"/>
      </w:pPr>
      <w:r>
        <w:rPr>
          <w:rFonts w:hint="eastAsia"/>
        </w:rPr>
        <w:t>感知数据存储</w:t>
      </w:r>
    </w:p>
    <w:p w14:paraId="01D498E5" w14:textId="77777777" w:rsidR="009D6247" w:rsidRDefault="00000000">
      <w:pPr>
        <w:ind w:firstLine="480"/>
      </w:pPr>
      <w:r>
        <w:rPr>
          <w:rFonts w:hint="eastAsia"/>
        </w:rPr>
        <w:t>一、结构化事件存储</w:t>
      </w:r>
    </w:p>
    <w:p w14:paraId="53FA3639" w14:textId="77777777" w:rsidR="009D6247" w:rsidRDefault="00000000">
      <w:pPr>
        <w:ind w:firstLine="480"/>
      </w:pPr>
      <w:r>
        <w:rPr>
          <w:rFonts w:hint="eastAsia"/>
        </w:rPr>
        <w:t>需提供设备事件存储配置以及事件查询功能，设备事件包含设备上报的感知数据以及设备状态数据。</w:t>
      </w:r>
    </w:p>
    <w:p w14:paraId="40FF08EB" w14:textId="77777777" w:rsidR="009D6247" w:rsidRDefault="00000000">
      <w:pPr>
        <w:ind w:firstLine="480"/>
      </w:pPr>
      <w:r>
        <w:rPr>
          <w:rFonts w:hint="eastAsia"/>
        </w:rPr>
        <w:t>（</w:t>
      </w:r>
      <w:r>
        <w:rPr>
          <w:rFonts w:hint="eastAsia"/>
        </w:rPr>
        <w:t>1</w:t>
      </w:r>
      <w:r>
        <w:rPr>
          <w:rFonts w:hint="eastAsia"/>
        </w:rPr>
        <w:t>）</w:t>
      </w:r>
      <w:r>
        <w:rPr>
          <w:rFonts w:hint="eastAsia"/>
        </w:rPr>
        <w:t xml:space="preserve"> </w:t>
      </w:r>
      <w:r>
        <w:rPr>
          <w:rFonts w:hint="eastAsia"/>
        </w:rPr>
        <w:t>数据转发至云</w:t>
      </w:r>
      <w:proofErr w:type="gramStart"/>
      <w:r>
        <w:rPr>
          <w:rFonts w:hint="eastAsia"/>
        </w:rPr>
        <w:t>存储做</w:t>
      </w:r>
      <w:proofErr w:type="gramEnd"/>
      <w:r>
        <w:rPr>
          <w:rFonts w:hint="eastAsia"/>
        </w:rPr>
        <w:t>持久化存储：数据转发规则支持将设备上报的数据转发至云存储，实现设备数据持久存储。</w:t>
      </w:r>
    </w:p>
    <w:p w14:paraId="1305F28B" w14:textId="77777777" w:rsidR="009D6247" w:rsidRDefault="00000000">
      <w:pPr>
        <w:ind w:firstLine="480"/>
      </w:pPr>
      <w:r>
        <w:rPr>
          <w:rFonts w:hint="eastAsia"/>
        </w:rPr>
        <w:t>（</w:t>
      </w:r>
      <w:r>
        <w:rPr>
          <w:rFonts w:hint="eastAsia"/>
        </w:rPr>
        <w:t>2</w:t>
      </w:r>
      <w:r>
        <w:rPr>
          <w:rFonts w:hint="eastAsia"/>
        </w:rPr>
        <w:t>）</w:t>
      </w:r>
      <w:r>
        <w:rPr>
          <w:rFonts w:hint="eastAsia"/>
        </w:rPr>
        <w:t xml:space="preserve"> </w:t>
      </w:r>
      <w:r>
        <w:rPr>
          <w:rFonts w:hint="eastAsia"/>
        </w:rPr>
        <w:t>数据转发</w:t>
      </w:r>
      <w:proofErr w:type="gramStart"/>
      <w:r>
        <w:rPr>
          <w:rFonts w:hint="eastAsia"/>
        </w:rPr>
        <w:t>至数据</w:t>
      </w:r>
      <w:proofErr w:type="gramEnd"/>
      <w:r>
        <w:rPr>
          <w:rFonts w:hint="eastAsia"/>
        </w:rPr>
        <w:t>资源池做融合分析：提供将数据转发至物信融合数据资源平台进行大数据分析服务。</w:t>
      </w:r>
    </w:p>
    <w:p w14:paraId="663689CC" w14:textId="77777777" w:rsidR="009D6247" w:rsidRDefault="00000000">
      <w:pPr>
        <w:ind w:firstLine="480"/>
      </w:pPr>
      <w:r>
        <w:rPr>
          <w:rFonts w:hint="eastAsia"/>
        </w:rPr>
        <w:t>二、视频图片存储</w:t>
      </w:r>
    </w:p>
    <w:p w14:paraId="55514601" w14:textId="77777777" w:rsidR="009D6247" w:rsidRDefault="00000000">
      <w:pPr>
        <w:ind w:firstLine="480"/>
      </w:pPr>
      <w:r>
        <w:rPr>
          <w:rFonts w:hint="eastAsia"/>
        </w:rPr>
        <w:t>持存储资源管理，提供视频、图片、事件等感知类数据存储设备的添加、存储周期的配置等功能。</w:t>
      </w:r>
    </w:p>
    <w:p w14:paraId="29F7679C" w14:textId="77777777" w:rsidR="009D6247" w:rsidRDefault="00000000">
      <w:pPr>
        <w:ind w:firstLine="480"/>
      </w:pPr>
      <w:r>
        <w:rPr>
          <w:rFonts w:hint="eastAsia"/>
        </w:rPr>
        <w:t>平台</w:t>
      </w:r>
      <w:proofErr w:type="gramStart"/>
      <w:r>
        <w:rPr>
          <w:rFonts w:hint="eastAsia"/>
        </w:rPr>
        <w:t>需支持</w:t>
      </w:r>
      <w:proofErr w:type="gramEnd"/>
      <w:r>
        <w:rPr>
          <w:rFonts w:hint="eastAsia"/>
        </w:rPr>
        <w:t>视频监控点进行实时流和历史流录像计划管理；支持录像计划批量复制下发和取消、录像计划批量删除；支持手动录像管理、历史流手动补录管理；支持智能设备图片存储和查询。</w:t>
      </w:r>
    </w:p>
    <w:p w14:paraId="134E9DF2" w14:textId="77777777" w:rsidR="009D6247" w:rsidRDefault="00000000">
      <w:pPr>
        <w:ind w:firstLine="480"/>
      </w:pPr>
      <w:r>
        <w:rPr>
          <w:rFonts w:hint="eastAsia"/>
        </w:rPr>
        <w:t>三、状态数据存储</w:t>
      </w:r>
    </w:p>
    <w:p w14:paraId="4A0E1153" w14:textId="77777777" w:rsidR="009D6247" w:rsidRDefault="00000000">
      <w:pPr>
        <w:ind w:firstLine="480"/>
      </w:pPr>
      <w:r>
        <w:rPr>
          <w:rFonts w:hint="eastAsia"/>
        </w:rPr>
        <w:t>支持设备状态数据存储，提供时序数据存储和分析服务，支持设备当前状态以及历史状态数据查询。</w:t>
      </w:r>
    </w:p>
    <w:p w14:paraId="18BB70C6" w14:textId="77777777" w:rsidR="009D6247" w:rsidRDefault="00000000">
      <w:pPr>
        <w:pStyle w:val="6"/>
      </w:pPr>
      <w:r>
        <w:rPr>
          <w:rFonts w:hint="eastAsia"/>
        </w:rPr>
        <w:t>历史数据查询</w:t>
      </w:r>
    </w:p>
    <w:p w14:paraId="69E22AAD" w14:textId="77777777" w:rsidR="009D6247" w:rsidRDefault="00000000">
      <w:pPr>
        <w:ind w:firstLine="480"/>
      </w:pPr>
      <w:r>
        <w:rPr>
          <w:rFonts w:hint="eastAsia"/>
        </w:rPr>
        <w:t>平台提供设备感知数据的查询应用，支持按事件特征值、事件所属设备或者点位、事件类型、时间等条件查询，展示平台采集的各</w:t>
      </w:r>
      <w:proofErr w:type="gramStart"/>
      <w:r>
        <w:rPr>
          <w:rFonts w:hint="eastAsia"/>
        </w:rPr>
        <w:t>类物联感知</w:t>
      </w:r>
      <w:proofErr w:type="gramEnd"/>
      <w:r>
        <w:rPr>
          <w:rFonts w:hint="eastAsia"/>
        </w:rPr>
        <w:t>设备事件和历史数据。</w:t>
      </w:r>
    </w:p>
    <w:p w14:paraId="248C2B61" w14:textId="77777777" w:rsidR="009D6247" w:rsidRDefault="00000000">
      <w:pPr>
        <w:pStyle w:val="6"/>
      </w:pPr>
      <w:proofErr w:type="gramStart"/>
      <w:r>
        <w:rPr>
          <w:rFonts w:hint="eastAsia"/>
        </w:rPr>
        <w:t>物联数据</w:t>
      </w:r>
      <w:proofErr w:type="gramEnd"/>
      <w:r>
        <w:rPr>
          <w:rFonts w:hint="eastAsia"/>
        </w:rPr>
        <w:t>统计</w:t>
      </w:r>
    </w:p>
    <w:p w14:paraId="3068FDBC" w14:textId="77777777" w:rsidR="009D6247" w:rsidRDefault="00000000">
      <w:pPr>
        <w:ind w:firstLine="480"/>
      </w:pPr>
      <w:r>
        <w:rPr>
          <w:rFonts w:hint="eastAsia"/>
        </w:rPr>
        <w:t>平台需提供数据统计服务，可视化概览展示设备、视频、数据接入数量、类</w:t>
      </w:r>
      <w:r>
        <w:rPr>
          <w:rFonts w:hint="eastAsia"/>
        </w:rPr>
        <w:lastRenderedPageBreak/>
        <w:t>型等统计：</w:t>
      </w:r>
    </w:p>
    <w:p w14:paraId="46DAD270" w14:textId="77777777" w:rsidR="009D6247" w:rsidRDefault="00000000">
      <w:pPr>
        <w:ind w:firstLine="480"/>
      </w:pPr>
      <w:r>
        <w:rPr>
          <w:rFonts w:hint="eastAsia"/>
        </w:rPr>
        <w:t>提供设备概览信息，支持对接入汇聚的物联网资源的统计分析，</w:t>
      </w:r>
      <w:proofErr w:type="gramStart"/>
      <w:r>
        <w:rPr>
          <w:rFonts w:hint="eastAsia"/>
        </w:rPr>
        <w:t>包括物联设备</w:t>
      </w:r>
      <w:proofErr w:type="gramEnd"/>
      <w:r>
        <w:rPr>
          <w:rFonts w:hint="eastAsia"/>
        </w:rPr>
        <w:t>、</w:t>
      </w:r>
      <w:proofErr w:type="gramStart"/>
      <w:r>
        <w:rPr>
          <w:rFonts w:hint="eastAsia"/>
        </w:rPr>
        <w:t>物联子系统</w:t>
      </w:r>
      <w:proofErr w:type="gramEnd"/>
      <w:r>
        <w:rPr>
          <w:rFonts w:hint="eastAsia"/>
        </w:rPr>
        <w:t>接入数量、在线率、设备类型的分布统计、设备接入数量趋势以及资源开放共享数量</w:t>
      </w:r>
      <w:r>
        <w:rPr>
          <w:rFonts w:hint="eastAsia"/>
        </w:rPr>
        <w:t>TOP</w:t>
      </w:r>
      <w:r>
        <w:rPr>
          <w:rFonts w:hint="eastAsia"/>
        </w:rPr>
        <w:t>等统计。</w:t>
      </w:r>
    </w:p>
    <w:p w14:paraId="53C7F4EB" w14:textId="77777777" w:rsidR="009D6247" w:rsidRDefault="00000000">
      <w:pPr>
        <w:ind w:firstLine="480"/>
      </w:pPr>
      <w:r>
        <w:rPr>
          <w:rFonts w:hint="eastAsia"/>
        </w:rPr>
        <w:t>提供数据概览信息，支持数据接入类型数量、数据接入事件总量、新增事件量、数据类型分布、数据总数</w:t>
      </w:r>
      <w:r>
        <w:rPr>
          <w:rFonts w:hint="eastAsia"/>
        </w:rPr>
        <w:t>Top</w:t>
      </w:r>
      <w:r>
        <w:rPr>
          <w:rFonts w:hint="eastAsia"/>
        </w:rPr>
        <w:t>统计、告警总数</w:t>
      </w:r>
      <w:r>
        <w:rPr>
          <w:rFonts w:hint="eastAsia"/>
        </w:rPr>
        <w:t>Top</w:t>
      </w:r>
      <w:r>
        <w:rPr>
          <w:rFonts w:hint="eastAsia"/>
        </w:rPr>
        <w:t>统计以及数据增量趋势等统计。</w:t>
      </w:r>
    </w:p>
    <w:p w14:paraId="390BBA3B" w14:textId="77777777" w:rsidR="009D6247" w:rsidRDefault="00000000">
      <w:pPr>
        <w:ind w:firstLine="480"/>
      </w:pPr>
      <w:r>
        <w:rPr>
          <w:rFonts w:hint="eastAsia"/>
        </w:rPr>
        <w:t>提供视频概览信息，支持对视频开放情况进行统计分析，包含按不同周期进行应用数量、外域平台数量、视频用户数量、视频调阅成功率、安全拦截数量、视频并发峰值、视频调阅量、热门应用、热门平台、热门用户、</w:t>
      </w:r>
      <w:proofErr w:type="gramStart"/>
      <w:r>
        <w:rPr>
          <w:rFonts w:hint="eastAsia"/>
        </w:rPr>
        <w:t>热门点</w:t>
      </w:r>
      <w:proofErr w:type="gramEnd"/>
      <w:r>
        <w:rPr>
          <w:rFonts w:hint="eastAsia"/>
        </w:rPr>
        <w:t>位等统计。</w:t>
      </w:r>
    </w:p>
    <w:p w14:paraId="11F441A1" w14:textId="77777777" w:rsidR="009D6247" w:rsidRDefault="00000000">
      <w:pPr>
        <w:pStyle w:val="6"/>
      </w:pPr>
      <w:r>
        <w:rPr>
          <w:rFonts w:hint="eastAsia"/>
        </w:rPr>
        <w:t>数据链路监测</w:t>
      </w:r>
    </w:p>
    <w:p w14:paraId="628668F2" w14:textId="77777777" w:rsidR="009D6247" w:rsidRDefault="00000000">
      <w:pPr>
        <w:ind w:firstLine="480"/>
      </w:pPr>
      <w:r>
        <w:rPr>
          <w:rFonts w:hint="eastAsia"/>
        </w:rPr>
        <w:t>实现数据链路监测，对事件存储、数据转发消息链路进行追踪；展示数据链路流向，并对链路节点的事件接收、发送、丢失、积压等信息进行监测与统计展示，当节点存储异常运行状态时，如数据目标不可达，会自动发送异常信息到告警中心。</w:t>
      </w:r>
    </w:p>
    <w:p w14:paraId="5974F33D" w14:textId="77777777" w:rsidR="009D6247" w:rsidRDefault="00000000">
      <w:pPr>
        <w:pStyle w:val="5"/>
      </w:pPr>
      <w:r>
        <w:rPr>
          <w:rFonts w:hint="eastAsia"/>
        </w:rPr>
        <w:t>设备规则引擎</w:t>
      </w:r>
    </w:p>
    <w:p w14:paraId="76A45781" w14:textId="77777777" w:rsidR="009D6247" w:rsidRDefault="00000000">
      <w:pPr>
        <w:pStyle w:val="6"/>
      </w:pPr>
      <w:r>
        <w:rPr>
          <w:rFonts w:hint="eastAsia"/>
        </w:rPr>
        <w:t>数据转发</w:t>
      </w:r>
    </w:p>
    <w:p w14:paraId="19BDE2BB" w14:textId="77777777" w:rsidR="009D6247" w:rsidRDefault="00000000">
      <w:pPr>
        <w:ind w:firstLine="480"/>
      </w:pPr>
      <w:r>
        <w:rPr>
          <w:rFonts w:hint="eastAsia"/>
        </w:rPr>
        <w:t>感知管理服务平台需根据统一的感知数据标准，进行数据采集、处理、共享，解决各业务系统独自开发部署、基础设施重复建设、数据标准不统一、各系统难以互联互操作问题。平台实现各类设备接入的同时，对设备产生的海量规模数据进行存储、处理和汇聚，实现数据转发共享。</w:t>
      </w:r>
    </w:p>
    <w:p w14:paraId="24AFE4F2" w14:textId="77777777" w:rsidR="009D6247" w:rsidRDefault="00000000">
      <w:pPr>
        <w:ind w:firstLine="480"/>
      </w:pPr>
      <w:r>
        <w:rPr>
          <w:rFonts w:hint="eastAsia"/>
        </w:rPr>
        <w:t>实现海量规模数据的处理和汇聚，在保证业务系统</w:t>
      </w:r>
      <w:proofErr w:type="gramStart"/>
      <w:r>
        <w:rPr>
          <w:rFonts w:hint="eastAsia"/>
        </w:rPr>
        <w:t>间数据</w:t>
      </w:r>
      <w:proofErr w:type="gramEnd"/>
      <w:r>
        <w:rPr>
          <w:rFonts w:hint="eastAsia"/>
        </w:rPr>
        <w:t>相互独立、安全隔离的前提下，对数据进行整合融合加工，提供多维度、可视化的分析，避免形成一个个独立的信息孤岛，体现大数据分析的价值。</w:t>
      </w:r>
    </w:p>
    <w:p w14:paraId="0AEED68F" w14:textId="77777777" w:rsidR="009D6247" w:rsidRDefault="00000000">
      <w:pPr>
        <w:ind w:firstLine="480"/>
      </w:pPr>
      <w:r>
        <w:rPr>
          <w:rFonts w:hint="eastAsia"/>
        </w:rPr>
        <w:t>数据转发作为将接入的感知数据提供给外部</w:t>
      </w:r>
      <w:proofErr w:type="gramStart"/>
      <w:r>
        <w:rPr>
          <w:rFonts w:hint="eastAsia"/>
        </w:rPr>
        <w:t>物联应用</w:t>
      </w:r>
      <w:proofErr w:type="gramEnd"/>
      <w:r>
        <w:rPr>
          <w:rFonts w:hint="eastAsia"/>
        </w:rPr>
        <w:t>的最主要途径，</w:t>
      </w:r>
      <w:proofErr w:type="gramStart"/>
      <w:r>
        <w:rPr>
          <w:rFonts w:hint="eastAsia"/>
        </w:rPr>
        <w:t>物联应用</w:t>
      </w:r>
      <w:proofErr w:type="gramEnd"/>
      <w:r>
        <w:rPr>
          <w:rFonts w:hint="eastAsia"/>
        </w:rPr>
        <w:t>基于共享的数据来做业务展示，只有经过统一认证的</w:t>
      </w:r>
      <w:proofErr w:type="gramStart"/>
      <w:r>
        <w:rPr>
          <w:rFonts w:hint="eastAsia"/>
        </w:rPr>
        <w:t>物联应用</w:t>
      </w:r>
      <w:proofErr w:type="gramEnd"/>
      <w:r>
        <w:rPr>
          <w:rFonts w:hint="eastAsia"/>
        </w:rPr>
        <w:t>才能消费平台共享的数据。平台对外的数据共享方式支持：消息队列（</w:t>
      </w:r>
      <w:proofErr w:type="spellStart"/>
      <w:r>
        <w:rPr>
          <w:rFonts w:hint="eastAsia"/>
        </w:rPr>
        <w:t>KafKa</w:t>
      </w:r>
      <w:proofErr w:type="spellEnd"/>
      <w:r>
        <w:rPr>
          <w:rFonts w:hint="eastAsia"/>
        </w:rPr>
        <w:t>、</w:t>
      </w:r>
      <w:r>
        <w:rPr>
          <w:rFonts w:hint="eastAsia"/>
        </w:rPr>
        <w:t>RabbitMQ</w:t>
      </w:r>
      <w:r>
        <w:rPr>
          <w:rFonts w:hint="eastAsia"/>
        </w:rPr>
        <w:t>）、</w:t>
      </w:r>
      <w:r>
        <w:rPr>
          <w:rFonts w:hint="eastAsia"/>
        </w:rPr>
        <w:t>HTTP(S)</w:t>
      </w:r>
      <w:r>
        <w:rPr>
          <w:rFonts w:hint="eastAsia"/>
        </w:rPr>
        <w:lastRenderedPageBreak/>
        <w:t>推送。</w:t>
      </w:r>
      <w:r>
        <w:rPr>
          <w:rFonts w:hint="eastAsia"/>
        </w:rPr>
        <w:t xml:space="preserve"> </w:t>
      </w:r>
    </w:p>
    <w:p w14:paraId="07A9D9BC" w14:textId="77777777" w:rsidR="009D6247" w:rsidRDefault="00000000">
      <w:pPr>
        <w:pStyle w:val="6"/>
      </w:pPr>
      <w:r>
        <w:rPr>
          <w:rFonts w:hint="eastAsia"/>
        </w:rPr>
        <w:t>场景联动</w:t>
      </w:r>
    </w:p>
    <w:p w14:paraId="1A12B41A" w14:textId="77777777" w:rsidR="009D6247" w:rsidRDefault="00000000">
      <w:pPr>
        <w:ind w:firstLine="480"/>
      </w:pPr>
      <w:r>
        <w:rPr>
          <w:rFonts w:hint="eastAsia"/>
        </w:rPr>
        <w:t>平台需提供可视化规则引擎服务，通过将聚合设备与设备产生的状态、告警等感知数据，自定义配置联动规则，快速完成业务逻辑编排，实现感知数据按需转发给上层应用以及业务场景智能联动。通过设备联动规则，完成“物”与“物”之间以及“物”与“人”的智能联动机制：</w:t>
      </w:r>
    </w:p>
    <w:p w14:paraId="5A9402C4" w14:textId="77777777" w:rsidR="009D6247" w:rsidRDefault="00000000">
      <w:pPr>
        <w:ind w:firstLine="480"/>
      </w:pPr>
      <w:r>
        <w:rPr>
          <w:rFonts w:hint="eastAsia"/>
        </w:rPr>
        <w:t>1</w:t>
      </w:r>
      <w:r>
        <w:rPr>
          <w:rFonts w:hint="eastAsia"/>
        </w:rPr>
        <w:t>、物</w:t>
      </w:r>
      <w:r>
        <w:rPr>
          <w:rFonts w:hint="eastAsia"/>
        </w:rPr>
        <w:t>-</w:t>
      </w:r>
      <w:r>
        <w:rPr>
          <w:rFonts w:hint="eastAsia"/>
        </w:rPr>
        <w:t>物联动，根据设备上报数据自动控制其他设备行为。平台支持设备联动规则，通过设置设备联动规则</w:t>
      </w:r>
      <w:proofErr w:type="gramStart"/>
      <w:r>
        <w:rPr>
          <w:rFonts w:hint="eastAsia"/>
        </w:rPr>
        <w:t>及设置</w:t>
      </w:r>
      <w:proofErr w:type="gramEnd"/>
      <w:r>
        <w:rPr>
          <w:rFonts w:hint="eastAsia"/>
        </w:rPr>
        <w:t>触发条件，例如定时或者阈值等，当平台采集的感知数据触发规则时，则自动触发对设备的某种协同操作，例如摄像机云台转动、门禁开门、设备关机等，实现例如烟感设备触发火灾告警自动触发摄像机视频录像等多设备间的联动。</w:t>
      </w:r>
    </w:p>
    <w:p w14:paraId="7B3AF151" w14:textId="77777777" w:rsidR="009D6247" w:rsidRDefault="00000000">
      <w:pPr>
        <w:ind w:firstLine="480"/>
      </w:pPr>
      <w:r>
        <w:rPr>
          <w:rFonts w:hint="eastAsia"/>
        </w:rPr>
        <w:t>2</w:t>
      </w:r>
      <w:r>
        <w:rPr>
          <w:rFonts w:hint="eastAsia"/>
        </w:rPr>
        <w:t>、物</w:t>
      </w:r>
      <w:r>
        <w:rPr>
          <w:rFonts w:hint="eastAsia"/>
        </w:rPr>
        <w:t>-</w:t>
      </w:r>
      <w:r>
        <w:rPr>
          <w:rFonts w:hint="eastAsia"/>
        </w:rPr>
        <w:t>人联动，根据设备上报数据触发告警、发送短信和邮件。需根据配置的规则触发联动告警、短信、邮件，当平台采集的感知数据触发业务规则时，例如当设备电量低时能自动发送短信提示、发邮件等，将设备上报的某些特性状态、设备告警按需通知给设备管理者、业务管理员、预警平台等。</w:t>
      </w:r>
      <w:r>
        <w:rPr>
          <w:rFonts w:hint="eastAsia"/>
        </w:rPr>
        <w:t xml:space="preserve"> </w:t>
      </w:r>
    </w:p>
    <w:p w14:paraId="1F48A1A5" w14:textId="77777777" w:rsidR="009D6247" w:rsidRDefault="00000000">
      <w:pPr>
        <w:pStyle w:val="5"/>
      </w:pPr>
      <w:r>
        <w:rPr>
          <w:rFonts w:hint="eastAsia"/>
        </w:rPr>
        <w:t>设备监控运维</w:t>
      </w:r>
    </w:p>
    <w:p w14:paraId="406DFC1A" w14:textId="77777777" w:rsidR="009D6247" w:rsidRDefault="00000000">
      <w:pPr>
        <w:ind w:firstLine="480"/>
      </w:pPr>
      <w:r>
        <w:rPr>
          <w:rFonts w:hint="eastAsia"/>
        </w:rPr>
        <w:t>平台需提供设备监控运维服务，支持告警管理、日志服务、远程配置、设备实时监控、远程维护、数据运维等功能。支持对直连设备、网关设备、网关子设备、平台级联设备的运维。</w:t>
      </w:r>
    </w:p>
    <w:p w14:paraId="566D3E05" w14:textId="77777777" w:rsidR="009D6247" w:rsidRDefault="00000000">
      <w:pPr>
        <w:pStyle w:val="6"/>
      </w:pPr>
      <w:r>
        <w:rPr>
          <w:rFonts w:hint="eastAsia"/>
        </w:rPr>
        <w:t>设备状态监测</w:t>
      </w:r>
    </w:p>
    <w:p w14:paraId="37F13815" w14:textId="77777777" w:rsidR="009D6247" w:rsidRDefault="00000000">
      <w:pPr>
        <w:ind w:firstLine="480"/>
      </w:pPr>
      <w:r>
        <w:rPr>
          <w:rFonts w:hint="eastAsia"/>
        </w:rPr>
        <w:t>基于</w:t>
      </w:r>
      <w:proofErr w:type="gramStart"/>
      <w:r>
        <w:rPr>
          <w:rFonts w:hint="eastAsia"/>
        </w:rPr>
        <w:t>物联设备</w:t>
      </w:r>
      <w:proofErr w:type="gramEnd"/>
      <w:r>
        <w:rPr>
          <w:rFonts w:hint="eastAsia"/>
        </w:rPr>
        <w:t>建设现状，提供运维模型构建、设备状态检测等关键运维能力，实现规范设备的运维流程，提高设备的使用质量和效率。支持设备状态监测，提供统一的运行状态监控服务，实现对设备在离线状态检测、链路监控、应用系统监测；支持设备故障告警，提供设备运</w:t>
      </w:r>
      <w:proofErr w:type="gramStart"/>
      <w:r>
        <w:rPr>
          <w:rFonts w:hint="eastAsia"/>
        </w:rPr>
        <w:t>维信息</w:t>
      </w:r>
      <w:proofErr w:type="gramEnd"/>
      <w:r>
        <w:rPr>
          <w:rFonts w:hint="eastAsia"/>
        </w:rPr>
        <w:t>的综合展现、操作界面，能够实时掌握整体运行状态，并及时发现故障、告警等信息问题：</w:t>
      </w:r>
      <w:r>
        <w:rPr>
          <w:rFonts w:hint="eastAsia"/>
        </w:rPr>
        <w:t xml:space="preserve"> </w:t>
      </w:r>
    </w:p>
    <w:p w14:paraId="3C01578B" w14:textId="77777777" w:rsidR="009D6247" w:rsidRDefault="00000000">
      <w:pPr>
        <w:ind w:firstLine="480"/>
      </w:pPr>
      <w:r>
        <w:rPr>
          <w:rFonts w:hint="eastAsia"/>
        </w:rPr>
        <w:t>1</w:t>
      </w:r>
      <w:r>
        <w:rPr>
          <w:rFonts w:hint="eastAsia"/>
        </w:rPr>
        <w:t>、设备运维监测：围绕设备生命周期，实现设备的统一管理和健康度的实时监控，对设备在离线状态、设备运行状态事件、设备感知数据上报、设备控制</w:t>
      </w:r>
      <w:r>
        <w:rPr>
          <w:rFonts w:hint="eastAsia"/>
        </w:rPr>
        <w:lastRenderedPageBreak/>
        <w:t>指令执行进行实时监测，发现设备运行的异常问题，通过规则可以自动产生告警。</w:t>
      </w:r>
    </w:p>
    <w:p w14:paraId="1A884824" w14:textId="77777777" w:rsidR="009D6247" w:rsidRDefault="00000000">
      <w:pPr>
        <w:ind w:firstLine="480"/>
      </w:pPr>
      <w:r>
        <w:rPr>
          <w:rFonts w:hint="eastAsia"/>
        </w:rPr>
        <w:t>2</w:t>
      </w:r>
      <w:r>
        <w:rPr>
          <w:rFonts w:hint="eastAsia"/>
        </w:rPr>
        <w:t>、设备监测指标：接入设备数、设备在线率、设备事件量、设备告警数</w:t>
      </w:r>
      <w:r>
        <w:rPr>
          <w:rFonts w:hint="eastAsia"/>
        </w:rPr>
        <w:t>;</w:t>
      </w:r>
    </w:p>
    <w:p w14:paraId="79443BFB" w14:textId="77777777" w:rsidR="009D6247" w:rsidRDefault="00000000">
      <w:pPr>
        <w:ind w:firstLine="480"/>
      </w:pPr>
      <w:r>
        <w:rPr>
          <w:rFonts w:hint="eastAsia"/>
        </w:rPr>
        <w:t>3</w:t>
      </w:r>
      <w:r>
        <w:rPr>
          <w:rFonts w:hint="eastAsia"/>
        </w:rPr>
        <w:t>、设备数据监控：接入设备量增长、设备产生数据量变化趋势；</w:t>
      </w:r>
    </w:p>
    <w:p w14:paraId="49BE0125" w14:textId="77777777" w:rsidR="009D6247" w:rsidRDefault="00000000">
      <w:pPr>
        <w:ind w:firstLine="480"/>
      </w:pPr>
      <w:r>
        <w:rPr>
          <w:rFonts w:hint="eastAsia"/>
        </w:rPr>
        <w:t>4</w:t>
      </w:r>
      <w:r>
        <w:rPr>
          <w:rFonts w:hint="eastAsia"/>
        </w:rPr>
        <w:t>、视频设备运维：包含视频类设备的健康度巡检，包括视频点位在线情况、录像完整性检测、视频质量诊断结果。</w:t>
      </w:r>
    </w:p>
    <w:p w14:paraId="193ED71D" w14:textId="77777777" w:rsidR="009D6247" w:rsidRDefault="00000000">
      <w:pPr>
        <w:pStyle w:val="6"/>
      </w:pPr>
      <w:r>
        <w:rPr>
          <w:rFonts w:hint="eastAsia"/>
        </w:rPr>
        <w:t>设备告警管理</w:t>
      </w:r>
    </w:p>
    <w:p w14:paraId="1ACF31E1" w14:textId="77777777" w:rsidR="009D6247" w:rsidRDefault="00000000">
      <w:pPr>
        <w:ind w:firstLine="480"/>
      </w:pPr>
      <w:r>
        <w:rPr>
          <w:rFonts w:hint="eastAsia"/>
        </w:rPr>
        <w:t>平台需提供告警服务，支持配置告警策略（如配置设备运维监控指标的告警阈值）、告警信息列表展示操作、告警信息推送等能力，同时提供监控告警功能，处理规则引擎中场景联动规则触发的告警信息。</w:t>
      </w:r>
    </w:p>
    <w:p w14:paraId="19B93D03" w14:textId="77777777" w:rsidR="009D6247" w:rsidRDefault="00000000">
      <w:pPr>
        <w:ind w:firstLine="480"/>
      </w:pPr>
      <w:r>
        <w:rPr>
          <w:rFonts w:hint="eastAsia"/>
        </w:rPr>
        <w:t>1</w:t>
      </w:r>
      <w:r>
        <w:rPr>
          <w:rFonts w:hint="eastAsia"/>
        </w:rPr>
        <w:t>、告警上报：支持采集接收视频、门禁、消防等各类终端设备的告警上报，</w:t>
      </w:r>
      <w:proofErr w:type="gramStart"/>
      <w:r>
        <w:rPr>
          <w:rFonts w:hint="eastAsia"/>
        </w:rPr>
        <w:t>需支持推</w:t>
      </w:r>
      <w:proofErr w:type="gramEnd"/>
      <w:r>
        <w:rPr>
          <w:rFonts w:hint="eastAsia"/>
        </w:rPr>
        <w:t>送给上层应用。告警类型包括设备掉线、设备故障、设备实时数据阈值超限、安全管控策略拦截等；</w:t>
      </w:r>
    </w:p>
    <w:p w14:paraId="72665F5F" w14:textId="77777777" w:rsidR="009D6247" w:rsidRDefault="00000000">
      <w:pPr>
        <w:ind w:firstLine="480"/>
      </w:pPr>
      <w:r>
        <w:rPr>
          <w:rFonts w:hint="eastAsia"/>
        </w:rPr>
        <w:t>2</w:t>
      </w:r>
      <w:r>
        <w:rPr>
          <w:rFonts w:hint="eastAsia"/>
        </w:rPr>
        <w:t>、告警展示：支持告警列表展示，包括告警详情、告警时间、告警类型、告警级别、处理状态；</w:t>
      </w:r>
    </w:p>
    <w:p w14:paraId="5C65C40F" w14:textId="77777777" w:rsidR="009D6247" w:rsidRDefault="00000000">
      <w:pPr>
        <w:ind w:firstLine="480"/>
      </w:pPr>
      <w:r>
        <w:rPr>
          <w:rFonts w:hint="eastAsia"/>
        </w:rPr>
        <w:t>3</w:t>
      </w:r>
      <w:r>
        <w:rPr>
          <w:rFonts w:hint="eastAsia"/>
        </w:rPr>
        <w:t>、告警分级：支持新增、修改、删除、启用告警类型；根据告警类型、设备类型等维度配置设备告警的告警级别；</w:t>
      </w:r>
    </w:p>
    <w:p w14:paraId="471F59BA" w14:textId="77777777" w:rsidR="009D6247" w:rsidRDefault="00000000">
      <w:pPr>
        <w:ind w:firstLine="480"/>
      </w:pPr>
      <w:r>
        <w:rPr>
          <w:rFonts w:hint="eastAsia"/>
        </w:rPr>
        <w:t>4</w:t>
      </w:r>
      <w:r>
        <w:rPr>
          <w:rFonts w:hint="eastAsia"/>
        </w:rPr>
        <w:t>、告警过滤：支持配置告警策略，策略包含策略名称、告警监控设备对象、触发条件、告警指标、告警消息推送等，支持按触发条件过滤告警；支持按告警类型、告警时间、告警详情内容筛选查询；</w:t>
      </w:r>
    </w:p>
    <w:p w14:paraId="18C20C17" w14:textId="77777777" w:rsidR="009D6247" w:rsidRDefault="00000000">
      <w:pPr>
        <w:ind w:firstLine="480"/>
      </w:pPr>
      <w:r>
        <w:rPr>
          <w:rFonts w:hint="eastAsia"/>
        </w:rPr>
        <w:t>5</w:t>
      </w:r>
      <w:r>
        <w:rPr>
          <w:rFonts w:hint="eastAsia"/>
        </w:rPr>
        <w:t>、告警处理：支持对告警进行处置，填写处理意见。</w:t>
      </w:r>
    </w:p>
    <w:p w14:paraId="675687D3" w14:textId="77777777" w:rsidR="009D6247" w:rsidRDefault="00000000">
      <w:pPr>
        <w:pStyle w:val="6"/>
      </w:pPr>
      <w:r>
        <w:rPr>
          <w:rFonts w:hint="eastAsia"/>
        </w:rPr>
        <w:t>设备批量操作</w:t>
      </w:r>
    </w:p>
    <w:p w14:paraId="7DA58FB4" w14:textId="77777777" w:rsidR="009D6247" w:rsidRDefault="00000000">
      <w:pPr>
        <w:ind w:firstLine="480"/>
      </w:pPr>
      <w:r>
        <w:rPr>
          <w:rFonts w:hint="eastAsia"/>
        </w:rPr>
        <w:t>平台支持批量添加设备、批量删除设备、批量修改设备、批量升级设备等操作：</w:t>
      </w:r>
    </w:p>
    <w:p w14:paraId="5386D55D" w14:textId="77777777" w:rsidR="009D6247" w:rsidRDefault="00000000">
      <w:pPr>
        <w:ind w:firstLine="480"/>
      </w:pPr>
      <w:r>
        <w:rPr>
          <w:rFonts w:hint="eastAsia"/>
        </w:rPr>
        <w:t>支持按模板导入，实现批量添加设备，支持批量删除设备。</w:t>
      </w:r>
    </w:p>
    <w:p w14:paraId="76B43D0E" w14:textId="77777777" w:rsidR="009D6247" w:rsidRDefault="00000000">
      <w:pPr>
        <w:ind w:firstLine="480"/>
      </w:pPr>
      <w:r>
        <w:rPr>
          <w:rFonts w:hint="eastAsia"/>
        </w:rPr>
        <w:t>支持批量修改设备，包括批量设备所属区域组织更改、批量设备打标签、批量获取网关</w:t>
      </w:r>
      <w:proofErr w:type="gramStart"/>
      <w:r>
        <w:rPr>
          <w:rFonts w:hint="eastAsia"/>
        </w:rPr>
        <w:t>子设备</w:t>
      </w:r>
      <w:proofErr w:type="gramEnd"/>
      <w:r>
        <w:rPr>
          <w:rFonts w:hint="eastAsia"/>
        </w:rPr>
        <w:t>信息；支持设备参数批量配置，包括视频图像</w:t>
      </w:r>
      <w:r>
        <w:rPr>
          <w:rFonts w:hint="eastAsia"/>
        </w:rPr>
        <w:t>OSD</w:t>
      </w:r>
      <w:r>
        <w:rPr>
          <w:rFonts w:hint="eastAsia"/>
        </w:rPr>
        <w:t>、</w:t>
      </w:r>
      <w:r>
        <w:rPr>
          <w:rFonts w:hint="eastAsia"/>
        </w:rPr>
        <w:t>NTP</w:t>
      </w:r>
      <w:r>
        <w:rPr>
          <w:rFonts w:hint="eastAsia"/>
        </w:rPr>
        <w:t>校时、音视频参数、设备</w:t>
      </w:r>
      <w:r>
        <w:rPr>
          <w:rFonts w:hint="eastAsia"/>
        </w:rPr>
        <w:t>/</w:t>
      </w:r>
      <w:r>
        <w:rPr>
          <w:rFonts w:hint="eastAsia"/>
        </w:rPr>
        <w:t>通道名称、设备位置信息、设备方位信息等功能项进行配置与巡检。</w:t>
      </w:r>
    </w:p>
    <w:p w14:paraId="7B972DFB" w14:textId="77777777" w:rsidR="009D6247" w:rsidRDefault="00000000">
      <w:pPr>
        <w:ind w:firstLine="480"/>
      </w:pPr>
      <w:r>
        <w:rPr>
          <w:rFonts w:hint="eastAsia"/>
        </w:rPr>
        <w:lastRenderedPageBreak/>
        <w:t>支持批量设备</w:t>
      </w:r>
      <w:r>
        <w:rPr>
          <w:rFonts w:hint="eastAsia"/>
        </w:rPr>
        <w:t>OTA</w:t>
      </w:r>
      <w:r>
        <w:rPr>
          <w:rFonts w:hint="eastAsia"/>
        </w:rPr>
        <w:t>升级，支持多任务并行下发设备升级任务。</w:t>
      </w:r>
    </w:p>
    <w:p w14:paraId="71CBE599" w14:textId="77777777" w:rsidR="009D6247" w:rsidRDefault="00000000">
      <w:pPr>
        <w:pStyle w:val="6"/>
      </w:pPr>
      <w:r>
        <w:rPr>
          <w:rFonts w:hint="eastAsia"/>
        </w:rPr>
        <w:t>设备日志管理</w:t>
      </w:r>
    </w:p>
    <w:p w14:paraId="363422AE" w14:textId="77777777" w:rsidR="009D6247" w:rsidRDefault="00000000">
      <w:pPr>
        <w:ind w:firstLine="480"/>
      </w:pPr>
      <w:r>
        <w:rPr>
          <w:rFonts w:hint="eastAsia"/>
        </w:rPr>
        <w:t>设备日志是在设备行为（设备上下线）、上行消息</w:t>
      </w:r>
      <w:r>
        <w:rPr>
          <w:rFonts w:hint="eastAsia"/>
        </w:rPr>
        <w:t>(</w:t>
      </w:r>
      <w:r>
        <w:rPr>
          <w:rFonts w:hint="eastAsia"/>
        </w:rPr>
        <w:t>设备通过</w:t>
      </w:r>
      <w:r>
        <w:rPr>
          <w:rFonts w:hint="eastAsia"/>
        </w:rPr>
        <w:t>Topic</w:t>
      </w:r>
      <w:r>
        <w:rPr>
          <w:rFonts w:hint="eastAsia"/>
        </w:rPr>
        <w:t>上报数据到中心端、设备侧属性期望操作</w:t>
      </w:r>
      <w:r>
        <w:rPr>
          <w:rFonts w:hint="eastAsia"/>
        </w:rPr>
        <w:t>)</w:t>
      </w:r>
      <w:r>
        <w:rPr>
          <w:rFonts w:hint="eastAsia"/>
        </w:rPr>
        <w:t>、下行消息</w:t>
      </w:r>
      <w:r>
        <w:rPr>
          <w:rFonts w:hint="eastAsia"/>
        </w:rPr>
        <w:t xml:space="preserve"> (</w:t>
      </w:r>
      <w:r>
        <w:rPr>
          <w:rFonts w:hint="eastAsia"/>
        </w:rPr>
        <w:t>通过开放</w:t>
      </w:r>
      <w:r>
        <w:rPr>
          <w:rFonts w:hint="eastAsia"/>
        </w:rPr>
        <w:t>API</w:t>
      </w:r>
      <w:r>
        <w:rPr>
          <w:rFonts w:hint="eastAsia"/>
        </w:rPr>
        <w:t>、控制台给设备下发消息、更新期望等</w:t>
      </w:r>
      <w:r>
        <w:rPr>
          <w:rFonts w:hint="eastAsia"/>
        </w:rPr>
        <w:t>)</w:t>
      </w:r>
      <w:r>
        <w:rPr>
          <w:rFonts w:hint="eastAsia"/>
        </w:rPr>
        <w:t>以及各业务处理（物模型调用、规则引擎、推送）等业务过程中的全链路业务处理记录，设备日志服务支持查询设备行为历史记录以及消息在平台内部服务的全链路消息流转的日志记录，</w:t>
      </w:r>
      <w:r>
        <w:rPr>
          <w:rFonts w:hint="eastAsia"/>
        </w:rPr>
        <w:t>24</w:t>
      </w:r>
      <w:r>
        <w:rPr>
          <w:rFonts w:hint="eastAsia"/>
        </w:rPr>
        <w:t>小时不间断监控，实时展示业务运行状态，可以非常方便、迅速地监控业务运行状态和排查运行时问题。</w:t>
      </w:r>
    </w:p>
    <w:p w14:paraId="0923500C" w14:textId="77777777" w:rsidR="009D6247" w:rsidRDefault="00000000">
      <w:pPr>
        <w:ind w:firstLine="480"/>
      </w:pPr>
      <w:r>
        <w:rPr>
          <w:rFonts w:hint="eastAsia"/>
        </w:rPr>
        <w:t>支持按照操作时间、远程访问</w:t>
      </w:r>
      <w:r>
        <w:rPr>
          <w:rFonts w:hint="eastAsia"/>
        </w:rPr>
        <w:t>IP</w:t>
      </w:r>
      <w:r>
        <w:rPr>
          <w:rFonts w:hint="eastAsia"/>
        </w:rPr>
        <w:t>、</w:t>
      </w:r>
      <w:proofErr w:type="gramStart"/>
      <w:r>
        <w:rPr>
          <w:rFonts w:hint="eastAsia"/>
        </w:rPr>
        <w:t>本地</w:t>
      </w:r>
      <w:r>
        <w:rPr>
          <w:rFonts w:hint="eastAsia"/>
        </w:rPr>
        <w:t>/</w:t>
      </w:r>
      <w:proofErr w:type="gramEnd"/>
      <w:r>
        <w:rPr>
          <w:rFonts w:hint="eastAsia"/>
        </w:rPr>
        <w:t>远程用户、设备名称、设备</w:t>
      </w:r>
      <w:r>
        <w:rPr>
          <w:rFonts w:hint="eastAsia"/>
        </w:rPr>
        <w:t>IP</w:t>
      </w:r>
      <w:r>
        <w:rPr>
          <w:rFonts w:hint="eastAsia"/>
        </w:rPr>
        <w:t>、设备类型、设备型号进行筛选搜索，</w:t>
      </w:r>
      <w:proofErr w:type="gramStart"/>
      <w:r>
        <w:rPr>
          <w:rFonts w:hint="eastAsia"/>
        </w:rPr>
        <w:t>需支持</w:t>
      </w:r>
      <w:proofErr w:type="gramEnd"/>
      <w:r>
        <w:rPr>
          <w:rFonts w:hint="eastAsia"/>
        </w:rPr>
        <w:t>设备日志导出。</w:t>
      </w:r>
    </w:p>
    <w:p w14:paraId="2AC27FE1" w14:textId="77777777" w:rsidR="009D6247" w:rsidRDefault="00000000">
      <w:pPr>
        <w:pStyle w:val="6"/>
      </w:pPr>
      <w:r>
        <w:rPr>
          <w:rFonts w:hint="eastAsia"/>
        </w:rPr>
        <w:t>数据链路运维</w:t>
      </w:r>
    </w:p>
    <w:p w14:paraId="02B091F7" w14:textId="77777777" w:rsidR="009D6247" w:rsidRDefault="00000000">
      <w:pPr>
        <w:ind w:firstLine="480"/>
      </w:pPr>
      <w:r>
        <w:rPr>
          <w:rFonts w:hint="eastAsia"/>
        </w:rPr>
        <w:t>平台</w:t>
      </w:r>
      <w:proofErr w:type="gramStart"/>
      <w:r>
        <w:rPr>
          <w:rFonts w:hint="eastAsia"/>
        </w:rPr>
        <w:t>需支持</w:t>
      </w:r>
      <w:proofErr w:type="gramEnd"/>
      <w:r>
        <w:rPr>
          <w:rFonts w:hint="eastAsia"/>
        </w:rPr>
        <w:t>数据链路分析、分析数据上传、处理、入库各周期状态及耗时，分析系统性能瓶颈，做针对性的系统优化。数据接入统计：统计平台不同种类数据类型的接入总量、实时速率等；数据共享统计：统计平台不同应用共享数据总量、实时速率等；智能数据链路分析：统计智能</w:t>
      </w:r>
      <w:proofErr w:type="gramStart"/>
      <w:r>
        <w:rPr>
          <w:rFonts w:hint="eastAsia"/>
        </w:rPr>
        <w:t>物联类</w:t>
      </w:r>
      <w:proofErr w:type="gramEnd"/>
      <w:r>
        <w:rPr>
          <w:rFonts w:hint="eastAsia"/>
        </w:rPr>
        <w:t>数据接入、存储、共享等整个生命周期状态；视频链路分析：统计视频数据接入、存储、联网等整个生命周期状态。</w:t>
      </w:r>
    </w:p>
    <w:p w14:paraId="4ADC5F30" w14:textId="77777777" w:rsidR="009D6247" w:rsidRDefault="00000000">
      <w:pPr>
        <w:pStyle w:val="5"/>
      </w:pPr>
      <w:r>
        <w:rPr>
          <w:rFonts w:hint="eastAsia"/>
        </w:rPr>
        <w:t>资源开放共享</w:t>
      </w:r>
    </w:p>
    <w:p w14:paraId="033C7F99" w14:textId="77777777" w:rsidR="009D6247" w:rsidRDefault="00000000">
      <w:pPr>
        <w:ind w:firstLine="480"/>
      </w:pPr>
      <w:r>
        <w:rPr>
          <w:rFonts w:hint="eastAsia"/>
        </w:rPr>
        <w:t>在本次项目建设中，同一个感知设备所采集的信息可能要供给多个应用系统，不同的应用系统之间存在相互共享和互通的需求。基于感知管理服务平台提供</w:t>
      </w:r>
      <w:proofErr w:type="gramStart"/>
      <w:r>
        <w:rPr>
          <w:rFonts w:hint="eastAsia"/>
        </w:rPr>
        <w:t>物联开放</w:t>
      </w:r>
      <w:proofErr w:type="gramEnd"/>
      <w:r>
        <w:rPr>
          <w:rFonts w:hint="eastAsia"/>
        </w:rPr>
        <w:t>服务的能力，实现共享开放的设备资产能力的统一管理。面向各部门开放设备目录、感知数据目录、接口服务目录，实现</w:t>
      </w:r>
      <w:proofErr w:type="gramStart"/>
      <w:r>
        <w:rPr>
          <w:rFonts w:hint="eastAsia"/>
        </w:rPr>
        <w:t>物联资源</w:t>
      </w:r>
      <w:proofErr w:type="gramEnd"/>
      <w:r>
        <w:rPr>
          <w:rFonts w:hint="eastAsia"/>
        </w:rPr>
        <w:t>标准化、资源共享目录化、资源申请开放化，基于统一的授权开放机制，实现资源科学共建共享，资源开放共享。</w:t>
      </w:r>
      <w:r>
        <w:rPr>
          <w:rFonts w:hint="eastAsia"/>
        </w:rPr>
        <w:t xml:space="preserve"> </w:t>
      </w:r>
    </w:p>
    <w:p w14:paraId="42F7BBD1" w14:textId="77777777" w:rsidR="009D6247" w:rsidRDefault="00000000">
      <w:pPr>
        <w:pStyle w:val="6"/>
      </w:pPr>
      <w:proofErr w:type="gramStart"/>
      <w:r>
        <w:rPr>
          <w:rFonts w:hint="eastAsia"/>
        </w:rPr>
        <w:t>物联开放</w:t>
      </w:r>
      <w:proofErr w:type="gramEnd"/>
      <w:r>
        <w:rPr>
          <w:rFonts w:hint="eastAsia"/>
        </w:rPr>
        <w:t>管理</w:t>
      </w:r>
    </w:p>
    <w:p w14:paraId="34ED135A" w14:textId="77777777" w:rsidR="009D6247" w:rsidRDefault="00000000">
      <w:pPr>
        <w:ind w:firstLine="480"/>
      </w:pPr>
      <w:r>
        <w:rPr>
          <w:rFonts w:hint="eastAsia"/>
        </w:rPr>
        <w:t>平台需提供</w:t>
      </w:r>
      <w:proofErr w:type="gramStart"/>
      <w:r>
        <w:rPr>
          <w:rFonts w:hint="eastAsia"/>
        </w:rPr>
        <w:t>物联开放</w:t>
      </w:r>
      <w:proofErr w:type="gramEnd"/>
      <w:r>
        <w:rPr>
          <w:rFonts w:hint="eastAsia"/>
        </w:rPr>
        <w:t>管理服务，实现</w:t>
      </w:r>
      <w:proofErr w:type="gramStart"/>
      <w:r>
        <w:rPr>
          <w:rFonts w:hint="eastAsia"/>
        </w:rPr>
        <w:t>对物联设备</w:t>
      </w:r>
      <w:proofErr w:type="gramEnd"/>
      <w:r>
        <w:rPr>
          <w:rFonts w:hint="eastAsia"/>
        </w:rPr>
        <w:t>、设备产生的感知数据、平</w:t>
      </w:r>
      <w:r>
        <w:rPr>
          <w:rFonts w:hint="eastAsia"/>
        </w:rPr>
        <w:lastRenderedPageBreak/>
        <w:t>台接口服务等开放资源进行统计，支撑业务管理员对设备资源、感知事件数据资源、接口服务资源进行编目、发布管理以及开放授权，包含</w:t>
      </w:r>
      <w:proofErr w:type="gramStart"/>
      <w:r>
        <w:rPr>
          <w:rFonts w:hint="eastAsia"/>
        </w:rPr>
        <w:t>物联设备</w:t>
      </w:r>
      <w:proofErr w:type="gramEnd"/>
      <w:r>
        <w:rPr>
          <w:rFonts w:hint="eastAsia"/>
        </w:rPr>
        <w:t>开放、感知数据开放、接口服务开放三方面：</w:t>
      </w:r>
    </w:p>
    <w:p w14:paraId="060C26AF" w14:textId="77777777" w:rsidR="009D6247" w:rsidRDefault="00000000">
      <w:pPr>
        <w:ind w:firstLine="480"/>
      </w:pPr>
      <w:r>
        <w:rPr>
          <w:rFonts w:hint="eastAsia"/>
        </w:rPr>
        <w:t>1</w:t>
      </w:r>
      <w:r>
        <w:rPr>
          <w:rFonts w:hint="eastAsia"/>
        </w:rPr>
        <w:t>、</w:t>
      </w:r>
      <w:proofErr w:type="gramStart"/>
      <w:r>
        <w:rPr>
          <w:rFonts w:hint="eastAsia"/>
        </w:rPr>
        <w:t>物联设备</w:t>
      </w:r>
      <w:proofErr w:type="gramEnd"/>
      <w:r>
        <w:rPr>
          <w:rFonts w:hint="eastAsia"/>
        </w:rPr>
        <w:t>开放</w:t>
      </w:r>
    </w:p>
    <w:p w14:paraId="1B34C9E3" w14:textId="77777777" w:rsidR="009D6247" w:rsidRDefault="00000000">
      <w:pPr>
        <w:ind w:firstLine="480"/>
      </w:pPr>
      <w:r>
        <w:rPr>
          <w:rFonts w:hint="eastAsia"/>
        </w:rPr>
        <w:t>设备能力开放主要包含两个方面，一是设备远程配置，二是设备远程控制。即设备一旦通过平台接入后，开发者可以提交设备能力申请，审批通过的设备能力，应用可以通过平台来调用并操作设备。平台提供设备资源、申请的能力，提供业务管理员对设备资源的批量开放及关闭授权、一键开放等操作。</w:t>
      </w:r>
    </w:p>
    <w:p w14:paraId="5331D9CA" w14:textId="77777777" w:rsidR="009D6247" w:rsidRDefault="00000000">
      <w:pPr>
        <w:ind w:firstLine="480"/>
      </w:pPr>
      <w:r>
        <w:rPr>
          <w:rFonts w:hint="eastAsia"/>
        </w:rPr>
        <w:t>2</w:t>
      </w:r>
      <w:r>
        <w:rPr>
          <w:rFonts w:hint="eastAsia"/>
        </w:rPr>
        <w:t>、感知数据开放</w:t>
      </w:r>
    </w:p>
    <w:p w14:paraId="3A7CE96F" w14:textId="77777777" w:rsidR="009D6247" w:rsidRDefault="00000000">
      <w:pPr>
        <w:ind w:firstLine="480"/>
      </w:pPr>
      <w:r>
        <w:rPr>
          <w:rFonts w:hint="eastAsia"/>
        </w:rPr>
        <w:t>平台通过开放</w:t>
      </w:r>
      <w:proofErr w:type="spellStart"/>
      <w:r>
        <w:rPr>
          <w:rFonts w:hint="eastAsia"/>
        </w:rPr>
        <w:t>OpenAPI</w:t>
      </w:r>
      <w:proofErr w:type="spellEnd"/>
      <w:r>
        <w:rPr>
          <w:rFonts w:hint="eastAsia"/>
        </w:rPr>
        <w:t>接口应用可以查看平台实时数据和历史存储数据。数据共享</w:t>
      </w:r>
      <w:r>
        <w:rPr>
          <w:rFonts w:hint="eastAsia"/>
        </w:rPr>
        <w:t>API</w:t>
      </w:r>
      <w:r>
        <w:rPr>
          <w:rFonts w:hint="eastAsia"/>
        </w:rPr>
        <w:t>：提供多种数据访问接口，为物联网应用提供便捷的数据访问方式。提供数据资源查看、申请的能力，提供业务管理员对感知数据的批量开放及关闭授权、一键开放等操作。</w:t>
      </w:r>
    </w:p>
    <w:p w14:paraId="65141300" w14:textId="77777777" w:rsidR="009D6247" w:rsidRDefault="00000000">
      <w:pPr>
        <w:ind w:firstLine="480"/>
      </w:pPr>
      <w:r>
        <w:rPr>
          <w:rFonts w:hint="eastAsia"/>
        </w:rPr>
        <w:t>3</w:t>
      </w:r>
      <w:r>
        <w:rPr>
          <w:rFonts w:hint="eastAsia"/>
        </w:rPr>
        <w:t>、接口服务开放</w:t>
      </w:r>
    </w:p>
    <w:p w14:paraId="4E29D25F" w14:textId="77777777" w:rsidR="009D6247" w:rsidRDefault="00000000">
      <w:pPr>
        <w:ind w:firstLine="480"/>
      </w:pPr>
      <w:r>
        <w:rPr>
          <w:rFonts w:hint="eastAsia"/>
        </w:rPr>
        <w:t>平台</w:t>
      </w:r>
      <w:proofErr w:type="gramStart"/>
      <w:r>
        <w:rPr>
          <w:rFonts w:hint="eastAsia"/>
        </w:rPr>
        <w:t>需支持</w:t>
      </w:r>
      <w:proofErr w:type="gramEnd"/>
      <w:r>
        <w:rPr>
          <w:rFonts w:hint="eastAsia"/>
        </w:rPr>
        <w:t>面向场景的服务能力，这部分服务的能力更多是平台内部组件或者</w:t>
      </w:r>
      <w:proofErr w:type="gramStart"/>
      <w:r>
        <w:rPr>
          <w:rFonts w:hint="eastAsia"/>
        </w:rPr>
        <w:t>微服务</w:t>
      </w:r>
      <w:proofErr w:type="gramEnd"/>
      <w:r>
        <w:rPr>
          <w:rFonts w:hint="eastAsia"/>
        </w:rPr>
        <w:t>二次封装的能力，这部分能力和设备操作、数据查询是有区别的。例如设备查询能力，视频服务能力等。提供接口服务查看、申请的能力，提供业务管理员对接口服务的批量开放及关闭授权、一键开放等操作。</w:t>
      </w:r>
    </w:p>
    <w:p w14:paraId="35786B84" w14:textId="77777777" w:rsidR="009D6247" w:rsidRDefault="00000000">
      <w:pPr>
        <w:ind w:firstLine="480"/>
      </w:pPr>
      <w:r>
        <w:rPr>
          <w:rFonts w:hint="eastAsia"/>
        </w:rPr>
        <w:t>通过</w:t>
      </w:r>
      <w:proofErr w:type="gramStart"/>
      <w:r>
        <w:rPr>
          <w:rFonts w:hint="eastAsia"/>
        </w:rPr>
        <w:t>物联资源</w:t>
      </w:r>
      <w:proofErr w:type="gramEnd"/>
      <w:r>
        <w:rPr>
          <w:rFonts w:hint="eastAsia"/>
        </w:rPr>
        <w:t>的开放管理，业务管理员发布资源到开放中心，由开发者在开放中心检索、查看、申请使用这些资源目录。</w:t>
      </w:r>
    </w:p>
    <w:p w14:paraId="67C17B18" w14:textId="77777777" w:rsidR="009D6247" w:rsidRDefault="00000000">
      <w:pPr>
        <w:pStyle w:val="6"/>
      </w:pPr>
      <w:proofErr w:type="gramStart"/>
      <w:r>
        <w:rPr>
          <w:rFonts w:hint="eastAsia"/>
        </w:rPr>
        <w:t>物联资源</w:t>
      </w:r>
      <w:proofErr w:type="gramEnd"/>
      <w:r>
        <w:rPr>
          <w:rFonts w:hint="eastAsia"/>
        </w:rPr>
        <w:t>目录</w:t>
      </w:r>
    </w:p>
    <w:p w14:paraId="049C4740" w14:textId="77777777" w:rsidR="009D6247" w:rsidRDefault="00000000">
      <w:pPr>
        <w:ind w:firstLine="480"/>
      </w:pPr>
      <w:r>
        <w:rPr>
          <w:rFonts w:hint="eastAsia"/>
        </w:rPr>
        <w:t>平台通过统一的设备模型、闭环的工作流程、便捷的共享方式来实现资源开放共享，面向各类应用，平台</w:t>
      </w:r>
      <w:proofErr w:type="gramStart"/>
      <w:r>
        <w:rPr>
          <w:rFonts w:hint="eastAsia"/>
        </w:rPr>
        <w:t>提供物联感知</w:t>
      </w:r>
      <w:proofErr w:type="gramEnd"/>
      <w:r>
        <w:rPr>
          <w:rFonts w:hint="eastAsia"/>
        </w:rPr>
        <w:t>设备、数据、服务接口的开放与共享。其中，设备开放包括设备的可见和可控管理、审批授权；数据的开放与共享，包括目录发布、审批授权、数据共享；服务接口的开放与共享，包括应用服务接口目录发布、审批授权，从而规范开放与共享的流程，形成统一的开放标准：</w:t>
      </w:r>
    </w:p>
    <w:p w14:paraId="7A661B91" w14:textId="77777777" w:rsidR="009D6247" w:rsidRDefault="00000000">
      <w:pPr>
        <w:ind w:firstLine="480"/>
      </w:pPr>
      <w:r>
        <w:rPr>
          <w:rFonts w:hint="eastAsia"/>
        </w:rPr>
        <w:t>1</w:t>
      </w:r>
      <w:r>
        <w:rPr>
          <w:rFonts w:hint="eastAsia"/>
        </w:rPr>
        <w:t>、</w:t>
      </w:r>
      <w:proofErr w:type="gramStart"/>
      <w:r>
        <w:rPr>
          <w:rFonts w:hint="eastAsia"/>
        </w:rPr>
        <w:t>物联设备</w:t>
      </w:r>
      <w:proofErr w:type="gramEnd"/>
      <w:r>
        <w:rPr>
          <w:rFonts w:hint="eastAsia"/>
        </w:rPr>
        <w:t>目录</w:t>
      </w:r>
      <w:r>
        <w:rPr>
          <w:rFonts w:hint="eastAsia"/>
        </w:rPr>
        <w:t xml:space="preserve">: </w:t>
      </w:r>
      <w:r>
        <w:rPr>
          <w:rFonts w:hint="eastAsia"/>
        </w:rPr>
        <w:t>支持对接入汇聚的</w:t>
      </w:r>
      <w:proofErr w:type="gramStart"/>
      <w:r>
        <w:rPr>
          <w:rFonts w:hint="eastAsia"/>
        </w:rPr>
        <w:t>物联设备</w:t>
      </w:r>
      <w:proofErr w:type="gramEnd"/>
      <w:r>
        <w:rPr>
          <w:rFonts w:hint="eastAsia"/>
        </w:rPr>
        <w:t>实施不同主题的编目分类，例如设备类型、区域、设备所属部门等分类方式。</w:t>
      </w:r>
    </w:p>
    <w:p w14:paraId="3A3C8828" w14:textId="77777777" w:rsidR="009D6247" w:rsidRDefault="00000000">
      <w:pPr>
        <w:ind w:firstLine="480"/>
      </w:pPr>
      <w:r>
        <w:rPr>
          <w:rFonts w:hint="eastAsia"/>
        </w:rPr>
        <w:t>2</w:t>
      </w:r>
      <w:r>
        <w:rPr>
          <w:rFonts w:hint="eastAsia"/>
        </w:rPr>
        <w:t>、感知数据目录</w:t>
      </w:r>
      <w:r>
        <w:rPr>
          <w:rFonts w:hint="eastAsia"/>
        </w:rPr>
        <w:t xml:space="preserve">: </w:t>
      </w:r>
      <w:r>
        <w:rPr>
          <w:rFonts w:hint="eastAsia"/>
        </w:rPr>
        <w:t>支持对接入汇聚的感知数据实施不同主题的编目分类，</w:t>
      </w:r>
      <w:r>
        <w:rPr>
          <w:rFonts w:hint="eastAsia"/>
        </w:rPr>
        <w:lastRenderedPageBreak/>
        <w:t>例如事件类型、所属设备、时间等分类方式。</w:t>
      </w:r>
    </w:p>
    <w:p w14:paraId="3F403163" w14:textId="77777777" w:rsidR="009D6247" w:rsidRDefault="00000000">
      <w:pPr>
        <w:ind w:firstLine="480"/>
      </w:pPr>
      <w:r>
        <w:rPr>
          <w:rFonts w:hint="eastAsia"/>
        </w:rPr>
        <w:t>3</w:t>
      </w:r>
      <w:r>
        <w:rPr>
          <w:rFonts w:hint="eastAsia"/>
        </w:rPr>
        <w:t>、接口服务目录</w:t>
      </w:r>
      <w:r>
        <w:rPr>
          <w:rFonts w:hint="eastAsia"/>
        </w:rPr>
        <w:t xml:space="preserve">: </w:t>
      </w:r>
      <w:r>
        <w:rPr>
          <w:rFonts w:hint="eastAsia"/>
        </w:rPr>
        <w:t>支持对平台能力接口实施不同主题的编目分类，提供视频服务、设备管理、设备控制、数据服务、规则服务、运维服务、安全服务等。</w:t>
      </w:r>
    </w:p>
    <w:p w14:paraId="1CB3680D" w14:textId="77777777" w:rsidR="009D6247" w:rsidRDefault="00000000">
      <w:pPr>
        <w:pStyle w:val="6"/>
      </w:pPr>
      <w:r>
        <w:rPr>
          <w:rFonts w:hint="eastAsia"/>
        </w:rPr>
        <w:t>资源申请审批</w:t>
      </w:r>
    </w:p>
    <w:p w14:paraId="29AB8055" w14:textId="77777777" w:rsidR="009D6247" w:rsidRDefault="00000000">
      <w:pPr>
        <w:ind w:firstLine="480"/>
      </w:pPr>
      <w:r>
        <w:rPr>
          <w:rFonts w:hint="eastAsia"/>
        </w:rPr>
        <w:t>需提供统一的</w:t>
      </w:r>
      <w:proofErr w:type="gramStart"/>
      <w:r>
        <w:rPr>
          <w:rFonts w:hint="eastAsia"/>
        </w:rPr>
        <w:t>物联资源</w:t>
      </w:r>
      <w:proofErr w:type="gramEnd"/>
      <w:r>
        <w:rPr>
          <w:rFonts w:hint="eastAsia"/>
        </w:rPr>
        <w:t>授权开放机制，基于工作流引擎连接开发者和业务管理者对资源的申请、审批、权限控制流程，实现资源有序、科学地共建共享。</w:t>
      </w:r>
    </w:p>
    <w:p w14:paraId="33670CE7" w14:textId="77777777" w:rsidR="009D6247" w:rsidRDefault="00000000">
      <w:pPr>
        <w:ind w:firstLine="480"/>
      </w:pPr>
      <w:r>
        <w:rPr>
          <w:rFonts w:hint="eastAsia"/>
        </w:rPr>
        <w:t>开发者在开放中心检索和查看这些资源目录，然后根据业务应用需求发起资源申请，业务管理者完成资源申请的权限审批和授权，审批通过后，应用开发者就可以在开发者中心中查看到有权限的资源，其登记的应用就有相应的资源访问权限。</w:t>
      </w:r>
    </w:p>
    <w:p w14:paraId="1366D376" w14:textId="77777777" w:rsidR="009D6247" w:rsidRDefault="00000000">
      <w:pPr>
        <w:pStyle w:val="6"/>
      </w:pPr>
      <w:r>
        <w:rPr>
          <w:rFonts w:hint="eastAsia"/>
        </w:rPr>
        <w:t>开放</w:t>
      </w:r>
      <w:r>
        <w:rPr>
          <w:rFonts w:hint="eastAsia"/>
        </w:rPr>
        <w:t>API</w:t>
      </w:r>
      <w:r>
        <w:rPr>
          <w:rFonts w:hint="eastAsia"/>
        </w:rPr>
        <w:t>管理</w:t>
      </w:r>
    </w:p>
    <w:p w14:paraId="6ACB0BAA" w14:textId="77777777" w:rsidR="009D6247" w:rsidRDefault="00000000">
      <w:pPr>
        <w:ind w:firstLine="480"/>
      </w:pPr>
      <w:r>
        <w:rPr>
          <w:rFonts w:hint="eastAsia"/>
        </w:rPr>
        <w:t>提供接口服务管理服务，提供开放式</w:t>
      </w:r>
      <w:r>
        <w:rPr>
          <w:rFonts w:hint="eastAsia"/>
        </w:rPr>
        <w:t>API</w:t>
      </w:r>
      <w:r>
        <w:rPr>
          <w:rFonts w:hint="eastAsia"/>
        </w:rPr>
        <w:t>接口，方便应用或三方软件产品集成、兼容，快速响应二次软件开发。包含设备管理类、设备控制类、数据管理类、视频服务类等接口。</w:t>
      </w:r>
    </w:p>
    <w:p w14:paraId="0443944F" w14:textId="77777777" w:rsidR="009D6247" w:rsidRDefault="00000000">
      <w:pPr>
        <w:ind w:firstLine="480"/>
      </w:pPr>
      <w:r>
        <w:rPr>
          <w:rFonts w:hint="eastAsia"/>
        </w:rPr>
        <w:t>支持物联网通用服务、应用服务等</w:t>
      </w:r>
      <w:r>
        <w:rPr>
          <w:rFonts w:hint="eastAsia"/>
        </w:rPr>
        <w:t>API</w:t>
      </w:r>
      <w:r>
        <w:rPr>
          <w:rFonts w:hint="eastAsia"/>
        </w:rPr>
        <w:t>接口服务目录编码管理、开放中心分组展示等能力，包括安全认证</w:t>
      </w:r>
      <w:r>
        <w:rPr>
          <w:rFonts w:hint="eastAsia"/>
        </w:rPr>
        <w:t>API</w:t>
      </w:r>
      <w:r>
        <w:rPr>
          <w:rFonts w:hint="eastAsia"/>
        </w:rPr>
        <w:t>、•</w:t>
      </w:r>
      <w:r>
        <w:rPr>
          <w:rFonts w:hint="eastAsia"/>
        </w:rPr>
        <w:tab/>
      </w:r>
      <w:r>
        <w:rPr>
          <w:rFonts w:hint="eastAsia"/>
        </w:rPr>
        <w:t>设备管理</w:t>
      </w:r>
      <w:r>
        <w:rPr>
          <w:rFonts w:hint="eastAsia"/>
        </w:rPr>
        <w:t>API</w:t>
      </w:r>
      <w:r>
        <w:rPr>
          <w:rFonts w:hint="eastAsia"/>
        </w:rPr>
        <w:t>、数据访问</w:t>
      </w:r>
      <w:r>
        <w:rPr>
          <w:rFonts w:hint="eastAsia"/>
        </w:rPr>
        <w:t>API</w:t>
      </w:r>
      <w:r>
        <w:rPr>
          <w:rFonts w:hint="eastAsia"/>
        </w:rPr>
        <w:t>、设备操作</w:t>
      </w:r>
      <w:r>
        <w:rPr>
          <w:rFonts w:hint="eastAsia"/>
        </w:rPr>
        <w:t>API</w:t>
      </w:r>
      <w:r>
        <w:rPr>
          <w:rFonts w:hint="eastAsia"/>
        </w:rPr>
        <w:t>、设备属性</w:t>
      </w:r>
      <w:r>
        <w:rPr>
          <w:rFonts w:hint="eastAsia"/>
        </w:rPr>
        <w:t>API</w:t>
      </w:r>
      <w:r>
        <w:rPr>
          <w:rFonts w:hint="eastAsia"/>
        </w:rPr>
        <w:t>、规则管理</w:t>
      </w:r>
      <w:r>
        <w:rPr>
          <w:rFonts w:hint="eastAsia"/>
        </w:rPr>
        <w:t>API</w:t>
      </w:r>
      <w:r>
        <w:rPr>
          <w:rFonts w:hint="eastAsia"/>
        </w:rPr>
        <w:t>、视频服务</w:t>
      </w:r>
      <w:r>
        <w:rPr>
          <w:rFonts w:hint="eastAsia"/>
        </w:rPr>
        <w:t>API</w:t>
      </w:r>
      <w:r>
        <w:rPr>
          <w:rFonts w:hint="eastAsia"/>
        </w:rPr>
        <w:t>、运维服务</w:t>
      </w:r>
      <w:r>
        <w:rPr>
          <w:rFonts w:hint="eastAsia"/>
        </w:rPr>
        <w:t>API</w:t>
      </w:r>
      <w:r>
        <w:rPr>
          <w:rFonts w:hint="eastAsia"/>
        </w:rPr>
        <w:t>。</w:t>
      </w:r>
    </w:p>
    <w:p w14:paraId="2F9D54EB" w14:textId="77777777" w:rsidR="009D6247" w:rsidRDefault="00000000">
      <w:pPr>
        <w:pStyle w:val="5"/>
      </w:pPr>
      <w:proofErr w:type="gramStart"/>
      <w:r>
        <w:rPr>
          <w:rFonts w:hint="eastAsia"/>
        </w:rPr>
        <w:t>物联融合</w:t>
      </w:r>
      <w:proofErr w:type="gramEnd"/>
      <w:r>
        <w:rPr>
          <w:rFonts w:hint="eastAsia"/>
        </w:rPr>
        <w:t>应用</w:t>
      </w:r>
    </w:p>
    <w:p w14:paraId="41CF9A61" w14:textId="77777777" w:rsidR="009D6247" w:rsidRDefault="00000000">
      <w:pPr>
        <w:ind w:firstLine="480"/>
      </w:pPr>
      <w:r>
        <w:rPr>
          <w:rFonts w:hint="eastAsia"/>
        </w:rPr>
        <w:t xml:space="preserve"> </w:t>
      </w:r>
      <w:r>
        <w:rPr>
          <w:rFonts w:hint="eastAsia"/>
        </w:rPr>
        <w:t>平台需提供应用集成框架，统一门户支持</w:t>
      </w:r>
      <w:proofErr w:type="gramStart"/>
      <w:r>
        <w:rPr>
          <w:rFonts w:hint="eastAsia"/>
        </w:rPr>
        <w:t>集成物联</w:t>
      </w:r>
      <w:proofErr w:type="gramEnd"/>
      <w:r>
        <w:rPr>
          <w:rFonts w:hint="eastAsia"/>
        </w:rPr>
        <w:t>应用，并提供</w:t>
      </w:r>
      <w:proofErr w:type="gramStart"/>
      <w:r>
        <w:rPr>
          <w:rFonts w:hint="eastAsia"/>
        </w:rPr>
        <w:t>物联数据</w:t>
      </w:r>
      <w:proofErr w:type="gramEnd"/>
      <w:r>
        <w:rPr>
          <w:rFonts w:hint="eastAsia"/>
        </w:rPr>
        <w:t>查询、场景设备联动类、视频监控类</w:t>
      </w:r>
      <w:proofErr w:type="gramStart"/>
      <w:r>
        <w:rPr>
          <w:rFonts w:hint="eastAsia"/>
        </w:rPr>
        <w:t>等物联融合</w:t>
      </w:r>
      <w:proofErr w:type="gramEnd"/>
      <w:r>
        <w:rPr>
          <w:rFonts w:hint="eastAsia"/>
        </w:rPr>
        <w:t>应用，应用可以直接为集成使用或者通过开放的</w:t>
      </w:r>
      <w:r>
        <w:rPr>
          <w:rFonts w:hint="eastAsia"/>
        </w:rPr>
        <w:t>API</w:t>
      </w:r>
      <w:r>
        <w:rPr>
          <w:rFonts w:hint="eastAsia"/>
        </w:rPr>
        <w:t>提供能力支撑。</w:t>
      </w:r>
    </w:p>
    <w:p w14:paraId="5462615D" w14:textId="77777777" w:rsidR="009D6247" w:rsidRDefault="00000000">
      <w:pPr>
        <w:pStyle w:val="6"/>
      </w:pPr>
      <w:proofErr w:type="gramStart"/>
      <w:r>
        <w:rPr>
          <w:rFonts w:hint="eastAsia"/>
        </w:rPr>
        <w:t>物联资源</w:t>
      </w:r>
      <w:proofErr w:type="gramEnd"/>
      <w:r>
        <w:rPr>
          <w:rFonts w:hint="eastAsia"/>
        </w:rPr>
        <w:t>地图</w:t>
      </w:r>
    </w:p>
    <w:p w14:paraId="4B3F9066" w14:textId="77777777" w:rsidR="009D6247" w:rsidRDefault="00000000">
      <w:pPr>
        <w:ind w:firstLine="480"/>
      </w:pPr>
      <w:proofErr w:type="gramStart"/>
      <w:r>
        <w:rPr>
          <w:rFonts w:hint="eastAsia"/>
        </w:rPr>
        <w:t>物联一张</w:t>
      </w:r>
      <w:proofErr w:type="gramEnd"/>
      <w:r>
        <w:rPr>
          <w:rFonts w:hint="eastAsia"/>
        </w:rPr>
        <w:t>图应用，实现视频设备在内的各类</w:t>
      </w:r>
      <w:proofErr w:type="gramStart"/>
      <w:r>
        <w:rPr>
          <w:rFonts w:hint="eastAsia"/>
        </w:rPr>
        <w:t>物联设备</w:t>
      </w:r>
      <w:proofErr w:type="gramEnd"/>
      <w:r>
        <w:rPr>
          <w:rFonts w:hint="eastAsia"/>
        </w:rPr>
        <w:t>的</w:t>
      </w:r>
      <w:r>
        <w:rPr>
          <w:rFonts w:hint="eastAsia"/>
        </w:rPr>
        <w:t>GIS</w:t>
      </w:r>
      <w:r>
        <w:rPr>
          <w:rFonts w:hint="eastAsia"/>
        </w:rPr>
        <w:t>地图展示，负责监控点和</w:t>
      </w:r>
      <w:proofErr w:type="gramStart"/>
      <w:r>
        <w:rPr>
          <w:rFonts w:hint="eastAsia"/>
        </w:rPr>
        <w:t>物联</w:t>
      </w:r>
      <w:proofErr w:type="gramEnd"/>
      <w:r>
        <w:rPr>
          <w:rFonts w:hint="eastAsia"/>
        </w:rPr>
        <w:t>传感设备上图，上图后每一类设备具备专属图标。</w:t>
      </w:r>
    </w:p>
    <w:p w14:paraId="60938579" w14:textId="77777777" w:rsidR="009D6247" w:rsidRDefault="00000000">
      <w:pPr>
        <w:pStyle w:val="6"/>
      </w:pPr>
      <w:r>
        <w:rPr>
          <w:rFonts w:hint="eastAsia"/>
        </w:rPr>
        <w:lastRenderedPageBreak/>
        <w:t>资源联网拓扑</w:t>
      </w:r>
    </w:p>
    <w:p w14:paraId="16746CCB" w14:textId="77777777" w:rsidR="009D6247" w:rsidRDefault="00000000">
      <w:pPr>
        <w:ind w:firstLine="480"/>
      </w:pPr>
      <w:r>
        <w:rPr>
          <w:rFonts w:hint="eastAsia"/>
        </w:rPr>
        <w:t>平台提供资源联网拓扑应用，可视化方式呈现平台建设效果，以三层结构展示平台接入联网系统、设备及支撑应用情况，支持对物联接入情况以及平台资源共享情况各维度统计。</w:t>
      </w:r>
    </w:p>
    <w:p w14:paraId="0B7E6890" w14:textId="77777777" w:rsidR="009D6247" w:rsidRDefault="00000000">
      <w:pPr>
        <w:pStyle w:val="6"/>
      </w:pPr>
      <w:r>
        <w:rPr>
          <w:rFonts w:hint="eastAsia"/>
        </w:rPr>
        <w:t>场景规则联动</w:t>
      </w:r>
    </w:p>
    <w:p w14:paraId="0B7E145D" w14:textId="77777777" w:rsidR="009D6247" w:rsidRDefault="00000000">
      <w:pPr>
        <w:ind w:firstLine="480"/>
      </w:pPr>
      <w:r>
        <w:rPr>
          <w:rFonts w:hint="eastAsia"/>
        </w:rPr>
        <w:t>场景规则联动应用，主要针对规则引擎中联动规则结果进行地图呈现，通过把规则联动的条件触发和动作执行结果和</w:t>
      </w:r>
      <w:r>
        <w:rPr>
          <w:rFonts w:hint="eastAsia"/>
        </w:rPr>
        <w:t>GIS</w:t>
      </w:r>
      <w:r>
        <w:rPr>
          <w:rFonts w:hint="eastAsia"/>
        </w:rPr>
        <w:t>地图的结合，将设备告警事件、设备联动关系、设备联动结果全部上图，方便相关人员查看和处置。</w:t>
      </w:r>
    </w:p>
    <w:p w14:paraId="7EDFE22A" w14:textId="77777777" w:rsidR="009D6247" w:rsidRDefault="00000000">
      <w:pPr>
        <w:pStyle w:val="6"/>
      </w:pPr>
      <w:proofErr w:type="gramStart"/>
      <w:r>
        <w:rPr>
          <w:rFonts w:hint="eastAsia"/>
        </w:rPr>
        <w:t>物联数据</w:t>
      </w:r>
      <w:proofErr w:type="gramEnd"/>
      <w:r>
        <w:rPr>
          <w:rFonts w:hint="eastAsia"/>
        </w:rPr>
        <w:t>监测</w:t>
      </w:r>
    </w:p>
    <w:p w14:paraId="6DF44FCE" w14:textId="77777777" w:rsidR="009D6247" w:rsidRDefault="00000000">
      <w:pPr>
        <w:ind w:firstLine="480"/>
      </w:pPr>
      <w:proofErr w:type="gramStart"/>
      <w:r>
        <w:rPr>
          <w:rFonts w:hint="eastAsia"/>
        </w:rPr>
        <w:t>物联数据</w:t>
      </w:r>
      <w:proofErr w:type="gramEnd"/>
      <w:r>
        <w:rPr>
          <w:rFonts w:hint="eastAsia"/>
        </w:rPr>
        <w:t>监测应用，主要提供各类</w:t>
      </w:r>
      <w:proofErr w:type="gramStart"/>
      <w:r>
        <w:rPr>
          <w:rFonts w:hint="eastAsia"/>
        </w:rPr>
        <w:t>物联设备</w:t>
      </w:r>
      <w:proofErr w:type="gramEnd"/>
      <w:r>
        <w:rPr>
          <w:rFonts w:hint="eastAsia"/>
        </w:rPr>
        <w:t>产生的感知数据的监测，实现</w:t>
      </w:r>
      <w:proofErr w:type="gramStart"/>
      <w:r>
        <w:rPr>
          <w:rFonts w:hint="eastAsia"/>
        </w:rPr>
        <w:t>物联设备</w:t>
      </w:r>
      <w:proofErr w:type="gramEnd"/>
      <w:r>
        <w:rPr>
          <w:rFonts w:hint="eastAsia"/>
        </w:rPr>
        <w:t>上报感知数据是否异常情况的监测，支持筛选查看各类感知事件历史总数、实时运行指标及历史趋势，支持动态配置设备监测参数，支持导出事件统计数据等。</w:t>
      </w:r>
      <w:r>
        <w:rPr>
          <w:rFonts w:hint="eastAsia"/>
        </w:rPr>
        <w:t xml:space="preserve"> </w:t>
      </w:r>
    </w:p>
    <w:p w14:paraId="50A67710" w14:textId="77777777" w:rsidR="009D6247" w:rsidRDefault="00000000">
      <w:pPr>
        <w:pStyle w:val="6"/>
      </w:pPr>
      <w:r>
        <w:rPr>
          <w:rFonts w:hint="eastAsia"/>
        </w:rPr>
        <w:t>空间视频联动</w:t>
      </w:r>
    </w:p>
    <w:p w14:paraId="1D3289F0" w14:textId="77777777" w:rsidR="009D6247" w:rsidRDefault="00000000">
      <w:pPr>
        <w:ind w:firstLine="480"/>
      </w:pPr>
      <w:r>
        <w:rPr>
          <w:rFonts w:hint="eastAsia"/>
        </w:rPr>
        <w:t>空间视频联动应用，主要提供基于地图的空间联动指挥应用，通过地图与设备的可视化交互方式，实现单设备或跨设备的联动指挥应用效果，支持视频定位、</w:t>
      </w:r>
      <w:r>
        <w:rPr>
          <w:rFonts w:hint="eastAsia"/>
        </w:rPr>
        <w:t>3D</w:t>
      </w:r>
      <w:r>
        <w:rPr>
          <w:rFonts w:hint="eastAsia"/>
        </w:rPr>
        <w:t>定位、高低联动、全景细节、视域分析、场景还原、主从画面切换、画面锁定、联动特写、批量控制、点位搜索、快速定位、回到原点等功能。</w:t>
      </w:r>
    </w:p>
    <w:p w14:paraId="2CB986B1" w14:textId="77777777" w:rsidR="009D6247" w:rsidRDefault="00000000">
      <w:pPr>
        <w:ind w:firstLine="480"/>
      </w:pPr>
      <w:r>
        <w:rPr>
          <w:rFonts w:hint="eastAsia"/>
        </w:rPr>
        <w:t>提供</w:t>
      </w:r>
      <w:proofErr w:type="gramStart"/>
      <w:r>
        <w:rPr>
          <w:rFonts w:hint="eastAsia"/>
        </w:rPr>
        <w:t>物联安全</w:t>
      </w:r>
      <w:proofErr w:type="gramEnd"/>
      <w:r>
        <w:rPr>
          <w:rFonts w:hint="eastAsia"/>
        </w:rPr>
        <w:t>态势感知服务，支持设备认证安全、用户认证安全、应用认证安全、数据传输及存储安全、视频安全管控等技术手段实现物联网安全态势的全面感知，支持物联网安全的主动防御能力。首先是平台整体安全性，能科学的识别安全风险，并提供有效地信息安全防护措施；此外，平台应能通过用户操作分析、设备健康度分析、数据流量分析、流程可视化等技术手段实现物联网安全态势的全面感知，从而实现物联网安全的主动防御。</w:t>
      </w:r>
    </w:p>
    <w:p w14:paraId="64710239" w14:textId="77777777" w:rsidR="009D6247" w:rsidRDefault="00000000">
      <w:pPr>
        <w:pStyle w:val="6"/>
      </w:pPr>
      <w:r>
        <w:rPr>
          <w:rFonts w:hint="eastAsia"/>
        </w:rPr>
        <w:t>平台与用户安全</w:t>
      </w:r>
    </w:p>
    <w:p w14:paraId="5E6F4150" w14:textId="77777777" w:rsidR="009D6247" w:rsidRDefault="00000000">
      <w:pPr>
        <w:ind w:firstLine="480"/>
      </w:pPr>
      <w:r>
        <w:rPr>
          <w:rFonts w:hint="eastAsia"/>
        </w:rPr>
        <w:t>平台提供平台安全认证服务，实现</w:t>
      </w:r>
      <w:proofErr w:type="gramStart"/>
      <w:r>
        <w:rPr>
          <w:rFonts w:hint="eastAsia"/>
        </w:rPr>
        <w:t>物联设备</w:t>
      </w:r>
      <w:proofErr w:type="gramEnd"/>
      <w:r>
        <w:rPr>
          <w:rFonts w:hint="eastAsia"/>
        </w:rPr>
        <w:t>接入融合后的统一授权、认证以</w:t>
      </w:r>
      <w:r>
        <w:rPr>
          <w:rFonts w:hint="eastAsia"/>
        </w:rPr>
        <w:lastRenderedPageBreak/>
        <w:t>及账户鉴权的需求，并提供安全策略管理和安全运行管理的能力，支持以下：</w:t>
      </w:r>
    </w:p>
    <w:p w14:paraId="6D297686" w14:textId="77777777" w:rsidR="009D6247" w:rsidRDefault="00000000">
      <w:pPr>
        <w:ind w:firstLine="480"/>
      </w:pPr>
      <w:r>
        <w:rPr>
          <w:rFonts w:hint="eastAsia"/>
        </w:rPr>
        <w:t>1</w:t>
      </w:r>
      <w:r>
        <w:rPr>
          <w:rFonts w:hint="eastAsia"/>
        </w:rPr>
        <w:t>、支持统一账户管理的能力，通过与统一账号平台同步用户数据，保持账号一致性；</w:t>
      </w:r>
    </w:p>
    <w:p w14:paraId="6AB4D210" w14:textId="77777777" w:rsidR="009D6247" w:rsidRDefault="00000000">
      <w:pPr>
        <w:ind w:firstLine="480"/>
      </w:pPr>
      <w:r>
        <w:rPr>
          <w:rFonts w:hint="eastAsia"/>
        </w:rPr>
        <w:t>2</w:t>
      </w:r>
      <w:r>
        <w:rPr>
          <w:rFonts w:hint="eastAsia"/>
        </w:rPr>
        <w:t>、支持用户启用、禁用，支持对用户删除后恢复能力。支持用户</w:t>
      </w:r>
      <w:r>
        <w:rPr>
          <w:rFonts w:hint="eastAsia"/>
        </w:rPr>
        <w:t>MAC</w:t>
      </w:r>
      <w:r>
        <w:rPr>
          <w:rFonts w:hint="eastAsia"/>
        </w:rPr>
        <w:t>绑定和</w:t>
      </w:r>
      <w:r>
        <w:rPr>
          <w:rFonts w:hint="eastAsia"/>
        </w:rPr>
        <w:t>IP</w:t>
      </w:r>
      <w:r>
        <w:rPr>
          <w:rFonts w:hint="eastAsia"/>
        </w:rPr>
        <w:t>地址绑定，指定</w:t>
      </w:r>
      <w:r>
        <w:rPr>
          <w:rFonts w:hint="eastAsia"/>
        </w:rPr>
        <w:t>MAC</w:t>
      </w:r>
      <w:r>
        <w:rPr>
          <w:rFonts w:hint="eastAsia"/>
        </w:rPr>
        <w:t>地址、</w:t>
      </w:r>
      <w:r>
        <w:rPr>
          <w:rFonts w:hint="eastAsia"/>
        </w:rPr>
        <w:t>IP</w:t>
      </w:r>
      <w:r>
        <w:rPr>
          <w:rFonts w:hint="eastAsia"/>
        </w:rPr>
        <w:t>地址用户校验登录；</w:t>
      </w:r>
    </w:p>
    <w:p w14:paraId="35EB927E" w14:textId="77777777" w:rsidR="009D6247" w:rsidRDefault="00000000">
      <w:pPr>
        <w:ind w:firstLine="480"/>
      </w:pPr>
      <w:r>
        <w:rPr>
          <w:rFonts w:hint="eastAsia"/>
        </w:rPr>
        <w:t>3</w:t>
      </w:r>
      <w:r>
        <w:rPr>
          <w:rFonts w:hint="eastAsia"/>
        </w:rPr>
        <w:t>、支持登录认证。支持用户名密码登录认证，用户密码支持国密</w:t>
      </w:r>
      <w:r>
        <w:rPr>
          <w:rFonts w:hint="eastAsia"/>
        </w:rPr>
        <w:t>SM3</w:t>
      </w:r>
      <w:r>
        <w:rPr>
          <w:rFonts w:hint="eastAsia"/>
        </w:rPr>
        <w:t>存储，门户登录支持国密</w:t>
      </w:r>
      <w:r>
        <w:rPr>
          <w:rFonts w:hint="eastAsia"/>
        </w:rPr>
        <w:t>SM4</w:t>
      </w:r>
      <w:r>
        <w:rPr>
          <w:rFonts w:hint="eastAsia"/>
        </w:rPr>
        <w:t>加密；支持提供</w:t>
      </w:r>
      <w:r>
        <w:rPr>
          <w:rFonts w:hint="eastAsia"/>
        </w:rPr>
        <w:t>OIDC</w:t>
      </w:r>
      <w:r>
        <w:rPr>
          <w:rFonts w:hint="eastAsia"/>
        </w:rPr>
        <w:t>（</w:t>
      </w:r>
      <w:r>
        <w:rPr>
          <w:rFonts w:hint="eastAsia"/>
        </w:rPr>
        <w:t>OAuth2.0+Openid</w:t>
      </w:r>
      <w:r>
        <w:rPr>
          <w:rFonts w:hint="eastAsia"/>
        </w:rPr>
        <w:t>）标准协议的</w:t>
      </w:r>
      <w:r>
        <w:rPr>
          <w:rFonts w:hint="eastAsia"/>
        </w:rPr>
        <w:t>SSO</w:t>
      </w:r>
      <w:r>
        <w:rPr>
          <w:rFonts w:hint="eastAsia"/>
        </w:rPr>
        <w:t>登录服务；支持国标</w:t>
      </w:r>
      <w:r>
        <w:rPr>
          <w:rFonts w:hint="eastAsia"/>
        </w:rPr>
        <w:t>35114</w:t>
      </w:r>
      <w:r>
        <w:rPr>
          <w:rFonts w:hint="eastAsia"/>
        </w:rPr>
        <w:t>认证，支持用户名密码</w:t>
      </w:r>
      <w:r>
        <w:rPr>
          <w:rFonts w:hint="eastAsia"/>
        </w:rPr>
        <w:t>+</w:t>
      </w:r>
      <w:r>
        <w:rPr>
          <w:rFonts w:hint="eastAsia"/>
        </w:rPr>
        <w:t>国标</w:t>
      </w:r>
      <w:r>
        <w:rPr>
          <w:rFonts w:hint="eastAsia"/>
        </w:rPr>
        <w:t>35114</w:t>
      </w:r>
      <w:r>
        <w:rPr>
          <w:rFonts w:hint="eastAsia"/>
        </w:rPr>
        <w:t>双因子安全认证；</w:t>
      </w:r>
    </w:p>
    <w:p w14:paraId="295FCE15" w14:textId="77777777" w:rsidR="009D6247" w:rsidRDefault="00000000">
      <w:pPr>
        <w:ind w:firstLine="480"/>
      </w:pPr>
      <w:r>
        <w:rPr>
          <w:rFonts w:hint="eastAsia"/>
        </w:rPr>
        <w:t>4</w:t>
      </w:r>
      <w:r>
        <w:rPr>
          <w:rFonts w:hint="eastAsia"/>
        </w:rPr>
        <w:t>、支持密码安全监测。用户首次登录自动检测密码强度，支持检测为弱强度密码强制修改；支持登录用户密码输入错误</w:t>
      </w:r>
      <w:r>
        <w:rPr>
          <w:rFonts w:hint="eastAsia"/>
        </w:rPr>
        <w:t>3</w:t>
      </w:r>
      <w:r>
        <w:rPr>
          <w:rFonts w:hint="eastAsia"/>
        </w:rPr>
        <w:t>次增加验证码；</w:t>
      </w:r>
    </w:p>
    <w:p w14:paraId="5B71BB18" w14:textId="77777777" w:rsidR="009D6247" w:rsidRDefault="00000000">
      <w:pPr>
        <w:ind w:firstLine="480"/>
      </w:pPr>
      <w:r>
        <w:rPr>
          <w:rFonts w:hint="eastAsia"/>
        </w:rPr>
        <w:t>5</w:t>
      </w:r>
      <w:r>
        <w:rPr>
          <w:rFonts w:hint="eastAsia"/>
        </w:rPr>
        <w:t>、支持用户多级权限管理能力，支持根据组织、资源点进行权限配置；支持根据系统管理、应用菜单配置管理及使用权限。</w:t>
      </w:r>
    </w:p>
    <w:p w14:paraId="35235BCA" w14:textId="77777777" w:rsidR="009D6247" w:rsidRDefault="00000000">
      <w:pPr>
        <w:pStyle w:val="6"/>
      </w:pPr>
      <w:r>
        <w:rPr>
          <w:rFonts w:hint="eastAsia"/>
        </w:rPr>
        <w:t>资源分权分域</w:t>
      </w:r>
    </w:p>
    <w:p w14:paraId="28852695" w14:textId="77777777" w:rsidR="009D6247" w:rsidRDefault="00000000">
      <w:pPr>
        <w:ind w:firstLine="480"/>
      </w:pPr>
      <w:r>
        <w:rPr>
          <w:rFonts w:hint="eastAsia"/>
        </w:rPr>
        <w:t>提供</w:t>
      </w:r>
      <w:proofErr w:type="gramStart"/>
      <w:r>
        <w:rPr>
          <w:rFonts w:hint="eastAsia"/>
        </w:rPr>
        <w:t>物联资源</w:t>
      </w:r>
      <w:proofErr w:type="gramEnd"/>
      <w:r>
        <w:rPr>
          <w:rFonts w:hint="eastAsia"/>
        </w:rPr>
        <w:t>的分权、分域管理能力，支持最大</w:t>
      </w:r>
      <w:r>
        <w:rPr>
          <w:rFonts w:hint="eastAsia"/>
        </w:rPr>
        <w:t>10</w:t>
      </w:r>
      <w:r>
        <w:rPr>
          <w:rFonts w:hint="eastAsia"/>
        </w:rPr>
        <w:t>级组织架构管理，支持设备资源权限管理，配置设备关联用户。</w:t>
      </w:r>
    </w:p>
    <w:p w14:paraId="19374605" w14:textId="77777777" w:rsidR="009D6247" w:rsidRDefault="00000000">
      <w:pPr>
        <w:ind w:firstLine="480"/>
      </w:pPr>
      <w:r>
        <w:rPr>
          <w:rFonts w:hint="eastAsia"/>
        </w:rPr>
        <w:t>支持通过用户组织架构及用户角色进行两级确权，实现用户对平台的分权、分域管理，支持用户管理、角色管理、权限管理、用户关联资源权限管理。</w:t>
      </w:r>
    </w:p>
    <w:p w14:paraId="7885E496" w14:textId="77777777" w:rsidR="009D6247" w:rsidRDefault="00000000">
      <w:pPr>
        <w:pStyle w:val="6"/>
      </w:pPr>
      <w:r>
        <w:rPr>
          <w:rFonts w:hint="eastAsia"/>
        </w:rPr>
        <w:t>多租户管理</w:t>
      </w:r>
    </w:p>
    <w:p w14:paraId="439F463A" w14:textId="77777777" w:rsidR="009D6247" w:rsidRDefault="00000000">
      <w:pPr>
        <w:ind w:firstLine="480"/>
      </w:pPr>
      <w:r>
        <w:rPr>
          <w:rFonts w:hint="eastAsia"/>
        </w:rPr>
        <w:t>需提供多租户管理服务，可对不同租户间的设备资源进行隔离，管理平台租户包括：租户名称、关联用户组、租户管理员、创建时间，支持新增、删除、编辑、查询租户、关联用户组、修改管理员、配置资源权限、查看租户详情等操作。提供指定租户内资源权限授权方式，由管理员分配或者租户内所有用户共享。</w:t>
      </w:r>
    </w:p>
    <w:p w14:paraId="50560319" w14:textId="77777777" w:rsidR="009D6247" w:rsidRDefault="00000000">
      <w:pPr>
        <w:pStyle w:val="6"/>
      </w:pPr>
      <w:r>
        <w:rPr>
          <w:rFonts w:hint="eastAsia"/>
        </w:rPr>
        <w:t>设备认证安全</w:t>
      </w:r>
    </w:p>
    <w:p w14:paraId="2D700BFD" w14:textId="77777777" w:rsidR="009D6247" w:rsidRDefault="00000000">
      <w:pPr>
        <w:ind w:firstLine="480"/>
      </w:pPr>
      <w:r>
        <w:rPr>
          <w:rFonts w:hint="eastAsia"/>
        </w:rPr>
        <w:t>提供设备认证安全服务，提供设备接入到平台时的设备身份标识和设备认证系统，通过可信计算和密码技术，实现设备认证、设备接入、安全连接、业务数据加密、密钥管理等端到端的可信接入能力</w:t>
      </w:r>
      <w:r>
        <w:rPr>
          <w:rFonts w:hint="eastAsia"/>
        </w:rPr>
        <w:t xml:space="preserve">, </w:t>
      </w:r>
      <w:r>
        <w:rPr>
          <w:rFonts w:hint="eastAsia"/>
        </w:rPr>
        <w:t>设备安全认证主要包含设备安全接</w:t>
      </w:r>
      <w:r>
        <w:rPr>
          <w:rFonts w:hint="eastAsia"/>
        </w:rPr>
        <w:lastRenderedPageBreak/>
        <w:t>入、设备权限控制、安全准入控制。</w:t>
      </w:r>
    </w:p>
    <w:p w14:paraId="3E88BC02" w14:textId="77777777" w:rsidR="009D6247" w:rsidRDefault="00000000">
      <w:pPr>
        <w:pStyle w:val="6"/>
      </w:pPr>
      <w:r>
        <w:rPr>
          <w:rFonts w:hint="eastAsia"/>
        </w:rPr>
        <w:t>应用认证安全</w:t>
      </w:r>
    </w:p>
    <w:p w14:paraId="1EA15D10" w14:textId="77777777" w:rsidR="009D6247" w:rsidRDefault="00000000">
      <w:pPr>
        <w:ind w:firstLine="480"/>
      </w:pPr>
      <w:r>
        <w:rPr>
          <w:rFonts w:hint="eastAsia"/>
        </w:rPr>
        <w:t>需提供应用安全认证服务，支持应用基本信息、应用所属单位信息、应用开发信息进行登记管理，支持为每个应用分配身份认证的安全凭证（</w:t>
      </w:r>
      <w:proofErr w:type="spellStart"/>
      <w:r>
        <w:rPr>
          <w:rFonts w:hint="eastAsia"/>
        </w:rPr>
        <w:t>Appkey</w:t>
      </w:r>
      <w:proofErr w:type="spellEnd"/>
      <w:r>
        <w:rPr>
          <w:rFonts w:hint="eastAsia"/>
        </w:rPr>
        <w:t>/</w:t>
      </w:r>
      <w:proofErr w:type="spellStart"/>
      <w:r>
        <w:rPr>
          <w:rFonts w:hint="eastAsia"/>
        </w:rPr>
        <w:t>SecretKey</w:t>
      </w:r>
      <w:proofErr w:type="spellEnd"/>
      <w:r>
        <w:rPr>
          <w:rFonts w:hint="eastAsia"/>
        </w:rPr>
        <w:t>），以及分配每个应用申请设备、数据、服务接口的权限。对于开发者登记</w:t>
      </w:r>
      <w:proofErr w:type="gramStart"/>
      <w:r>
        <w:rPr>
          <w:rFonts w:hint="eastAsia"/>
        </w:rPr>
        <w:t>的物联应用</w:t>
      </w:r>
      <w:proofErr w:type="gramEnd"/>
      <w:r>
        <w:rPr>
          <w:rFonts w:hint="eastAsia"/>
        </w:rPr>
        <w:t>，支持对应用访问凭证进行校验，支持认证通过的应用开放资源访问权限，实现</w:t>
      </w:r>
      <w:proofErr w:type="gramStart"/>
      <w:r>
        <w:rPr>
          <w:rFonts w:hint="eastAsia"/>
        </w:rPr>
        <w:t>按应用</w:t>
      </w:r>
      <w:proofErr w:type="gramEnd"/>
      <w:r>
        <w:rPr>
          <w:rFonts w:hint="eastAsia"/>
        </w:rPr>
        <w:t>身份匹配的设备、数据、服务的访问权限控制。</w:t>
      </w:r>
    </w:p>
    <w:p w14:paraId="2F7BFB77" w14:textId="77777777" w:rsidR="009D6247" w:rsidRDefault="00000000">
      <w:pPr>
        <w:pStyle w:val="6"/>
      </w:pPr>
      <w:r>
        <w:rPr>
          <w:rFonts w:hint="eastAsia"/>
        </w:rPr>
        <w:t>数据存储传输</w:t>
      </w:r>
    </w:p>
    <w:p w14:paraId="0A767560" w14:textId="77777777" w:rsidR="009D6247" w:rsidRDefault="00000000">
      <w:pPr>
        <w:ind w:firstLine="480"/>
      </w:pPr>
      <w:r>
        <w:rPr>
          <w:rFonts w:hint="eastAsia"/>
        </w:rPr>
        <w:t>提供数据存储、传输安全服务，包含敏感数据存储、网络安全传输、数据安全加密能力。</w:t>
      </w:r>
    </w:p>
    <w:p w14:paraId="7D8189B6" w14:textId="77777777" w:rsidR="009D6247" w:rsidRDefault="00000000">
      <w:pPr>
        <w:pStyle w:val="6"/>
      </w:pPr>
      <w:r>
        <w:rPr>
          <w:rFonts w:hint="eastAsia"/>
        </w:rPr>
        <w:t>设备密码管理</w:t>
      </w:r>
    </w:p>
    <w:p w14:paraId="0CEFD7E4" w14:textId="77777777" w:rsidR="009D6247" w:rsidRDefault="00000000">
      <w:pPr>
        <w:ind w:firstLine="480"/>
      </w:pPr>
      <w:r>
        <w:t>围绕</w:t>
      </w:r>
      <w:r>
        <w:t>“</w:t>
      </w:r>
      <w:r>
        <w:t>安全生成、安全存储、安全同步、安全使用</w:t>
      </w:r>
      <w:r>
        <w:t>”</w:t>
      </w:r>
      <w:r>
        <w:t>四大核心环节，</w:t>
      </w:r>
      <w:proofErr w:type="gramStart"/>
      <w:r>
        <w:t>构建全</w:t>
      </w:r>
      <w:proofErr w:type="gramEnd"/>
      <w:r>
        <w:t>生命周期的口令安全管理体系。基于硬件密码模块和</w:t>
      </w:r>
      <w:proofErr w:type="spellStart"/>
      <w:r>
        <w:t>UKey</w:t>
      </w:r>
      <w:proofErr w:type="spellEnd"/>
      <w:r>
        <w:t>认证机制，实现强口令的安全生成与受控获取，通过数字证书与平台名单库双重校验，确保口令在传输与同步过程中的加密与可信；同时，结合智能密码钥匙实现用户身份强认证，实施账户分级授权与最小权限控制，并对</w:t>
      </w:r>
      <w:r>
        <w:t>API</w:t>
      </w:r>
      <w:r>
        <w:t>调用及系统访问实施</w:t>
      </w:r>
      <w:r>
        <w:t>IP</w:t>
      </w:r>
      <w:r>
        <w:t>与</w:t>
      </w:r>
      <w:r>
        <w:t>CSR</w:t>
      </w:r>
      <w:r>
        <w:t>双重准入管控。所有口令操作行为均记录完整审计日志，附带操作人私</w:t>
      </w:r>
      <w:proofErr w:type="gramStart"/>
      <w:r>
        <w:t>钥</w:t>
      </w:r>
      <w:proofErr w:type="gramEnd"/>
      <w:r>
        <w:t>签名，支持全流程追溯；平台通过标准</w:t>
      </w:r>
      <w:r>
        <w:t>Restful API</w:t>
      </w:r>
      <w:r>
        <w:t>与密码保险箱联动，确保设备口令在平台侧与物理设备端的一致性与安全性，全面提升设备接入与运维的安全防护能力。</w:t>
      </w:r>
    </w:p>
    <w:p w14:paraId="683A043E" w14:textId="77777777" w:rsidR="009D6247" w:rsidRDefault="00000000">
      <w:pPr>
        <w:pStyle w:val="6"/>
      </w:pPr>
      <w:r>
        <w:rPr>
          <w:rFonts w:hint="eastAsia"/>
        </w:rPr>
        <w:t>设备证书管理</w:t>
      </w:r>
    </w:p>
    <w:p w14:paraId="14C1A421" w14:textId="77777777" w:rsidR="009D6247" w:rsidRDefault="00000000">
      <w:pPr>
        <w:ind w:firstLine="480"/>
      </w:pPr>
      <w:r>
        <w:rPr>
          <w:rFonts w:hint="eastAsia"/>
        </w:rPr>
        <w:t>提供设备和</w:t>
      </w:r>
      <w:proofErr w:type="gramStart"/>
      <w:r>
        <w:rPr>
          <w:rFonts w:hint="eastAsia"/>
        </w:rPr>
        <w:t>子设备</w:t>
      </w:r>
      <w:proofErr w:type="gramEnd"/>
      <w:r>
        <w:rPr>
          <w:rFonts w:hint="eastAsia"/>
        </w:rPr>
        <w:t>证书管理服务，支持证书吊销、设备隔离和设备恢复等入网控制。</w:t>
      </w:r>
    </w:p>
    <w:p w14:paraId="63C24527" w14:textId="77777777" w:rsidR="009D6247" w:rsidRDefault="00000000">
      <w:pPr>
        <w:ind w:firstLine="480"/>
      </w:pPr>
      <w:r>
        <w:rPr>
          <w:rFonts w:hint="eastAsia"/>
        </w:rPr>
        <w:t>支持对设备、</w:t>
      </w:r>
      <w:proofErr w:type="gramStart"/>
      <w:r>
        <w:rPr>
          <w:rFonts w:hint="eastAsia"/>
        </w:rPr>
        <w:t>子设备</w:t>
      </w:r>
      <w:proofErr w:type="gramEnd"/>
      <w:r>
        <w:rPr>
          <w:rFonts w:hint="eastAsia"/>
        </w:rPr>
        <w:t>的设备证书和信任的证书机构进行异常监测和预警；支持远程</w:t>
      </w:r>
      <w:proofErr w:type="gramStart"/>
      <w:r>
        <w:rPr>
          <w:rFonts w:hint="eastAsia"/>
        </w:rPr>
        <w:t>批量对</w:t>
      </w:r>
      <w:proofErr w:type="gramEnd"/>
      <w:r>
        <w:rPr>
          <w:rFonts w:hint="eastAsia"/>
        </w:rPr>
        <w:t>设备、</w:t>
      </w:r>
      <w:proofErr w:type="gramStart"/>
      <w:r>
        <w:rPr>
          <w:rFonts w:hint="eastAsia"/>
        </w:rPr>
        <w:t>子设备</w:t>
      </w:r>
      <w:proofErr w:type="gramEnd"/>
      <w:r>
        <w:rPr>
          <w:rFonts w:hint="eastAsia"/>
        </w:rPr>
        <w:t>的设备证书和证书链进行更新，降低人工成本；支持创建证书方案，通过中心平台统一管理证书，配置对于哪些设备、检测哪些异常指标，或者用哪个证书进行批量化更新；支持记录证书导入、证书下发、证书吊</w:t>
      </w:r>
      <w:r>
        <w:rPr>
          <w:rFonts w:hint="eastAsia"/>
        </w:rPr>
        <w:lastRenderedPageBreak/>
        <w:t>销和设备隔离操作历史，展示操作内容和详情，便于追溯审计；支持批量进行证书吊销，吊销后平台主动与设备断开连接，状态显示为禁用。设备证书更新修复后可以批量自动恢复；支持</w:t>
      </w:r>
      <w:proofErr w:type="gramStart"/>
      <w:r>
        <w:rPr>
          <w:rFonts w:hint="eastAsia"/>
        </w:rPr>
        <w:t>批量对</w:t>
      </w:r>
      <w:proofErr w:type="gramEnd"/>
      <w:r>
        <w:rPr>
          <w:rFonts w:hint="eastAsia"/>
        </w:rPr>
        <w:t>设备隔离，当发现异常风险时，可手动隔离设备，隔离后平台主动与设备断开连接，状态显示为禁用。当风险解除后，可恢复被隔离的设备连接。</w:t>
      </w:r>
    </w:p>
    <w:p w14:paraId="2EE3C7BB" w14:textId="77777777" w:rsidR="009D6247" w:rsidRDefault="00000000">
      <w:pPr>
        <w:pStyle w:val="6"/>
      </w:pPr>
      <w:r>
        <w:rPr>
          <w:rFonts w:hint="eastAsia"/>
        </w:rPr>
        <w:t>交通车辆图片接入转发平台提升</w:t>
      </w:r>
    </w:p>
    <w:p w14:paraId="73720D40" w14:textId="77777777" w:rsidR="009D6247" w:rsidRDefault="00000000">
      <w:pPr>
        <w:ind w:firstLine="480"/>
      </w:pPr>
      <w:r>
        <w:rPr>
          <w:rFonts w:hint="eastAsia"/>
        </w:rPr>
        <w:t>为满足顺义区“高级别自动驾驶</w:t>
      </w:r>
      <w:r>
        <w:rPr>
          <w:rFonts w:hint="eastAsia"/>
        </w:rPr>
        <w:t>3.0</w:t>
      </w:r>
      <w:r>
        <w:rPr>
          <w:rFonts w:hint="eastAsia"/>
        </w:rPr>
        <w:t>扩区”项目、“顺义区河东地区交通非现场执法设施提升”等项目的数据接入、转发需求，需对“北京市顺义区智能交通建设项目</w:t>
      </w:r>
      <w:r>
        <w:rPr>
          <w:rFonts w:hint="eastAsia"/>
        </w:rPr>
        <w:t>V1.0</w:t>
      </w:r>
      <w:r>
        <w:rPr>
          <w:rFonts w:hint="eastAsia"/>
        </w:rPr>
        <w:t>”建设的车辆图片接入转发平台进行扩容，扩容后平台整体性能</w:t>
      </w:r>
      <w:proofErr w:type="gramStart"/>
      <w:r>
        <w:rPr>
          <w:rFonts w:hint="eastAsia"/>
        </w:rPr>
        <w:t>需能够</w:t>
      </w:r>
      <w:proofErr w:type="gramEnd"/>
      <w:r>
        <w:rPr>
          <w:rFonts w:hint="eastAsia"/>
        </w:rPr>
        <w:t>支撑顺义区</w:t>
      </w:r>
      <w:proofErr w:type="gramStart"/>
      <w:r>
        <w:rPr>
          <w:rFonts w:hint="eastAsia"/>
        </w:rPr>
        <w:t>4831</w:t>
      </w:r>
      <w:r>
        <w:rPr>
          <w:rFonts w:hint="eastAsia"/>
        </w:rPr>
        <w:t>路电警和</w:t>
      </w:r>
      <w:proofErr w:type="gramEnd"/>
      <w:r>
        <w:rPr>
          <w:rFonts w:hint="eastAsia"/>
        </w:rPr>
        <w:t>卡口的数据的接入、转发，并将数据按需对接至“视频图像信息数据库”、“非现场数据管理平台”、“车辆解析平台”，用以支撑上层多个平台的应用。</w:t>
      </w:r>
    </w:p>
    <w:p w14:paraId="7973328E" w14:textId="77777777" w:rsidR="009D6247" w:rsidRDefault="00000000">
      <w:pPr>
        <w:pStyle w:val="4"/>
      </w:pPr>
      <w:bookmarkStart w:id="211" w:name="_Toc213053656"/>
      <w:r>
        <w:rPr>
          <w:rFonts w:hint="eastAsia"/>
        </w:rPr>
        <w:t>主题应用</w:t>
      </w:r>
      <w:bookmarkEnd w:id="211"/>
    </w:p>
    <w:p w14:paraId="5367576A" w14:textId="77777777" w:rsidR="009D6247" w:rsidRDefault="00000000">
      <w:pPr>
        <w:ind w:firstLine="480"/>
      </w:pPr>
      <w:r>
        <w:rPr>
          <w:rFonts w:hint="eastAsia"/>
        </w:rPr>
        <w:t>基于视觉大模型、语言大模型、多模态大模型打造的城市治理应用，赋能城市险情识别、城市常态化守护、城市人员救助服务、</w:t>
      </w:r>
      <w:proofErr w:type="gramStart"/>
      <w:r>
        <w:rPr>
          <w:rFonts w:hint="eastAsia"/>
        </w:rPr>
        <w:t>城市违建治理</w:t>
      </w:r>
      <w:proofErr w:type="gramEnd"/>
      <w:r>
        <w:rPr>
          <w:rFonts w:hint="eastAsia"/>
        </w:rPr>
        <w:t>、秸秆焚烧治理、重点场所治理、校园安全守护、小散工程监管九个示范性</w:t>
      </w:r>
      <w:r>
        <w:rPr>
          <w:rFonts w:hint="eastAsia"/>
        </w:rPr>
        <w:t>AI</w:t>
      </w:r>
      <w:r>
        <w:rPr>
          <w:rFonts w:hint="eastAsia"/>
        </w:rPr>
        <w:t>智能化应用场景，提升这些场景下的风险监测联防联控能力，提高群众的安全感与满意度。</w:t>
      </w:r>
    </w:p>
    <w:p w14:paraId="3E9151A7" w14:textId="77777777" w:rsidR="009D6247" w:rsidRDefault="00000000">
      <w:pPr>
        <w:pStyle w:val="5"/>
      </w:pPr>
      <w:r>
        <w:rPr>
          <w:rFonts w:hint="eastAsia"/>
        </w:rPr>
        <w:t>城市险情识别应用</w:t>
      </w:r>
    </w:p>
    <w:p w14:paraId="67F64CD5" w14:textId="77777777" w:rsidR="009D6247" w:rsidRDefault="00000000">
      <w:pPr>
        <w:ind w:firstLine="480"/>
      </w:pPr>
      <w:r>
        <w:rPr>
          <w:rFonts w:hint="eastAsia"/>
        </w:rPr>
        <w:t>在城市管理中，通过城市治理应用对城市中的水库河道、城市中的低洼地段、城市中存在易滑的倾斜边坡以及城市中出现地面塌陷的地方进行智能分析，对可能发生道路积水、路面塌陷、行道树倒伏、井盖异常等情况进行实时监测、自动告警、分拨推送、告警</w:t>
      </w:r>
      <w:proofErr w:type="gramStart"/>
      <w:r>
        <w:rPr>
          <w:rFonts w:hint="eastAsia"/>
        </w:rPr>
        <w:t>处置再</w:t>
      </w:r>
      <w:proofErr w:type="gramEnd"/>
      <w:r>
        <w:rPr>
          <w:rFonts w:hint="eastAsia"/>
        </w:rPr>
        <w:t>到结果反馈，实现更加精准、更高层次的风险监测、预警和管控。</w:t>
      </w:r>
    </w:p>
    <w:p w14:paraId="6EEE670F" w14:textId="77777777" w:rsidR="009D6247" w:rsidRDefault="00000000">
      <w:pPr>
        <w:pStyle w:val="5"/>
      </w:pPr>
      <w:r>
        <w:rPr>
          <w:rFonts w:hint="eastAsia"/>
        </w:rPr>
        <w:t>城市常态化守护应用</w:t>
      </w:r>
    </w:p>
    <w:p w14:paraId="4AF4A8EE" w14:textId="77777777" w:rsidR="009D6247" w:rsidRDefault="00000000">
      <w:pPr>
        <w:ind w:firstLine="480"/>
      </w:pPr>
      <w:r>
        <w:rPr>
          <w:rFonts w:hint="eastAsia"/>
        </w:rPr>
        <w:t>在城市管理中，通过城市治理应用对城市中工程施工、小档口、小作坊、小娱乐场所进行智能分析，对可能发生的不戴安全帽、不系安全绳、区域违规施工、</w:t>
      </w:r>
      <w:r>
        <w:rPr>
          <w:rFonts w:hint="eastAsia"/>
        </w:rPr>
        <w:lastRenderedPageBreak/>
        <w:t>占道经营、店外经营、无照游商、公共场所人员倒地、聚集以及打架斗殴等情况进行实时监测、自动告警、分拨推送、告警处置到结果反馈，实现更加精准、更高层次的风险监测、预警和管控。</w:t>
      </w:r>
    </w:p>
    <w:p w14:paraId="27017D51" w14:textId="77777777" w:rsidR="009D6247" w:rsidRDefault="00000000">
      <w:pPr>
        <w:pStyle w:val="5"/>
      </w:pPr>
      <w:r>
        <w:rPr>
          <w:rFonts w:hint="eastAsia"/>
        </w:rPr>
        <w:t>城市人员救助服务应用</w:t>
      </w:r>
    </w:p>
    <w:p w14:paraId="7F315182" w14:textId="77777777" w:rsidR="009D6247" w:rsidRDefault="00000000">
      <w:pPr>
        <w:ind w:firstLine="480"/>
      </w:pPr>
      <w:r>
        <w:rPr>
          <w:rFonts w:hint="eastAsia"/>
        </w:rPr>
        <w:t>在城市管理中，</w:t>
      </w:r>
      <w:r>
        <w:rPr>
          <w:rFonts w:hint="eastAsia"/>
        </w:rPr>
        <w:t xml:space="preserve"> </w:t>
      </w:r>
      <w:r>
        <w:rPr>
          <w:rFonts w:hint="eastAsia"/>
        </w:rPr>
        <w:t>基于城市治理应用能力，实现易出现需救助人员点位的智能识别，并对这些点位</w:t>
      </w:r>
      <w:proofErr w:type="gramStart"/>
      <w:r>
        <w:rPr>
          <w:rFonts w:hint="eastAsia"/>
        </w:rPr>
        <w:t>做人员</w:t>
      </w:r>
      <w:proofErr w:type="gramEnd"/>
      <w:r>
        <w:rPr>
          <w:rFonts w:hint="eastAsia"/>
        </w:rPr>
        <w:t>救助的实时监测分析，实现救助人员的事件的实时上报与统计，辅助相关部门及时救助，减少相关部门人工巡查的工作量，提高救助效率。</w:t>
      </w:r>
    </w:p>
    <w:p w14:paraId="2210D433" w14:textId="77777777" w:rsidR="009D6247" w:rsidRDefault="00000000">
      <w:pPr>
        <w:pStyle w:val="6"/>
      </w:pPr>
      <w:r>
        <w:rPr>
          <w:rFonts w:hint="eastAsia"/>
        </w:rPr>
        <w:t>流浪人员智能监测</w:t>
      </w:r>
    </w:p>
    <w:p w14:paraId="7AA9789F" w14:textId="77777777" w:rsidR="009D6247" w:rsidRDefault="00000000">
      <w:pPr>
        <w:ind w:firstLine="480"/>
      </w:pPr>
      <w:r>
        <w:rPr>
          <w:rFonts w:hint="eastAsia"/>
        </w:rPr>
        <w:t>基于流浪人员常出现的场所、区域，实现视频智能巡查、事件实时上报，对重点场所布防的视频进行实时预览。</w:t>
      </w:r>
    </w:p>
    <w:p w14:paraId="528572A2" w14:textId="77777777" w:rsidR="009D6247" w:rsidRDefault="00000000">
      <w:pPr>
        <w:pStyle w:val="6"/>
      </w:pPr>
      <w:r>
        <w:rPr>
          <w:rFonts w:hint="eastAsia"/>
        </w:rPr>
        <w:t>流浪人员精准发现</w:t>
      </w:r>
    </w:p>
    <w:p w14:paraId="648B88E4" w14:textId="77777777" w:rsidR="009D6247" w:rsidRDefault="00000000">
      <w:pPr>
        <w:ind w:firstLine="480"/>
      </w:pPr>
      <w:r>
        <w:rPr>
          <w:rFonts w:hint="eastAsia"/>
        </w:rPr>
        <w:t>实时发现流浪人员，包括发生时间、地点、位置，根据流浪人员位置信息智能分拨救助人员。历史上报数据检索，支持事件定位和详情查看。</w:t>
      </w:r>
    </w:p>
    <w:p w14:paraId="580F7D13" w14:textId="77777777" w:rsidR="009D6247" w:rsidRDefault="00000000">
      <w:pPr>
        <w:ind w:firstLine="480"/>
      </w:pPr>
      <w:r>
        <w:rPr>
          <w:rFonts w:hint="eastAsia"/>
        </w:rPr>
        <w:t>支持在地图上通过拾取点位播放相关视频。支持</w:t>
      </w:r>
      <w:proofErr w:type="gramStart"/>
      <w:r>
        <w:rPr>
          <w:rFonts w:hint="eastAsia"/>
        </w:rPr>
        <w:t>展示正</w:t>
      </w:r>
      <w:proofErr w:type="gramEnd"/>
      <w:r>
        <w:rPr>
          <w:rFonts w:hint="eastAsia"/>
        </w:rPr>
        <w:t>报的累计事件总数，支持展示最新抓拍</w:t>
      </w:r>
      <w:proofErr w:type="gramStart"/>
      <w:r>
        <w:rPr>
          <w:rFonts w:hint="eastAsia"/>
        </w:rPr>
        <w:t>研</w:t>
      </w:r>
      <w:proofErr w:type="gramEnd"/>
      <w:r>
        <w:rPr>
          <w:rFonts w:hint="eastAsia"/>
        </w:rPr>
        <w:t>判的正报事件，支持查看事件详情。</w:t>
      </w:r>
    </w:p>
    <w:p w14:paraId="653E3178" w14:textId="77777777" w:rsidR="009D6247" w:rsidRDefault="00000000">
      <w:pPr>
        <w:pStyle w:val="6"/>
      </w:pPr>
      <w:r>
        <w:rPr>
          <w:rFonts w:hint="eastAsia"/>
        </w:rPr>
        <w:t>流浪人员救助闭环</w:t>
      </w:r>
    </w:p>
    <w:p w14:paraId="1DFCB431" w14:textId="77777777" w:rsidR="009D6247" w:rsidRDefault="00000000">
      <w:pPr>
        <w:ind w:firstLine="480"/>
      </w:pPr>
      <w:r>
        <w:rPr>
          <w:rFonts w:hint="eastAsia"/>
        </w:rPr>
        <w:t>实时呈现救助进展，包括处置人、处置过程、处置结果，支持闭环处置。</w:t>
      </w:r>
    </w:p>
    <w:p w14:paraId="02998F5A" w14:textId="77777777" w:rsidR="009D6247" w:rsidRDefault="00000000">
      <w:pPr>
        <w:ind w:firstLine="480"/>
      </w:pPr>
      <w:r>
        <w:rPr>
          <w:rFonts w:hint="eastAsia"/>
        </w:rPr>
        <w:t>展示该事件的上报时间、点位名称、任务名称等。同时支持预览算法识别抓拍图，也支持对事件录像进行回放、实时视频预览。</w:t>
      </w:r>
    </w:p>
    <w:p w14:paraId="581D111D" w14:textId="77777777" w:rsidR="009D6247" w:rsidRDefault="00000000">
      <w:pPr>
        <w:pStyle w:val="5"/>
      </w:pPr>
      <w:r>
        <w:rPr>
          <w:rFonts w:hint="eastAsia"/>
        </w:rPr>
        <w:t>无人机智能应用</w:t>
      </w:r>
    </w:p>
    <w:p w14:paraId="6E265FD3" w14:textId="77777777" w:rsidR="009D6247" w:rsidRDefault="00000000">
      <w:pPr>
        <w:ind w:firstLine="480"/>
      </w:pPr>
      <w:r>
        <w:rPr>
          <w:rFonts w:hint="eastAsia"/>
        </w:rPr>
        <w:t>在城市管理中，存在较多没有视频点位的区域需要检测，需要借助无人机视频画面以弥补监控覆盖不全的区域，从而更好的发挥无人机的应用价值。系统以级联模式接入无人机视频画面，进行智能化巡检，对可能发生的人群拥挤踩踏、车辆拥堵、城市火灾、店外经营、旷野垃圾、违法占地建设等情况进行实时监测、</w:t>
      </w:r>
      <w:r>
        <w:rPr>
          <w:rFonts w:hint="eastAsia"/>
        </w:rPr>
        <w:lastRenderedPageBreak/>
        <w:t>自动告警、分拨推送、告警处置到结果反馈，实现更加精准、更高层次的风险监测、预警和管控。</w:t>
      </w:r>
    </w:p>
    <w:p w14:paraId="51370DC6" w14:textId="77777777" w:rsidR="009D6247" w:rsidRDefault="00000000">
      <w:pPr>
        <w:pStyle w:val="6"/>
      </w:pPr>
      <w:r>
        <w:rPr>
          <w:rFonts w:hint="eastAsia"/>
        </w:rPr>
        <w:t>一图统揽</w:t>
      </w:r>
    </w:p>
    <w:p w14:paraId="63AFED31" w14:textId="77777777" w:rsidR="009D6247" w:rsidRDefault="00000000">
      <w:pPr>
        <w:ind w:firstLine="480"/>
      </w:pPr>
      <w:r>
        <w:rPr>
          <w:rFonts w:hint="eastAsia"/>
        </w:rPr>
        <w:t>通过“一图统揽”实现对全市无人机资源与运行态势的全景可视化，支持按名称或编号查询设备，实时展示飞行中、空闲、离线、故障等状态，并以不同颜色在地图上直观呈现无人机分布及覆盖区域。系统提供一键串联操作，可快速创建智能分析任务、启动飞行直播</w:t>
      </w:r>
      <w:r>
        <w:rPr>
          <w:rFonts w:hint="eastAsia"/>
        </w:rPr>
        <w:t>/</w:t>
      </w:r>
      <w:r>
        <w:rPr>
          <w:rFonts w:hint="eastAsia"/>
        </w:rPr>
        <w:t>回放、抓拍画面，并灵活配置分析周期、业务算法及事件接收人；同时，支持按委办局统计无人机数量，动态展示事件发生热度与大模型分析成效，用户可点击地图上的最新事件查看详情，或跳转至事件管理模块浏览全部事件，全面提升无人机调度、分析与应急响应的智能化和协同效率。</w:t>
      </w:r>
    </w:p>
    <w:p w14:paraId="6F2B6024" w14:textId="77777777" w:rsidR="009D6247" w:rsidRDefault="00000000">
      <w:pPr>
        <w:pStyle w:val="6"/>
      </w:pPr>
      <w:r>
        <w:rPr>
          <w:rFonts w:hint="eastAsia"/>
        </w:rPr>
        <w:t>飞行直播</w:t>
      </w:r>
    </w:p>
    <w:p w14:paraId="6E144222" w14:textId="77777777" w:rsidR="009D6247" w:rsidRDefault="00000000">
      <w:pPr>
        <w:ind w:firstLine="480"/>
      </w:pPr>
      <w:r>
        <w:rPr>
          <w:rFonts w:hint="eastAsia"/>
        </w:rPr>
        <w:t>支持飞行直播，智能叠加，支持全屏播放和页面大比例播放，支持实时码流时叠加事件分析结果，通过目标框精准锁定事件发生位置区域，并支持实时呈现飞行高度、速度、时间、距离，飞行参数一目了然，飞行直播结合</w:t>
      </w:r>
      <w:r>
        <w:rPr>
          <w:rFonts w:hint="eastAsia"/>
        </w:rPr>
        <w:t>GIS</w:t>
      </w:r>
      <w:r>
        <w:rPr>
          <w:rFonts w:hint="eastAsia"/>
        </w:rPr>
        <w:t>地图实时联动，视频巡查更加直观。</w:t>
      </w:r>
    </w:p>
    <w:p w14:paraId="1A39F256" w14:textId="77777777" w:rsidR="009D6247" w:rsidRDefault="00000000">
      <w:pPr>
        <w:pStyle w:val="6"/>
      </w:pPr>
      <w:r>
        <w:rPr>
          <w:rFonts w:hint="eastAsia"/>
        </w:rPr>
        <w:t>飞行回放</w:t>
      </w:r>
    </w:p>
    <w:p w14:paraId="3C129AF2" w14:textId="77777777" w:rsidR="009D6247" w:rsidRDefault="00000000">
      <w:pPr>
        <w:ind w:firstLine="480"/>
      </w:pPr>
      <w:r>
        <w:rPr>
          <w:rFonts w:hint="eastAsia"/>
        </w:rPr>
        <w:t>支持飞行回放，智能溯源，</w:t>
      </w:r>
      <w:proofErr w:type="gramStart"/>
      <w:r>
        <w:rPr>
          <w:rFonts w:hint="eastAsia"/>
        </w:rPr>
        <w:t>自持</w:t>
      </w:r>
      <w:proofErr w:type="gramEnd"/>
      <w:r>
        <w:rPr>
          <w:rFonts w:hint="eastAsia"/>
        </w:rPr>
        <w:t>无人机录像叠加算法分析，在历史回放的视频轴上面叠加事件时间戳，针对事件高效查询，支持飞行路线上面叠加事件发生点，一键</w:t>
      </w:r>
      <w:proofErr w:type="gramStart"/>
      <w:r>
        <w:rPr>
          <w:rFonts w:hint="eastAsia"/>
        </w:rPr>
        <w:t>触达事件</w:t>
      </w:r>
      <w:proofErr w:type="gramEnd"/>
      <w:r>
        <w:rPr>
          <w:rFonts w:hint="eastAsia"/>
        </w:rPr>
        <w:t>发生位置和事件录像，支持事件详情精细化展示，事件发生位置、事件框和事件标签信息。</w:t>
      </w:r>
    </w:p>
    <w:p w14:paraId="30CEF741" w14:textId="77777777" w:rsidR="009D6247" w:rsidRDefault="00000000">
      <w:pPr>
        <w:pStyle w:val="5"/>
      </w:pPr>
      <w:r>
        <w:rPr>
          <w:rFonts w:hint="eastAsia"/>
        </w:rPr>
        <w:t>城市</w:t>
      </w:r>
      <w:proofErr w:type="gramStart"/>
      <w:r>
        <w:rPr>
          <w:rFonts w:hint="eastAsia"/>
        </w:rPr>
        <w:t>违建治理应用</w:t>
      </w:r>
      <w:proofErr w:type="gramEnd"/>
    </w:p>
    <w:p w14:paraId="0EF03B14" w14:textId="77777777" w:rsidR="009D6247" w:rsidRDefault="00000000">
      <w:pPr>
        <w:ind w:firstLine="480"/>
      </w:pPr>
      <w:r>
        <w:rPr>
          <w:rFonts w:hint="eastAsia"/>
        </w:rPr>
        <w:t>城市</w:t>
      </w:r>
      <w:proofErr w:type="gramStart"/>
      <w:r>
        <w:rPr>
          <w:rFonts w:hint="eastAsia"/>
        </w:rPr>
        <w:t>违建治理应用</w:t>
      </w:r>
      <w:proofErr w:type="gramEnd"/>
      <w:r>
        <w:rPr>
          <w:rFonts w:hint="eastAsia"/>
        </w:rPr>
        <w:t>对规划确定的道路、广场、公园、绿地、河湖水面、海岸带、轨道交通、公交场站、燃气设施、供热设施、给水排水设施、公共服务设施等可能发生违规用地行为的情形进行智能分析，对已建成</w:t>
      </w:r>
      <w:proofErr w:type="gramStart"/>
      <w:r>
        <w:rPr>
          <w:rFonts w:hint="eastAsia"/>
        </w:rPr>
        <w:t>的违建或</w:t>
      </w:r>
      <w:proofErr w:type="gramEnd"/>
      <w:r>
        <w:rPr>
          <w:rFonts w:hint="eastAsia"/>
        </w:rPr>
        <w:t>在建过程中的疑似事件进行</w:t>
      </w:r>
      <w:proofErr w:type="gramStart"/>
      <w:r>
        <w:rPr>
          <w:rFonts w:hint="eastAsia"/>
        </w:rPr>
        <w:t>违建预警研</w:t>
      </w:r>
      <w:proofErr w:type="gramEnd"/>
      <w:r>
        <w:rPr>
          <w:rFonts w:hint="eastAsia"/>
        </w:rPr>
        <w:t>判，提醒执法人员及时处理，防止非法侵占形成，降低</w:t>
      </w:r>
      <w:r>
        <w:rPr>
          <w:rFonts w:hint="eastAsia"/>
        </w:rPr>
        <w:lastRenderedPageBreak/>
        <w:t>后期执法成本和难度。</w:t>
      </w:r>
    </w:p>
    <w:p w14:paraId="3117262A" w14:textId="77777777" w:rsidR="009D6247" w:rsidRDefault="00000000">
      <w:pPr>
        <w:pStyle w:val="5"/>
      </w:pPr>
      <w:r>
        <w:rPr>
          <w:rFonts w:hint="eastAsia"/>
        </w:rPr>
        <w:t>秸秆焚烧治理应用</w:t>
      </w:r>
    </w:p>
    <w:p w14:paraId="41E3B89A" w14:textId="77777777" w:rsidR="009D6247" w:rsidRDefault="00000000">
      <w:pPr>
        <w:ind w:firstLine="480"/>
      </w:pPr>
      <w:r>
        <w:rPr>
          <w:rFonts w:hint="eastAsia"/>
        </w:rPr>
        <w:t>秸秆焚烧治理应用是针对秸秆露天焚烧导致大气颗粒物污染防控形势严峻的难题，利用城市治理应用对重点管辖区域全天候、全方位的火情监测及精准定位，对火情真实性进行判断，并对事件进行派发、火情处置、上报工作，最后归档闭环。秸秆焚烧治理应用包括火情</w:t>
      </w:r>
      <w:proofErr w:type="gramStart"/>
      <w:r>
        <w:rPr>
          <w:rFonts w:hint="eastAsia"/>
        </w:rPr>
        <w:t>研</w:t>
      </w:r>
      <w:proofErr w:type="gramEnd"/>
      <w:r>
        <w:rPr>
          <w:rFonts w:hint="eastAsia"/>
        </w:rPr>
        <w:t>判、火情档案、统计分析等功能。</w:t>
      </w:r>
    </w:p>
    <w:p w14:paraId="582DD046" w14:textId="77777777" w:rsidR="009D6247" w:rsidRDefault="00000000">
      <w:pPr>
        <w:pStyle w:val="6"/>
      </w:pPr>
      <w:r>
        <w:rPr>
          <w:rFonts w:hint="eastAsia"/>
        </w:rPr>
        <w:t>火情</w:t>
      </w:r>
      <w:proofErr w:type="gramStart"/>
      <w:r>
        <w:rPr>
          <w:rFonts w:hint="eastAsia"/>
        </w:rPr>
        <w:t>研</w:t>
      </w:r>
      <w:proofErr w:type="gramEnd"/>
      <w:r>
        <w:rPr>
          <w:rFonts w:hint="eastAsia"/>
        </w:rPr>
        <w:t>判</w:t>
      </w:r>
    </w:p>
    <w:p w14:paraId="709BEF95" w14:textId="77777777" w:rsidR="009D6247" w:rsidRDefault="00000000">
      <w:pPr>
        <w:ind w:firstLine="480"/>
      </w:pPr>
      <w:r>
        <w:rPr>
          <w:rFonts w:hint="eastAsia"/>
        </w:rPr>
        <w:t>支持查看火情列表及火情详情，支持在火情详情中查看火点位置、报警信息。</w:t>
      </w:r>
    </w:p>
    <w:p w14:paraId="29432563" w14:textId="77777777" w:rsidR="009D6247" w:rsidRDefault="00000000">
      <w:pPr>
        <w:ind w:firstLine="480"/>
      </w:pPr>
      <w:r>
        <w:rPr>
          <w:rFonts w:hint="eastAsia"/>
        </w:rPr>
        <w:t>支持自动更新该火点报警图片、实时视频、火点位置信息。报警图片中红框标注报警位置信息，可对摄像机云台进行实时操作，支持查看火点实时现场视频画面，判断是否为真实报警。</w:t>
      </w:r>
    </w:p>
    <w:p w14:paraId="0FFDFCFE" w14:textId="77777777" w:rsidR="009D6247" w:rsidRDefault="00000000">
      <w:pPr>
        <w:ind w:firstLine="480"/>
      </w:pPr>
      <w:r>
        <w:rPr>
          <w:rFonts w:hint="eastAsia"/>
        </w:rPr>
        <w:t>支持自动</w:t>
      </w:r>
      <w:proofErr w:type="gramStart"/>
      <w:r>
        <w:rPr>
          <w:rFonts w:hint="eastAsia"/>
        </w:rPr>
        <w:t>研</w:t>
      </w:r>
      <w:proofErr w:type="gramEnd"/>
      <w:r>
        <w:rPr>
          <w:rFonts w:hint="eastAsia"/>
        </w:rPr>
        <w:t>判功能，对触发报警的</w:t>
      </w:r>
      <w:proofErr w:type="gramStart"/>
      <w:r>
        <w:rPr>
          <w:rFonts w:hint="eastAsia"/>
        </w:rPr>
        <w:t>火情均</w:t>
      </w:r>
      <w:proofErr w:type="gramEnd"/>
      <w:r>
        <w:rPr>
          <w:rFonts w:hint="eastAsia"/>
        </w:rPr>
        <w:t>认定为真实火情，并派发至相关网格员。</w:t>
      </w:r>
    </w:p>
    <w:p w14:paraId="1892D289" w14:textId="77777777" w:rsidR="009D6247" w:rsidRDefault="00000000">
      <w:pPr>
        <w:ind w:firstLine="480"/>
      </w:pPr>
      <w:r>
        <w:rPr>
          <w:rFonts w:hint="eastAsia"/>
        </w:rPr>
        <w:t>在实时视频查看中发现异常情况，支持手动告警，选择发生报警点生成人工报警工单，报警图片为触发时间设备抓拍的图，视频回放以触发时间前后</w:t>
      </w:r>
      <w:r>
        <w:rPr>
          <w:rFonts w:hint="eastAsia"/>
        </w:rPr>
        <w:t>15</w:t>
      </w:r>
      <w:r>
        <w:rPr>
          <w:rFonts w:hint="eastAsia"/>
        </w:rPr>
        <w:t>秒的录像片段，报警来源为设备上报。</w:t>
      </w:r>
    </w:p>
    <w:p w14:paraId="53A38F0F" w14:textId="77777777" w:rsidR="009D6247" w:rsidRDefault="00000000">
      <w:pPr>
        <w:pStyle w:val="6"/>
      </w:pPr>
      <w:r>
        <w:rPr>
          <w:rFonts w:hint="eastAsia"/>
        </w:rPr>
        <w:t>火情档案</w:t>
      </w:r>
    </w:p>
    <w:p w14:paraId="44B4229E" w14:textId="77777777" w:rsidR="009D6247" w:rsidRDefault="00000000">
      <w:pPr>
        <w:ind w:firstLine="480"/>
      </w:pPr>
      <w:r>
        <w:rPr>
          <w:rFonts w:hint="eastAsia"/>
        </w:rPr>
        <w:t>对已处理完成的火情信息归档并留存记录。</w:t>
      </w:r>
    </w:p>
    <w:p w14:paraId="4DA0DE04" w14:textId="77777777" w:rsidR="009D6247" w:rsidRDefault="00000000">
      <w:pPr>
        <w:ind w:firstLine="480"/>
      </w:pPr>
      <w:r>
        <w:rPr>
          <w:rFonts w:hint="eastAsia"/>
        </w:rPr>
        <w:t>支持按区域、时间、地址、监控点名称等多条件组合查询。支持对查询工单进行导出，</w:t>
      </w:r>
      <w:proofErr w:type="gramStart"/>
      <w:r>
        <w:rPr>
          <w:rFonts w:hint="eastAsia"/>
        </w:rPr>
        <w:t>导出工</w:t>
      </w:r>
      <w:proofErr w:type="gramEnd"/>
      <w:r>
        <w:rPr>
          <w:rFonts w:hint="eastAsia"/>
        </w:rPr>
        <w:t>单详情包括工单各办理人及办理时间、办理时长信息。</w:t>
      </w:r>
    </w:p>
    <w:p w14:paraId="2F721865" w14:textId="77777777" w:rsidR="009D6247" w:rsidRDefault="00000000">
      <w:pPr>
        <w:ind w:firstLine="480"/>
      </w:pPr>
      <w:r>
        <w:rPr>
          <w:rFonts w:hint="eastAsia"/>
        </w:rPr>
        <w:t>支持按照报警类型、报警时间、报警区域、监控</w:t>
      </w:r>
      <w:proofErr w:type="gramStart"/>
      <w:r>
        <w:rPr>
          <w:rFonts w:hint="eastAsia"/>
        </w:rPr>
        <w:t>点统计</w:t>
      </w:r>
      <w:proofErr w:type="gramEnd"/>
      <w:r>
        <w:rPr>
          <w:rFonts w:hint="eastAsia"/>
        </w:rPr>
        <w:t>报警工单。</w:t>
      </w:r>
    </w:p>
    <w:p w14:paraId="471EA578" w14:textId="77777777" w:rsidR="009D6247" w:rsidRDefault="00000000">
      <w:pPr>
        <w:ind w:firstLine="480"/>
      </w:pPr>
      <w:r>
        <w:rPr>
          <w:rFonts w:hint="eastAsia"/>
        </w:rPr>
        <w:t>支持根据时间段、区县、镇街、监控点、报警类型、是否真实、数量报警等不同报警条件进行组合查询，支持导出查询明细。</w:t>
      </w:r>
    </w:p>
    <w:p w14:paraId="7DBED112" w14:textId="77777777" w:rsidR="009D6247" w:rsidRDefault="00000000">
      <w:pPr>
        <w:pStyle w:val="6"/>
      </w:pPr>
      <w:r>
        <w:rPr>
          <w:rFonts w:hint="eastAsia"/>
        </w:rPr>
        <w:t>统计分析</w:t>
      </w:r>
    </w:p>
    <w:p w14:paraId="1C678FA2" w14:textId="77777777" w:rsidR="009D6247" w:rsidRDefault="00000000">
      <w:pPr>
        <w:ind w:firstLine="480"/>
      </w:pPr>
      <w:r>
        <w:rPr>
          <w:rFonts w:hint="eastAsia"/>
        </w:rPr>
        <w:t>根据起火区域、时间与起火原因对火情进行简要的统计分析以及数据查阅。支持按照报警数、设备平均报警数、正常工单数、异常工单数、</w:t>
      </w:r>
      <w:proofErr w:type="gramStart"/>
      <w:r>
        <w:rPr>
          <w:rFonts w:hint="eastAsia"/>
        </w:rPr>
        <w:t>超时工单数</w:t>
      </w:r>
      <w:proofErr w:type="gramEnd"/>
      <w:r>
        <w:rPr>
          <w:rFonts w:hint="eastAsia"/>
        </w:rPr>
        <w:t>等不</w:t>
      </w:r>
      <w:r>
        <w:rPr>
          <w:rFonts w:hint="eastAsia"/>
        </w:rPr>
        <w:lastRenderedPageBreak/>
        <w:t>同条件统计报警情况，支持导出对应数据。</w:t>
      </w:r>
    </w:p>
    <w:p w14:paraId="4BFE0980" w14:textId="77777777" w:rsidR="009D6247" w:rsidRDefault="00000000">
      <w:pPr>
        <w:pStyle w:val="5"/>
      </w:pPr>
      <w:r>
        <w:rPr>
          <w:rFonts w:hint="eastAsia"/>
        </w:rPr>
        <w:t>重点场所治理应用</w:t>
      </w:r>
    </w:p>
    <w:p w14:paraId="6BBF508F" w14:textId="77777777" w:rsidR="009D6247" w:rsidRDefault="00000000">
      <w:pPr>
        <w:ind w:firstLine="480"/>
      </w:pPr>
      <w:r>
        <w:rPr>
          <w:rFonts w:hint="eastAsia"/>
        </w:rPr>
        <w:t>重点场所治理应用主要关注节假日周边车辆乱停放和交通事故等导致的道路拥堵情况，通过城市治理应用第一时间发现、处理和疏导保障现场道路通畅和车辆的通行；通过城市治理应用实现重点区域人流量实时监测，便于及时开展人流疏导、管控工作，提升重点区域拥挤踩踏等公共安全风险防范能力；对易造成伤人、伤车隐患的路面破损、路面异物、井盖破损等现场，第一时间检测和预警，联动各业务部门及时处理和维护，防止异常事件的发生；大型活动期间出现的违规条幅招牌、</w:t>
      </w:r>
      <w:proofErr w:type="gramStart"/>
      <w:r>
        <w:rPr>
          <w:rFonts w:hint="eastAsia"/>
        </w:rPr>
        <w:t>游摊小贩</w:t>
      </w:r>
      <w:proofErr w:type="gramEnd"/>
      <w:r>
        <w:rPr>
          <w:rFonts w:hint="eastAsia"/>
        </w:rPr>
        <w:t>和卖艺行为等极易引起人员的聚集，进而造成道路阻塞甚至踩踏风险，通过</w:t>
      </w:r>
      <w:proofErr w:type="gramStart"/>
      <w:r>
        <w:rPr>
          <w:rFonts w:hint="eastAsia"/>
        </w:rPr>
        <w:t>联动联动</w:t>
      </w:r>
      <w:proofErr w:type="gramEnd"/>
      <w:r>
        <w:rPr>
          <w:rFonts w:hint="eastAsia"/>
        </w:rPr>
        <w:t>城管等执法部门现场处理；场馆周边经常有游客走失、走散、掉队等情况发生，通过快速查找定位走失人员的活动轨迹，帮忙寻找走失游客，提升游客满意度。</w:t>
      </w:r>
    </w:p>
    <w:p w14:paraId="25826EB8" w14:textId="77777777" w:rsidR="009D6247" w:rsidRDefault="00000000">
      <w:pPr>
        <w:ind w:firstLine="480"/>
      </w:pPr>
      <w:r>
        <w:rPr>
          <w:rFonts w:hint="eastAsia"/>
        </w:rPr>
        <w:t>重点场所治理应用包括人流车流智能监测、道路及施工异常预警、城市市容市貌管理、三轮车商贩管理、人员走散查找等功能模块。</w:t>
      </w:r>
    </w:p>
    <w:p w14:paraId="17DE4A8F" w14:textId="77777777" w:rsidR="009D6247" w:rsidRDefault="00000000">
      <w:pPr>
        <w:pStyle w:val="6"/>
      </w:pPr>
      <w:r>
        <w:rPr>
          <w:rFonts w:hint="eastAsia"/>
        </w:rPr>
        <w:t>人流车流智能监测</w:t>
      </w:r>
    </w:p>
    <w:p w14:paraId="45DF0EE4" w14:textId="77777777" w:rsidR="009D6247" w:rsidRDefault="00000000">
      <w:pPr>
        <w:ind w:firstLine="480"/>
      </w:pPr>
      <w:r>
        <w:rPr>
          <w:rFonts w:hint="eastAsia"/>
        </w:rPr>
        <w:t>人流车流智能监测主要依托高清视频监控和城市治理应用实现了对重点场所周边城市路口人流、车流的情景认知。系统可以智能识别车辆的类型、车牌以及行人人员数量等，能够准确的感知当前人流车流数据情况，可以根据预设的规则对检测到的数据进行分类和分析，可以根据安全规则判断人群密度是否超标，从而及时采取措施防止拥挤和踩踏事件的发生。该应用为大型活动的组织、公共设施的规划等提供决策支持，使得城市管理和交通规划更加科学、精准和高效，有助于实现城市可持续发展的目标。</w:t>
      </w:r>
    </w:p>
    <w:p w14:paraId="194B0A7C" w14:textId="77777777" w:rsidR="009D6247" w:rsidRDefault="00000000">
      <w:pPr>
        <w:pStyle w:val="6"/>
      </w:pPr>
      <w:r>
        <w:rPr>
          <w:rFonts w:hint="eastAsia"/>
        </w:rPr>
        <w:t>道路及施工异常预警</w:t>
      </w:r>
    </w:p>
    <w:p w14:paraId="6EDDFFBA" w14:textId="77777777" w:rsidR="009D6247" w:rsidRDefault="00000000">
      <w:pPr>
        <w:ind w:firstLine="480"/>
      </w:pPr>
      <w:r>
        <w:rPr>
          <w:rFonts w:hint="eastAsia"/>
        </w:rPr>
        <w:t>道路及施工异常预警主要依托城市治理应用对重点场所周边道路及施工异常场景的情景认知。系统可以自动识别街道上的垃圾堆放、占道经营、违规摆摊等各类问题，例如当路面摄像机检测到路面有施工情况时，会自动根据智能调度规则，将产生的违规预警事件分发给相关部门执法处置人员进行处理和维护，防</w:t>
      </w:r>
      <w:r>
        <w:rPr>
          <w:rFonts w:hint="eastAsia"/>
        </w:rPr>
        <w:lastRenderedPageBreak/>
        <w:t>止异常事件的发生。</w:t>
      </w:r>
    </w:p>
    <w:p w14:paraId="55A863C0" w14:textId="77777777" w:rsidR="009D6247" w:rsidRDefault="00000000">
      <w:pPr>
        <w:pStyle w:val="6"/>
      </w:pPr>
      <w:r>
        <w:rPr>
          <w:rFonts w:hint="eastAsia"/>
        </w:rPr>
        <w:t>城市市容市貌管理</w:t>
      </w:r>
    </w:p>
    <w:p w14:paraId="3807AD38" w14:textId="77777777" w:rsidR="009D6247" w:rsidRDefault="00000000">
      <w:pPr>
        <w:ind w:firstLine="480"/>
      </w:pPr>
      <w:r>
        <w:rPr>
          <w:rFonts w:hint="eastAsia"/>
        </w:rPr>
        <w:t>城市市容市貌管理主要依托城市治理应用实现对重点场所周边市容市貌的情景认知。系统可以自动识别街道上的违规条幅招牌、垃圾堆放、占道经营、违规摆摊等各类问题，例如识别到某区域存在摆摊的情况，系统会自动根据智能调度规则，将产生的违规摆摊预警事件信息分发至相关部门执法进行现场处置。同时，系统可以根据预设的规则，对检测到的数据进行分析和判断，例如当系统检测到某个区域的垃圾堆积超过规定标准时，会自动触发预警，并可以在一定时间内合并重复无效的预警数据。此外，系统还可以通过对实时数据的分析和预测，动态调整资源分配和管理策略。例如在垃圾清理方面，系统可以根据垃圾桶的满溢状态和垃圾分布情况，提示管理者的触发清扫动作。在应对突发的市容问题时，系统可以快速报警并智能调度附近的城管人员和设备进行相应处置，确保问题能够及时得到解决。该应用可以使管理者能够及时了解城市环境的实际情况，为后续的管理和决策提供准确的数据支持。</w:t>
      </w:r>
    </w:p>
    <w:p w14:paraId="198D0979" w14:textId="77777777" w:rsidR="009D6247" w:rsidRDefault="00000000">
      <w:pPr>
        <w:pStyle w:val="6"/>
      </w:pPr>
      <w:r>
        <w:rPr>
          <w:rFonts w:hint="eastAsia"/>
        </w:rPr>
        <w:t>三轮车商贩管理</w:t>
      </w:r>
    </w:p>
    <w:p w14:paraId="52B12F69" w14:textId="77777777" w:rsidR="009D6247" w:rsidRDefault="00000000">
      <w:pPr>
        <w:ind w:firstLine="480"/>
      </w:pPr>
      <w:r>
        <w:rPr>
          <w:rFonts w:hint="eastAsia"/>
        </w:rPr>
        <w:t>三轮车商贩管理实现对重点场所周边</w:t>
      </w:r>
      <w:proofErr w:type="gramStart"/>
      <w:r>
        <w:rPr>
          <w:rFonts w:hint="eastAsia"/>
        </w:rPr>
        <w:t>三轮车游摊商贩</w:t>
      </w:r>
      <w:proofErr w:type="gramEnd"/>
      <w:r>
        <w:rPr>
          <w:rFonts w:hint="eastAsia"/>
        </w:rPr>
        <w:t>场景的情景认知。系统可以自动识别三轮车商贩的位置，检测出三轮车商贩是否在规定区域外经营、是否占用人行道等，可以根据预设的规则，如商贩经营区域、经营时间、经营规范等，对检测到的数据进行分析和判断。当系统检测到不合</w:t>
      </w:r>
      <w:proofErr w:type="gramStart"/>
      <w:r>
        <w:rPr>
          <w:rFonts w:hint="eastAsia"/>
        </w:rPr>
        <w:t>规</w:t>
      </w:r>
      <w:proofErr w:type="gramEnd"/>
      <w:r>
        <w:rPr>
          <w:rFonts w:hint="eastAsia"/>
        </w:rPr>
        <w:t>经营内容时，会自动触发预警。系统可以实时提供商贩的位置，辅助城管执法人员进行违规行为的取证和记录，城管执法人员可以根据这些信息进行现场的确认和处理，从而提高执法的准确性和效率。此外，系统还可以根据历史数据和实时监测结果，预测商贩活动的热点区域和时间段。管理者可以根据这些信息，制定更合理的管理策略和规划方案，如调整商贩经营区域、优化城管人员的配置等。</w:t>
      </w:r>
    </w:p>
    <w:p w14:paraId="7274C1C8" w14:textId="77777777" w:rsidR="009D6247" w:rsidRDefault="00000000">
      <w:pPr>
        <w:pStyle w:val="5"/>
      </w:pPr>
      <w:r>
        <w:rPr>
          <w:rFonts w:hint="eastAsia"/>
        </w:rPr>
        <w:t>人员走散查找</w:t>
      </w:r>
    </w:p>
    <w:p w14:paraId="043B126A" w14:textId="77777777" w:rsidR="009D6247" w:rsidRDefault="00000000">
      <w:pPr>
        <w:ind w:firstLine="480"/>
      </w:pPr>
      <w:r>
        <w:rPr>
          <w:rFonts w:hint="eastAsia"/>
        </w:rPr>
        <w:t>人员走散查找主要依托高清视频监控和城市治理应用实现对重点场所人员走散查找场景的情景认知。例如，在大型公共场所经常有游客走失、走散、掉队</w:t>
      </w:r>
      <w:r>
        <w:rPr>
          <w:rFonts w:hint="eastAsia"/>
        </w:rPr>
        <w:lastRenderedPageBreak/>
        <w:t>等情况发生，系统可以实时捕捉和分析人员的结构化信息，可以识别出目标人员的特征信息。在人员走散后，系统可以快速根据历史的图像来查找定位走失人员的活动轨迹，帮忙寻找走失游客，提升游客满意度。</w:t>
      </w:r>
    </w:p>
    <w:p w14:paraId="693E309E" w14:textId="77777777" w:rsidR="009D6247" w:rsidRDefault="00000000">
      <w:pPr>
        <w:pStyle w:val="5"/>
      </w:pPr>
      <w:r>
        <w:rPr>
          <w:rFonts w:hint="eastAsia"/>
        </w:rPr>
        <w:t>校园安全守护应用</w:t>
      </w:r>
    </w:p>
    <w:p w14:paraId="11DBFB83" w14:textId="77777777" w:rsidR="009D6247" w:rsidRDefault="00000000">
      <w:pPr>
        <w:ind w:firstLine="480"/>
      </w:pPr>
      <w:r>
        <w:rPr>
          <w:rFonts w:hint="eastAsia"/>
        </w:rPr>
        <w:t>校园安全守护应用主要关注早中</w:t>
      </w:r>
      <w:proofErr w:type="gramStart"/>
      <w:r>
        <w:rPr>
          <w:rFonts w:hint="eastAsia"/>
        </w:rPr>
        <w:t>晚学生</w:t>
      </w:r>
      <w:proofErr w:type="gramEnd"/>
      <w:r>
        <w:rPr>
          <w:rFonts w:hint="eastAsia"/>
        </w:rPr>
        <w:t>上下学期间，对学校马路段布置智能前端设备进行交通秩序的维护和不文明交通的劝导；对学生放学进度进行区域级通报，防止接送家长的无效扎堆等；当发现异常事件和异常区域出现的人员逗留、人员徘徊、奇装异服等行为时，通过城市治理应用联动智能前端设备进行现场威慑；对校园周边出现的翻越围墙等行为进行预警；对校内危险区域如天台、操场、走廊等区域，出现异常时间的人员入侵、人员滞留、人员打闹和人员倒地等行为进行检测和预警，联动学校及时处理。</w:t>
      </w:r>
    </w:p>
    <w:p w14:paraId="3F4C8976" w14:textId="77777777" w:rsidR="009D6247" w:rsidRDefault="00000000">
      <w:pPr>
        <w:ind w:firstLine="480"/>
      </w:pPr>
      <w:r>
        <w:rPr>
          <w:rFonts w:hint="eastAsia"/>
        </w:rPr>
        <w:t>校园安全守护应用包括车辆异常违停和驶入预警应用、校外异常人员徘徊预警应用、学校周界翻越围栏预警应用、校内天台学生闯入滞留预警应用、学生打架和异常时间滞留预警应用五个功能模块。</w:t>
      </w:r>
    </w:p>
    <w:p w14:paraId="76424888" w14:textId="77777777" w:rsidR="009D6247" w:rsidRDefault="00000000">
      <w:pPr>
        <w:pStyle w:val="6"/>
      </w:pPr>
      <w:r>
        <w:rPr>
          <w:rFonts w:hint="eastAsia"/>
        </w:rPr>
        <w:t>车辆异常违停和驶入预警</w:t>
      </w:r>
    </w:p>
    <w:p w14:paraId="67E59359" w14:textId="77777777" w:rsidR="009D6247" w:rsidRDefault="00000000">
      <w:pPr>
        <w:ind w:firstLine="480"/>
      </w:pPr>
      <w:r>
        <w:rPr>
          <w:rFonts w:hint="eastAsia"/>
        </w:rPr>
        <w:t>车辆异常违停和驶入预警主要依托城市治理应用实现对早中晚上下学期间学校校门周边出现车辆异常违停和驶入行为的情景认知。系统可以自动识别禁</w:t>
      </w:r>
      <w:proofErr w:type="gramStart"/>
      <w:r>
        <w:rPr>
          <w:rFonts w:hint="eastAsia"/>
        </w:rPr>
        <w:t>停区域</w:t>
      </w:r>
      <w:proofErr w:type="gramEnd"/>
      <w:r>
        <w:rPr>
          <w:rFonts w:hint="eastAsia"/>
        </w:rPr>
        <w:t>的车辆停放位置，可以监测到车辆是否停放在禁止停车区域或是否驶入了限制区域，从而为后续的预警和执法驱离提供准确的数据支持。此外，系统还可以根据预设的规则，例如视频画面禁</w:t>
      </w:r>
      <w:proofErr w:type="gramStart"/>
      <w:r>
        <w:rPr>
          <w:rFonts w:hint="eastAsia"/>
        </w:rPr>
        <w:t>停区域</w:t>
      </w:r>
      <w:proofErr w:type="gramEnd"/>
      <w:r>
        <w:rPr>
          <w:rFonts w:hint="eastAsia"/>
        </w:rPr>
        <w:t>配置、禁停时长配置等，对检测到的数据进行分析和判断。当系统检测到车辆在禁止停车区域停留超过规定时间时，会自动触发预警机制。通过对实时数据、历史数据的分析和预测，系统可以动态调整安保资源分配和管理策略。在发现车辆异常违停或驶入时，自动通知校园安保人员，进行现场确认和驱离处理。</w:t>
      </w:r>
    </w:p>
    <w:p w14:paraId="6D52A69B" w14:textId="77777777" w:rsidR="009D6247" w:rsidRDefault="00000000">
      <w:pPr>
        <w:pStyle w:val="6"/>
      </w:pPr>
      <w:r>
        <w:rPr>
          <w:rFonts w:hint="eastAsia"/>
        </w:rPr>
        <w:t>校外异常人员徘徊预警</w:t>
      </w:r>
    </w:p>
    <w:p w14:paraId="16CE6A05" w14:textId="77777777" w:rsidR="009D6247" w:rsidRDefault="00000000">
      <w:pPr>
        <w:ind w:firstLine="480"/>
      </w:pPr>
      <w:r>
        <w:rPr>
          <w:rFonts w:hint="eastAsia"/>
        </w:rPr>
        <w:t>校外异常人员徘徊预警主要依托城市治理应用实现对校园周边环境的情景认知。系统可以自动识别和跟踪校外区域一定范围内人员高频出现活动，可以检</w:t>
      </w:r>
      <w:r>
        <w:rPr>
          <w:rFonts w:hint="eastAsia"/>
        </w:rPr>
        <w:lastRenderedPageBreak/>
        <w:t>测出校外人员在学校周边的停留时间、活动范围、出现次数、出现时间等信息。系统可以根据预设的规则，例如人员活动区域、出现次数报警配置等，对检测到的数据进行分析和判断。当系统检测到校外人员在学校周边长时间徘徊时，会自动触发预警机制。此外，系统还可以根据人员的行为特征，例如频繁出入、异常停留等，进行更精准地判断。通过对实时数据的分析和预测，动态调整安保资源分配和管理策略，提高了预警的响应速度，优化了安</w:t>
      </w:r>
      <w:proofErr w:type="gramStart"/>
      <w:r>
        <w:rPr>
          <w:rFonts w:hint="eastAsia"/>
        </w:rPr>
        <w:t>保资源</w:t>
      </w:r>
      <w:proofErr w:type="gramEnd"/>
      <w:r>
        <w:rPr>
          <w:rFonts w:hint="eastAsia"/>
        </w:rPr>
        <w:t>的使用。</w:t>
      </w:r>
    </w:p>
    <w:p w14:paraId="07C5EFE7" w14:textId="77777777" w:rsidR="009D6247" w:rsidRDefault="00000000">
      <w:pPr>
        <w:pStyle w:val="6"/>
      </w:pPr>
      <w:r>
        <w:rPr>
          <w:rFonts w:hint="eastAsia"/>
        </w:rPr>
        <w:t>学校周界翻越围栏预警</w:t>
      </w:r>
    </w:p>
    <w:p w14:paraId="4F91193B" w14:textId="77777777" w:rsidR="009D6247" w:rsidRDefault="00000000">
      <w:pPr>
        <w:ind w:firstLine="480"/>
      </w:pPr>
      <w:r>
        <w:rPr>
          <w:rFonts w:hint="eastAsia"/>
        </w:rPr>
        <w:t>学校周界翻越围栏预警主要依托校园围墙周围部署高清视频监控和城市治理应用，实现对人员试图翻越围栏进入校园的情景认知。当有人员试图翻越围栏进入校园时，支持实时捕捉到其动作和行为特征，例如攀爬、越线等并对这些行为进行分析和识别。一旦确认为翻越围栏的异常行为，系统会立即触发预警机制，向校园安保人员发送警报信息以及翻越的具体位置，以调度校园安</w:t>
      </w:r>
      <w:proofErr w:type="gramStart"/>
      <w:r>
        <w:rPr>
          <w:rFonts w:hint="eastAsia"/>
        </w:rPr>
        <w:t>保及时</w:t>
      </w:r>
      <w:proofErr w:type="gramEnd"/>
      <w:r>
        <w:rPr>
          <w:rFonts w:hint="eastAsia"/>
        </w:rPr>
        <w:t>赶到现场执行相关动作。此外，系统还可以将预警事件的相关视频片段和图像自动保存下来，为事后调查取证提供重要依据。同时，对历史数据进行挖掘，分析翻越围栏行为的高发时段、区域等规律，帮助校园管理者进一步优化安</w:t>
      </w:r>
      <w:proofErr w:type="gramStart"/>
      <w:r>
        <w:rPr>
          <w:rFonts w:hint="eastAsia"/>
        </w:rPr>
        <w:t>防资源</w:t>
      </w:r>
      <w:proofErr w:type="gramEnd"/>
      <w:r>
        <w:rPr>
          <w:rFonts w:hint="eastAsia"/>
        </w:rPr>
        <w:t>配置，加强重点时段和区域的巡逻和监控力度，提升校园的安全防护水平。</w:t>
      </w:r>
    </w:p>
    <w:p w14:paraId="0C81BBA3" w14:textId="77777777" w:rsidR="009D6247" w:rsidRDefault="00000000">
      <w:pPr>
        <w:pStyle w:val="6"/>
      </w:pPr>
      <w:r>
        <w:rPr>
          <w:rFonts w:hint="eastAsia"/>
        </w:rPr>
        <w:t>校内天台学生闯入滞留预警</w:t>
      </w:r>
    </w:p>
    <w:p w14:paraId="68080F77" w14:textId="77777777" w:rsidR="009D6247" w:rsidRDefault="00000000">
      <w:pPr>
        <w:ind w:firstLine="480"/>
      </w:pPr>
      <w:r>
        <w:rPr>
          <w:rFonts w:hint="eastAsia"/>
        </w:rPr>
        <w:t>校内天台学生闯入滞留预警主要依托在天台各个出入口及关键区域安装的高清视频监控以及城市治理应用实现对天台区域学生闯入滞留的情景认知。系统可以自动捕捉到天台内的人员动态变化。当学生未经允许进入天台时，系统会迅速识别出人员信息，推送至校园安保处。例如学生在天台内徘徊、逗留或做出其他异常动作，系统会再次提供报警，以进一步保障学生的人身安全。通过对历史数据的进一步处理分析，系统可以辅助校园管理者定位出</w:t>
      </w:r>
      <w:proofErr w:type="gramStart"/>
      <w:r>
        <w:rPr>
          <w:rFonts w:hint="eastAsia"/>
        </w:rPr>
        <w:t>高频在</w:t>
      </w:r>
      <w:proofErr w:type="gramEnd"/>
      <w:r>
        <w:rPr>
          <w:rFonts w:hint="eastAsia"/>
        </w:rPr>
        <w:t>天台滞留的学生信息，从而在教务领域对学生心理健康进行提前干预。</w:t>
      </w:r>
    </w:p>
    <w:p w14:paraId="18462B5D" w14:textId="77777777" w:rsidR="009D6247" w:rsidRDefault="00000000">
      <w:pPr>
        <w:pStyle w:val="6"/>
      </w:pPr>
      <w:r>
        <w:rPr>
          <w:rFonts w:hint="eastAsia"/>
        </w:rPr>
        <w:t>学生打架和异常时间滞留预警</w:t>
      </w:r>
    </w:p>
    <w:p w14:paraId="56FA4E2C" w14:textId="77777777" w:rsidR="009D6247" w:rsidRDefault="00000000">
      <w:pPr>
        <w:ind w:firstLine="480"/>
      </w:pPr>
      <w:r>
        <w:rPr>
          <w:rFonts w:hint="eastAsia"/>
        </w:rPr>
        <w:t>学生打架和异常时间滞留预警主要依托在操场和走廊等关键区域部署高清视频监控以及城市治理应用实现</w:t>
      </w:r>
      <w:proofErr w:type="gramStart"/>
      <w:r>
        <w:rPr>
          <w:rFonts w:hint="eastAsia"/>
        </w:rPr>
        <w:t>对对学生</w:t>
      </w:r>
      <w:proofErr w:type="gramEnd"/>
      <w:r>
        <w:rPr>
          <w:rFonts w:hint="eastAsia"/>
        </w:rPr>
        <w:t>打架和异常滞留的情景认知。在操场走</w:t>
      </w:r>
      <w:r>
        <w:rPr>
          <w:rFonts w:hint="eastAsia"/>
        </w:rPr>
        <w:lastRenderedPageBreak/>
        <w:t>廊等开放空间，支持自动分析摄像头捕捉到的视频画面，当检测到学生之间出现推搡等打架行为时，系统会立即触发预警机制。此时，系统会向校园安保人员或值班老师发送警报信息，并提供打架事件的具体位置和时间，以便相关人员能够迅速赶到现场进行处理，及时制止打架行为，防止事态进一步升级。针对异常时间滞留的场景，支持根据学校的作息时间和活动安排，设定相应的活动区域和时间规则。当学生在非规定时间滞留在操场或走廊等区域时，系统会自动识别并记录下相关情况。例如，在上课时间，学生应该在教室上课，如果系统检测到有学生在走廊逗留，会立即发出预警。学校管理人员可以及时了解学生的情况，采取措施引导学生回到教室或指定区域，确保学生的学习和活动安排有序进行。该应用能够准确识别学生的打架行为和在非规定时间的滞留情况，从而及时采取措施，保障学生的安全和校园的秩序。</w:t>
      </w:r>
    </w:p>
    <w:p w14:paraId="5B95E173" w14:textId="77777777" w:rsidR="009D6247" w:rsidRDefault="00000000">
      <w:pPr>
        <w:pStyle w:val="5"/>
      </w:pPr>
      <w:r>
        <w:rPr>
          <w:rFonts w:hint="eastAsia"/>
        </w:rPr>
        <w:t>小散工程监管应用</w:t>
      </w:r>
    </w:p>
    <w:p w14:paraId="1FF6CF19" w14:textId="77777777" w:rsidR="009D6247" w:rsidRDefault="00000000">
      <w:pPr>
        <w:ind w:firstLine="480"/>
      </w:pPr>
      <w:r>
        <w:rPr>
          <w:rFonts w:hint="eastAsia"/>
        </w:rPr>
        <w:t>小散工程监管应用主要关注小散工</w:t>
      </w:r>
      <w:proofErr w:type="gramStart"/>
      <w:r>
        <w:rPr>
          <w:rFonts w:hint="eastAsia"/>
        </w:rPr>
        <w:t>程现场</w:t>
      </w:r>
      <w:proofErr w:type="gramEnd"/>
      <w:r>
        <w:rPr>
          <w:rFonts w:hint="eastAsia"/>
        </w:rPr>
        <w:t>问题自动发现的能力，对小散工程施工现场发现的不戴安全帽、不系安全绳、使用人字梯、乱搭电线等违规行为进行远程智能检测和预警；支持政府管理部门对工地现场进行远程指挥巡检，发现不规范行为立刻指导改进；支持对安全施工宣</w:t>
      </w:r>
      <w:proofErr w:type="gramStart"/>
      <w:r>
        <w:rPr>
          <w:rFonts w:hint="eastAsia"/>
        </w:rPr>
        <w:t>贯过程</w:t>
      </w:r>
      <w:proofErr w:type="gramEnd"/>
      <w:r>
        <w:rPr>
          <w:rFonts w:hint="eastAsia"/>
        </w:rPr>
        <w:t>进行检测、识别和记录，对未宣</w:t>
      </w:r>
      <w:proofErr w:type="gramStart"/>
      <w:r>
        <w:rPr>
          <w:rFonts w:hint="eastAsia"/>
        </w:rPr>
        <w:t>贯或者宣贯不</w:t>
      </w:r>
      <w:proofErr w:type="gramEnd"/>
      <w:r>
        <w:rPr>
          <w:rFonts w:hint="eastAsia"/>
        </w:rPr>
        <w:t>到位的行为进行预警。</w:t>
      </w:r>
    </w:p>
    <w:p w14:paraId="5A73AF26" w14:textId="77777777" w:rsidR="009D6247" w:rsidRDefault="00000000">
      <w:pPr>
        <w:pStyle w:val="6"/>
      </w:pPr>
      <w:r>
        <w:rPr>
          <w:rFonts w:hint="eastAsia"/>
        </w:rPr>
        <w:t>小散工</w:t>
      </w:r>
      <w:proofErr w:type="gramStart"/>
      <w:r>
        <w:rPr>
          <w:rFonts w:hint="eastAsia"/>
        </w:rPr>
        <w:t>程现场</w:t>
      </w:r>
      <w:proofErr w:type="gramEnd"/>
      <w:r>
        <w:rPr>
          <w:rFonts w:hint="eastAsia"/>
        </w:rPr>
        <w:t>智能监测</w:t>
      </w:r>
    </w:p>
    <w:p w14:paraId="23132012" w14:textId="77777777" w:rsidR="009D6247" w:rsidRDefault="00000000">
      <w:pPr>
        <w:ind w:firstLine="480"/>
      </w:pPr>
      <w:r>
        <w:rPr>
          <w:rFonts w:hint="eastAsia"/>
        </w:rPr>
        <w:t>小散工</w:t>
      </w:r>
      <w:proofErr w:type="gramStart"/>
      <w:r>
        <w:rPr>
          <w:rFonts w:hint="eastAsia"/>
        </w:rPr>
        <w:t>程现场</w:t>
      </w:r>
      <w:proofErr w:type="gramEnd"/>
      <w:r>
        <w:rPr>
          <w:rFonts w:hint="eastAsia"/>
        </w:rPr>
        <w:t>智能监测应用主要依托工地安全员佩戴安装有视频监控的安全帽以及城市治理应用实现对小散工程场景的情景认知。政府管理部门可以远程指挥工地安全员对工地进行实时巡检，系统可以自动识别小散工程施工现场工人不戴安全帽、不系安全绳、使用人字梯、乱搭电线等违规行为，发现不规范行为立刻指导改进。</w:t>
      </w:r>
    </w:p>
    <w:p w14:paraId="2FC20F28" w14:textId="77777777" w:rsidR="009D6247" w:rsidRDefault="00000000">
      <w:pPr>
        <w:pStyle w:val="4"/>
      </w:pPr>
      <w:bookmarkStart w:id="212" w:name="_Toc213053657"/>
      <w:r>
        <w:rPr>
          <w:rFonts w:hint="eastAsia"/>
        </w:rPr>
        <w:t>智能算法管理</w:t>
      </w:r>
      <w:bookmarkEnd w:id="212"/>
    </w:p>
    <w:p w14:paraId="42CC4959" w14:textId="77777777" w:rsidR="009D6247" w:rsidRDefault="00000000">
      <w:pPr>
        <w:ind w:firstLine="480"/>
      </w:pPr>
      <w:r>
        <w:rPr>
          <w:rFonts w:hint="eastAsia"/>
        </w:rPr>
        <w:t>智能算法管理提供各类视频智能算法的统一管理和应用能力，以及提供视频智能分析算法全生命周期的管理，包括算法的管理、封装、发布、更新、级联等能力。算法仓库可以对检测算法、建模算法、比对算法等算法进行管理，提供算</w:t>
      </w:r>
      <w:r>
        <w:rPr>
          <w:rFonts w:hint="eastAsia"/>
        </w:rPr>
        <w:lastRenderedPageBreak/>
        <w:t>法的统一授权体系，为统筹开展视频智能算法的调度应用提供基础，构建算法相关标准体系，</w:t>
      </w:r>
      <w:proofErr w:type="gramStart"/>
      <w:r>
        <w:rPr>
          <w:rFonts w:hint="eastAsia"/>
        </w:rPr>
        <w:t>需支持</w:t>
      </w:r>
      <w:proofErr w:type="gramEnd"/>
      <w:r>
        <w:rPr>
          <w:rFonts w:hint="eastAsia"/>
        </w:rPr>
        <w:t>外部的算法包的导入以及外部算法服务的接入。</w:t>
      </w:r>
    </w:p>
    <w:p w14:paraId="3226B0AD" w14:textId="77777777" w:rsidR="009D6247" w:rsidRDefault="00000000">
      <w:pPr>
        <w:ind w:firstLine="480"/>
      </w:pPr>
      <w:r>
        <w:rPr>
          <w:rFonts w:hint="eastAsia"/>
        </w:rPr>
        <w:t>智能算法管理包括算法超市、算法仓库、算法服务等功能。</w:t>
      </w:r>
    </w:p>
    <w:p w14:paraId="1154B26B" w14:textId="77777777" w:rsidR="009D6247" w:rsidRDefault="00000000">
      <w:pPr>
        <w:pStyle w:val="5"/>
      </w:pPr>
      <w:r>
        <w:rPr>
          <w:rFonts w:hint="eastAsia"/>
        </w:rPr>
        <w:t>算法超市</w:t>
      </w:r>
    </w:p>
    <w:p w14:paraId="794D76FA" w14:textId="77777777" w:rsidR="009D6247" w:rsidRDefault="00000000">
      <w:pPr>
        <w:ind w:firstLine="480"/>
      </w:pPr>
      <w:r>
        <w:rPr>
          <w:rFonts w:hint="eastAsia"/>
        </w:rPr>
        <w:t>提供智能算法的能力展示，已发布算法的算法展示查询、算法详情查看等功能，通过算法和点位申请，实现算法能力赋能。</w:t>
      </w:r>
    </w:p>
    <w:p w14:paraId="2BDA594C" w14:textId="77777777" w:rsidR="009D6247" w:rsidRDefault="00000000">
      <w:pPr>
        <w:pStyle w:val="6"/>
      </w:pPr>
      <w:r>
        <w:rPr>
          <w:rFonts w:hint="eastAsia"/>
        </w:rPr>
        <w:t>算法总</w:t>
      </w:r>
      <w:proofErr w:type="gramStart"/>
      <w:r>
        <w:rPr>
          <w:rFonts w:hint="eastAsia"/>
        </w:rPr>
        <w:t>览</w:t>
      </w:r>
      <w:proofErr w:type="gramEnd"/>
    </w:p>
    <w:p w14:paraId="18CA12C6" w14:textId="77777777" w:rsidR="009D6247" w:rsidRDefault="00000000">
      <w:pPr>
        <w:ind w:firstLine="480"/>
      </w:pPr>
      <w:r>
        <w:rPr>
          <w:rFonts w:hint="eastAsia"/>
        </w:rPr>
        <w:t>聚焦算法的展示、检索、筛选与应用闭环，打造高效易用的算法服务门户。首页通过</w:t>
      </w:r>
      <w:r>
        <w:rPr>
          <w:rFonts w:hint="eastAsia"/>
        </w:rPr>
        <w:t>3D</w:t>
      </w:r>
      <w:proofErr w:type="gramStart"/>
      <w:r>
        <w:rPr>
          <w:rFonts w:hint="eastAsia"/>
        </w:rPr>
        <w:t>立体轮播动态</w:t>
      </w:r>
      <w:proofErr w:type="gramEnd"/>
      <w:r>
        <w:rPr>
          <w:rFonts w:hint="eastAsia"/>
        </w:rPr>
        <w:t>呈现最新或最热算法，突出算法封面、名称、描述、版本及上架时间等关键信息；算法列表支持本级与级联算法的统一展示，提供平铺与卡片两种视图，并支持按行业、分析源类型、分析目标等多维度标签筛选，以及按上架</w:t>
      </w:r>
      <w:r>
        <w:rPr>
          <w:rFonts w:hint="eastAsia"/>
        </w:rPr>
        <w:t>/</w:t>
      </w:r>
      <w:r>
        <w:rPr>
          <w:rFonts w:hint="eastAsia"/>
        </w:rPr>
        <w:t>上传时间、浏览量、使用量等多方式排序。系统支持算法置顶功能，确保重点算法优先曝光，同时提供关键字精准检索和“我需要”收藏机制，用户可一键将单个或多个算法加入任务清单，快速发起智能分析任务，实现从算法发现到业务应用的无缝衔接。</w:t>
      </w:r>
    </w:p>
    <w:p w14:paraId="1B3EE8CF" w14:textId="77777777" w:rsidR="009D6247" w:rsidRDefault="00000000">
      <w:pPr>
        <w:pStyle w:val="6"/>
      </w:pPr>
      <w:r>
        <w:rPr>
          <w:rFonts w:hint="eastAsia"/>
        </w:rPr>
        <w:t>算法详情</w:t>
      </w:r>
    </w:p>
    <w:p w14:paraId="5A75CE0A" w14:textId="77777777" w:rsidR="009D6247" w:rsidRDefault="00000000">
      <w:pPr>
        <w:ind w:firstLine="480"/>
      </w:pPr>
      <w:r>
        <w:rPr>
          <w:rFonts w:hint="eastAsia"/>
        </w:rPr>
        <w:t>围绕算法全要素展示与可用性评估，构建</w:t>
      </w:r>
      <w:proofErr w:type="gramStart"/>
      <w:r>
        <w:rPr>
          <w:rFonts w:hint="eastAsia"/>
        </w:rPr>
        <w:t>集基本</w:t>
      </w:r>
      <w:proofErr w:type="gramEnd"/>
      <w:r>
        <w:rPr>
          <w:rFonts w:hint="eastAsia"/>
        </w:rPr>
        <w:t>信息、技术参数、功能验证、版本控制与应用指引于一体的算法详情页。方案支持查看算法封面、名称、描述、授权状态、上架时间等基础信息，并详述其适用行业、业务场景、分析源与目标、计算系统等技术指标；通过内置示例图或</w:t>
      </w:r>
      <w:proofErr w:type="gramStart"/>
      <w:r>
        <w:rPr>
          <w:rFonts w:hint="eastAsia"/>
        </w:rPr>
        <w:t>用户本地上传图片</w:t>
      </w:r>
      <w:proofErr w:type="gramEnd"/>
      <w:r>
        <w:rPr>
          <w:rFonts w:hint="eastAsia"/>
        </w:rPr>
        <w:t>实现算法功能快速演示，直观对比分析结果与预期效果；提供多版本管理与切换能力，完整记录版本迭代内容；同时明确算法应用条件、适用与不适用场景说明、误报</w:t>
      </w:r>
      <w:r>
        <w:rPr>
          <w:rFonts w:hint="eastAsia"/>
        </w:rPr>
        <w:t>/</w:t>
      </w:r>
      <w:r>
        <w:rPr>
          <w:rFonts w:hint="eastAsia"/>
        </w:rPr>
        <w:t>漏报风险声明，并在地图上可视化标注算法可部署的点位或区域，全面支撑用户对算法能力的精准理解、可信评估与高效选用。。</w:t>
      </w:r>
    </w:p>
    <w:p w14:paraId="746E2C66" w14:textId="77777777" w:rsidR="009D6247" w:rsidRDefault="00000000">
      <w:pPr>
        <w:pStyle w:val="6"/>
      </w:pPr>
      <w:r>
        <w:rPr>
          <w:rFonts w:hint="eastAsia"/>
        </w:rPr>
        <w:t>算法关注</w:t>
      </w:r>
    </w:p>
    <w:p w14:paraId="41AA2BEE" w14:textId="77777777" w:rsidR="009D6247" w:rsidRDefault="00000000">
      <w:pPr>
        <w:ind w:firstLine="480"/>
      </w:pPr>
      <w:r>
        <w:rPr>
          <w:rFonts w:hint="eastAsia"/>
        </w:rPr>
        <w:t>支持将算法加入到“我的关注”中进行收藏，支持关注</w:t>
      </w:r>
      <w:r>
        <w:rPr>
          <w:rFonts w:hint="eastAsia"/>
        </w:rPr>
        <w:t>/</w:t>
      </w:r>
      <w:r>
        <w:rPr>
          <w:rFonts w:hint="eastAsia"/>
        </w:rPr>
        <w:t>取消关注、放到关</w:t>
      </w:r>
      <w:r>
        <w:rPr>
          <w:rFonts w:hint="eastAsia"/>
        </w:rPr>
        <w:lastRenderedPageBreak/>
        <w:t>注列表等操作；支持查看“我的关注”中所有关注的算法；支持在关注列表进行取关、详情展示以及编排跳转相关等操作；关注列表中，已下架的算法显示“已下架”，支持清空“已下架”的算法。</w:t>
      </w:r>
    </w:p>
    <w:p w14:paraId="38643270" w14:textId="77777777" w:rsidR="009D6247" w:rsidRDefault="00000000">
      <w:pPr>
        <w:pStyle w:val="5"/>
      </w:pPr>
      <w:r>
        <w:rPr>
          <w:rFonts w:hint="eastAsia"/>
        </w:rPr>
        <w:t>算法仓库</w:t>
      </w:r>
    </w:p>
    <w:p w14:paraId="76EFB885" w14:textId="77777777" w:rsidR="009D6247" w:rsidRDefault="00000000">
      <w:pPr>
        <w:pStyle w:val="6"/>
      </w:pPr>
      <w:r>
        <w:rPr>
          <w:rFonts w:hint="eastAsia"/>
        </w:rPr>
        <w:t>算法展厅</w:t>
      </w:r>
    </w:p>
    <w:p w14:paraId="7AF2CB24" w14:textId="77777777" w:rsidR="009D6247" w:rsidRDefault="00000000">
      <w:pPr>
        <w:ind w:firstLine="480"/>
      </w:pPr>
      <w:r>
        <w:t>构建统一、智能、可追溯的算法资源管理与服务体系，支持对已上架算法的集中展示与精细化运营。展厅首页提供算法检索、多维筛选、本级与级联算法列表展示及按上传</w:t>
      </w:r>
      <w:r>
        <w:t>/</w:t>
      </w:r>
      <w:r>
        <w:t>上架时间排序等功能，便于用户高效发现所需算法；算法详情</w:t>
      </w:r>
      <w:proofErr w:type="gramStart"/>
      <w:r>
        <w:t>页全面</w:t>
      </w:r>
      <w:proofErr w:type="gramEnd"/>
      <w:r>
        <w:t>呈现基本信息、技术指标、版本管理、应用条件、适用与不适用场景图文说明，以及误报</w:t>
      </w:r>
      <w:r>
        <w:t>/</w:t>
      </w:r>
      <w:r>
        <w:t>漏报风险声明，并支持版本间灵活切换与上层系统调用，实现算法从</w:t>
      </w:r>
      <w:r>
        <w:t>“</w:t>
      </w:r>
      <w:r>
        <w:t>可见</w:t>
      </w:r>
      <w:r>
        <w:t>”</w:t>
      </w:r>
      <w:r>
        <w:t>到</w:t>
      </w:r>
      <w:r>
        <w:t>“</w:t>
      </w:r>
      <w:r>
        <w:t>可信、可用、可管</w:t>
      </w:r>
      <w:r>
        <w:t>”</w:t>
      </w:r>
      <w:r>
        <w:t>的全链条支撑。</w:t>
      </w:r>
    </w:p>
    <w:p w14:paraId="4F68245B" w14:textId="77777777" w:rsidR="009D6247" w:rsidRDefault="00000000">
      <w:pPr>
        <w:pStyle w:val="6"/>
      </w:pPr>
      <w:r>
        <w:rPr>
          <w:rFonts w:hint="eastAsia"/>
        </w:rPr>
        <w:t>算法管理</w:t>
      </w:r>
    </w:p>
    <w:p w14:paraId="618BB4D4" w14:textId="77777777" w:rsidR="009D6247" w:rsidRDefault="00000000">
      <w:pPr>
        <w:ind w:firstLine="480"/>
      </w:pPr>
      <w:r>
        <w:t>构建覆盖算法全生命周期的统一管理平台，支持本地及第三方算法包的标准化上传、合</w:t>
      </w:r>
      <w:proofErr w:type="gramStart"/>
      <w:r>
        <w:t>规</w:t>
      </w:r>
      <w:proofErr w:type="gramEnd"/>
      <w:r>
        <w:t>性校验与多版本管理，涵盖中心端与</w:t>
      </w:r>
      <w:proofErr w:type="gramStart"/>
      <w:r>
        <w:t>边缘端各类</w:t>
      </w:r>
      <w:proofErr w:type="gramEnd"/>
      <w:r>
        <w:t>计算环境。系统提供算法的增删改查、上下架、共享、分组、批量操作及与训练平台的模型同步能力，并通过多维度筛选（状态、行业、计算系统、厂商等）和关键字检索实现高效发现。算法详情全面展示技术指标、资源占用、应用条件、适用</w:t>
      </w:r>
      <w:r>
        <w:t>/</w:t>
      </w:r>
      <w:r>
        <w:t>禁用场景、检出事件项及误报声明，并支持版本切换与运行任务无感升级；同时集成灵活的授权机制，支持授权检测、路数配置及第三方算法注册，确保算法资产合</w:t>
      </w:r>
      <w:proofErr w:type="gramStart"/>
      <w:r>
        <w:t>规</w:t>
      </w:r>
      <w:proofErr w:type="gramEnd"/>
      <w:r>
        <w:t>、可信、可管、可用，为智能分析业务提供高质量算法支撑。</w:t>
      </w:r>
    </w:p>
    <w:p w14:paraId="47A51DFB" w14:textId="77777777" w:rsidR="009D6247" w:rsidRDefault="00000000">
      <w:pPr>
        <w:pStyle w:val="6"/>
      </w:pPr>
      <w:r>
        <w:rPr>
          <w:rFonts w:hint="eastAsia"/>
        </w:rPr>
        <w:t>算法成效</w:t>
      </w:r>
    </w:p>
    <w:p w14:paraId="5E39883C" w14:textId="77777777" w:rsidR="009D6247" w:rsidRDefault="00000000">
      <w:pPr>
        <w:ind w:firstLine="480"/>
      </w:pPr>
      <w:r>
        <w:t>构建覆盖</w:t>
      </w:r>
      <w:r>
        <w:t>“</w:t>
      </w:r>
      <w:r>
        <w:t>任务创建</w:t>
      </w:r>
      <w:r>
        <w:t>—</w:t>
      </w:r>
      <w:r>
        <w:t>素材配置</w:t>
      </w:r>
      <w:r>
        <w:t>—</w:t>
      </w:r>
      <w:r>
        <w:t>算法评测</w:t>
      </w:r>
      <w:r>
        <w:t>—</w:t>
      </w:r>
      <w:r>
        <w:t>结果核验</w:t>
      </w:r>
      <w:r>
        <w:t>—</w:t>
      </w:r>
      <w:r>
        <w:t>报告生成</w:t>
      </w:r>
      <w:r>
        <w:t>—</w:t>
      </w:r>
      <w:r>
        <w:t>排名展示</w:t>
      </w:r>
      <w:r>
        <w:t>”</w:t>
      </w:r>
      <w:r>
        <w:t>全流程的闭环评估体系，支持对算法仓库中各版本算法在实际应用中的检出率、</w:t>
      </w:r>
      <w:r>
        <w:rPr>
          <w:rFonts w:hint="eastAsia"/>
        </w:rPr>
        <w:t>召回</w:t>
      </w:r>
      <w:r>
        <w:t>率、</w:t>
      </w:r>
      <w:proofErr w:type="gramStart"/>
      <w:r>
        <w:t>研判量</w:t>
      </w:r>
      <w:proofErr w:type="gramEnd"/>
      <w:r>
        <w:t>等核心指标进行多维</w:t>
      </w:r>
      <w:proofErr w:type="gramStart"/>
      <w:r>
        <w:t>度统计</w:t>
      </w:r>
      <w:proofErr w:type="gramEnd"/>
      <w:r>
        <w:t>与可视化分析。系统支持按业务分组统一考核不同厂商、形态的算法，灵活创建评价任务并关联标准或自定义数据集，可多选算法、配置参数策略、设置检测区域，并对评价过程进行状态跟踪；</w:t>
      </w:r>
      <w:r>
        <w:lastRenderedPageBreak/>
        <w:t>通过高效核验机制对事件正报、误报、漏报进行人工确认，自动生成包含评分、样本分布、历史趋势及场景标签筛选结果的综合评价报告，最终以业务分组为单位实现算法在检出率、</w:t>
      </w:r>
      <w:r>
        <w:rPr>
          <w:rFonts w:hint="eastAsia"/>
        </w:rPr>
        <w:t>召回</w:t>
      </w:r>
      <w:r>
        <w:t>率、综合评分等维度的横向排名，为算法优选、迭代优化和业务部署提供数据驱动的决策支撑</w:t>
      </w:r>
      <w:r>
        <w:rPr>
          <w:rFonts w:hint="eastAsia"/>
        </w:rPr>
        <w:t>。</w:t>
      </w:r>
    </w:p>
    <w:p w14:paraId="602C5583" w14:textId="77777777" w:rsidR="009D6247" w:rsidRDefault="00000000">
      <w:pPr>
        <w:pStyle w:val="6"/>
      </w:pPr>
      <w:r>
        <w:rPr>
          <w:rFonts w:hint="eastAsia"/>
        </w:rPr>
        <w:t>素材库</w:t>
      </w:r>
    </w:p>
    <w:p w14:paraId="77E2DE7B" w14:textId="77777777" w:rsidR="009D6247" w:rsidRDefault="00000000">
      <w:pPr>
        <w:ind w:firstLine="480"/>
      </w:pPr>
      <w:r>
        <w:rPr>
          <w:rFonts w:hint="eastAsia"/>
        </w:rPr>
        <w:t>构建覆盖视频图像素材“采集—标注—清洗—增强—质检—应用”全链条的标准化管理体系，支撑算法训练与成效测评双重需求。支持训练集与校验集的版本化管理，提供本地上传、系统回流等多种数据导入方式，并实现精细化标注（含分类、检测、分割等模型适配）、人工</w:t>
      </w:r>
      <w:proofErr w:type="gramStart"/>
      <w:r>
        <w:rPr>
          <w:rFonts w:hint="eastAsia"/>
        </w:rPr>
        <w:t>研</w:t>
      </w:r>
      <w:proofErr w:type="gramEnd"/>
      <w:r>
        <w:rPr>
          <w:rFonts w:hint="eastAsia"/>
        </w:rPr>
        <w:t>判（</w:t>
      </w:r>
      <w:proofErr w:type="gramStart"/>
      <w:r>
        <w:rPr>
          <w:rFonts w:hint="eastAsia"/>
        </w:rPr>
        <w:t>正误报</w:t>
      </w:r>
      <w:proofErr w:type="gramEnd"/>
      <w:r>
        <w:rPr>
          <w:rFonts w:hint="eastAsia"/>
        </w:rPr>
        <w:t>确认）及按需下载；通过智能清洗（去重、去模糊、去小目标等）与灵活增强（</w:t>
      </w:r>
      <w:proofErr w:type="gramStart"/>
      <w:r>
        <w:rPr>
          <w:rFonts w:hint="eastAsia"/>
        </w:rPr>
        <w:t>整图或</w:t>
      </w:r>
      <w:proofErr w:type="gramEnd"/>
      <w:r>
        <w:rPr>
          <w:rFonts w:hint="eastAsia"/>
        </w:rPr>
        <w:t>框内增强，支持多策略组合与参数调优），提升数据质量与多样性；内置素材质检模块可生成涵盖标注分布、图像质量、分辨率等维度的诊断报告；所有素材可无缝对接算法引擎，在各类智能计算资源上驱动视频图像分析任务，形成“高质量数据—高效算法训练—精准效果验证”的闭环能力，为算法研发、优化与评估提供坚实数据底座。</w:t>
      </w:r>
    </w:p>
    <w:p w14:paraId="229FC12A" w14:textId="77777777" w:rsidR="009D6247" w:rsidRDefault="00000000">
      <w:pPr>
        <w:pStyle w:val="5"/>
      </w:pPr>
      <w:r>
        <w:rPr>
          <w:rFonts w:hint="eastAsia"/>
        </w:rPr>
        <w:t>算法服务</w:t>
      </w:r>
    </w:p>
    <w:p w14:paraId="2D2D2A39" w14:textId="77777777" w:rsidR="009D6247" w:rsidRDefault="00000000">
      <w:pPr>
        <w:ind w:firstLine="480"/>
      </w:pPr>
      <w:r>
        <w:rPr>
          <w:rFonts w:hint="eastAsia"/>
        </w:rPr>
        <w:t>围绕城市治理、公共安全、应急响应与智能巡查等核心业务需求，构建覆盖“通用感知—专项识别—智能交互”三层能力的视频智能分析算法体系。底层以大模型通用算法为基础，实现万类物体识别、以</w:t>
      </w:r>
      <w:proofErr w:type="gramStart"/>
      <w:r>
        <w:rPr>
          <w:rFonts w:hint="eastAsia"/>
        </w:rPr>
        <w:t>文搜图</w:t>
      </w:r>
      <w:proofErr w:type="gramEnd"/>
      <w:r>
        <w:rPr>
          <w:rFonts w:hint="eastAsia"/>
        </w:rPr>
        <w:t>、场景自动分类与语义分割，支撑</w:t>
      </w:r>
      <w:r>
        <w:rPr>
          <w:rFonts w:hint="eastAsia"/>
        </w:rPr>
        <w:t>AI</w:t>
      </w:r>
      <w:r>
        <w:rPr>
          <w:rFonts w:hint="eastAsia"/>
        </w:rPr>
        <w:t>视频调阅、以文布防、标签自动生成等共性能力；中层聚焦城市运行高频风险场景，部署道路积水、井盖异常、行道树倒伏、围蔽设施、烟火、垃圾堆放等专项检测算法，精准服务于城市险情识别、</w:t>
      </w:r>
      <w:proofErr w:type="gramStart"/>
      <w:r>
        <w:rPr>
          <w:rFonts w:hint="eastAsia"/>
        </w:rPr>
        <w:t>违建治理</w:t>
      </w:r>
      <w:proofErr w:type="gramEnd"/>
      <w:r>
        <w:rPr>
          <w:rFonts w:hint="eastAsia"/>
        </w:rPr>
        <w:t>、环境监管等业务；上层面向重点场所与特定人群，集成占道经营、店外经营、无照游商、肢体冲突、流浪人员、区域入侵、徘徊侦测等行为分析算法，并结合安全帽佩戴、安全绳使用等作业规范检测，强化校园安全、小散工程监管与重点区域守护。</w:t>
      </w:r>
    </w:p>
    <w:p w14:paraId="38B99666" w14:textId="77777777" w:rsidR="009D6247" w:rsidRDefault="00000000">
      <w:pPr>
        <w:ind w:firstLine="480"/>
      </w:pPr>
      <w:r>
        <w:rPr>
          <w:rFonts w:hint="eastAsia"/>
        </w:rPr>
        <w:t>同时，深度融合无人机智能应用，拓展高空视角下的消防通道占用、违法建设、人群态势、客流统计等空中巡检能力，并引入视觉问答、场景文字识别等多模态交互算法，提升系统理解与人机协同水平。所有算法按业务场景灵活组合，支撑“城市常态化守护”、“人员救助服务”、“重点场所治理”、“违建与秸秆焚烧</w:t>
      </w:r>
      <w:r>
        <w:rPr>
          <w:rFonts w:hint="eastAsia"/>
        </w:rPr>
        <w:lastRenderedPageBreak/>
        <w:t>监管”等十余类典型应用场景，形成“全域感知、精准识别、智能预警、闭环处置”的城市视觉智能中枢。</w:t>
      </w:r>
    </w:p>
    <w:p w14:paraId="1654DD22" w14:textId="77777777" w:rsidR="009D6247" w:rsidRDefault="00000000">
      <w:pPr>
        <w:pStyle w:val="4"/>
      </w:pPr>
      <w:bookmarkStart w:id="213" w:name="_Toc213053658"/>
      <w:r>
        <w:rPr>
          <w:rFonts w:hint="eastAsia"/>
        </w:rPr>
        <w:t>算法策略管理</w:t>
      </w:r>
      <w:bookmarkEnd w:id="213"/>
    </w:p>
    <w:p w14:paraId="50B4320C" w14:textId="77777777" w:rsidR="009D6247" w:rsidRDefault="00000000">
      <w:pPr>
        <w:ind w:firstLine="480"/>
      </w:pPr>
      <w:r>
        <w:rPr>
          <w:rFonts w:hint="eastAsia"/>
        </w:rPr>
        <w:t>算法策略管理是为适配复杂的业务场景，降低算法因时间、空间、环境、规则等因素的影响。系统提供策略编排、策略管理、策略成效分析等能力，实现业务规则自定义编排，提供多样化的事件优化策略，解决单一算法与业务场景偏离（误报、重复、多算法叠加等）的难题，实现从原始事件到过滤事件，从单点事件到聚合事件，从技术事件到业务事件，真正降低算法误报，实现精准预警。</w:t>
      </w:r>
    </w:p>
    <w:p w14:paraId="2BF0E840" w14:textId="77777777" w:rsidR="009D6247" w:rsidRDefault="00000000">
      <w:pPr>
        <w:ind w:firstLine="480"/>
      </w:pPr>
      <w:r>
        <w:rPr>
          <w:rFonts w:hint="eastAsia"/>
        </w:rPr>
        <w:t>算法策略配置包括元件管理、策略编排、策略回溯、策略成效、策略素材库、策略运维等功能。</w:t>
      </w:r>
    </w:p>
    <w:p w14:paraId="540ABCAF" w14:textId="77777777" w:rsidR="009D6247" w:rsidRDefault="00000000">
      <w:pPr>
        <w:pStyle w:val="5"/>
      </w:pPr>
      <w:r>
        <w:rPr>
          <w:rFonts w:hint="eastAsia"/>
        </w:rPr>
        <w:t>元件管理</w:t>
      </w:r>
    </w:p>
    <w:p w14:paraId="3AF572D2" w14:textId="77777777" w:rsidR="009D6247" w:rsidRDefault="00000000">
      <w:pPr>
        <w:ind w:firstLine="480"/>
      </w:pPr>
      <w:r>
        <w:rPr>
          <w:rFonts w:hint="eastAsia"/>
        </w:rPr>
        <w:t>元件是组成策略的基本单元，主要包含事件元件、策略算法元件、策略函数元件等。元件管理主要封装和定义了各类事件元件（输入事件和输出事件，包含事件的来源和流向以及事件报文等）、策略算法元件和策略函数元件，支持元件新增、删除、编辑、导入、导出等操作。</w:t>
      </w:r>
    </w:p>
    <w:p w14:paraId="7542B5AE" w14:textId="77777777" w:rsidR="009D6247" w:rsidRDefault="00000000">
      <w:pPr>
        <w:pStyle w:val="6"/>
      </w:pPr>
      <w:r>
        <w:rPr>
          <w:rFonts w:hint="eastAsia"/>
        </w:rPr>
        <w:t>事件元件</w:t>
      </w:r>
    </w:p>
    <w:p w14:paraId="25CB30F8" w14:textId="77777777" w:rsidR="009D6247" w:rsidRDefault="00000000">
      <w:pPr>
        <w:ind w:firstLine="480"/>
      </w:pPr>
      <w:r>
        <w:t>构建标准化、可配置、可复用的事件接入与解析体系，支持以列表形式展示和检索事件元件，并提供元件详情查看、新增、编辑、删除、导入导出等全生命周期操作。新增元件时，系统支持自动或手动解析事件报文，智能提取字段并支持编排与拆分；元件信息可灵活配置事件标识、源类型、描述及拆分规则；消息队列配置兼容</w:t>
      </w:r>
      <w:r>
        <w:t>Kafka</w:t>
      </w:r>
      <w:r>
        <w:t>、</w:t>
      </w:r>
      <w:r>
        <w:t>ActiveMQ</w:t>
      </w:r>
      <w:r>
        <w:t>、</w:t>
      </w:r>
      <w:r>
        <w:t>RabbitMQ</w:t>
      </w:r>
      <w:r>
        <w:t>等主流中间件，既可选用系统内置队列，也支持自定义连接参数。方案还支持批量修改消息队列、一键生成输出元件、多元件打包导出</w:t>
      </w:r>
      <w:r>
        <w:t>/</w:t>
      </w:r>
      <w:r>
        <w:t>导入，以及通过引用关系追溯关联策略，实现事件接入的高效配置、统一管理和快速复用，为上层事件驱动型业务提供稳定、灵活的数据接入底座。</w:t>
      </w:r>
    </w:p>
    <w:p w14:paraId="7F226EAF" w14:textId="77777777" w:rsidR="009D6247" w:rsidRDefault="00000000">
      <w:pPr>
        <w:pStyle w:val="6"/>
      </w:pPr>
      <w:r>
        <w:rPr>
          <w:rFonts w:hint="eastAsia"/>
        </w:rPr>
        <w:lastRenderedPageBreak/>
        <w:t>策略算法元件</w:t>
      </w:r>
    </w:p>
    <w:p w14:paraId="78F56155" w14:textId="77777777" w:rsidR="009D6247" w:rsidRDefault="00000000">
      <w:pPr>
        <w:ind w:firstLine="480"/>
      </w:pPr>
      <w:r>
        <w:t>提供对策略算法元件的全生命周期功能管理，支持以列表形式展示和按名称、标识、版本等条件检索元件，并可查看其详细信息，包括元件元数据、算法输入</w:t>
      </w:r>
      <w:r>
        <w:t>/</w:t>
      </w:r>
      <w:r>
        <w:t>输出字段定义及关联策略引用关系。系统支持通过上传算法</w:t>
      </w:r>
      <w:proofErr w:type="gramStart"/>
      <w:r>
        <w:t>包创建</w:t>
      </w:r>
      <w:proofErr w:type="gramEnd"/>
      <w:r>
        <w:t>新元件，自动生成唯一标识与版本号，并配置元件描述、逻辑图及算法接口参数（输入字段含默认值与展示方式，输出字段可自定义）；同时提供灵活的编辑、批量删除、导入导出（支持</w:t>
      </w:r>
      <w:r>
        <w:t>ZIP</w:t>
      </w:r>
      <w:r>
        <w:t>包）等功能，导</w:t>
      </w:r>
      <w:proofErr w:type="gramStart"/>
      <w:r>
        <w:t>入时可</w:t>
      </w:r>
      <w:proofErr w:type="gramEnd"/>
      <w:r>
        <w:t>解析包内元件信息并按需选择纳入，导出便于</w:t>
      </w:r>
      <w:proofErr w:type="gramStart"/>
      <w:r>
        <w:t>跨环境</w:t>
      </w:r>
      <w:proofErr w:type="gramEnd"/>
      <w:r>
        <w:t>复用。实现策略算法能力的标准化封装、可视化配置与高效复用，为上层智能策略编排提供结构化、可插拔的算法服务单元。</w:t>
      </w:r>
    </w:p>
    <w:p w14:paraId="78A3FD86" w14:textId="77777777" w:rsidR="009D6247" w:rsidRDefault="00000000">
      <w:pPr>
        <w:pStyle w:val="6"/>
      </w:pPr>
      <w:r>
        <w:rPr>
          <w:rFonts w:hint="eastAsia"/>
        </w:rPr>
        <w:t>策略函数元件</w:t>
      </w:r>
    </w:p>
    <w:p w14:paraId="2A34B99E" w14:textId="77777777" w:rsidR="009D6247" w:rsidRDefault="00000000">
      <w:pPr>
        <w:ind w:firstLine="480"/>
      </w:pPr>
      <w:r>
        <w:rPr>
          <w:rFonts w:hint="eastAsia"/>
        </w:rPr>
        <w:t>提供对策略函数元件的标准化、模块化管理功能，支持以列表形式展示元件名称、版本、函数类型、标识及描述等信息，并可通过多维</w:t>
      </w:r>
      <w:proofErr w:type="gramStart"/>
      <w:r>
        <w:rPr>
          <w:rFonts w:hint="eastAsia"/>
        </w:rPr>
        <w:t>度条件</w:t>
      </w:r>
      <w:proofErr w:type="gramEnd"/>
      <w:r>
        <w:rPr>
          <w:rFonts w:hint="eastAsia"/>
        </w:rPr>
        <w:t>灵活检索。系统支持查看元件详情，包括元数据、输入</w:t>
      </w:r>
      <w:r>
        <w:rPr>
          <w:rFonts w:hint="eastAsia"/>
        </w:rPr>
        <w:t>/</w:t>
      </w:r>
      <w:r>
        <w:rPr>
          <w:rFonts w:hint="eastAsia"/>
        </w:rPr>
        <w:t>输出参数定义（含字段标识、类型、默认值、展示方式等）及关联策略引用关系，并可跳转至对应策略详情。新增元件时，支持上传函数包自动生成标识与版本，配置函数类型、描述、逻辑图及输入输出接口参数；同时提供对元件信息和字段名称的编辑能力，以及单个或批量的删除、导入（支持包解析与选择性纳入）和</w:t>
      </w:r>
      <w:r>
        <w:rPr>
          <w:rFonts w:hint="eastAsia"/>
        </w:rPr>
        <w:t>ZIP</w:t>
      </w:r>
      <w:r>
        <w:rPr>
          <w:rFonts w:hint="eastAsia"/>
        </w:rPr>
        <w:t>格式导出功能，实现策略函数元件的高效封装、复用与</w:t>
      </w:r>
      <w:proofErr w:type="gramStart"/>
      <w:r>
        <w:rPr>
          <w:rFonts w:hint="eastAsia"/>
        </w:rPr>
        <w:t>跨环境</w:t>
      </w:r>
      <w:proofErr w:type="gramEnd"/>
      <w:r>
        <w:rPr>
          <w:rFonts w:hint="eastAsia"/>
        </w:rPr>
        <w:t>迁移，为策略编排提供灵活、可配置的</w:t>
      </w:r>
      <w:proofErr w:type="gramStart"/>
      <w:r>
        <w:rPr>
          <w:rFonts w:hint="eastAsia"/>
        </w:rPr>
        <w:t>函数级能力</w:t>
      </w:r>
      <w:proofErr w:type="gramEnd"/>
      <w:r>
        <w:rPr>
          <w:rFonts w:hint="eastAsia"/>
        </w:rPr>
        <w:t>支撑。</w:t>
      </w:r>
    </w:p>
    <w:p w14:paraId="32F1CC30" w14:textId="77777777" w:rsidR="009D6247" w:rsidRDefault="00000000">
      <w:pPr>
        <w:pStyle w:val="5"/>
      </w:pPr>
      <w:r>
        <w:rPr>
          <w:rFonts w:hint="eastAsia"/>
        </w:rPr>
        <w:t>策略编排</w:t>
      </w:r>
    </w:p>
    <w:p w14:paraId="01331107" w14:textId="77777777" w:rsidR="009D6247" w:rsidRDefault="00000000">
      <w:pPr>
        <w:ind w:firstLine="480"/>
      </w:pPr>
      <w:r>
        <w:rPr>
          <w:rFonts w:hint="eastAsia"/>
        </w:rPr>
        <w:t>策略编排采用可视化画布、低代码的方式对实时事件进行策略的编排，管理及运行。策略编排中涉及到对多个策略分组进行统一的管理，策略参数灵活设置适用各类场景。</w:t>
      </w:r>
    </w:p>
    <w:p w14:paraId="1F20E6E0" w14:textId="77777777" w:rsidR="009D6247" w:rsidRDefault="00000000">
      <w:pPr>
        <w:pStyle w:val="6"/>
      </w:pPr>
      <w:r>
        <w:rPr>
          <w:rFonts w:hint="eastAsia"/>
        </w:rPr>
        <w:t>策略运行</w:t>
      </w:r>
    </w:p>
    <w:p w14:paraId="4C45F518" w14:textId="77777777" w:rsidR="009D6247" w:rsidRDefault="00000000">
      <w:pPr>
        <w:ind w:firstLine="480"/>
      </w:pPr>
      <w:r>
        <w:rPr>
          <w:rFonts w:hint="eastAsia"/>
        </w:rPr>
        <w:t>支持对系统分组中的策略进行运行、校验、元件参数（数值型）配置、回溯、策略运行参数配置等操作，支持直接跳转到策略对应的回溯页面。</w:t>
      </w:r>
    </w:p>
    <w:p w14:paraId="32D87745" w14:textId="77777777" w:rsidR="009D6247" w:rsidRDefault="00000000">
      <w:pPr>
        <w:ind w:firstLine="480"/>
      </w:pPr>
      <w:r>
        <w:rPr>
          <w:rFonts w:hint="eastAsia"/>
        </w:rPr>
        <w:lastRenderedPageBreak/>
        <w:t>支持对模板策略分组中的策略进行查看、运行、停止操作，不支持编辑和删除操作，删除和编辑操作均由上层应用模块发起。</w:t>
      </w:r>
    </w:p>
    <w:p w14:paraId="35645042" w14:textId="77777777" w:rsidR="009D6247" w:rsidRDefault="00000000">
      <w:pPr>
        <w:pStyle w:val="6"/>
      </w:pPr>
      <w:r>
        <w:rPr>
          <w:rFonts w:hint="eastAsia"/>
        </w:rPr>
        <w:t>策略详情</w:t>
      </w:r>
    </w:p>
    <w:p w14:paraId="6467C4AC" w14:textId="77777777" w:rsidR="009D6247" w:rsidRDefault="00000000">
      <w:pPr>
        <w:ind w:firstLine="480"/>
      </w:pPr>
      <w:r>
        <w:rPr>
          <w:rFonts w:hint="eastAsia"/>
        </w:rPr>
        <w:t>支持通过拓扑</w:t>
      </w:r>
      <w:proofErr w:type="gramStart"/>
      <w:r>
        <w:rPr>
          <w:rFonts w:hint="eastAsia"/>
        </w:rPr>
        <w:t>图或者</w:t>
      </w:r>
      <w:proofErr w:type="gramEnd"/>
      <w:r>
        <w:rPr>
          <w:rFonts w:hint="eastAsia"/>
        </w:rPr>
        <w:t>封面图查看策略的详情，包含策略描述、策略编号、状态、拓扑图等信息。</w:t>
      </w:r>
    </w:p>
    <w:p w14:paraId="7BF0EC5F" w14:textId="77777777" w:rsidR="009D6247" w:rsidRDefault="00000000">
      <w:pPr>
        <w:pStyle w:val="6"/>
      </w:pPr>
      <w:r>
        <w:rPr>
          <w:rFonts w:hint="eastAsia"/>
        </w:rPr>
        <w:t>策略分组</w:t>
      </w:r>
    </w:p>
    <w:p w14:paraId="64A8FC4F" w14:textId="77777777" w:rsidR="009D6247" w:rsidRDefault="00000000">
      <w:pPr>
        <w:ind w:firstLine="480"/>
      </w:pPr>
      <w:r>
        <w:rPr>
          <w:rFonts w:hint="eastAsia"/>
        </w:rPr>
        <w:t>支持自动生成策略的系统分组，该分组不可进行信息编辑与分组删除操作；</w:t>
      </w:r>
    </w:p>
    <w:p w14:paraId="41E45005" w14:textId="77777777" w:rsidR="009D6247" w:rsidRDefault="00000000">
      <w:pPr>
        <w:ind w:firstLine="480"/>
      </w:pPr>
      <w:r>
        <w:rPr>
          <w:rFonts w:hint="eastAsia"/>
        </w:rPr>
        <w:t>支持策略分组的添加、编辑、删除操作，分组信息包括分组名称和描述信息；</w:t>
      </w:r>
    </w:p>
    <w:p w14:paraId="6EDEAA2D" w14:textId="77777777" w:rsidR="009D6247" w:rsidRDefault="00000000">
      <w:pPr>
        <w:ind w:firstLine="480"/>
      </w:pPr>
      <w:r>
        <w:rPr>
          <w:rFonts w:hint="eastAsia"/>
        </w:rPr>
        <w:t>支持通过关键字检索策略分组信息。</w:t>
      </w:r>
    </w:p>
    <w:p w14:paraId="6F3382CC" w14:textId="77777777" w:rsidR="009D6247" w:rsidRDefault="00000000">
      <w:pPr>
        <w:pStyle w:val="6"/>
      </w:pPr>
      <w:r>
        <w:rPr>
          <w:rFonts w:hint="eastAsia"/>
        </w:rPr>
        <w:t>策略新增</w:t>
      </w:r>
    </w:p>
    <w:p w14:paraId="4EBDFC20" w14:textId="77777777" w:rsidR="009D6247" w:rsidRDefault="00000000">
      <w:pPr>
        <w:ind w:firstLine="480"/>
      </w:pPr>
      <w:r>
        <w:t>提供可视化、灵活高效的策略设计与管理功能，支持在非系统分组中新建策略并编辑基本信息（名称、描述、封面），通过拖拉</w:t>
      </w:r>
      <w:proofErr w:type="gramStart"/>
      <w:r>
        <w:t>拽方式</w:t>
      </w:r>
      <w:proofErr w:type="gramEnd"/>
      <w:r>
        <w:t>在画布上自由编排事件、算法及函数类元件，支持元件的增删、参数配置、备注添加（含颜色、大小及描述）并在拓扑图中直观展示。系统提供策略的校验、运行、停止、复制、导入</w:t>
      </w:r>
      <w:r>
        <w:t>/</w:t>
      </w:r>
      <w:r>
        <w:t>导出及回溯跳转等全周期操作，并对系统分组策略开放运行控制与参数调整能力；画布支持居中、撤销</w:t>
      </w:r>
      <w:r>
        <w:t>/</w:t>
      </w:r>
      <w:r>
        <w:t>重做、缩放、清空等交互操作，提升编排体验。同时，方案集成全局搜索（按策略状态、名称、分组、</w:t>
      </w:r>
      <w:r>
        <w:t>ID</w:t>
      </w:r>
      <w:r>
        <w:t>）、元件列表检索与快捷跳转元件管理、实时同步最新元件等功能，支持策略封面自定义（默认使用拓扑图），并在编排过程中可快捷修改事件参数与函数备注，实现策略构建的高效性、可视化与可维护性</w:t>
      </w:r>
      <w:r>
        <w:rPr>
          <w:rFonts w:hint="eastAsia"/>
        </w:rPr>
        <w:t>。</w:t>
      </w:r>
    </w:p>
    <w:p w14:paraId="697E3BCD" w14:textId="77777777" w:rsidR="009D6247" w:rsidRDefault="00000000">
      <w:pPr>
        <w:pStyle w:val="6"/>
      </w:pPr>
      <w:r>
        <w:rPr>
          <w:rFonts w:hint="eastAsia"/>
        </w:rPr>
        <w:t>模板策略</w:t>
      </w:r>
    </w:p>
    <w:p w14:paraId="1C8166E9" w14:textId="77777777" w:rsidR="009D6247" w:rsidRDefault="00000000">
      <w:pPr>
        <w:ind w:firstLine="480"/>
      </w:pPr>
      <w:r>
        <w:rPr>
          <w:rFonts w:hint="eastAsia"/>
        </w:rPr>
        <w:t>提供对模板策略分组的受控访问与协同联动功能，支持用户查看模板策略详情、运行或停止策略，禁止直接编辑或删除，相关变更需由上层应用模块统一发起，确保模板的一致性与安全性。系统支持在实时智能分析和历史视图分析等业务模块中基于选定算法快速创建策略，并自动同步生成至策略编排模块，实现分析能力向策略资产的无缝转化。模板策略</w:t>
      </w:r>
      <w:proofErr w:type="gramStart"/>
      <w:r>
        <w:rPr>
          <w:rFonts w:hint="eastAsia"/>
        </w:rPr>
        <w:t>详情页按任务</w:t>
      </w:r>
      <w:proofErr w:type="gramEnd"/>
      <w:r>
        <w:rPr>
          <w:rFonts w:hint="eastAsia"/>
        </w:rPr>
        <w:t>维度可视化展示拓扑结构，</w:t>
      </w:r>
      <w:r>
        <w:rPr>
          <w:rFonts w:hint="eastAsia"/>
        </w:rPr>
        <w:lastRenderedPageBreak/>
        <w:t>支持点击任</w:t>
      </w:r>
      <w:proofErr w:type="gramStart"/>
      <w:r>
        <w:rPr>
          <w:rFonts w:hint="eastAsia"/>
        </w:rPr>
        <w:t>一</w:t>
      </w:r>
      <w:proofErr w:type="gramEnd"/>
      <w:r>
        <w:rPr>
          <w:rFonts w:hint="eastAsia"/>
        </w:rPr>
        <w:t>任务节点查看其任务名称、</w:t>
      </w:r>
      <w:r>
        <w:rPr>
          <w:rFonts w:hint="eastAsia"/>
        </w:rPr>
        <w:t>ID</w:t>
      </w:r>
      <w:r>
        <w:rPr>
          <w:rFonts w:hint="eastAsia"/>
        </w:rPr>
        <w:t>、规则版本、规则参数及</w:t>
      </w:r>
      <w:proofErr w:type="gramStart"/>
      <w:r>
        <w:rPr>
          <w:rFonts w:hint="eastAsia"/>
        </w:rPr>
        <w:t>策略级运行</w:t>
      </w:r>
      <w:proofErr w:type="gramEnd"/>
      <w:r>
        <w:rPr>
          <w:rFonts w:hint="eastAsia"/>
        </w:rPr>
        <w:t>参数，为策略理解、调试与跨模块协同提供清晰、结构化的功能支撑。</w:t>
      </w:r>
    </w:p>
    <w:p w14:paraId="2B55AAC6" w14:textId="77777777" w:rsidR="009D6247" w:rsidRDefault="00000000">
      <w:pPr>
        <w:pStyle w:val="6"/>
      </w:pPr>
      <w:r>
        <w:rPr>
          <w:rFonts w:hint="eastAsia"/>
        </w:rPr>
        <w:t>算法串联</w:t>
      </w:r>
    </w:p>
    <w:p w14:paraId="108540C4" w14:textId="77777777" w:rsidR="009D6247" w:rsidRDefault="00000000">
      <w:pPr>
        <w:ind w:firstLine="480"/>
      </w:pPr>
      <w:r>
        <w:rPr>
          <w:rFonts w:hint="eastAsia"/>
        </w:rPr>
        <w:t>支持在策略编排过程中，在已有算法元件的下游节点上添加二次分析算法元件并选择分析资源类型（中心端设备、边缘端设备），针对边缘端设备支持指定的算法，针对中心端的设备支持指定的算法（人体识别算法、车辆识别算法、统一接入协议的算法等）。</w:t>
      </w:r>
    </w:p>
    <w:p w14:paraId="63125E54" w14:textId="77777777" w:rsidR="009D6247" w:rsidRDefault="00000000">
      <w:pPr>
        <w:pStyle w:val="6"/>
      </w:pPr>
      <w:r>
        <w:rPr>
          <w:rFonts w:hint="eastAsia"/>
        </w:rPr>
        <w:t>策略操作</w:t>
      </w:r>
    </w:p>
    <w:p w14:paraId="4AD0A42F" w14:textId="77777777" w:rsidR="009D6247" w:rsidRDefault="00000000">
      <w:pPr>
        <w:ind w:firstLine="480"/>
      </w:pPr>
      <w:r>
        <w:rPr>
          <w:rFonts w:hint="eastAsia"/>
        </w:rPr>
        <w:t>提供覆盖策略全生命周期的</w:t>
      </w:r>
      <w:proofErr w:type="gramStart"/>
      <w:r>
        <w:rPr>
          <w:rFonts w:hint="eastAsia"/>
        </w:rPr>
        <w:t>业务级</w:t>
      </w:r>
      <w:proofErr w:type="gramEnd"/>
      <w:r>
        <w:rPr>
          <w:rFonts w:hint="eastAsia"/>
        </w:rPr>
        <w:t>操作能力：支持对单个或多个策略进行删除、复制、导入与</w:t>
      </w:r>
      <w:r>
        <w:rPr>
          <w:rFonts w:hint="eastAsia"/>
        </w:rPr>
        <w:t>ZIP</w:t>
      </w:r>
      <w:r>
        <w:rPr>
          <w:rFonts w:hint="eastAsia"/>
        </w:rPr>
        <w:t>格式导出，便于策略复用、备份</w:t>
      </w:r>
      <w:proofErr w:type="gramStart"/>
      <w:r>
        <w:rPr>
          <w:rFonts w:hint="eastAsia"/>
        </w:rPr>
        <w:t>及跨环境</w:t>
      </w:r>
      <w:proofErr w:type="gramEnd"/>
      <w:r>
        <w:rPr>
          <w:rFonts w:hint="eastAsia"/>
        </w:rPr>
        <w:t>迁移；允许对未运行策略进行全量信息编辑，确保策略配置的灵活性与准确性；通过策略校验功能保障编排逻辑的完整性，结合策略刷新实时同步运行状态，提升运维感知能力；同时支持策略在系统界面中按业务需求自由移动至指定分组，实现策略资产的分类归集与可视化管理，有效支撑多场景、多部门的策略协同与业务敏捷响应。</w:t>
      </w:r>
    </w:p>
    <w:p w14:paraId="41377C36" w14:textId="77777777" w:rsidR="009D6247" w:rsidRDefault="00000000">
      <w:pPr>
        <w:pStyle w:val="6"/>
      </w:pPr>
      <w:r>
        <w:rPr>
          <w:rFonts w:hint="eastAsia"/>
        </w:rPr>
        <w:t>策略调试</w:t>
      </w:r>
    </w:p>
    <w:p w14:paraId="08A4F4FE" w14:textId="77777777" w:rsidR="009D6247" w:rsidRDefault="00000000">
      <w:pPr>
        <w:ind w:firstLine="480"/>
      </w:pPr>
      <w:r>
        <w:rPr>
          <w:rFonts w:hint="eastAsia"/>
        </w:rPr>
        <w:t>策略校验通过后，支持手动模拟和离线模拟</w:t>
      </w:r>
      <w:r>
        <w:rPr>
          <w:rFonts w:hint="eastAsia"/>
        </w:rPr>
        <w:t>2</w:t>
      </w:r>
      <w:r>
        <w:rPr>
          <w:rFonts w:hint="eastAsia"/>
        </w:rPr>
        <w:t>种模式进行策略调试操作；</w:t>
      </w:r>
    </w:p>
    <w:p w14:paraId="3B5771CA" w14:textId="77777777" w:rsidR="009D6247" w:rsidRDefault="00000000">
      <w:pPr>
        <w:ind w:firstLine="480"/>
      </w:pPr>
      <w:r>
        <w:rPr>
          <w:rFonts w:hint="eastAsia"/>
        </w:rPr>
        <w:t>手动模拟支持自动填充报文并可手动修改加入编排的字段，支持手动选择点位、</w:t>
      </w:r>
      <w:proofErr w:type="gramStart"/>
      <w:r>
        <w:rPr>
          <w:rFonts w:hint="eastAsia"/>
        </w:rPr>
        <w:t>手动上</w:t>
      </w:r>
      <w:proofErr w:type="gramEnd"/>
      <w:r>
        <w:rPr>
          <w:rFonts w:hint="eastAsia"/>
        </w:rPr>
        <w:t>传图片，并可手动添加多个数组对象；</w:t>
      </w:r>
    </w:p>
    <w:p w14:paraId="24B53118" w14:textId="77777777" w:rsidR="009D6247" w:rsidRDefault="00000000">
      <w:pPr>
        <w:ind w:firstLine="480"/>
      </w:pPr>
      <w:r>
        <w:rPr>
          <w:rFonts w:hint="eastAsia"/>
        </w:rPr>
        <w:t>离线模拟支持选择算法，上</w:t>
      </w:r>
      <w:proofErr w:type="gramStart"/>
      <w:r>
        <w:rPr>
          <w:rFonts w:hint="eastAsia"/>
        </w:rPr>
        <w:t>传图片</w:t>
      </w:r>
      <w:proofErr w:type="gramEnd"/>
      <w:r>
        <w:rPr>
          <w:rFonts w:hint="eastAsia"/>
        </w:rPr>
        <w:t>并进行图片分析，开始调试后，可查看事件报文的流向以及策略处理的结果。</w:t>
      </w:r>
    </w:p>
    <w:p w14:paraId="56292FF9" w14:textId="77777777" w:rsidR="009D6247" w:rsidRDefault="00000000">
      <w:pPr>
        <w:pStyle w:val="6"/>
      </w:pPr>
      <w:r>
        <w:rPr>
          <w:rFonts w:hint="eastAsia"/>
        </w:rPr>
        <w:t>策略调优</w:t>
      </w:r>
    </w:p>
    <w:p w14:paraId="05223D86" w14:textId="77777777" w:rsidR="009D6247" w:rsidRDefault="00000000">
      <w:pPr>
        <w:ind w:firstLine="480"/>
      </w:pPr>
      <w:r>
        <w:rPr>
          <w:rFonts w:hint="eastAsia"/>
        </w:rPr>
        <w:t>历史数据用新的策略执行一次，可比较前后的策略差异。</w:t>
      </w:r>
    </w:p>
    <w:p w14:paraId="0D9EFDE6" w14:textId="77777777" w:rsidR="009D6247" w:rsidRDefault="00000000">
      <w:pPr>
        <w:ind w:firstLine="480"/>
      </w:pPr>
      <w:r>
        <w:rPr>
          <w:rFonts w:hint="eastAsia"/>
        </w:rPr>
        <w:t>支持按照点位、策略识别结果、拦截元件、有无变化进行策略调优结果检索。</w:t>
      </w:r>
    </w:p>
    <w:p w14:paraId="277F0738" w14:textId="77777777" w:rsidR="009D6247" w:rsidRDefault="00000000">
      <w:pPr>
        <w:ind w:firstLine="480"/>
      </w:pPr>
      <w:r>
        <w:rPr>
          <w:rFonts w:hint="eastAsia"/>
        </w:rPr>
        <w:t>支持按照数据类型（原始、</w:t>
      </w:r>
      <w:proofErr w:type="gramStart"/>
      <w:r>
        <w:rPr>
          <w:rFonts w:hint="eastAsia"/>
        </w:rPr>
        <w:t>研</w:t>
      </w:r>
      <w:proofErr w:type="gramEnd"/>
      <w:r>
        <w:rPr>
          <w:rFonts w:hint="eastAsia"/>
        </w:rPr>
        <w:t>判）和时间范围选择历史数据集并执行策略调优操作。</w:t>
      </w:r>
    </w:p>
    <w:p w14:paraId="4F44BEB1" w14:textId="77777777" w:rsidR="009D6247" w:rsidRDefault="00000000">
      <w:pPr>
        <w:ind w:firstLine="480"/>
      </w:pPr>
      <w:r>
        <w:rPr>
          <w:rFonts w:hint="eastAsia"/>
        </w:rPr>
        <w:t>支持展示基于原始类历史数据集的策略调优结果信息（调</w:t>
      </w:r>
      <w:proofErr w:type="gramStart"/>
      <w:r>
        <w:rPr>
          <w:rFonts w:hint="eastAsia"/>
        </w:rPr>
        <w:t>优事件</w:t>
      </w:r>
      <w:proofErr w:type="gramEnd"/>
      <w:r>
        <w:rPr>
          <w:rFonts w:hint="eastAsia"/>
        </w:rPr>
        <w:t>数量、拦截</w:t>
      </w:r>
      <w:r>
        <w:rPr>
          <w:rFonts w:hint="eastAsia"/>
        </w:rPr>
        <w:lastRenderedPageBreak/>
        <w:t>事件数量及变化数、输出事件数量及变化数）。</w:t>
      </w:r>
    </w:p>
    <w:p w14:paraId="1B5473DB" w14:textId="77777777" w:rsidR="009D6247" w:rsidRDefault="00000000">
      <w:pPr>
        <w:ind w:firstLine="480"/>
      </w:pPr>
      <w:r>
        <w:rPr>
          <w:rFonts w:hint="eastAsia"/>
        </w:rPr>
        <w:t>支持展示基于</w:t>
      </w:r>
      <w:proofErr w:type="gramStart"/>
      <w:r>
        <w:rPr>
          <w:rFonts w:hint="eastAsia"/>
        </w:rPr>
        <w:t>研判类</w:t>
      </w:r>
      <w:proofErr w:type="gramEnd"/>
      <w:r>
        <w:rPr>
          <w:rFonts w:hint="eastAsia"/>
        </w:rPr>
        <w:t>历史数据集的策略调优结果信息（调</w:t>
      </w:r>
      <w:proofErr w:type="gramStart"/>
      <w:r>
        <w:rPr>
          <w:rFonts w:hint="eastAsia"/>
        </w:rPr>
        <w:t>优事件</w:t>
      </w:r>
      <w:proofErr w:type="gramEnd"/>
      <w:r>
        <w:rPr>
          <w:rFonts w:hint="eastAsia"/>
        </w:rPr>
        <w:t>数量、策略检出率、策略</w:t>
      </w:r>
      <w:proofErr w:type="gramStart"/>
      <w:r>
        <w:rPr>
          <w:rFonts w:hint="eastAsia"/>
        </w:rPr>
        <w:t>检准率</w:t>
      </w:r>
      <w:proofErr w:type="gramEnd"/>
      <w:r>
        <w:rPr>
          <w:rFonts w:hint="eastAsia"/>
        </w:rPr>
        <w:t>、算法</w:t>
      </w:r>
      <w:proofErr w:type="gramStart"/>
      <w:r>
        <w:rPr>
          <w:rFonts w:hint="eastAsia"/>
        </w:rPr>
        <w:t>检准率</w:t>
      </w:r>
      <w:proofErr w:type="gramEnd"/>
      <w:r>
        <w:rPr>
          <w:rFonts w:hint="eastAsia"/>
        </w:rPr>
        <w:t>、算法检出率、策略有效数、策略无效数、策略漏报数）。</w:t>
      </w:r>
    </w:p>
    <w:p w14:paraId="11ED4D16" w14:textId="77777777" w:rsidR="009D6247" w:rsidRDefault="00000000">
      <w:pPr>
        <w:pStyle w:val="6"/>
      </w:pPr>
      <w:r>
        <w:rPr>
          <w:rFonts w:hint="eastAsia"/>
        </w:rPr>
        <w:t>策略运行配置</w:t>
      </w:r>
    </w:p>
    <w:p w14:paraId="57B30521" w14:textId="77777777" w:rsidR="009D6247" w:rsidRDefault="00000000">
      <w:pPr>
        <w:ind w:firstLine="480"/>
      </w:pPr>
      <w:r>
        <w:rPr>
          <w:rFonts w:hint="eastAsia"/>
        </w:rPr>
        <w:t>支持对已完成校验的策略配置运行模式，包括负载均衡和指定节点，指定节点是人工能够选择策略运行的服务器，负载均衡是系统自动指定服务器运行。</w:t>
      </w:r>
    </w:p>
    <w:p w14:paraId="09D8AF6A" w14:textId="77777777" w:rsidR="009D6247" w:rsidRDefault="00000000">
      <w:pPr>
        <w:ind w:firstLine="480"/>
      </w:pPr>
      <w:r>
        <w:rPr>
          <w:rFonts w:hint="eastAsia"/>
        </w:rPr>
        <w:t>支持对策略的执行计划和策略执行范围进行配置操作。策略运行默认为所有监控点和所有时间。自定义情况下，可选择对应的时间计划和监控点位。对于系统默认的时间计划（全天、工作日模板）不满足的情况下，可自行设置时间计划，支持自定义时间计划定位到分钟，支持单</w:t>
      </w:r>
      <w:proofErr w:type="gramStart"/>
      <w:r>
        <w:rPr>
          <w:rFonts w:hint="eastAsia"/>
        </w:rPr>
        <w:t>选或者</w:t>
      </w:r>
      <w:proofErr w:type="gramEnd"/>
      <w:r>
        <w:rPr>
          <w:rFonts w:hint="eastAsia"/>
        </w:rPr>
        <w:t>多选监控点。</w:t>
      </w:r>
    </w:p>
    <w:p w14:paraId="58CE229D" w14:textId="77777777" w:rsidR="009D6247" w:rsidRDefault="00000000">
      <w:pPr>
        <w:pStyle w:val="6"/>
      </w:pPr>
      <w:r>
        <w:rPr>
          <w:rFonts w:hint="eastAsia"/>
        </w:rPr>
        <w:t>策略场景配置</w:t>
      </w:r>
    </w:p>
    <w:p w14:paraId="6FACC0AC" w14:textId="77777777" w:rsidR="009D6247" w:rsidRDefault="00000000">
      <w:pPr>
        <w:ind w:firstLine="480"/>
      </w:pPr>
      <w:r>
        <w:t>提供面向业务场景的视频点位精细化管理能力，支持按分组名称、标签创建、检索、编辑和删除点位分组，并在删除时自动清理关联的点位规则，确保配置一致性。系统支持基于点位名称、外码、规则及属性配置状态等多条件检索点位，并以结构化列表展示监控</w:t>
      </w:r>
      <w:proofErr w:type="gramStart"/>
      <w:r>
        <w:t>点关键</w:t>
      </w:r>
      <w:proofErr w:type="gramEnd"/>
      <w:r>
        <w:t>信息；业务人员可通过预置点、实时画面或录像回放抓图，在图像上灵活绘制线、矩形、多边形等分析区域，动态绑定属性规则（如检测方向、区域用途等），并支持规则图形的显示控制、编辑与删除。同时，方案支持通过资源包扩展点位属性，允许对规则属性信息进行修改，并提供单个或批量增删点位功能，有效支撑城市治理、安防布控等业务中对视频资源的快速组织、精准配置与高效运维</w:t>
      </w:r>
      <w:r>
        <w:rPr>
          <w:rFonts w:hint="eastAsia"/>
        </w:rPr>
        <w:t>。</w:t>
      </w:r>
    </w:p>
    <w:p w14:paraId="516873CE" w14:textId="77777777" w:rsidR="009D6247" w:rsidRDefault="00000000">
      <w:pPr>
        <w:pStyle w:val="5"/>
      </w:pPr>
      <w:r>
        <w:rPr>
          <w:rFonts w:hint="eastAsia"/>
        </w:rPr>
        <w:t>策略回溯</w:t>
      </w:r>
    </w:p>
    <w:p w14:paraId="0D6233F3" w14:textId="77777777" w:rsidR="009D6247" w:rsidRDefault="00000000">
      <w:pPr>
        <w:ind w:firstLine="480"/>
      </w:pPr>
      <w:r>
        <w:rPr>
          <w:rFonts w:hint="eastAsia"/>
        </w:rPr>
        <w:t>构建一个功能完善、业务导向的策略回溯系统，核心功能包括：通过事件检索与列表展示，支持用户按多种属性筛选和查看事件处理结果；在事件详情中，全面展示事件图片、策略拓扑（</w:t>
      </w:r>
      <w:proofErr w:type="gramStart"/>
      <w:r>
        <w:rPr>
          <w:rFonts w:hint="eastAsia"/>
        </w:rPr>
        <w:t>标红拦截</w:t>
      </w:r>
      <w:proofErr w:type="gramEnd"/>
      <w:r>
        <w:rPr>
          <w:rFonts w:hint="eastAsia"/>
        </w:rPr>
        <w:t>元件）、策略识别结果及执行报文，并支持事件切换、录像回放及将事件添加至策略素材库；同时，提供策略</w:t>
      </w:r>
      <w:proofErr w:type="gramStart"/>
      <w:r>
        <w:rPr>
          <w:rFonts w:hint="eastAsia"/>
        </w:rPr>
        <w:t>研</w:t>
      </w:r>
      <w:proofErr w:type="gramEnd"/>
      <w:r>
        <w:rPr>
          <w:rFonts w:hint="eastAsia"/>
        </w:rPr>
        <w:t>判能力，允许用户对输出或拦截事件进行正报、误报或漏报的判定与回归，以优化策略准</w:t>
      </w:r>
      <w:r>
        <w:rPr>
          <w:rFonts w:hint="eastAsia"/>
        </w:rPr>
        <w:lastRenderedPageBreak/>
        <w:t>确性。</w:t>
      </w:r>
    </w:p>
    <w:p w14:paraId="0B6FA38F" w14:textId="77777777" w:rsidR="009D6247" w:rsidRDefault="00000000">
      <w:pPr>
        <w:pStyle w:val="5"/>
      </w:pPr>
      <w:r>
        <w:rPr>
          <w:rFonts w:hint="eastAsia"/>
        </w:rPr>
        <w:t>策略成效</w:t>
      </w:r>
    </w:p>
    <w:p w14:paraId="328FECA0" w14:textId="77777777" w:rsidR="009D6247" w:rsidRDefault="00000000">
      <w:pPr>
        <w:ind w:firstLine="480"/>
      </w:pPr>
      <w:r>
        <w:t>构建一套策略与事件成效统计分析体系，核心功能包括：通过统计原始事件、拦截事件及结果事件的数量，量化评估策略在事件流转中的过滤与增效作用；系统将动态展示策略总体规模、分组及运行状态；支持按多时间维度灵活查询，统计事件总量、策略输出与拦截的占比，以及正报、误报、漏报等</w:t>
      </w:r>
      <w:proofErr w:type="gramStart"/>
      <w:r>
        <w:t>研判结果</w:t>
      </w:r>
      <w:proofErr w:type="gramEnd"/>
      <w:r>
        <w:t>分布，并生成策略输出事件排名；同时，聚焦智能事件与智能策略，从事件类型维度深入分析其原始事件、输出</w:t>
      </w:r>
      <w:r>
        <w:t>/</w:t>
      </w:r>
      <w:proofErr w:type="gramStart"/>
      <w:r>
        <w:t>拦截占比及研</w:t>
      </w:r>
      <w:proofErr w:type="gramEnd"/>
      <w:r>
        <w:t>判情况，并支持按策略类型进行分组展示，从而为策略效果的精准评估与持续优化提供全面的数据支撑</w:t>
      </w:r>
      <w:r>
        <w:rPr>
          <w:rFonts w:hint="eastAsia"/>
        </w:rPr>
        <w:t>。</w:t>
      </w:r>
    </w:p>
    <w:p w14:paraId="56757178" w14:textId="77777777" w:rsidR="009D6247" w:rsidRDefault="00000000">
      <w:pPr>
        <w:pStyle w:val="5"/>
      </w:pPr>
      <w:r>
        <w:rPr>
          <w:rFonts w:hint="eastAsia"/>
        </w:rPr>
        <w:t>策略运维</w:t>
      </w:r>
    </w:p>
    <w:p w14:paraId="3FAA9BC6" w14:textId="77777777" w:rsidR="009D6247" w:rsidRDefault="00000000">
      <w:pPr>
        <w:ind w:firstLine="480"/>
      </w:pPr>
      <w:r>
        <w:t>构建一个集中、高效的任务调度与运</w:t>
      </w:r>
      <w:proofErr w:type="gramStart"/>
      <w:r>
        <w:t>维管理</w:t>
      </w:r>
      <w:proofErr w:type="gramEnd"/>
      <w:r>
        <w:t>平台，其核心功能与业务价值如下：系统通过任务视图与主机视图，全方位监控与管理所有分析任务的执行状态、参数配置与资源分配，支持灵活的查询、批量操作与模板化部署，极大提升运维效率；通过任务分组与模板管理，实现配置的标准化与复用，确保任务执行的规范性与一致性；特别地，系统提供精细化的策略运维数据监控和任务守护能力，不仅能实时洞察任务健康度、自动恢复异常任务，还能深入追踪策略执行链路，从而保障智能分析业务的稳定、连续运行，并为策略优化提供精准的数据支撑</w:t>
      </w:r>
      <w:r>
        <w:rPr>
          <w:rFonts w:hint="eastAsia"/>
        </w:rPr>
        <w:t>。</w:t>
      </w:r>
    </w:p>
    <w:p w14:paraId="0F26C363" w14:textId="77777777" w:rsidR="009D6247" w:rsidRDefault="00000000">
      <w:pPr>
        <w:pStyle w:val="5"/>
      </w:pPr>
      <w:r>
        <w:rPr>
          <w:rFonts w:hint="eastAsia"/>
        </w:rPr>
        <w:t>算法策略</w:t>
      </w:r>
    </w:p>
    <w:p w14:paraId="7F3EDB1A" w14:textId="77777777" w:rsidR="009D6247" w:rsidRDefault="00000000">
      <w:pPr>
        <w:ind w:firstLine="480"/>
      </w:pPr>
      <w:r>
        <w:rPr>
          <w:rFonts w:hint="eastAsia"/>
        </w:rPr>
        <w:t>构建一个</w:t>
      </w:r>
      <w:proofErr w:type="gramStart"/>
      <w:r>
        <w:rPr>
          <w:rFonts w:hint="eastAsia"/>
        </w:rPr>
        <w:t>覆盖市容</w:t>
      </w:r>
      <w:proofErr w:type="gramEnd"/>
      <w:r>
        <w:rPr>
          <w:rFonts w:hint="eastAsia"/>
        </w:rPr>
        <w:t>环境、街面秩序等多场景的智能事件识别与误报过滤体系。其核心功能是部署一系列针对性的业务策略，通过设定阈值、去除重复预警、过滤小目标及临时性干扰（如临时经过的车辆、行人）等方式，对道路积水、路面塌陷、占道经营、车辆违停等十余类城市管理事件进行精准识别与数据清洗。该方案能有效提升告警信息的准确性与实用性，大幅减少一线人员的无效核查，为城市精细化管理和高效处置提供可靠的数据支撑。</w:t>
      </w:r>
    </w:p>
    <w:p w14:paraId="296871A7" w14:textId="77777777" w:rsidR="009D6247" w:rsidRDefault="00000000">
      <w:pPr>
        <w:pStyle w:val="3"/>
      </w:pPr>
      <w:bookmarkStart w:id="214" w:name="_Toc213053659"/>
      <w:r>
        <w:rPr>
          <w:rFonts w:hint="eastAsia"/>
        </w:rPr>
        <w:t>数据治理</w:t>
      </w:r>
      <w:bookmarkEnd w:id="214"/>
    </w:p>
    <w:p w14:paraId="21460C19" w14:textId="77777777" w:rsidR="009D6247" w:rsidRDefault="00000000">
      <w:pPr>
        <w:ind w:firstLine="480"/>
      </w:pPr>
      <w:r>
        <w:rPr>
          <w:rFonts w:hint="eastAsia"/>
        </w:rPr>
        <w:t>构建覆盖数据全生命周期的管理体系。其核心业务功能是系统性地开展数据</w:t>
      </w:r>
      <w:r>
        <w:rPr>
          <w:rFonts w:hint="eastAsia"/>
        </w:rPr>
        <w:lastRenderedPageBreak/>
        <w:t>挂接、清洗、校核与核准工作，通过建立多元数据校核与问题数据核准两大机制，确保跨部门数据的权威性与一致性，并形成高效的问题数据发现与修复闭环。</w:t>
      </w:r>
    </w:p>
    <w:p w14:paraId="7E40C0F0" w14:textId="77777777" w:rsidR="009D6247" w:rsidRDefault="00000000">
      <w:pPr>
        <w:ind w:firstLine="480"/>
      </w:pPr>
      <w:r>
        <w:rPr>
          <w:rFonts w:hint="eastAsia"/>
        </w:rPr>
        <w:t>在管理流程上，实现一个贯穿事前、事中、事后的数据质量监管闭环。事前通过规则配置进行质量检查与摸底；事中基于统一平台进行实时监测、分析与问题分发；事后则聚焦于问题的精准定位、整改跟踪与效果考核。最终，通过建立数据质量评估与考核机制，将责任落实到人，确保数据从采集、传输到应用的全流程都满足规范性、准确性、完整性的要求，为上层应用的可靠运行提供高质量的“数据燃料”。</w:t>
      </w:r>
    </w:p>
    <w:p w14:paraId="1536AD94" w14:textId="77777777" w:rsidR="009D6247" w:rsidRDefault="00000000">
      <w:pPr>
        <w:pStyle w:val="4"/>
      </w:pPr>
      <w:bookmarkStart w:id="215" w:name="_Toc213053660"/>
      <w:r>
        <w:rPr>
          <w:rFonts w:hint="eastAsia"/>
        </w:rPr>
        <w:t>数据标准化</w:t>
      </w:r>
      <w:bookmarkEnd w:id="215"/>
    </w:p>
    <w:p w14:paraId="6DADB9F0" w14:textId="77777777" w:rsidR="009D6247" w:rsidRDefault="00000000">
      <w:pPr>
        <w:ind w:firstLine="480"/>
      </w:pPr>
      <w:r>
        <w:rPr>
          <w:rFonts w:hint="eastAsia"/>
        </w:rPr>
        <w:t>在国家和省的规范要求下建立完善顺义区内部数据治理相关标准规范、管理机制，制定数据治理工作开展方案、数据治理工作机制、数据治理问题处理机制，依托政务大数据平台</w:t>
      </w:r>
      <w:r>
        <w:rPr>
          <w:rFonts w:hint="eastAsia"/>
        </w:rPr>
        <w:t>-</w:t>
      </w:r>
      <w:r>
        <w:rPr>
          <w:rFonts w:hint="eastAsia"/>
        </w:rPr>
        <w:t>数据治理平台，以各部门业务需求为导向，针对数据采集汇聚、治理实施、共享使用等全过程，通过数据质量管理功能，结合数据质量问题的剖析与诊断等流程，对</w:t>
      </w:r>
      <w:proofErr w:type="gramStart"/>
      <w:r>
        <w:rPr>
          <w:rFonts w:hint="eastAsia"/>
        </w:rPr>
        <w:t>标数据</w:t>
      </w:r>
      <w:proofErr w:type="gramEnd"/>
      <w:r>
        <w:rPr>
          <w:rFonts w:hint="eastAsia"/>
        </w:rPr>
        <w:t>元标准和业务逻辑规则，让各类数据问题能够及时发现、及时反馈、及时纠偏，持续提升数据质量，开展监测、监控。</w:t>
      </w:r>
    </w:p>
    <w:p w14:paraId="3CC32EB7" w14:textId="77777777" w:rsidR="009D6247" w:rsidRDefault="00000000">
      <w:pPr>
        <w:ind w:firstLine="480"/>
      </w:pPr>
      <w:r>
        <w:rPr>
          <w:rFonts w:hint="eastAsia"/>
        </w:rPr>
        <w:t>数据治理实施内容包括大数据平台部署、数据调研、数据探查与接入实施、数据治理实施等。</w:t>
      </w:r>
    </w:p>
    <w:p w14:paraId="26E3E624" w14:textId="77777777" w:rsidR="009D6247" w:rsidRDefault="00000000">
      <w:pPr>
        <w:pStyle w:val="5"/>
      </w:pPr>
      <w:r>
        <w:rPr>
          <w:rFonts w:hint="eastAsia"/>
        </w:rPr>
        <w:t>数据调研收集</w:t>
      </w:r>
    </w:p>
    <w:p w14:paraId="1000CDBF" w14:textId="77777777" w:rsidR="009D6247" w:rsidRDefault="00000000">
      <w:pPr>
        <w:ind w:firstLine="480"/>
      </w:pPr>
      <w:r>
        <w:rPr>
          <w:rFonts w:hint="eastAsia"/>
        </w:rPr>
        <w:t>数据调研收集。在做数据接入前，需对将要接入的数据的相关信息进行调研收集，整理出</w:t>
      </w:r>
      <w:proofErr w:type="gramStart"/>
      <w:r>
        <w:rPr>
          <w:rFonts w:hint="eastAsia"/>
        </w:rPr>
        <w:t>数据台</w:t>
      </w:r>
      <w:proofErr w:type="gramEnd"/>
      <w:r>
        <w:rPr>
          <w:rFonts w:hint="eastAsia"/>
        </w:rPr>
        <w:t>账。台账中包含：数据表的名称、来源、目前存储的数据量、字段名称、字段含义等。根据收集的</w:t>
      </w:r>
      <w:proofErr w:type="gramStart"/>
      <w:r>
        <w:rPr>
          <w:rFonts w:hint="eastAsia"/>
        </w:rPr>
        <w:t>数据台</w:t>
      </w:r>
      <w:proofErr w:type="gramEnd"/>
      <w:r>
        <w:rPr>
          <w:rFonts w:hint="eastAsia"/>
        </w:rPr>
        <w:t>账，准备数据接入时所需的接入资源和存储资源。</w:t>
      </w:r>
    </w:p>
    <w:p w14:paraId="09E1C3A0" w14:textId="77777777" w:rsidR="009D6247" w:rsidRDefault="00000000">
      <w:pPr>
        <w:pStyle w:val="5"/>
      </w:pPr>
      <w:r>
        <w:rPr>
          <w:rFonts w:hint="eastAsia"/>
        </w:rPr>
        <w:t>数据探查</w:t>
      </w:r>
    </w:p>
    <w:p w14:paraId="351A7D2F" w14:textId="77777777" w:rsidR="009D6247" w:rsidRDefault="00000000">
      <w:pPr>
        <w:ind w:firstLine="480"/>
      </w:pPr>
      <w:r>
        <w:rPr>
          <w:rFonts w:hint="eastAsia"/>
        </w:rPr>
        <w:t>数据探查。通过</w:t>
      </w:r>
      <w:proofErr w:type="gramStart"/>
      <w:r>
        <w:rPr>
          <w:rFonts w:hint="eastAsia"/>
        </w:rPr>
        <w:t>数据台</w:t>
      </w:r>
      <w:proofErr w:type="gramEnd"/>
      <w:r>
        <w:rPr>
          <w:rFonts w:hint="eastAsia"/>
        </w:rPr>
        <w:t>账和样例数据，对即将接入的数据做一次详细的摸排，明确每种资源中字段的含义。此环节对于后续的数据处理影响深远，需要花费大量人力和物力，确保数据探查的准确性。</w:t>
      </w:r>
    </w:p>
    <w:p w14:paraId="5441466B" w14:textId="77777777" w:rsidR="009D6247" w:rsidRDefault="00000000">
      <w:pPr>
        <w:pStyle w:val="5"/>
      </w:pPr>
      <w:r>
        <w:rPr>
          <w:rFonts w:hint="eastAsia"/>
        </w:rPr>
        <w:lastRenderedPageBreak/>
        <w:t>数据接入</w:t>
      </w:r>
    </w:p>
    <w:p w14:paraId="6737689C" w14:textId="77777777" w:rsidR="009D6247" w:rsidRDefault="00000000">
      <w:pPr>
        <w:ind w:firstLine="480"/>
      </w:pPr>
      <w:r>
        <w:rPr>
          <w:rFonts w:hint="eastAsia"/>
        </w:rPr>
        <w:t>数据接入。将各类数据从分散的数据源中抽取接入至大数据平台中，在抽取的过程中会对数据做非空和有效值的判断，将无用数据识别出来不加以接入，保证数据的有效性，同时减少不必要的资源浪费。</w:t>
      </w:r>
    </w:p>
    <w:p w14:paraId="53B51E88" w14:textId="77777777" w:rsidR="009D6247" w:rsidRDefault="00000000">
      <w:pPr>
        <w:ind w:firstLine="480"/>
      </w:pPr>
      <w:r>
        <w:rPr>
          <w:rFonts w:hint="eastAsia"/>
        </w:rPr>
        <w:t>配置采集交换任务：设置任务名称、采集周期、</w:t>
      </w:r>
      <w:proofErr w:type="gramStart"/>
      <w:r>
        <w:rPr>
          <w:rFonts w:hint="eastAsia"/>
        </w:rPr>
        <w:t>源目标</w:t>
      </w:r>
      <w:proofErr w:type="gramEnd"/>
      <w:r>
        <w:rPr>
          <w:rFonts w:hint="eastAsia"/>
        </w:rPr>
        <w:t>信息、存储目标信息、开始时间、结束时间；通过对比采集数和目标成功记录数量，可以对每次采集任务的运营状态进行监控，从而对采集失败的任务进行预警，对于失败的任务，可以进行人工干预重启。采集人员对每次采集任务可手动设置恢复、终止操作。</w:t>
      </w:r>
    </w:p>
    <w:p w14:paraId="66613CE4" w14:textId="77777777" w:rsidR="009D6247" w:rsidRDefault="00000000">
      <w:pPr>
        <w:ind w:firstLine="480"/>
      </w:pPr>
      <w:r>
        <w:rPr>
          <w:rFonts w:hint="eastAsia"/>
        </w:rPr>
        <w:t>采集模型设置：对于目标库来说，可以通过设置诸如：多种源数据的融合、获取样例数据、判断服务类型或文件大小、是否分包压缩等多种条件进行获取。这时需要运营人员，逐一配置目标数据库和</w:t>
      </w:r>
      <w:proofErr w:type="gramStart"/>
      <w:r>
        <w:rPr>
          <w:rFonts w:hint="eastAsia"/>
        </w:rPr>
        <w:t>源数据库</w:t>
      </w:r>
      <w:proofErr w:type="gramEnd"/>
      <w:r>
        <w:rPr>
          <w:rFonts w:hint="eastAsia"/>
        </w:rPr>
        <w:t>的操作路径和条件。</w:t>
      </w:r>
    </w:p>
    <w:p w14:paraId="3B69EFD7" w14:textId="77777777" w:rsidR="009D6247" w:rsidRDefault="00000000">
      <w:pPr>
        <w:ind w:firstLine="480"/>
      </w:pPr>
      <w:r>
        <w:rPr>
          <w:rFonts w:hint="eastAsia"/>
        </w:rPr>
        <w:t>数据识别：在数据采集端可以进行数据的初步处理，包括数据的非空、格式、有效值的初步校验，该校验通过配置实现。运营人员对采集的业务系统进行分析后，确定不同表、</w:t>
      </w:r>
      <w:proofErr w:type="gramStart"/>
      <w:r>
        <w:rPr>
          <w:rFonts w:hint="eastAsia"/>
        </w:rPr>
        <w:t>不同库</w:t>
      </w:r>
      <w:proofErr w:type="gramEnd"/>
      <w:r>
        <w:rPr>
          <w:rFonts w:hint="eastAsia"/>
        </w:rPr>
        <w:t>的采集规则以及数据规则条件，触发采集任务后，</w:t>
      </w:r>
      <w:proofErr w:type="gramStart"/>
      <w:r>
        <w:rPr>
          <w:rFonts w:hint="eastAsia"/>
        </w:rPr>
        <w:t>源数据</w:t>
      </w:r>
      <w:proofErr w:type="gramEnd"/>
      <w:r>
        <w:rPr>
          <w:rFonts w:hint="eastAsia"/>
        </w:rPr>
        <w:t>将按照稽核规则进行初步的数据处理。</w:t>
      </w:r>
    </w:p>
    <w:p w14:paraId="6A22CBFE" w14:textId="77777777" w:rsidR="009D6247" w:rsidRDefault="00000000">
      <w:pPr>
        <w:pStyle w:val="5"/>
      </w:pPr>
      <w:r>
        <w:rPr>
          <w:rFonts w:hint="eastAsia"/>
        </w:rPr>
        <w:t>数据标准化</w:t>
      </w:r>
    </w:p>
    <w:p w14:paraId="53F8B4A7" w14:textId="77777777" w:rsidR="009D6247" w:rsidRDefault="00000000">
      <w:pPr>
        <w:ind w:firstLine="480"/>
      </w:pPr>
      <w:r>
        <w:rPr>
          <w:rFonts w:hint="eastAsia"/>
        </w:rPr>
        <w:t>数据标准化。按照行业和社会标准，对接入的数据进行标准化处理。此环节中，会对字段进行归一化处理，如身份证的归一化和时间字段的归一化。</w:t>
      </w:r>
    </w:p>
    <w:p w14:paraId="07373B4B" w14:textId="77777777" w:rsidR="009D6247" w:rsidRDefault="00000000">
      <w:pPr>
        <w:ind w:firstLine="480"/>
      </w:pPr>
      <w:r>
        <w:rPr>
          <w:rFonts w:hint="eastAsia"/>
        </w:rPr>
        <w:t>统一编码映射：运营人员需要深入业务系统，进行业务调研，梳理业务编码、制定编码规范，明确信息资源在用户域、业务域、事件域、公共域等数据域上，如何进行不同的数据类型、业务类型划分，每种数据</w:t>
      </w:r>
      <w:proofErr w:type="gramStart"/>
      <w:r>
        <w:rPr>
          <w:rFonts w:hint="eastAsia"/>
        </w:rPr>
        <w:t>域采用</w:t>
      </w:r>
      <w:proofErr w:type="gramEnd"/>
      <w:r>
        <w:rPr>
          <w:rFonts w:hint="eastAsia"/>
        </w:rPr>
        <w:t>何种统一编码，形成统一的数据编码标准，为后续理清数据血缘关系，数据维护打下基础。</w:t>
      </w:r>
    </w:p>
    <w:p w14:paraId="6CEA70CE" w14:textId="77777777" w:rsidR="009D6247" w:rsidRDefault="00000000">
      <w:pPr>
        <w:ind w:firstLine="480"/>
      </w:pPr>
      <w:r>
        <w:rPr>
          <w:rFonts w:hint="eastAsia"/>
        </w:rPr>
        <w:t>编码变更需要统一的申请流程和规范操作，运营人员中的模型人员提出需求，由</w:t>
      </w:r>
      <w:proofErr w:type="gramStart"/>
      <w:r>
        <w:rPr>
          <w:rFonts w:hint="eastAsia"/>
        </w:rPr>
        <w:t>运营组</w:t>
      </w:r>
      <w:proofErr w:type="gramEnd"/>
      <w:r>
        <w:rPr>
          <w:rFonts w:hint="eastAsia"/>
        </w:rPr>
        <w:t>进行统一的审核，通过后，进行变更，在同步到各业务系统中。</w:t>
      </w:r>
    </w:p>
    <w:p w14:paraId="78F67064" w14:textId="77777777" w:rsidR="009D6247" w:rsidRDefault="00000000">
      <w:pPr>
        <w:pStyle w:val="5"/>
      </w:pPr>
      <w:r>
        <w:rPr>
          <w:rFonts w:hint="eastAsia"/>
        </w:rPr>
        <w:t>数据明细抽取</w:t>
      </w:r>
    </w:p>
    <w:p w14:paraId="2142995A" w14:textId="77777777" w:rsidR="009D6247" w:rsidRDefault="00000000">
      <w:pPr>
        <w:ind w:firstLine="480"/>
      </w:pPr>
      <w:r>
        <w:rPr>
          <w:rFonts w:hint="eastAsia"/>
        </w:rPr>
        <w:t>数据</w:t>
      </w:r>
      <w:proofErr w:type="gramStart"/>
      <w:r>
        <w:rPr>
          <w:rFonts w:hint="eastAsia"/>
        </w:rPr>
        <w:t>明细化</w:t>
      </w:r>
      <w:proofErr w:type="gramEnd"/>
      <w:r>
        <w:rPr>
          <w:rFonts w:hint="eastAsia"/>
        </w:rPr>
        <w:t>抽取。将标准化后的数据，按照数据他库的维度和关系进行抽取，分类和融合。将不同来源但同一含义的数据有机地整合到一起。经过处理后，本</w:t>
      </w:r>
      <w:r>
        <w:rPr>
          <w:rFonts w:hint="eastAsia"/>
        </w:rPr>
        <w:lastRenderedPageBreak/>
        <w:t>层数据包含了每种关系的明细信息，也包含了</w:t>
      </w:r>
      <w:proofErr w:type="gramStart"/>
      <w:r>
        <w:rPr>
          <w:rFonts w:hint="eastAsia"/>
        </w:rPr>
        <w:t>该关系</w:t>
      </w:r>
      <w:proofErr w:type="gramEnd"/>
      <w:r>
        <w:rPr>
          <w:rFonts w:hint="eastAsia"/>
        </w:rPr>
        <w:t>的叠加后的统计信息。</w:t>
      </w:r>
    </w:p>
    <w:p w14:paraId="1301D043" w14:textId="77777777" w:rsidR="009D6247" w:rsidRDefault="00000000">
      <w:pPr>
        <w:pStyle w:val="4"/>
      </w:pPr>
      <w:bookmarkStart w:id="216" w:name="_Toc213053661"/>
      <w:r>
        <w:rPr>
          <w:rFonts w:hint="eastAsia"/>
        </w:rPr>
        <w:t>元数据管理</w:t>
      </w:r>
      <w:bookmarkEnd w:id="216"/>
    </w:p>
    <w:p w14:paraId="479F6784" w14:textId="77777777" w:rsidR="009D6247" w:rsidRDefault="00000000">
      <w:pPr>
        <w:ind w:firstLine="480"/>
      </w:pPr>
      <w:r>
        <w:rPr>
          <w:rFonts w:hint="eastAsia"/>
        </w:rPr>
        <w:t>1</w:t>
      </w:r>
      <w:r>
        <w:rPr>
          <w:rFonts w:hint="eastAsia"/>
        </w:rPr>
        <w:t>、元数据获取</w:t>
      </w:r>
    </w:p>
    <w:p w14:paraId="4953103D" w14:textId="77777777" w:rsidR="009D6247" w:rsidRDefault="00000000">
      <w:pPr>
        <w:ind w:firstLine="480"/>
      </w:pPr>
      <w:r>
        <w:rPr>
          <w:rFonts w:hint="eastAsia"/>
        </w:rPr>
        <w:t>运营人员配置元数据的基本信息、结构信息、扩展信息、扫描周期、扫描目录、编码信息、所属资源、</w:t>
      </w:r>
      <w:proofErr w:type="gramStart"/>
      <w:r>
        <w:rPr>
          <w:rFonts w:hint="eastAsia"/>
        </w:rPr>
        <w:t>表类型</w:t>
      </w:r>
      <w:proofErr w:type="gramEnd"/>
      <w:r>
        <w:rPr>
          <w:rFonts w:hint="eastAsia"/>
        </w:rPr>
        <w:t>等内容，实现元数据的定期采集，并且记录元数据的版本信息，通过对比发现数据的</w:t>
      </w:r>
    </w:p>
    <w:p w14:paraId="12A2D379" w14:textId="77777777" w:rsidR="009D6247" w:rsidRDefault="00000000">
      <w:pPr>
        <w:ind w:firstLine="480"/>
      </w:pPr>
      <w:r>
        <w:rPr>
          <w:rFonts w:hint="eastAsia"/>
        </w:rPr>
        <w:t>2</w:t>
      </w:r>
      <w:r>
        <w:rPr>
          <w:rFonts w:hint="eastAsia"/>
        </w:rPr>
        <w:t>、元数据导入</w:t>
      </w:r>
    </w:p>
    <w:p w14:paraId="0B977E3C" w14:textId="77777777" w:rsidR="009D6247" w:rsidRDefault="00000000">
      <w:pPr>
        <w:ind w:firstLine="480"/>
      </w:pPr>
      <w:r>
        <w:rPr>
          <w:rFonts w:hint="eastAsia"/>
        </w:rPr>
        <w:t>对于不允许直接进行数据库连接抽取元数据的情况，源系统负责定期导出元数据文件推送到元数据管理系统的指定目录下，元数据管理系统进行定时读取指定目录导入元数据信息。</w:t>
      </w:r>
    </w:p>
    <w:p w14:paraId="4DD27CE4" w14:textId="77777777" w:rsidR="009D6247" w:rsidRDefault="00000000">
      <w:pPr>
        <w:ind w:firstLine="480"/>
      </w:pPr>
      <w:r>
        <w:rPr>
          <w:rFonts w:hint="eastAsia"/>
        </w:rPr>
        <w:t>对于无法自动采集元数据的情况，可通过元数据导入功能，将线下生成的元数据信息导入元数据管理系统。</w:t>
      </w:r>
    </w:p>
    <w:p w14:paraId="1F0E2068" w14:textId="77777777" w:rsidR="009D6247" w:rsidRDefault="00000000">
      <w:pPr>
        <w:ind w:firstLine="480"/>
      </w:pPr>
      <w:r>
        <w:rPr>
          <w:rFonts w:hint="eastAsia"/>
        </w:rPr>
        <w:t>导入格式包括不限于文本文件、表格、</w:t>
      </w:r>
      <w:proofErr w:type="spellStart"/>
      <w:r>
        <w:rPr>
          <w:rFonts w:hint="eastAsia"/>
        </w:rPr>
        <w:t>sql</w:t>
      </w:r>
      <w:proofErr w:type="spellEnd"/>
      <w:r>
        <w:rPr>
          <w:rFonts w:hint="eastAsia"/>
        </w:rPr>
        <w:t>脚本。</w:t>
      </w:r>
    </w:p>
    <w:p w14:paraId="7BFDE6A2" w14:textId="77777777" w:rsidR="009D6247" w:rsidRDefault="00000000">
      <w:pPr>
        <w:ind w:firstLine="480"/>
      </w:pPr>
      <w:r>
        <w:rPr>
          <w:rFonts w:hint="eastAsia"/>
        </w:rPr>
        <w:t>3</w:t>
      </w:r>
      <w:r>
        <w:rPr>
          <w:rFonts w:hint="eastAsia"/>
        </w:rPr>
        <w:t>、元数据补录</w:t>
      </w:r>
    </w:p>
    <w:p w14:paraId="5685BF2C" w14:textId="77777777" w:rsidR="009D6247" w:rsidRDefault="00000000">
      <w:pPr>
        <w:ind w:firstLine="480"/>
      </w:pPr>
      <w:r>
        <w:rPr>
          <w:rFonts w:hint="eastAsia"/>
        </w:rPr>
        <w:t>在抽取到的元数据信息不全面或缺失时（如：字段描述缺失），可对元数据内容进行更正补充。</w:t>
      </w:r>
    </w:p>
    <w:p w14:paraId="6403F198" w14:textId="77777777" w:rsidR="009D6247" w:rsidRDefault="00000000">
      <w:pPr>
        <w:ind w:firstLine="480"/>
      </w:pPr>
      <w:r>
        <w:rPr>
          <w:rFonts w:hint="eastAsia"/>
        </w:rPr>
        <w:t>元数据管理系统在多次抽取元数据信息时，不会随意覆盖补充信息，具备相关审核功能，确保元数据信息的完整。例如：第一次元数据自动采集完成后，用户进行元数据补充描述操作，后续抽取不应覆盖第一次进行补充的元数据描述。实现过程可参照以下两种（不限于）：</w:t>
      </w:r>
    </w:p>
    <w:p w14:paraId="065842AB" w14:textId="77777777" w:rsidR="009D6247" w:rsidRDefault="00000000">
      <w:pPr>
        <w:ind w:firstLine="480"/>
      </w:pPr>
      <w:r>
        <w:rPr>
          <w:rFonts w:hint="eastAsia"/>
        </w:rPr>
        <w:t>（</w:t>
      </w:r>
      <w:r>
        <w:rPr>
          <w:rFonts w:hint="eastAsia"/>
        </w:rPr>
        <w:t>1</w:t>
      </w:r>
      <w:r>
        <w:rPr>
          <w:rFonts w:hint="eastAsia"/>
        </w:rPr>
        <w:t>）最新自动采集元数据信息与上次采集结果进行对比，系统自动处理，默认结果相同直接使用上次结果；结果不同时，添加新增数据、标识删除数据、替换修改数据内容重新补充</w:t>
      </w:r>
    </w:p>
    <w:p w14:paraId="0302438F" w14:textId="77777777" w:rsidR="009D6247" w:rsidRDefault="00000000">
      <w:pPr>
        <w:ind w:firstLine="480"/>
      </w:pPr>
      <w:r>
        <w:rPr>
          <w:rFonts w:hint="eastAsia"/>
        </w:rPr>
        <w:t>（</w:t>
      </w:r>
      <w:r>
        <w:rPr>
          <w:rFonts w:hint="eastAsia"/>
        </w:rPr>
        <w:t>2</w:t>
      </w:r>
      <w:r>
        <w:rPr>
          <w:rFonts w:hint="eastAsia"/>
        </w:rPr>
        <w:t>）最新抽取结果与上次抽取结果进行对比处理，人工审核时，用户可选择三种方式修改内容：保留历史信息、保存最新结果、汇总合并。</w:t>
      </w:r>
    </w:p>
    <w:p w14:paraId="08E68996" w14:textId="77777777" w:rsidR="009D6247" w:rsidRDefault="00000000">
      <w:pPr>
        <w:ind w:firstLine="480"/>
      </w:pPr>
      <w:r>
        <w:rPr>
          <w:rFonts w:hint="eastAsia"/>
        </w:rPr>
        <w:t>元数据定义具备字段是否加密的维护功能，同时具备加密算法的描述功能。</w:t>
      </w:r>
    </w:p>
    <w:p w14:paraId="0F3901A9" w14:textId="77777777" w:rsidR="009D6247" w:rsidRDefault="00000000">
      <w:pPr>
        <w:ind w:firstLine="480"/>
      </w:pPr>
      <w:r>
        <w:rPr>
          <w:rFonts w:hint="eastAsia"/>
        </w:rPr>
        <w:t>元数据定义具备表、字段级别添加业务标签或补充术语描述功能，将业务术语与元数据建立关系。</w:t>
      </w:r>
    </w:p>
    <w:p w14:paraId="1901636A" w14:textId="77777777" w:rsidR="009D6247" w:rsidRDefault="00000000">
      <w:pPr>
        <w:ind w:firstLine="480"/>
      </w:pPr>
      <w:r>
        <w:rPr>
          <w:rFonts w:hint="eastAsia"/>
        </w:rPr>
        <w:t>扩展：元数据分类、打标签使用的标签信息进行基本维护管理，可添加标签</w:t>
      </w:r>
      <w:r>
        <w:rPr>
          <w:rFonts w:hint="eastAsia"/>
        </w:rPr>
        <w:lastRenderedPageBreak/>
        <w:t>管理内容。</w:t>
      </w:r>
    </w:p>
    <w:p w14:paraId="654F987C" w14:textId="77777777" w:rsidR="009D6247" w:rsidRDefault="00000000">
      <w:pPr>
        <w:pStyle w:val="4"/>
      </w:pPr>
      <w:bookmarkStart w:id="217" w:name="_Toc213053662"/>
      <w:r>
        <w:rPr>
          <w:rFonts w:hint="eastAsia"/>
        </w:rPr>
        <w:t>数据质量评估</w:t>
      </w:r>
      <w:bookmarkEnd w:id="217"/>
    </w:p>
    <w:p w14:paraId="3999AD5E" w14:textId="77777777" w:rsidR="009D6247" w:rsidRDefault="00000000">
      <w:pPr>
        <w:ind w:firstLine="480"/>
      </w:pPr>
      <w:r>
        <w:rPr>
          <w:rFonts w:hint="eastAsia"/>
        </w:rPr>
        <w:t>对数据的唯一性、完整性、合法性等质量问题进行综合分析，并能够对数据质量评分走势进行分析，形成质量评估报告，同时能够进行非关联数据质量分析规则定义。对于重点数据每周监控，全部数据每月监控，并不定期进行抽样检查，对结果进行分析并展示。</w:t>
      </w:r>
    </w:p>
    <w:p w14:paraId="579CC8E9" w14:textId="77777777" w:rsidR="009D6247" w:rsidRDefault="00000000">
      <w:pPr>
        <w:ind w:firstLine="480"/>
      </w:pPr>
      <w:r>
        <w:rPr>
          <w:rFonts w:hint="eastAsia"/>
        </w:rPr>
        <w:t>提供了灵活的、多维度的数据质量报告，以业务日期、检核系统、检核指标、检</w:t>
      </w:r>
      <w:proofErr w:type="gramStart"/>
      <w:r>
        <w:rPr>
          <w:rFonts w:hint="eastAsia"/>
        </w:rPr>
        <w:t>核指标</w:t>
      </w:r>
      <w:proofErr w:type="gramEnd"/>
      <w:r>
        <w:rPr>
          <w:rFonts w:hint="eastAsia"/>
        </w:rPr>
        <w:t>归类、问题产生与解决等多角度观察数据质量问题，并提供导出</w:t>
      </w:r>
      <w:r>
        <w:rPr>
          <w:rFonts w:hint="eastAsia"/>
        </w:rPr>
        <w:t>Excel</w:t>
      </w:r>
      <w:r>
        <w:rPr>
          <w:rFonts w:hint="eastAsia"/>
        </w:rPr>
        <w:t>文件作为离线查看和汇报使用。</w:t>
      </w:r>
    </w:p>
    <w:p w14:paraId="34D483B6" w14:textId="77777777" w:rsidR="009D6247" w:rsidRDefault="00000000">
      <w:pPr>
        <w:ind w:firstLine="480"/>
      </w:pPr>
      <w:r>
        <w:rPr>
          <w:rFonts w:hint="eastAsia"/>
        </w:rPr>
        <w:t>在对质量评估报告配置的基础上，生成质量报告，以可视化的形式实现质量报告的展示。</w:t>
      </w:r>
    </w:p>
    <w:p w14:paraId="57CDBAA0" w14:textId="77777777" w:rsidR="009D6247" w:rsidRDefault="00000000">
      <w:pPr>
        <w:ind w:firstLine="480"/>
      </w:pPr>
      <w:r>
        <w:rPr>
          <w:rFonts w:hint="eastAsia"/>
        </w:rPr>
        <w:t>质量报告展示：按照业务主题、日期实现对质量分析、质量评估维度、稽核检测情况、问题数趋势、得分趋势等质量报告内容的查询与可视化展示，提供报告的重新生成与下载。</w:t>
      </w:r>
    </w:p>
    <w:p w14:paraId="0A7D8058" w14:textId="77777777" w:rsidR="009D6247" w:rsidRDefault="00000000">
      <w:pPr>
        <w:pStyle w:val="4"/>
      </w:pPr>
      <w:bookmarkStart w:id="218" w:name="_Toc213053663"/>
      <w:r>
        <w:rPr>
          <w:rFonts w:hint="eastAsia"/>
        </w:rPr>
        <w:t>数据质量监控</w:t>
      </w:r>
      <w:bookmarkEnd w:id="218"/>
    </w:p>
    <w:p w14:paraId="43CE6642" w14:textId="77777777" w:rsidR="009D6247" w:rsidRDefault="00000000">
      <w:pPr>
        <w:ind w:firstLine="480"/>
      </w:pPr>
      <w:r>
        <w:rPr>
          <w:rFonts w:hint="eastAsia"/>
        </w:rPr>
        <w:t>构建一套端到端的全方位数据质量管控体系。方案的核心业务目标是确保作为重要战略资源的数据的准确性与可靠性，从而为区域施政决策提供坚实依据，规避因数据质量问题导致的决策风险。</w:t>
      </w:r>
    </w:p>
    <w:p w14:paraId="0968F328" w14:textId="77777777" w:rsidR="009D6247" w:rsidRDefault="00000000">
      <w:pPr>
        <w:ind w:firstLine="480"/>
      </w:pPr>
      <w:r>
        <w:rPr>
          <w:rFonts w:hint="eastAsia"/>
        </w:rPr>
        <w:t>在功能设计上，方案强调对数据处理全链条进行动态跟踪与逻辑检控。通过在数据生成、抽取、传输、清洗转换、加载、汇总、分析及前端展现等所有关键环节设置质量监控点，实现对数据从源端到最终应用的全流程、嵌入式监管。</w:t>
      </w:r>
    </w:p>
    <w:p w14:paraId="341DF44F" w14:textId="77777777" w:rsidR="009D6247" w:rsidRDefault="00000000">
      <w:pPr>
        <w:ind w:firstLine="480"/>
      </w:pPr>
      <w:r>
        <w:rPr>
          <w:rFonts w:hint="eastAsia"/>
        </w:rPr>
        <w:t>该体系将生成详尽的质量调试报告与综合质量汇总报告，形成覆盖数据源、数据仓库、数据集市直至数据应用的完整质量视图。通过这种贯穿始终的管控，最终确保流入决策环节的数据是正确、可信的，真正赋能顺义区的精细</w:t>
      </w:r>
      <w:proofErr w:type="gramStart"/>
      <w:r>
        <w:rPr>
          <w:rFonts w:hint="eastAsia"/>
        </w:rPr>
        <w:t>化治理</w:t>
      </w:r>
      <w:proofErr w:type="gramEnd"/>
      <w:r>
        <w:rPr>
          <w:rFonts w:hint="eastAsia"/>
        </w:rPr>
        <w:t>与科学决策。</w:t>
      </w:r>
    </w:p>
    <w:p w14:paraId="7C3244BA" w14:textId="77777777" w:rsidR="009D6247" w:rsidRDefault="00000000">
      <w:pPr>
        <w:pStyle w:val="4"/>
      </w:pPr>
      <w:bookmarkStart w:id="219" w:name="_Toc213053664"/>
      <w:r>
        <w:rPr>
          <w:rFonts w:hint="eastAsia"/>
        </w:rPr>
        <w:t>稽核规则维护</w:t>
      </w:r>
      <w:bookmarkEnd w:id="219"/>
    </w:p>
    <w:p w14:paraId="5F406DD7" w14:textId="77777777" w:rsidR="009D6247" w:rsidRDefault="00000000">
      <w:pPr>
        <w:ind w:firstLine="480"/>
      </w:pPr>
      <w:r>
        <w:rPr>
          <w:rFonts w:hint="eastAsia"/>
        </w:rPr>
        <w:t>构建一个可演进、闭环化的数据质量管理体系，确保数据能持续满足业务发</w:t>
      </w:r>
      <w:r>
        <w:rPr>
          <w:rFonts w:hint="eastAsia"/>
        </w:rPr>
        <w:lastRenderedPageBreak/>
        <w:t>展的需要。其核心业务功能是建立一个动态的稽核规则库，通过专业的规则模板设计与维护，实现对</w:t>
      </w:r>
      <w:r>
        <w:rPr>
          <w:rFonts w:hint="eastAsia"/>
        </w:rPr>
        <w:t>26</w:t>
      </w:r>
      <w:r>
        <w:rPr>
          <w:rFonts w:hint="eastAsia"/>
        </w:rPr>
        <w:t>个业务部门数据从基础属性到复杂业务逻辑的全方位质量检查。</w:t>
      </w:r>
    </w:p>
    <w:p w14:paraId="03D80A68" w14:textId="77777777" w:rsidR="009D6247" w:rsidRDefault="00000000">
      <w:pPr>
        <w:ind w:firstLine="480"/>
      </w:pPr>
      <w:r>
        <w:rPr>
          <w:rFonts w:hint="eastAsia"/>
        </w:rPr>
        <w:t>建立一套完整的质量问题处理流程：从自动或手动发起问题流程、形成待办任务，到跟踪督办、定期汇总汇报，实现跨部门问题处理的高效协同。通过定期梳理稽核出的问题并进行根因分析（如统计口径、数据标准不一致等），最终目标是为数据质量的持续优化提升提供决策依据，驱动各业务部门从源头上解决数据问题，从而整体提升政府数据的完备性、准确性与权威性，为科学决策提供可靠保障。</w:t>
      </w:r>
    </w:p>
    <w:p w14:paraId="1213FB85" w14:textId="77777777" w:rsidR="009D6247" w:rsidRDefault="00000000">
      <w:pPr>
        <w:pStyle w:val="4"/>
      </w:pPr>
      <w:bookmarkStart w:id="220" w:name="_Toc213053665"/>
      <w:r>
        <w:rPr>
          <w:rFonts w:hint="eastAsia"/>
        </w:rPr>
        <w:t>数据共享交换</w:t>
      </w:r>
      <w:bookmarkEnd w:id="220"/>
    </w:p>
    <w:p w14:paraId="0CF1B69D" w14:textId="77777777" w:rsidR="009D6247" w:rsidRDefault="00000000">
      <w:pPr>
        <w:ind w:firstLine="480"/>
      </w:pPr>
      <w:r>
        <w:rPr>
          <w:rFonts w:hint="eastAsia"/>
        </w:rPr>
        <w:t>构建一个高效、规范的数据共享交换体系，核心目标是打通部门间的数据壁垒，促进跨层级、跨地域的政务数据融合与业务协同。方案将通过建立标准化的数据共享审批流程，确保数据在安全可控的前提下有序流动。</w:t>
      </w:r>
    </w:p>
    <w:p w14:paraId="2A5031CC" w14:textId="77777777" w:rsidR="009D6247" w:rsidRDefault="00000000">
      <w:pPr>
        <w:ind w:firstLine="480"/>
        <w:rPr>
          <w:ins w:id="221" w:author="喜羊羊的好朋友" w:date="2025-11-10T17:40:00Z"/>
        </w:rPr>
      </w:pPr>
      <w:r>
        <w:rPr>
          <w:rFonts w:hint="eastAsia"/>
        </w:rPr>
        <w:t>在业务功能上，平台将提供数据供需匹配服务，为有明确需求的部门直接提供数据资源，并为尚未建立联系的部门充当“数据红娘”，协助其建立新的供需关系。数据运营团队将基于治理工具，进行数据的开发、测试与稽核，形成符合业务要求的数据产品，并遵循规范将其作为标准化服务进行发布、编目与授权。最终，形成一个从需求对接到服务授权的完整闭环，实现政府信息资源的互利互用，充分释放数据价值。</w:t>
      </w:r>
    </w:p>
    <w:p w14:paraId="6790B2CD" w14:textId="77777777" w:rsidR="009D6247" w:rsidRDefault="00000000">
      <w:pPr>
        <w:pStyle w:val="3"/>
        <w:rPr>
          <w:ins w:id="222" w:author="喜羊羊的好朋友" w:date="2025-11-10T17:40:00Z"/>
        </w:rPr>
      </w:pPr>
      <w:ins w:id="223" w:author="喜羊羊的好朋友" w:date="2025-11-10T17:40:00Z">
        <w:r>
          <w:rPr>
            <w:rFonts w:hint="eastAsia"/>
          </w:rPr>
          <w:t>数据分级分类</w:t>
        </w:r>
      </w:ins>
    </w:p>
    <w:p w14:paraId="487FCD42" w14:textId="77777777" w:rsidR="009D6247" w:rsidRDefault="00000000">
      <w:pPr>
        <w:ind w:firstLine="480"/>
        <w:rPr>
          <w:ins w:id="224" w:author="喜羊羊的好朋友" w:date="2025-11-10T17:40:00Z"/>
        </w:rPr>
      </w:pPr>
      <w:ins w:id="225" w:author="喜羊羊的好朋友" w:date="2025-11-10T17:40:00Z">
        <w:r>
          <w:rPr>
            <w:rFonts w:hint="eastAsia"/>
          </w:rPr>
          <w:t>按照数据的影响对象、影响范围、影响程度等维度，对数据进行科学分类和级别划分，为后续的安全防护、权限管控、合</w:t>
        </w:r>
        <w:proofErr w:type="gramStart"/>
        <w:r>
          <w:rPr>
            <w:rFonts w:hint="eastAsia"/>
          </w:rPr>
          <w:t>规</w:t>
        </w:r>
        <w:proofErr w:type="gramEnd"/>
        <w:r>
          <w:rPr>
            <w:rFonts w:hint="eastAsia"/>
          </w:rPr>
          <w:t>管理提供依据，实现精细化数据管理。</w:t>
        </w:r>
      </w:ins>
    </w:p>
    <w:p w14:paraId="2D86469B" w14:textId="77777777" w:rsidR="009D6247" w:rsidRDefault="00000000">
      <w:pPr>
        <w:pStyle w:val="4"/>
        <w:rPr>
          <w:ins w:id="226" w:author="喜羊羊的好朋友" w:date="2025-11-10T17:40:00Z"/>
        </w:rPr>
      </w:pPr>
      <w:ins w:id="227" w:author="喜羊羊的好朋友" w:date="2025-11-10T17:40:00Z">
        <w:r>
          <w:rPr>
            <w:rFonts w:hint="eastAsia"/>
          </w:rPr>
          <w:t>配置管理</w:t>
        </w:r>
      </w:ins>
    </w:p>
    <w:p w14:paraId="1F1BA004" w14:textId="77777777" w:rsidR="009D6247" w:rsidRDefault="00000000">
      <w:pPr>
        <w:ind w:firstLine="480"/>
        <w:rPr>
          <w:ins w:id="228" w:author="喜羊羊的好朋友" w:date="2025-11-10T17:40:00Z"/>
        </w:rPr>
      </w:pPr>
      <w:ins w:id="229" w:author="喜羊羊的好朋友" w:date="2025-11-10T17:40:00Z">
        <w:r>
          <w:rPr>
            <w:rFonts w:hint="eastAsia"/>
          </w:rPr>
          <w:t>作为数据分级分类的基础配置模块，聚焦数据类别与敏感等级的标准化定义，通过统一规则管控为数据分类分级、合</w:t>
        </w:r>
        <w:proofErr w:type="gramStart"/>
        <w:r>
          <w:rPr>
            <w:rFonts w:hint="eastAsia"/>
          </w:rPr>
          <w:t>规</w:t>
        </w:r>
        <w:proofErr w:type="gramEnd"/>
        <w:r>
          <w:rPr>
            <w:rFonts w:hint="eastAsia"/>
          </w:rPr>
          <w:t>管</w:t>
        </w:r>
        <w:proofErr w:type="gramStart"/>
        <w:r>
          <w:rPr>
            <w:rFonts w:hint="eastAsia"/>
          </w:rPr>
          <w:t>控提供</w:t>
        </w:r>
        <w:proofErr w:type="gramEnd"/>
        <w:r>
          <w:rPr>
            <w:rFonts w:hint="eastAsia"/>
          </w:rPr>
          <w:t>依据。规范数据管理的核心维度，确保数据属性界定一致，支撑后续数据资产化、安全管控等工作有序推进。</w:t>
        </w:r>
      </w:ins>
    </w:p>
    <w:p w14:paraId="39B5F375" w14:textId="77777777" w:rsidR="009D6247" w:rsidRDefault="00000000">
      <w:pPr>
        <w:ind w:firstLine="480"/>
        <w:rPr>
          <w:ins w:id="230" w:author="喜羊羊的好朋友" w:date="2025-11-10T17:40:00Z"/>
        </w:rPr>
      </w:pPr>
      <w:ins w:id="231" w:author="喜羊羊的好朋友" w:date="2025-11-10T17:40:00Z">
        <w:r>
          <w:rPr>
            <w:rFonts w:hint="eastAsia"/>
          </w:rPr>
          <w:lastRenderedPageBreak/>
          <w:t>数据类别管理负责数据类别的全生命周期管理，支持按业务场景、数据用途等维度自定义类别体系。可新增、编辑、删除数据类别，明确各类别内涵与划分标准，实现数据的规范化归类，让数据管理更具条理，为后续分级、管</w:t>
        </w:r>
        <w:proofErr w:type="gramStart"/>
        <w:r>
          <w:rPr>
            <w:rFonts w:hint="eastAsia"/>
          </w:rPr>
          <w:t>控提供</w:t>
        </w:r>
        <w:proofErr w:type="gramEnd"/>
        <w:r>
          <w:rPr>
            <w:rFonts w:hint="eastAsia"/>
          </w:rPr>
          <w:t>基础分类依据。敏感等级管理围绕数据安全需求，定义敏感数据的等级体系，如公开、内部、保密、绝密等。明确各等级的划分标准、管</w:t>
        </w:r>
        <w:proofErr w:type="gramStart"/>
        <w:r>
          <w:rPr>
            <w:rFonts w:hint="eastAsia"/>
          </w:rPr>
          <w:t>控要求</w:t>
        </w:r>
        <w:proofErr w:type="gramEnd"/>
        <w:r>
          <w:rPr>
            <w:rFonts w:hint="eastAsia"/>
          </w:rPr>
          <w:t>及适用场景，支持等级规则的调整与维护。通过标准化敏感等级定义，为数据脱敏、访问控制等安全措施落地提供核心依据。</w:t>
        </w:r>
      </w:ins>
    </w:p>
    <w:p w14:paraId="6E5BA7CE" w14:textId="77777777" w:rsidR="009D6247" w:rsidRDefault="00000000">
      <w:pPr>
        <w:pStyle w:val="4"/>
        <w:rPr>
          <w:ins w:id="232" w:author="喜羊羊的好朋友" w:date="2025-11-10T17:40:00Z"/>
        </w:rPr>
      </w:pPr>
      <w:ins w:id="233" w:author="喜羊羊的好朋友" w:date="2025-11-10T17:40:00Z">
        <w:r>
          <w:rPr>
            <w:rFonts w:hint="eastAsia"/>
          </w:rPr>
          <w:t>识别任务管理</w:t>
        </w:r>
      </w:ins>
    </w:p>
    <w:p w14:paraId="49D432B2" w14:textId="77777777" w:rsidR="009D6247" w:rsidRDefault="00000000">
      <w:pPr>
        <w:ind w:firstLine="480"/>
        <w:rPr>
          <w:ins w:id="234" w:author="喜羊羊的好朋友" w:date="2025-11-10T17:40:00Z"/>
        </w:rPr>
      </w:pPr>
      <w:ins w:id="235" w:author="喜羊羊的好朋友" w:date="2025-11-10T17:40:00Z">
        <w:r>
          <w:rPr>
            <w:rFonts w:hint="eastAsia"/>
          </w:rPr>
          <w:t>聚焦敏感数据</w:t>
        </w:r>
        <w:proofErr w:type="gramStart"/>
        <w:r>
          <w:rPr>
            <w:rFonts w:hint="eastAsia"/>
          </w:rPr>
          <w:t>识别全</w:t>
        </w:r>
        <w:proofErr w:type="gramEnd"/>
        <w:r>
          <w:rPr>
            <w:rFonts w:hint="eastAsia"/>
          </w:rPr>
          <w:t>流程管控，整合标签定义、数据项管理、探测执行及数据集识别功能。通过标准化识别规则与流程，精准定位敏感数据，明确数据项与数据集的敏感属性。</w:t>
        </w:r>
      </w:ins>
    </w:p>
    <w:p w14:paraId="3A9DBB0A" w14:textId="77777777" w:rsidR="009D6247" w:rsidRDefault="00000000">
      <w:pPr>
        <w:ind w:firstLine="480"/>
        <w:rPr>
          <w:ins w:id="236" w:author="喜羊羊的好朋友" w:date="2025-11-10T17:40:00Z"/>
        </w:rPr>
      </w:pPr>
      <w:ins w:id="237" w:author="喜羊羊的好朋友" w:date="2025-11-10T17:40:00Z">
        <w:r>
          <w:rPr>
            <w:rFonts w:hint="eastAsia"/>
          </w:rPr>
          <w:t>敏感数据标签支持自定义敏感数据标签体系，按数据类型或敏感等级划分标签。明确标签定义、适用范围及识别规则，实现标签的新增、编辑、启用与停用管理，为敏感数据的精准识别与分类标注提供统一标准。</w:t>
        </w:r>
      </w:ins>
    </w:p>
    <w:p w14:paraId="5E9573BA" w14:textId="77777777" w:rsidR="009D6247" w:rsidRDefault="00000000">
      <w:pPr>
        <w:ind w:firstLine="480"/>
        <w:rPr>
          <w:ins w:id="238" w:author="喜羊羊的好朋友" w:date="2025-11-10T17:40:00Z"/>
        </w:rPr>
      </w:pPr>
      <w:ins w:id="239" w:author="喜羊羊的好朋友" w:date="2025-11-10T17:40:00Z">
        <w:r>
          <w:rPr>
            <w:rFonts w:hint="eastAsia"/>
          </w:rPr>
          <w:t>敏感数据项信息负责敏感数据项的识别与全生命周期管理，精准定位数据中单个敏感字段。记录数据项所属数据源、字段类型、敏感标签等信息，支持数据项的查询、编辑与状态更新，确保敏感数据项可追溯、可管控。</w:t>
        </w:r>
      </w:ins>
    </w:p>
    <w:p w14:paraId="0F3489F8" w14:textId="77777777" w:rsidR="009D6247" w:rsidRDefault="00000000">
      <w:pPr>
        <w:ind w:firstLine="480"/>
        <w:rPr>
          <w:ins w:id="240" w:author="喜羊羊的好朋友" w:date="2025-11-10T17:40:00Z"/>
        </w:rPr>
      </w:pPr>
      <w:ins w:id="241" w:author="喜羊羊的好朋友" w:date="2025-11-10T17:40:00Z">
        <w:r>
          <w:rPr>
            <w:rFonts w:hint="eastAsia"/>
          </w:rPr>
          <w:t>敏感数据识别通过内置算法与自定义规则，对全域数据进行自动化敏感数据探测。覆盖结构化与非结构化数据，精准识别包含敏感信息的数据内容，自动匹配对应敏感标签，及时发现隐藏的敏感数据，为后续安全管</w:t>
        </w:r>
        <w:proofErr w:type="gramStart"/>
        <w:r>
          <w:rPr>
            <w:rFonts w:hint="eastAsia"/>
          </w:rPr>
          <w:t>控提供</w:t>
        </w:r>
        <w:proofErr w:type="gramEnd"/>
        <w:r>
          <w:rPr>
            <w:rFonts w:hint="eastAsia"/>
          </w:rPr>
          <w:t>精准靶点。</w:t>
        </w:r>
      </w:ins>
    </w:p>
    <w:p w14:paraId="43364E81" w14:textId="77777777" w:rsidR="009D6247" w:rsidRDefault="00000000">
      <w:pPr>
        <w:ind w:firstLine="480"/>
        <w:rPr>
          <w:ins w:id="242" w:author="喜羊羊的好朋友" w:date="2025-11-10T17:40:00Z"/>
        </w:rPr>
      </w:pPr>
      <w:ins w:id="243" w:author="喜羊羊的好朋友" w:date="2025-11-10T17:40:00Z">
        <w:r>
          <w:rPr>
            <w:rFonts w:hint="eastAsia"/>
          </w:rPr>
          <w:t>敏感数据集信息针对批量数据集合开展敏感属性识别，提取数据集名称、来源、包含的敏感数据类型及分布情况等基本信息。明确数据集的整体敏感等级，形成完整的数据集敏感信息档案，助力批量敏感数据的集中管控与合</w:t>
        </w:r>
        <w:proofErr w:type="gramStart"/>
        <w:r>
          <w:rPr>
            <w:rFonts w:hint="eastAsia"/>
          </w:rPr>
          <w:t>规</w:t>
        </w:r>
        <w:proofErr w:type="gramEnd"/>
        <w:r>
          <w:rPr>
            <w:rFonts w:hint="eastAsia"/>
          </w:rPr>
          <w:t>治理。</w:t>
        </w:r>
      </w:ins>
    </w:p>
    <w:p w14:paraId="41EE7378" w14:textId="77777777" w:rsidR="009D6247" w:rsidRDefault="00000000">
      <w:pPr>
        <w:pStyle w:val="4"/>
        <w:rPr>
          <w:ins w:id="244" w:author="喜羊羊的好朋友" w:date="2025-11-10T17:40:00Z"/>
        </w:rPr>
      </w:pPr>
      <w:ins w:id="245" w:author="喜羊羊的好朋友" w:date="2025-11-10T17:40:00Z">
        <w:r>
          <w:rPr>
            <w:rFonts w:hint="eastAsia"/>
          </w:rPr>
          <w:t>数据分类管理</w:t>
        </w:r>
      </w:ins>
    </w:p>
    <w:p w14:paraId="17E4B93A" w14:textId="77777777" w:rsidR="009D6247" w:rsidRDefault="00000000">
      <w:pPr>
        <w:ind w:firstLine="480"/>
        <w:rPr>
          <w:ins w:id="246" w:author="喜羊羊的好朋友" w:date="2025-11-10T17:40:00Z"/>
        </w:rPr>
      </w:pPr>
      <w:ins w:id="247" w:author="喜羊羊的好朋友" w:date="2025-11-10T17:40:00Z">
        <w:r>
          <w:rPr>
            <w:rFonts w:hint="eastAsia"/>
          </w:rPr>
          <w:t>聚焦数据分类的创建与配置全流程，通过标准化分类体系实现数据资源的</w:t>
        </w:r>
        <w:proofErr w:type="gramStart"/>
        <w:r>
          <w:rPr>
            <w:rFonts w:hint="eastAsia"/>
          </w:rPr>
          <w:t>有序管</w:t>
        </w:r>
        <w:proofErr w:type="gramEnd"/>
        <w:r>
          <w:rPr>
            <w:rFonts w:hint="eastAsia"/>
          </w:rPr>
          <w:t>控。明确数据类别划分规则，让分散数据按统一标准归类，提升数据检索效率与管理规范性。</w:t>
        </w:r>
      </w:ins>
    </w:p>
    <w:p w14:paraId="27B73730" w14:textId="77777777" w:rsidR="009D6247" w:rsidRDefault="00000000">
      <w:pPr>
        <w:ind w:firstLine="480"/>
        <w:rPr>
          <w:ins w:id="248" w:author="喜羊羊的好朋友" w:date="2025-11-10T17:40:00Z"/>
        </w:rPr>
      </w:pPr>
      <w:ins w:id="249" w:author="喜羊羊的好朋友" w:date="2025-11-10T17:40:00Z">
        <w:r>
          <w:rPr>
            <w:rFonts w:hint="eastAsia"/>
          </w:rPr>
          <w:t>数据分类信息支持数据分类体系的创建与全生命周期管理，可按业务域、数</w:t>
        </w:r>
        <w:r>
          <w:rPr>
            <w:rFonts w:hint="eastAsia"/>
          </w:rPr>
          <w:lastRenderedPageBreak/>
          <w:t>据用途、来源等维度自定义分类层级。明确每类数据的定义、范围及管理责任，支持分类的新增、编辑、删除与查询，构建逻辑清晰、适配业务的分类框架，让数据归类有章可循。</w:t>
        </w:r>
      </w:ins>
    </w:p>
    <w:p w14:paraId="1159FC02" w14:textId="77777777" w:rsidR="009D6247" w:rsidRDefault="00000000">
      <w:pPr>
        <w:ind w:firstLine="480"/>
        <w:rPr>
          <w:ins w:id="250" w:author="喜羊羊的好朋友" w:date="2025-11-10T17:40:00Z"/>
        </w:rPr>
      </w:pPr>
      <w:ins w:id="251" w:author="喜羊羊的好朋友" w:date="2025-11-10T17:40:00Z">
        <w:r>
          <w:rPr>
            <w:rFonts w:hint="eastAsia"/>
          </w:rPr>
          <w:t>数据分类配置针对已接入的各类数据资源，进行分类属性的关联配置。支持</w:t>
        </w:r>
        <w:proofErr w:type="gramStart"/>
        <w:r>
          <w:rPr>
            <w:rFonts w:hint="eastAsia"/>
          </w:rPr>
          <w:t>批量或</w:t>
        </w:r>
        <w:proofErr w:type="gramEnd"/>
        <w:r>
          <w:rPr>
            <w:rFonts w:hint="eastAsia"/>
          </w:rPr>
          <w:t>单个数据资源的分类绑定，可灵活调整数据所属分类，确保数据资源与分类体系精准匹配。通过</w:t>
        </w:r>
        <w:proofErr w:type="gramStart"/>
        <w:r>
          <w:rPr>
            <w:rFonts w:hint="eastAsia"/>
          </w:rPr>
          <w:t>配置让</w:t>
        </w:r>
        <w:proofErr w:type="gramEnd"/>
        <w:r>
          <w:rPr>
            <w:rFonts w:hint="eastAsia"/>
          </w:rPr>
          <w:t>数据分类落地生效，实现数据资源的规范化归类，方便后续按分类开展管理与应用。</w:t>
        </w:r>
      </w:ins>
    </w:p>
    <w:p w14:paraId="431C0CA1" w14:textId="77777777" w:rsidR="009D6247" w:rsidRDefault="00000000">
      <w:pPr>
        <w:pStyle w:val="3"/>
        <w:rPr>
          <w:ins w:id="252" w:author="喜羊羊的好朋友" w:date="2025-11-10T17:40:00Z"/>
        </w:rPr>
      </w:pPr>
      <w:ins w:id="253" w:author="喜羊羊的好朋友" w:date="2025-11-10T17:40:00Z">
        <w:r>
          <w:rPr>
            <w:rFonts w:hint="eastAsia"/>
          </w:rPr>
          <w:t>指标管理</w:t>
        </w:r>
      </w:ins>
    </w:p>
    <w:p w14:paraId="2D96DFDB" w14:textId="77777777" w:rsidR="009D6247" w:rsidRDefault="00000000">
      <w:pPr>
        <w:ind w:firstLine="480"/>
        <w:rPr>
          <w:ins w:id="254" w:author="喜羊羊的好朋友" w:date="2025-11-10T17:40:00Z"/>
        </w:rPr>
      </w:pPr>
      <w:ins w:id="255" w:author="喜羊羊的好朋友" w:date="2025-11-10T17:40:00Z">
        <w:r>
          <w:rPr>
            <w:rFonts w:hint="eastAsia"/>
          </w:rPr>
          <w:t>指标管理结合全区数据实际情况，对业务场景指标进行全生命周期管理，包括指标定义、计算、监控、分析和应用，确保指标口径统一、数据准确，为业务决策和目标追踪提供可靠依据。</w:t>
        </w:r>
      </w:ins>
    </w:p>
    <w:p w14:paraId="097A6C53" w14:textId="77777777" w:rsidR="009D6247" w:rsidRDefault="00000000">
      <w:pPr>
        <w:pStyle w:val="4"/>
        <w:rPr>
          <w:ins w:id="256" w:author="喜羊羊的好朋友" w:date="2025-11-10T17:40:00Z"/>
        </w:rPr>
      </w:pPr>
      <w:ins w:id="257" w:author="喜羊羊的好朋友" w:date="2025-11-10T17:40:00Z">
        <w:r>
          <w:rPr>
            <w:rFonts w:hint="eastAsia"/>
          </w:rPr>
          <w:t>项目管理</w:t>
        </w:r>
      </w:ins>
    </w:p>
    <w:p w14:paraId="0E3020E0" w14:textId="77777777" w:rsidR="009D6247" w:rsidRDefault="00000000">
      <w:pPr>
        <w:ind w:firstLine="480"/>
        <w:rPr>
          <w:ins w:id="258" w:author="喜羊羊的好朋友" w:date="2025-11-10T17:40:00Z"/>
        </w:rPr>
      </w:pPr>
      <w:ins w:id="259" w:author="喜羊羊的好朋友" w:date="2025-11-10T17:40:00Z">
        <w:r>
          <w:rPr>
            <w:rFonts w:hint="eastAsia"/>
          </w:rPr>
          <w:t>支持在系统内编辑项目核心信息，包括项目负责人、合同编号、项目甲方等关键内容。可新增、修改项目信息，实现项目的集中管控，明确指标所属项目边界，为后续指标分类、统计提供清晰的项目维度依据。</w:t>
        </w:r>
      </w:ins>
    </w:p>
    <w:p w14:paraId="5BC4C22C" w14:textId="77777777" w:rsidR="009D6247" w:rsidRDefault="00000000">
      <w:pPr>
        <w:pStyle w:val="4"/>
        <w:rPr>
          <w:ins w:id="260" w:author="喜羊羊的好朋友" w:date="2025-11-10T17:40:00Z"/>
        </w:rPr>
      </w:pPr>
      <w:ins w:id="261" w:author="喜羊羊的好朋友" w:date="2025-11-10T17:40:00Z">
        <w:r>
          <w:rPr>
            <w:rFonts w:hint="eastAsia"/>
          </w:rPr>
          <w:t>分类管理</w:t>
        </w:r>
      </w:ins>
    </w:p>
    <w:p w14:paraId="23DD3ACD" w14:textId="77777777" w:rsidR="009D6247" w:rsidRDefault="00000000">
      <w:pPr>
        <w:ind w:firstLine="480"/>
        <w:rPr>
          <w:ins w:id="262" w:author="喜羊羊的好朋友" w:date="2025-11-10T17:40:00Z"/>
        </w:rPr>
      </w:pPr>
      <w:ins w:id="263" w:author="喜羊羊的好朋友" w:date="2025-11-10T17:40:00Z">
        <w:r>
          <w:rPr>
            <w:rFonts w:hint="eastAsia"/>
          </w:rPr>
          <w:t>分类管理允许用户编辑数据分类信息，涵盖分类名称、关联项目名称等内容。可自定义分类层级与规则，对指标进行规范化归类，</w:t>
        </w:r>
        <w:proofErr w:type="gramStart"/>
        <w:r>
          <w:rPr>
            <w:rFonts w:hint="eastAsia"/>
          </w:rPr>
          <w:t>让指标</w:t>
        </w:r>
        <w:proofErr w:type="gramEnd"/>
        <w:r>
          <w:rPr>
            <w:rFonts w:hint="eastAsia"/>
          </w:rPr>
          <w:t>管理更具条理，方便按分类检索、统计指标，提升指标管理效率。</w:t>
        </w:r>
      </w:ins>
    </w:p>
    <w:p w14:paraId="1BD62B96" w14:textId="77777777" w:rsidR="009D6247" w:rsidRDefault="00000000">
      <w:pPr>
        <w:pStyle w:val="4"/>
        <w:rPr>
          <w:ins w:id="264" w:author="喜羊羊的好朋友" w:date="2025-11-10T17:40:00Z"/>
        </w:rPr>
      </w:pPr>
      <w:ins w:id="265" w:author="喜羊羊的好朋友" w:date="2025-11-10T17:40:00Z">
        <w:r>
          <w:rPr>
            <w:rFonts w:hint="eastAsia"/>
          </w:rPr>
          <w:t>指标管理</w:t>
        </w:r>
      </w:ins>
    </w:p>
    <w:p w14:paraId="7093D358" w14:textId="77777777" w:rsidR="009D6247" w:rsidRDefault="00000000">
      <w:pPr>
        <w:ind w:firstLine="480"/>
        <w:rPr>
          <w:ins w:id="266" w:author="喜羊羊的好朋友" w:date="2025-11-10T17:40:00Z"/>
        </w:rPr>
      </w:pPr>
      <w:ins w:id="267" w:author="喜羊羊的好朋友" w:date="2025-11-10T17:40:00Z">
        <w:r>
          <w:rPr>
            <w:rFonts w:hint="eastAsia"/>
          </w:rPr>
          <w:t>指标管理是数据指标全生命周期管</w:t>
        </w:r>
        <w:proofErr w:type="gramStart"/>
        <w:r>
          <w:rPr>
            <w:rFonts w:hint="eastAsia"/>
          </w:rPr>
          <w:t>控核心</w:t>
        </w:r>
        <w:proofErr w:type="gramEnd"/>
        <w:r>
          <w:rPr>
            <w:rFonts w:hint="eastAsia"/>
          </w:rPr>
          <w:t>模块，整合项目、分类、编辑、数据源等多维度功能，支持指标标准定义、上下钻取、切片旋转等分析操作。通过标准化配置与灵活分析工具，确保指标统一、数据可追溯。</w:t>
        </w:r>
      </w:ins>
    </w:p>
    <w:p w14:paraId="5C4296AD" w14:textId="77777777" w:rsidR="009D6247" w:rsidRDefault="00000000">
      <w:pPr>
        <w:ind w:firstLine="480"/>
        <w:rPr>
          <w:ins w:id="268" w:author="喜羊羊的好朋友" w:date="2025-11-10T17:40:00Z"/>
        </w:rPr>
      </w:pPr>
      <w:ins w:id="269" w:author="喜羊羊的好朋友" w:date="2025-11-10T17:40:00Z">
        <w:r>
          <w:rPr>
            <w:rFonts w:hint="eastAsia"/>
          </w:rPr>
          <w:t>指标编辑支持在系统内全面编辑指标信息，包括指标名称、标识、数据源、分类等关键内容。可灵活新增、修改指标属性，确保指标定义清晰、关联准确。其中指标上卷支持指标从详细数据层级汇总到更高宏观层级，通过聚合计算呈现</w:t>
        </w:r>
        <w:r>
          <w:rPr>
            <w:rFonts w:hint="eastAsia"/>
          </w:rPr>
          <w:lastRenderedPageBreak/>
          <w:t>整体数据情况。无需手动汇总，自动完成多维</w:t>
        </w:r>
        <w:proofErr w:type="gramStart"/>
        <w:r>
          <w:rPr>
            <w:rFonts w:hint="eastAsia"/>
          </w:rPr>
          <w:t>度数据</w:t>
        </w:r>
        <w:proofErr w:type="gramEnd"/>
        <w:r>
          <w:rPr>
            <w:rFonts w:hint="eastAsia"/>
          </w:rPr>
          <w:t>向上归集，帮助快速把握全局指标态势；指标下钻支持从汇总的高级数据层级，深入到更细粒度的详细数据层级。可逐层拆解指标数据来源与构成，快速定位数据差异根源，为问题排查与精细化分析提供支撑；指标切片固定多维数据中的单个维度（如时间、区域），观察其他维度在该固定条件下的表现。聚焦特定场景分析指标变化，帮助精准捕捉单一约束条件下的数据规律，提升分析针对性；指标切面在多个维度上同时筛选数据，精准提取符合多重条件的数据子集（数据块）。可组合多个筛选条件聚焦目标数据，实现精准化分析，快速挖掘特定场景下的指标特征；指标旋转动态切换数据透视表的行和列，或调整分析维度</w:t>
        </w:r>
        <w:r>
          <w:rPr>
            <w:rFonts w:hint="eastAsia"/>
          </w:rPr>
          <w:t>(</w:t>
        </w:r>
        <w:r>
          <w:rPr>
            <w:rFonts w:hint="eastAsia"/>
          </w:rPr>
          <w:t>视角</w:t>
        </w:r>
        <w:r>
          <w:rPr>
            <w:rFonts w:hint="eastAsia"/>
          </w:rPr>
          <w:t>)</w:t>
        </w:r>
        <w:r>
          <w:rPr>
            <w:rFonts w:hint="eastAsia"/>
          </w:rPr>
          <w:t>。无需重新配置数据，即可从不同角度观察同一组指标，灵活挖掘数据关联规律，提升指标分析的全面性与灵活性。</w:t>
        </w:r>
      </w:ins>
    </w:p>
    <w:p w14:paraId="7D0D3FB1" w14:textId="77777777" w:rsidR="009D6247" w:rsidRDefault="00000000">
      <w:pPr>
        <w:pStyle w:val="3"/>
        <w:rPr>
          <w:ins w:id="270" w:author="喜羊羊的好朋友" w:date="2025-11-10T17:40:00Z"/>
        </w:rPr>
      </w:pPr>
      <w:ins w:id="271" w:author="喜羊羊的好朋友" w:date="2025-11-10T17:40:00Z">
        <w:r>
          <w:rPr>
            <w:rFonts w:hint="eastAsia"/>
          </w:rPr>
          <w:t>数据可视化</w:t>
        </w:r>
      </w:ins>
    </w:p>
    <w:p w14:paraId="4BE3DB4B" w14:textId="77777777" w:rsidR="009D6247" w:rsidRDefault="00000000">
      <w:pPr>
        <w:ind w:firstLine="480"/>
        <w:rPr>
          <w:ins w:id="272" w:author="喜羊羊的好朋友" w:date="2025-11-10T17:40:00Z"/>
        </w:rPr>
      </w:pPr>
      <w:ins w:id="273" w:author="喜羊羊的好朋友" w:date="2025-11-10T17:40:00Z">
        <w:r>
          <w:rPr>
            <w:rFonts w:hint="eastAsia"/>
          </w:rPr>
          <w:t>通过可视化建模和可视化交互技术，对数据加以直观化、简单化的展示，深入体现数据价值和内涵。能够满足会议展览、业务监控、风险预警等多种业务的展示需求。</w:t>
        </w:r>
      </w:ins>
    </w:p>
    <w:p w14:paraId="79B27070" w14:textId="77777777" w:rsidR="009D6247" w:rsidRDefault="00000000">
      <w:pPr>
        <w:ind w:firstLine="480"/>
        <w:rPr>
          <w:ins w:id="274" w:author="喜羊羊的好朋友" w:date="2025-11-10T17:40:00Z"/>
        </w:rPr>
      </w:pPr>
      <w:ins w:id="275" w:author="喜羊羊的好朋友" w:date="2025-11-10T17:40:00Z">
        <w:r>
          <w:rPr>
            <w:rFonts w:hint="eastAsia"/>
          </w:rPr>
          <w:t>数据可视化需要基于数据存储和数据分析提供的数据，可视化系统要支持展示设计，能够进行可视化编排、数据配置和样式配置，内置图形库和模型（模板）库，从而为设计人员提供高效的可视化设计工具，快速完成可视化展示结果。</w:t>
        </w:r>
      </w:ins>
    </w:p>
    <w:p w14:paraId="3C8CFDA6" w14:textId="77777777" w:rsidR="009D6247" w:rsidRDefault="00000000">
      <w:pPr>
        <w:pStyle w:val="4"/>
        <w:rPr>
          <w:ins w:id="276" w:author="喜羊羊的好朋友" w:date="2025-11-10T17:40:00Z"/>
        </w:rPr>
      </w:pPr>
      <w:ins w:id="277" w:author="喜羊羊的好朋友" w:date="2025-11-10T17:40:00Z">
        <w:r>
          <w:rPr>
            <w:rFonts w:hint="eastAsia"/>
          </w:rPr>
          <w:t>数据可视化设计</w:t>
        </w:r>
      </w:ins>
    </w:p>
    <w:p w14:paraId="16DD0739" w14:textId="77777777" w:rsidR="009D6247" w:rsidRDefault="00000000">
      <w:pPr>
        <w:ind w:firstLine="480"/>
        <w:rPr>
          <w:ins w:id="278" w:author="喜羊羊的好朋友" w:date="2025-11-10T17:40:00Z"/>
        </w:rPr>
      </w:pPr>
      <w:ins w:id="279" w:author="喜羊羊的好朋友" w:date="2025-11-10T17:40:00Z">
        <w:r>
          <w:rPr>
            <w:rFonts w:hint="eastAsia"/>
          </w:rPr>
          <w:t>系统内置大量的可视化组件，包括各种</w:t>
        </w:r>
        <w:r>
          <w:rPr>
            <w:rFonts w:hint="eastAsia"/>
          </w:rPr>
          <w:t>Web</w:t>
        </w:r>
        <w:r>
          <w:rPr>
            <w:rFonts w:hint="eastAsia"/>
          </w:rPr>
          <w:t>表单组件、图形组件等，业务人员只需要通过简单的拖拽和参数配置，在</w:t>
        </w:r>
        <w:proofErr w:type="gramStart"/>
        <w:r>
          <w:rPr>
            <w:rFonts w:hint="eastAsia"/>
          </w:rPr>
          <w:t>设计器</w:t>
        </w:r>
        <w:proofErr w:type="gramEnd"/>
        <w:r>
          <w:rPr>
            <w:rFonts w:hint="eastAsia"/>
          </w:rPr>
          <w:t>上构建出专业的数据分析报表、仪表盘、数据可视化大屏以及可视化数据展现</w:t>
        </w:r>
        <w:proofErr w:type="spellStart"/>
        <w:r>
          <w:t>Web</w:t>
        </w:r>
        <w:proofErr w:type="spellEnd"/>
        <w:r>
          <w:rPr>
            <w:rFonts w:hint="eastAsia"/>
          </w:rPr>
          <w:t>页面等。</w:t>
        </w:r>
      </w:ins>
    </w:p>
    <w:p w14:paraId="5FCF3840" w14:textId="77777777" w:rsidR="009D6247" w:rsidRDefault="00000000">
      <w:pPr>
        <w:ind w:firstLine="480"/>
        <w:rPr>
          <w:ins w:id="280" w:author="喜羊羊的好朋友" w:date="2025-11-10T17:40:00Z"/>
        </w:rPr>
      </w:pPr>
      <w:ins w:id="281" w:author="喜羊羊的好朋友" w:date="2025-11-10T17:40:00Z">
        <w:r>
          <w:rPr>
            <w:rFonts w:hint="eastAsia"/>
          </w:rPr>
          <w:t>1</w:t>
        </w:r>
        <w:r>
          <w:rPr>
            <w:rFonts w:hint="eastAsia"/>
          </w:rPr>
          <w:t>、可视化编排</w:t>
        </w:r>
      </w:ins>
    </w:p>
    <w:p w14:paraId="21BDAFC3" w14:textId="77777777" w:rsidR="009D6247" w:rsidRDefault="00000000">
      <w:pPr>
        <w:ind w:firstLine="480"/>
        <w:rPr>
          <w:ins w:id="282" w:author="喜羊羊的好朋友" w:date="2025-11-10T17:40:00Z"/>
        </w:rPr>
      </w:pPr>
      <w:ins w:id="283" w:author="喜羊羊的好朋友" w:date="2025-11-10T17:40:00Z">
        <w:r>
          <w:rPr>
            <w:rFonts w:hint="eastAsia"/>
          </w:rPr>
          <w:t>可视化</w:t>
        </w:r>
        <w:proofErr w:type="gramStart"/>
        <w:r>
          <w:rPr>
            <w:rFonts w:hint="eastAsia"/>
          </w:rPr>
          <w:t>设计器</w:t>
        </w:r>
        <w:proofErr w:type="gramEnd"/>
        <w:r>
          <w:rPr>
            <w:rFonts w:hint="eastAsia"/>
          </w:rPr>
          <w:t>要具有自由布局模式，设计人员可以直接通过拖拽的方式自定义组件的位置和大小，并且提供对齐辅助线和边线吸附功能，方便手动调整布局的过程中保持组件对齐。除了支持普通显示屏页面和个人电脑的分辨率以外，设计画布区域的大小应具有超大分辨率，并支持页面的分辨率自适应能力，以确保编排的页面能够在一定范围内适应多种不同分辨率的显示终端。</w:t>
        </w:r>
      </w:ins>
    </w:p>
    <w:p w14:paraId="53A4C49B" w14:textId="77777777" w:rsidR="009D6247" w:rsidRDefault="00000000">
      <w:pPr>
        <w:ind w:firstLine="480"/>
        <w:rPr>
          <w:ins w:id="284" w:author="喜羊羊的好朋友" w:date="2025-11-10T17:40:00Z"/>
        </w:rPr>
      </w:pPr>
      <w:ins w:id="285" w:author="喜羊羊的好朋友" w:date="2025-11-10T17:40:00Z">
        <w:r>
          <w:rPr>
            <w:rFonts w:hint="eastAsia"/>
          </w:rPr>
          <w:lastRenderedPageBreak/>
          <w:t>2</w:t>
        </w:r>
        <w:r>
          <w:rPr>
            <w:rFonts w:hint="eastAsia"/>
          </w:rPr>
          <w:t>、可视化图形库</w:t>
        </w:r>
      </w:ins>
    </w:p>
    <w:p w14:paraId="40529314" w14:textId="77777777" w:rsidR="009D6247" w:rsidRDefault="00000000">
      <w:pPr>
        <w:ind w:firstLine="480"/>
        <w:rPr>
          <w:ins w:id="286" w:author="喜羊羊的好朋友" w:date="2025-11-10T17:40:00Z"/>
        </w:rPr>
      </w:pPr>
      <w:ins w:id="287" w:author="喜羊羊的好朋友" w:date="2025-11-10T17:40:00Z">
        <w:r>
          <w:rPr>
            <w:rFonts w:hint="eastAsia"/>
          </w:rPr>
          <w:t>系统内置完备的图表组件库，具备多样化的数据表现能力，除具备展示统计分析数据的统计图形以外，还要具备展示关系型数据、层级结构数据的多种图表组件。并且，图表组件要具备多样化的配置参数，实现灵活定制。</w:t>
        </w:r>
      </w:ins>
    </w:p>
    <w:p w14:paraId="75290B84" w14:textId="77777777" w:rsidR="009D6247" w:rsidRDefault="00000000">
      <w:pPr>
        <w:pStyle w:val="4"/>
        <w:rPr>
          <w:ins w:id="288" w:author="喜羊羊的好朋友" w:date="2025-11-10T17:40:00Z"/>
        </w:rPr>
      </w:pPr>
      <w:ins w:id="289" w:author="喜羊羊的好朋友" w:date="2025-11-10T17:40:00Z">
        <w:r>
          <w:rPr>
            <w:rFonts w:hint="eastAsia"/>
          </w:rPr>
          <w:t>数据接入和配置</w:t>
        </w:r>
      </w:ins>
    </w:p>
    <w:p w14:paraId="48DDD0D2" w14:textId="77777777" w:rsidR="009D6247" w:rsidRDefault="00000000">
      <w:pPr>
        <w:ind w:firstLine="480"/>
        <w:rPr>
          <w:ins w:id="290" w:author="喜羊羊的好朋友" w:date="2025-11-10T17:40:00Z"/>
        </w:rPr>
      </w:pPr>
      <w:ins w:id="291" w:author="喜羊羊的好朋友" w:date="2025-11-10T17:40:00Z">
        <w:r>
          <w:rPr>
            <w:rFonts w:hint="eastAsia"/>
          </w:rPr>
          <w:t>1</w:t>
        </w:r>
        <w:r>
          <w:rPr>
            <w:rFonts w:hint="eastAsia"/>
          </w:rPr>
          <w:t>、多数据源支持</w:t>
        </w:r>
      </w:ins>
    </w:p>
    <w:p w14:paraId="661BE0DD" w14:textId="77777777" w:rsidR="009D6247" w:rsidRDefault="00000000">
      <w:pPr>
        <w:ind w:firstLine="480"/>
        <w:rPr>
          <w:ins w:id="292" w:author="喜羊羊的好朋友" w:date="2025-11-10T17:40:00Z"/>
        </w:rPr>
      </w:pPr>
      <w:ins w:id="293" w:author="喜羊羊的好朋友" w:date="2025-11-10T17:40:00Z">
        <w:r>
          <w:rPr>
            <w:rFonts w:hint="eastAsia"/>
          </w:rPr>
          <w:t>支持多种数据对接方式，包括：静态文件数据、</w:t>
        </w:r>
        <w:r>
          <w:rPr>
            <w:rFonts w:hint="eastAsia"/>
          </w:rPr>
          <w:t>API</w:t>
        </w:r>
        <w:r>
          <w:rPr>
            <w:rFonts w:hint="eastAsia"/>
          </w:rPr>
          <w:t>数据、数据库、</w:t>
        </w:r>
        <w:r>
          <w:rPr>
            <w:rFonts w:hint="eastAsia"/>
          </w:rPr>
          <w:t>S</w:t>
        </w:r>
        <w:r>
          <w:t>QL</w:t>
        </w:r>
        <w:r>
          <w:rPr>
            <w:rFonts w:hint="eastAsia"/>
          </w:rPr>
          <w:t>等，同时支持对接十余种关系型数据库及国产数据库。接入的数据转化为数据资源后，可直接对接至组件库中的组件，即组件可直接对接业务系统发布的数据统计接口，实时展示业务系统数据，节省业务系统开发接口成本。</w:t>
        </w:r>
      </w:ins>
    </w:p>
    <w:p w14:paraId="215771C4" w14:textId="77777777" w:rsidR="009D6247" w:rsidRDefault="00000000">
      <w:pPr>
        <w:ind w:firstLine="480"/>
        <w:rPr>
          <w:ins w:id="294" w:author="喜羊羊的好朋友" w:date="2025-11-10T17:40:00Z"/>
        </w:rPr>
      </w:pPr>
      <w:ins w:id="295" w:author="喜羊羊的好朋友" w:date="2025-11-10T17:40:00Z">
        <w:r>
          <w:rPr>
            <w:rFonts w:hint="eastAsia"/>
          </w:rPr>
          <w:t>2</w:t>
        </w:r>
        <w:r>
          <w:rPr>
            <w:rFonts w:hint="eastAsia"/>
          </w:rPr>
          <w:t>、自助式数据建模</w:t>
        </w:r>
      </w:ins>
    </w:p>
    <w:p w14:paraId="555D2C6A" w14:textId="77777777" w:rsidR="009D6247" w:rsidRDefault="00000000">
      <w:pPr>
        <w:ind w:firstLine="480"/>
        <w:rPr>
          <w:ins w:id="296" w:author="喜羊羊的好朋友" w:date="2025-11-10T17:40:00Z"/>
        </w:rPr>
      </w:pPr>
      <w:ins w:id="297" w:author="喜羊羊的好朋友" w:date="2025-11-10T17:40:00Z">
        <w:r>
          <w:rPr>
            <w:rFonts w:hint="eastAsia"/>
          </w:rPr>
          <w:t>当数据源接入后，可以通过系统给组件绑定数据，为方便业务人员快速简单地直接选择数据字段，需要将这些不同的数据源统一转换为单个独立的数据集。一个数据集中定义了多个有业务关联的数据字段，数据字段的类型分为维度（对数据进行分类的字段，比如时间、年份、地区、类别、名称等）、度量（含有定量数值的字段，表示某种数据的数值，比如销售量、利润值、商品库存数等）。创建数据集的过程定义为数据建模，将简单的表做成单个的数据集，同时支持多个表、多个视图、多个自定义</w:t>
        </w:r>
        <w:r>
          <w:rPr>
            <w:rFonts w:hint="eastAsia"/>
          </w:rPr>
          <w:t>SQL</w:t>
        </w:r>
        <w:r>
          <w:rPr>
            <w:rFonts w:hint="eastAsia"/>
          </w:rPr>
          <w:t>的逻辑视图进行相互关联。不仅支持传统的基于数据仓库的星型模型、雪花模型，还可以根据客户现有的数据环境自定义数据模型。</w:t>
        </w:r>
      </w:ins>
    </w:p>
    <w:p w14:paraId="7800D87E" w14:textId="77777777" w:rsidR="009D6247" w:rsidRDefault="00000000">
      <w:pPr>
        <w:pStyle w:val="4"/>
        <w:rPr>
          <w:ins w:id="298" w:author="喜羊羊的好朋友" w:date="2025-11-10T17:40:00Z"/>
        </w:rPr>
      </w:pPr>
      <w:ins w:id="299" w:author="喜羊羊的好朋友" w:date="2025-11-10T17:40:00Z">
        <w:r>
          <w:rPr>
            <w:rFonts w:hint="eastAsia"/>
          </w:rPr>
          <w:t>领导驾驶舱</w:t>
        </w:r>
      </w:ins>
    </w:p>
    <w:p w14:paraId="3032CDC9" w14:textId="77777777" w:rsidR="009D6247" w:rsidRDefault="00000000">
      <w:pPr>
        <w:ind w:firstLine="480"/>
        <w:rPr>
          <w:ins w:id="300" w:author="喜羊羊的好朋友" w:date="2025-11-10T17:40:00Z"/>
        </w:rPr>
      </w:pPr>
      <w:ins w:id="301" w:author="喜羊羊的好朋友" w:date="2025-11-10T17:40:00Z">
        <w:r>
          <w:rPr>
            <w:rFonts w:hint="eastAsia"/>
          </w:rPr>
          <w:t>领导驾驶舱也叫管理驾驶舱，是一种为管理层和决策层领导提供关键分析指标展示的可视化展示形式。可视化系统可以通过领导驾驶舱，通过各</w:t>
        </w:r>
        <w:proofErr w:type="gramStart"/>
        <w:r>
          <w:rPr>
            <w:rFonts w:hint="eastAsia"/>
          </w:rPr>
          <w:t>类关键</w:t>
        </w:r>
        <w:proofErr w:type="gramEnd"/>
        <w:r>
          <w:rPr>
            <w:rFonts w:hint="eastAsia"/>
          </w:rPr>
          <w:t>指标，向各委办局提供经营、生产、运行风险等情况。</w:t>
        </w:r>
      </w:ins>
    </w:p>
    <w:p w14:paraId="40D77AD5" w14:textId="77777777" w:rsidR="009D6247" w:rsidRDefault="00000000">
      <w:pPr>
        <w:ind w:firstLine="480"/>
        <w:rPr>
          <w:ins w:id="302" w:author="喜羊羊的好朋友" w:date="2025-11-10T17:40:00Z"/>
        </w:rPr>
      </w:pPr>
      <w:ins w:id="303" w:author="喜羊羊的好朋友" w:date="2025-11-10T17:40:00Z">
        <w:r>
          <w:rPr>
            <w:rFonts w:hint="eastAsia"/>
          </w:rPr>
          <w:t>数据可视化系统具有领导驾驶舱的设计模板，业务人员和设计人员可以根据实际管理需要，基于系统进行领导驾驶舱的定制。</w:t>
        </w:r>
      </w:ins>
    </w:p>
    <w:p w14:paraId="39B4D50C" w14:textId="77777777" w:rsidR="009D6247" w:rsidRDefault="00000000">
      <w:pPr>
        <w:pStyle w:val="4"/>
        <w:rPr>
          <w:ins w:id="304" w:author="喜羊羊的好朋友" w:date="2025-11-10T17:40:00Z"/>
        </w:rPr>
      </w:pPr>
      <w:ins w:id="305" w:author="喜羊羊的好朋友" w:date="2025-11-10T17:40:00Z">
        <w:r>
          <w:rPr>
            <w:rFonts w:hint="eastAsia"/>
          </w:rPr>
          <w:lastRenderedPageBreak/>
          <w:t>可视化大屏</w:t>
        </w:r>
      </w:ins>
    </w:p>
    <w:p w14:paraId="02047ED0" w14:textId="77777777" w:rsidR="009D6247" w:rsidRDefault="00000000">
      <w:pPr>
        <w:ind w:firstLine="480"/>
        <w:rPr>
          <w:ins w:id="306" w:author="喜羊羊的好朋友" w:date="2025-11-10T17:40:00Z"/>
        </w:rPr>
      </w:pPr>
      <w:ins w:id="307" w:author="喜羊羊的好朋友" w:date="2025-11-10T17:40:00Z">
        <w:r>
          <w:rPr>
            <w:rFonts w:hint="eastAsia"/>
          </w:rPr>
          <w:t>可视化大屏是指通过物理大屏对数据进行展示，由于大屏幕面积较大</w:t>
        </w:r>
        <w:proofErr w:type="gramStart"/>
        <w:r>
          <w:rPr>
            <w:rFonts w:hint="eastAsia"/>
          </w:rPr>
          <w:t>且展示</w:t>
        </w:r>
        <w:proofErr w:type="gramEnd"/>
        <w:r>
          <w:rPr>
            <w:rFonts w:hint="eastAsia"/>
          </w:rPr>
          <w:t>内容更加集中，图像更加清晰，从而方便领导直观观察数据，发现数据的关联和隐藏信息。</w:t>
        </w:r>
      </w:ins>
    </w:p>
    <w:p w14:paraId="02CA3805" w14:textId="77777777" w:rsidR="009D6247" w:rsidRDefault="00000000">
      <w:pPr>
        <w:pStyle w:val="3"/>
        <w:rPr>
          <w:ins w:id="308" w:author="喜羊羊的好朋友" w:date="2025-11-10T17:40:00Z"/>
        </w:rPr>
      </w:pPr>
      <w:ins w:id="309" w:author="喜羊羊的好朋友" w:date="2025-11-10T17:40:00Z">
        <w:r>
          <w:rPr>
            <w:rFonts w:hint="eastAsia"/>
          </w:rPr>
          <w:t>知识图谱</w:t>
        </w:r>
      </w:ins>
    </w:p>
    <w:p w14:paraId="418D7513" w14:textId="77777777" w:rsidR="009D6247" w:rsidRDefault="00000000">
      <w:pPr>
        <w:pStyle w:val="4"/>
        <w:rPr>
          <w:ins w:id="310" w:author="喜羊羊的好朋友" w:date="2025-11-10T17:40:00Z"/>
        </w:rPr>
      </w:pPr>
      <w:proofErr w:type="gramStart"/>
      <w:ins w:id="311" w:author="喜羊羊的好朋友" w:date="2025-11-10T17:40:00Z">
        <w:r>
          <w:rPr>
            <w:rFonts w:hint="eastAsia"/>
          </w:rPr>
          <w:t>人企数据</w:t>
        </w:r>
        <w:proofErr w:type="gramEnd"/>
        <w:r>
          <w:rPr>
            <w:rFonts w:hint="eastAsia"/>
          </w:rPr>
          <w:t>梳理</w:t>
        </w:r>
      </w:ins>
    </w:p>
    <w:p w14:paraId="0A735000" w14:textId="77777777" w:rsidR="009D6247" w:rsidRDefault="00000000">
      <w:pPr>
        <w:ind w:firstLine="480"/>
        <w:rPr>
          <w:ins w:id="312" w:author="喜羊羊的好朋友" w:date="2025-11-10T17:40:00Z"/>
        </w:rPr>
      </w:pPr>
      <w:ins w:id="313" w:author="喜羊羊的好朋友" w:date="2025-11-10T17:40:00Z">
        <w:r>
          <w:rPr>
            <w:rFonts w:hint="eastAsia"/>
          </w:rPr>
          <w:t>以人口综合库和法人综合库为基础，围绕“人”与“企”两大核心主体，打通公安、人社、</w:t>
        </w:r>
        <w:proofErr w:type="gramStart"/>
        <w:r>
          <w:rPr>
            <w:rFonts w:hint="eastAsia"/>
          </w:rPr>
          <w:t>医</w:t>
        </w:r>
        <w:proofErr w:type="gramEnd"/>
        <w:r>
          <w:rPr>
            <w:rFonts w:hint="eastAsia"/>
          </w:rPr>
          <w:t>保、教育、市场监管、税务、民政等多源异构数据，构建统一标准、动态更新、关联融合</w:t>
        </w:r>
        <w:proofErr w:type="gramStart"/>
        <w:r>
          <w:rPr>
            <w:rFonts w:hint="eastAsia"/>
          </w:rPr>
          <w:t>的人企关系</w:t>
        </w:r>
        <w:proofErr w:type="gramEnd"/>
        <w:r>
          <w:rPr>
            <w:rFonts w:hint="eastAsia"/>
          </w:rPr>
          <w:t>数据体系。通过统一身份标识（如身份证号、统一社会信用代码）实现自然人与法人之间的多维关联，包括法定代表人、股东、高管、员工、联系人等角色关系，并融合社保缴纳、个税申报、公积金缴存、任职履历、股权结构、经营风险等业务数据，形成覆盖“人—岗—企—业”全链条的数据图谱。</w:t>
        </w:r>
      </w:ins>
    </w:p>
    <w:p w14:paraId="3E93E3EF" w14:textId="77777777" w:rsidR="009D6247" w:rsidRDefault="00000000">
      <w:pPr>
        <w:ind w:firstLine="480"/>
        <w:rPr>
          <w:ins w:id="314" w:author="喜羊羊的好朋友" w:date="2025-11-10T17:40:00Z"/>
        </w:rPr>
      </w:pPr>
      <w:ins w:id="315" w:author="喜羊羊的好朋友" w:date="2025-11-10T17:40:00Z">
        <w:r>
          <w:rPr>
            <w:rFonts w:hint="eastAsia"/>
          </w:rPr>
          <w:t>重点推进</w:t>
        </w:r>
        <w:proofErr w:type="gramStart"/>
        <w:r>
          <w:rPr>
            <w:rFonts w:hint="eastAsia"/>
          </w:rPr>
          <w:t>人企基础</w:t>
        </w:r>
        <w:proofErr w:type="gramEnd"/>
        <w:r>
          <w:rPr>
            <w:rFonts w:hint="eastAsia"/>
          </w:rPr>
          <w:t>信息对齐、角色关系建模、动态行为数据关联及跨域数据治理，建立</w:t>
        </w:r>
        <w:proofErr w:type="gramStart"/>
        <w:r>
          <w:rPr>
            <w:rFonts w:hint="eastAsia"/>
          </w:rPr>
          <w:t>人企主</w:t>
        </w:r>
        <w:proofErr w:type="gramEnd"/>
        <w:r>
          <w:rPr>
            <w:rFonts w:hint="eastAsia"/>
          </w:rPr>
          <w:t>数据管理机制与数据质量评估体系，支撑政务服务“一件事一次办”、企业用工分析、人才流动监测、信用联合奖惩等应用场景，为城市治理、经济运行分析和营商环境优化提供精准、实时、可追溯的数据支撑。</w:t>
        </w:r>
      </w:ins>
    </w:p>
    <w:p w14:paraId="4A929BBF" w14:textId="77777777" w:rsidR="009D6247" w:rsidRDefault="00000000">
      <w:pPr>
        <w:pStyle w:val="4"/>
        <w:rPr>
          <w:ins w:id="316" w:author="喜羊羊的好朋友" w:date="2025-11-10T17:40:00Z"/>
        </w:rPr>
      </w:pPr>
      <w:ins w:id="317" w:author="喜羊羊的好朋友" w:date="2025-11-10T17:40:00Z">
        <w:r>
          <w:rPr>
            <w:rFonts w:hint="eastAsia"/>
          </w:rPr>
          <w:t>图谱建设</w:t>
        </w:r>
      </w:ins>
    </w:p>
    <w:p w14:paraId="4F0F6ABC" w14:textId="77777777" w:rsidR="009D6247" w:rsidRDefault="00000000">
      <w:pPr>
        <w:ind w:firstLine="480"/>
        <w:rPr>
          <w:ins w:id="318" w:author="喜羊羊的好朋友" w:date="2025-11-10T17:40:00Z"/>
        </w:rPr>
      </w:pPr>
      <w:ins w:id="319" w:author="喜羊羊的好朋友" w:date="2025-11-10T17:40:00Z">
        <w:r>
          <w:rPr>
            <w:rFonts w:hint="eastAsia"/>
          </w:rPr>
          <w:t>以“企业”为核心节点，构建“企</w:t>
        </w:r>
        <w:r>
          <w:rPr>
            <w:rFonts w:hint="eastAsia"/>
          </w:rPr>
          <w:t>-</w:t>
        </w:r>
        <w:r>
          <w:rPr>
            <w:rFonts w:hint="eastAsia"/>
          </w:rPr>
          <w:t>人</w:t>
        </w:r>
        <w:r>
          <w:rPr>
            <w:rFonts w:hint="eastAsia"/>
          </w:rPr>
          <w:t>-</w:t>
        </w:r>
        <w:r>
          <w:rPr>
            <w:rFonts w:hint="eastAsia"/>
          </w:rPr>
          <w:t>物”一体化知识图谱</w:t>
        </w:r>
        <w:r>
          <w:rPr>
            <w:rFonts w:hint="eastAsia"/>
          </w:rPr>
          <w:t>Schema</w:t>
        </w:r>
        <w:r>
          <w:rPr>
            <w:rFonts w:hint="eastAsia"/>
          </w:rPr>
          <w:t>，系统定义企业、人、房产、车辆、企业高管、办公地点六类核心实体及其属性，并规范实体间的语义关系。企业实体涵盖统一社会信用代码、注册与经营地址、信用、资质、纳税、投资、合同、纠纷等</w:t>
        </w:r>
        <w:r>
          <w:rPr>
            <w:rFonts w:hint="eastAsia"/>
          </w:rPr>
          <w:t>20</w:t>
        </w:r>
        <w:r>
          <w:rPr>
            <w:rFonts w:hint="eastAsia"/>
          </w:rPr>
          <w:t>余项关键属性；自然人实体包括身份、联系方式、资产（房产、车产）、荣誉等信息；房产与车辆作为重要物权载体，分别关联权属、用途、技术参数等结构化数据；企业高管作为连接人与企业的桥梁，通过“所属人”和“所属企业”关系实现双向绑定；办公地点则通过“自有</w:t>
        </w:r>
        <w:r>
          <w:rPr>
            <w:rFonts w:hint="eastAsia"/>
          </w:rPr>
          <w:t>/</w:t>
        </w:r>
        <w:r>
          <w:rPr>
            <w:rFonts w:hint="eastAsia"/>
          </w:rPr>
          <w:t>临时”及“入驻企业”关系，刻画企业空间分布与集聚特征。</w:t>
        </w:r>
      </w:ins>
    </w:p>
    <w:p w14:paraId="1FEF66BC" w14:textId="77777777" w:rsidR="009D6247" w:rsidRDefault="00000000">
      <w:pPr>
        <w:ind w:firstLine="480"/>
        <w:rPr>
          <w:ins w:id="320" w:author="喜羊羊的好朋友" w:date="2025-11-10T17:40:00Z"/>
        </w:rPr>
      </w:pPr>
      <w:ins w:id="321" w:author="喜羊羊的好朋友" w:date="2025-11-10T17:40:00Z">
        <w:r>
          <w:rPr>
            <w:rFonts w:hint="eastAsia"/>
          </w:rPr>
          <w:t>在此基础上，实体关系设计严格遵循</w:t>
        </w:r>
        <w:r>
          <w:rPr>
            <w:rFonts w:hint="eastAsia"/>
          </w:rPr>
          <w:t>RDF</w:t>
        </w:r>
        <w:r>
          <w:rPr>
            <w:rFonts w:hint="eastAsia"/>
          </w:rPr>
          <w:t>模型中“主语</w:t>
        </w:r>
        <w:r>
          <w:rPr>
            <w:rFonts w:hint="eastAsia"/>
          </w:rPr>
          <w:t>-</w:t>
        </w:r>
        <w:r>
          <w:rPr>
            <w:rFonts w:hint="eastAsia"/>
          </w:rPr>
          <w:t>谓词</w:t>
        </w:r>
        <w:r>
          <w:rPr>
            <w:rFonts w:hint="eastAsia"/>
          </w:rPr>
          <w:t>-</w:t>
        </w:r>
        <w:r>
          <w:rPr>
            <w:rFonts w:hint="eastAsia"/>
          </w:rPr>
          <w:t>宾语”的三</w:t>
        </w:r>
        <w:r>
          <w:rPr>
            <w:rFonts w:hint="eastAsia"/>
          </w:rPr>
          <w:lastRenderedPageBreak/>
          <w:t>元组结构，将“投资人”“实际控制人”“企业公务车辆”“自有办公地点”“所属企业”“入驻企业”等业务语义转化为标准化关系标签，支撑多跳关联查询与图谱推理。该</w:t>
        </w:r>
        <w:r>
          <w:rPr>
            <w:rFonts w:hint="eastAsia"/>
          </w:rPr>
          <w:t>Schema</w:t>
        </w:r>
        <w:r>
          <w:rPr>
            <w:rFonts w:hint="eastAsia"/>
          </w:rPr>
          <w:t>不仅实现法人与自然人之间多重角色（如股东、高管、联系人）的精准映射，还打通企业与其资产（房产、车辆）、空间（办公地点）及上下游合作方的关联脉络，为人企全景画像、风险穿透识别、产业空间分析、营商环境监测等场景提供结构化、可计算的知识底座，推动政务数据从“静态台账”向“动态关系网络”深度演进。</w:t>
        </w:r>
      </w:ins>
    </w:p>
    <w:p w14:paraId="5DDF8DE7" w14:textId="77777777" w:rsidR="009D6247" w:rsidRDefault="00000000">
      <w:pPr>
        <w:pStyle w:val="4"/>
        <w:rPr>
          <w:ins w:id="322" w:author="喜羊羊的好朋友" w:date="2025-11-10T17:40:00Z"/>
        </w:rPr>
      </w:pPr>
      <w:ins w:id="323" w:author="喜羊羊的好朋友" w:date="2025-11-10T17:40:00Z">
        <w:r>
          <w:rPr>
            <w:rFonts w:hint="eastAsia"/>
          </w:rPr>
          <w:t>画像构建</w:t>
        </w:r>
      </w:ins>
    </w:p>
    <w:p w14:paraId="294BC981" w14:textId="77777777" w:rsidR="009D6247" w:rsidRDefault="00000000">
      <w:pPr>
        <w:ind w:firstLine="480"/>
        <w:rPr>
          <w:ins w:id="324" w:author="喜羊羊的好朋友" w:date="2025-11-10T17:40:00Z"/>
        </w:rPr>
      </w:pPr>
      <w:ins w:id="325" w:author="喜羊羊的好朋友" w:date="2025-11-10T17:40:00Z">
        <w:r>
          <w:rPr>
            <w:rFonts w:hint="eastAsia"/>
          </w:rPr>
          <w:t>以“企</w:t>
        </w:r>
        <w:r>
          <w:rPr>
            <w:rFonts w:hint="eastAsia"/>
          </w:rPr>
          <w:t>-</w:t>
        </w:r>
        <w:r>
          <w:rPr>
            <w:rFonts w:hint="eastAsia"/>
          </w:rPr>
          <w:t>人</w:t>
        </w:r>
        <w:r>
          <w:rPr>
            <w:rFonts w:hint="eastAsia"/>
          </w:rPr>
          <w:t>-</w:t>
        </w:r>
        <w:r>
          <w:rPr>
            <w:rFonts w:hint="eastAsia"/>
          </w:rPr>
          <w:t>物”为核心架构，依托分布式图数据库底座，系统开展实体与关系的建模、映射与存储。通过定义企业、自然人、房产、车辆、高管、办公地点等六类实体及其属性，结合业务场景构建标准化三元组模型，并利用规则映射服务将多源异构的关系型数据（如工商、税务、不动产、</w:t>
        </w:r>
        <w:proofErr w:type="gramStart"/>
        <w:r>
          <w:rPr>
            <w:rFonts w:hint="eastAsia"/>
          </w:rPr>
          <w:t>人社等</w:t>
        </w:r>
        <w:proofErr w:type="gramEnd"/>
        <w:r>
          <w:rPr>
            <w:rFonts w:hint="eastAsia"/>
          </w:rPr>
          <w:t>）自动转换为</w:t>
        </w:r>
        <w:proofErr w:type="gramStart"/>
        <w:r>
          <w:rPr>
            <w:rFonts w:hint="eastAsia"/>
          </w:rPr>
          <w:t>图结构</w:t>
        </w:r>
        <w:proofErr w:type="gramEnd"/>
        <w:r>
          <w:rPr>
            <w:rFonts w:hint="eastAsia"/>
          </w:rPr>
          <w:t>数据，实现从数据汇聚到知识融合的自动化流转。方案支持按业务需求创建多实例图谱，灵活配置实体属性与关系类型，动态扩展节点与边，形成可维护、可迭代的知识图谱</w:t>
        </w:r>
        <w:proofErr w:type="gramStart"/>
        <w:r>
          <w:rPr>
            <w:rFonts w:hint="eastAsia"/>
          </w:rPr>
          <w:t>关系台</w:t>
        </w:r>
        <w:proofErr w:type="gramEnd"/>
        <w:r>
          <w:rPr>
            <w:rFonts w:hint="eastAsia"/>
          </w:rPr>
          <w:t>账。</w:t>
        </w:r>
      </w:ins>
    </w:p>
    <w:p w14:paraId="183BDC1E" w14:textId="77777777" w:rsidR="009D6247" w:rsidRDefault="00000000">
      <w:pPr>
        <w:ind w:firstLine="480"/>
      </w:pPr>
      <w:ins w:id="326" w:author="喜羊羊的好朋友" w:date="2025-11-10T17:40:00Z">
        <w:r>
          <w:rPr>
            <w:rFonts w:hint="eastAsia"/>
          </w:rPr>
          <w:t>在此基础上，提供涵盖智能搜索、多维分析、主题画像、图谱可视化等全链路服务能力：支持模糊</w:t>
        </w:r>
        <w:r>
          <w:rPr>
            <w:rFonts w:hint="eastAsia"/>
          </w:rPr>
          <w:t>/</w:t>
        </w:r>
        <w:r>
          <w:rPr>
            <w:rFonts w:hint="eastAsia"/>
          </w:rPr>
          <w:t>精确检索与多</w:t>
        </w:r>
        <w:proofErr w:type="gramStart"/>
        <w:r>
          <w:rPr>
            <w:rFonts w:hint="eastAsia"/>
          </w:rPr>
          <w:t>跳关系</w:t>
        </w:r>
        <w:proofErr w:type="gramEnd"/>
        <w:r>
          <w:rPr>
            <w:rFonts w:hint="eastAsia"/>
          </w:rPr>
          <w:t>查询，</w:t>
        </w:r>
        <w:proofErr w:type="gramStart"/>
        <w:r>
          <w:rPr>
            <w:rFonts w:hint="eastAsia"/>
          </w:rPr>
          <w:t>实现人企资产</w:t>
        </w:r>
        <w:proofErr w:type="gramEnd"/>
        <w:r>
          <w:rPr>
            <w:rFonts w:hint="eastAsia"/>
          </w:rPr>
          <w:t>、控制链、风险传导等复杂场景的穿透式分析；通过标签化抽象构建企业或个人全景画像，支撑精准服务与智能监管；结合图存储与</w:t>
        </w:r>
        <w:proofErr w:type="gramStart"/>
        <w:r>
          <w:rPr>
            <w:rFonts w:hint="eastAsia"/>
          </w:rPr>
          <w:t>图计算</w:t>
        </w:r>
        <w:proofErr w:type="gramEnd"/>
        <w:r>
          <w:rPr>
            <w:rFonts w:hint="eastAsia"/>
          </w:rPr>
          <w:t>能力，实现高效遍历、路径分析与特征挖掘，并以交互式图表直观展现实体网络与统计洞察，全面赋能城市治理、产业分析与营商环境优化等决策场景</w:t>
        </w:r>
      </w:ins>
      <w:ins w:id="327" w:author="喜羊羊的好朋友" w:date="2025-11-10T17:41:00Z">
        <w:r>
          <w:rPr>
            <w:rFonts w:hint="eastAsia"/>
          </w:rPr>
          <w:t>。</w:t>
        </w:r>
      </w:ins>
    </w:p>
    <w:p w14:paraId="03AC0526" w14:textId="77777777" w:rsidR="009D6247" w:rsidRDefault="00000000">
      <w:pPr>
        <w:pStyle w:val="2"/>
      </w:pPr>
      <w:bookmarkStart w:id="328" w:name="_Toc213053673"/>
      <w:r>
        <w:rPr>
          <w:rFonts w:hint="eastAsia"/>
        </w:rPr>
        <w:t>地理信息地图</w:t>
      </w:r>
      <w:bookmarkEnd w:id="328"/>
    </w:p>
    <w:p w14:paraId="794E25CB" w14:textId="77777777" w:rsidR="009D6247" w:rsidRDefault="00000000">
      <w:pPr>
        <w:ind w:firstLine="480"/>
      </w:pPr>
      <w:r>
        <w:rPr>
          <w:rFonts w:hint="eastAsia"/>
        </w:rPr>
        <w:t>为确保总体目标实现，项目将细化分解为四大类</w:t>
      </w:r>
      <w:r>
        <w:rPr>
          <w:rFonts w:hint="eastAsia"/>
        </w:rPr>
        <w:t>20</w:t>
      </w:r>
      <w:r>
        <w:rPr>
          <w:rFonts w:hint="eastAsia"/>
        </w:rPr>
        <w:t>项具体目标：</w:t>
      </w:r>
    </w:p>
    <w:p w14:paraId="460CD648" w14:textId="77777777" w:rsidR="009D6247" w:rsidRDefault="00000000">
      <w:pPr>
        <w:ind w:firstLine="480"/>
      </w:pPr>
      <w:r>
        <w:rPr>
          <w:rFonts w:hint="eastAsia"/>
        </w:rPr>
        <w:t>政务外网平台升级细化目标：完成三大库</w:t>
      </w:r>
      <w:proofErr w:type="gramStart"/>
      <w:r>
        <w:rPr>
          <w:rFonts w:hint="eastAsia"/>
        </w:rPr>
        <w:t>体数据</w:t>
      </w:r>
      <w:proofErr w:type="gramEnd"/>
      <w:r>
        <w:rPr>
          <w:rFonts w:hint="eastAsia"/>
        </w:rPr>
        <w:t>年度更新，实现矢量数据年度更新覆盖率</w:t>
      </w:r>
      <w:r>
        <w:rPr>
          <w:rFonts w:hint="eastAsia"/>
        </w:rPr>
        <w:t>100%</w:t>
      </w:r>
      <w:r>
        <w:rPr>
          <w:rFonts w:hint="eastAsia"/>
        </w:rPr>
        <w:t>；新增用户管理模块，支持委办局用户分级管理、数据访问控制；开发数据可视化模块，支持</w:t>
      </w:r>
      <w:proofErr w:type="gramStart"/>
      <w:r>
        <w:rPr>
          <w:rFonts w:hint="eastAsia"/>
        </w:rPr>
        <w:t>专题图层自定义</w:t>
      </w:r>
      <w:proofErr w:type="gramEnd"/>
      <w:r>
        <w:rPr>
          <w:rFonts w:hint="eastAsia"/>
        </w:rPr>
        <w:t>、大屏展示；开发“北京</w:t>
      </w:r>
      <w:r>
        <w:rPr>
          <w:rFonts w:hint="eastAsia"/>
        </w:rPr>
        <w:t>2000</w:t>
      </w:r>
      <w:r>
        <w:rPr>
          <w:rFonts w:hint="eastAsia"/>
        </w:rPr>
        <w:t>”坐标系地图服务；集成空间分析模块，支持缓冲区分析、叠加分析、网络分析；扩展</w:t>
      </w:r>
      <w:r>
        <w:rPr>
          <w:rFonts w:hint="eastAsia"/>
        </w:rPr>
        <w:t>API</w:t>
      </w:r>
      <w:r>
        <w:rPr>
          <w:rFonts w:hint="eastAsia"/>
        </w:rPr>
        <w:t>接口，新增更多</w:t>
      </w:r>
      <w:r>
        <w:rPr>
          <w:rFonts w:hint="eastAsia"/>
        </w:rPr>
        <w:t>API</w:t>
      </w:r>
      <w:r>
        <w:rPr>
          <w:rFonts w:hint="eastAsia"/>
        </w:rPr>
        <w:t>接口。</w:t>
      </w:r>
    </w:p>
    <w:p w14:paraId="7585539B" w14:textId="77777777" w:rsidR="009D6247" w:rsidRDefault="00000000">
      <w:pPr>
        <w:ind w:firstLine="480"/>
      </w:pPr>
      <w:r>
        <w:rPr>
          <w:rFonts w:hint="eastAsia"/>
        </w:rPr>
        <w:lastRenderedPageBreak/>
        <w:t>互联网平台部署细化目标：建设弹性扩展的互联网服务集群，支持高并发访问；提供</w:t>
      </w:r>
      <w:r>
        <w:rPr>
          <w:rFonts w:hint="eastAsia"/>
        </w:rPr>
        <w:t>OGC</w:t>
      </w:r>
      <w:r>
        <w:rPr>
          <w:rFonts w:hint="eastAsia"/>
        </w:rPr>
        <w:t>标准地图服务，支持矢量、影像、注记等地图服务调用；集成专题数据，支撑水环境、医疗资源等业务分析；支持大屏展示，满足领导决策需求；提供</w:t>
      </w:r>
      <w:r>
        <w:rPr>
          <w:rFonts w:hint="eastAsia"/>
        </w:rPr>
        <w:t>API</w:t>
      </w:r>
      <w:r>
        <w:rPr>
          <w:rFonts w:hint="eastAsia"/>
        </w:rPr>
        <w:t>接口，支持第三方系统二次开发及集成。</w:t>
      </w:r>
    </w:p>
    <w:p w14:paraId="16E55E24" w14:textId="77777777" w:rsidR="009D6247" w:rsidRDefault="00000000">
      <w:pPr>
        <w:ind w:firstLine="480"/>
      </w:pPr>
      <w:r>
        <w:rPr>
          <w:rFonts w:hint="eastAsia"/>
        </w:rPr>
        <w:t>移动</w:t>
      </w:r>
      <w:proofErr w:type="gramStart"/>
      <w:r>
        <w:rPr>
          <w:rFonts w:hint="eastAsia"/>
        </w:rPr>
        <w:t>端部署</w:t>
      </w:r>
      <w:proofErr w:type="gramEnd"/>
      <w:r>
        <w:rPr>
          <w:rFonts w:hint="eastAsia"/>
        </w:rPr>
        <w:t>细化目标：开发轻量化</w:t>
      </w:r>
      <w:r>
        <w:rPr>
          <w:rFonts w:hint="eastAsia"/>
        </w:rPr>
        <w:t>GIS</w:t>
      </w:r>
      <w:r>
        <w:rPr>
          <w:rFonts w:hint="eastAsia"/>
        </w:rPr>
        <w:t>应用，集成地图浏览、定位导航、数据采集、协同处置等功能；与政务外网、互联网平台</w:t>
      </w:r>
      <w:r>
        <w:rPr>
          <w:rFonts w:hint="eastAsia"/>
        </w:rPr>
        <w:t>API</w:t>
      </w:r>
      <w:r>
        <w:rPr>
          <w:rFonts w:hint="eastAsia"/>
        </w:rPr>
        <w:t>无缝对接，实现数据同步与业务联动；优化界面设计，支持无障碍访问；适配</w:t>
      </w:r>
      <w:r>
        <w:rPr>
          <w:rFonts w:hint="eastAsia"/>
        </w:rPr>
        <w:t>Android/iOS</w:t>
      </w:r>
      <w:r>
        <w:rPr>
          <w:rFonts w:hint="eastAsia"/>
        </w:rPr>
        <w:t>平台，实现跨终端兼容。</w:t>
      </w:r>
    </w:p>
    <w:p w14:paraId="7859563A" w14:textId="77777777" w:rsidR="009D6247" w:rsidRDefault="00000000">
      <w:pPr>
        <w:ind w:firstLine="480"/>
      </w:pPr>
      <w:r>
        <w:rPr>
          <w:rFonts w:hint="eastAsia"/>
        </w:rPr>
        <w:t>地名地址库建设细化目标：建立标准化地名地址数据库，整合民政、公安、自然资源等部门数据；制定统一编码规则，对接国家地名信息库；建立动态更新机制，通过公众反馈、部门协同、定期普查实现数据实时更新；支撑地址查询、空间匹配、地址验证等服务。</w:t>
      </w:r>
    </w:p>
    <w:p w14:paraId="164DF665" w14:textId="77777777" w:rsidR="009D6247" w:rsidRDefault="00000000">
      <w:pPr>
        <w:pStyle w:val="3"/>
      </w:pPr>
      <w:bookmarkStart w:id="329" w:name="_Toc213053674"/>
      <w:r>
        <w:rPr>
          <w:rFonts w:hint="eastAsia"/>
        </w:rPr>
        <w:t>政务外网地图平台升级</w:t>
      </w:r>
      <w:bookmarkEnd w:id="329"/>
    </w:p>
    <w:p w14:paraId="47F235F7" w14:textId="77777777" w:rsidR="009D6247" w:rsidRDefault="00000000">
      <w:pPr>
        <w:pStyle w:val="4"/>
      </w:pPr>
      <w:bookmarkStart w:id="330" w:name="_Toc213053675"/>
      <w:r>
        <w:rPr>
          <w:rFonts w:hint="eastAsia"/>
        </w:rPr>
        <w:t>矢量库动态更新机制深化</w:t>
      </w:r>
      <w:bookmarkEnd w:id="330"/>
    </w:p>
    <w:p w14:paraId="320D2431" w14:textId="77777777" w:rsidR="009D6247" w:rsidRDefault="00000000">
      <w:pPr>
        <w:ind w:firstLine="480"/>
      </w:pPr>
      <w:r>
        <w:rPr>
          <w:rFonts w:hint="eastAsia"/>
        </w:rPr>
        <w:t>基于</w:t>
      </w:r>
      <w:r>
        <w:rPr>
          <w:rFonts w:hint="eastAsia"/>
        </w:rPr>
        <w:t>CGCS2000</w:t>
      </w:r>
      <w:r>
        <w:rPr>
          <w:rFonts w:hint="eastAsia"/>
        </w:rPr>
        <w:t>坐标系与</w:t>
      </w:r>
      <w:r>
        <w:rPr>
          <w:rFonts w:hint="eastAsia"/>
        </w:rPr>
        <w:t>1985</w:t>
      </w:r>
      <w:r>
        <w:rPr>
          <w:rFonts w:hint="eastAsia"/>
        </w:rPr>
        <w:t>国家高程基准，构建</w:t>
      </w:r>
      <w:r>
        <w:rPr>
          <w:rFonts w:hint="eastAsia"/>
        </w:rPr>
        <w:t>"</w:t>
      </w:r>
      <w:r>
        <w:rPr>
          <w:rFonts w:hint="eastAsia"/>
        </w:rPr>
        <w:t>天</w:t>
      </w:r>
      <w:r>
        <w:rPr>
          <w:rFonts w:hint="eastAsia"/>
        </w:rPr>
        <w:t>-</w:t>
      </w:r>
      <w:r>
        <w:rPr>
          <w:rFonts w:hint="eastAsia"/>
        </w:rPr>
        <w:t>空</w:t>
      </w:r>
      <w:r>
        <w:rPr>
          <w:rFonts w:hint="eastAsia"/>
        </w:rPr>
        <w:t>-</w:t>
      </w:r>
      <w:r>
        <w:rPr>
          <w:rFonts w:hint="eastAsia"/>
        </w:rPr>
        <w:t>地</w:t>
      </w:r>
      <w:r>
        <w:rPr>
          <w:rFonts w:hint="eastAsia"/>
        </w:rPr>
        <w:t>"</w:t>
      </w:r>
      <w:r>
        <w:rPr>
          <w:rFonts w:hint="eastAsia"/>
        </w:rPr>
        <w:t>一体化矢量数据采集体系。基于矢量数据更新、基于影像数据更新、基于外业采集数据更新、基于网站信息进行数据更新。</w:t>
      </w:r>
    </w:p>
    <w:p w14:paraId="3D322F03" w14:textId="77777777" w:rsidR="009D6247" w:rsidRDefault="00000000">
      <w:pPr>
        <w:pStyle w:val="4"/>
      </w:pPr>
      <w:bookmarkStart w:id="331" w:name="_Toc213053676"/>
      <w:r>
        <w:rPr>
          <w:rFonts w:hint="eastAsia"/>
        </w:rPr>
        <w:t>矢量数据更新技术路径</w:t>
      </w:r>
      <w:bookmarkEnd w:id="331"/>
    </w:p>
    <w:p w14:paraId="49425D4E" w14:textId="77777777" w:rsidR="009D6247" w:rsidRDefault="00000000">
      <w:pPr>
        <w:ind w:firstLine="480"/>
      </w:pPr>
      <w:r>
        <w:rPr>
          <w:rFonts w:hint="eastAsia"/>
        </w:rPr>
        <w:t>全国范围</w:t>
      </w:r>
      <w:r>
        <w:rPr>
          <w:rFonts w:hint="eastAsia"/>
        </w:rPr>
        <w:t>1-12</w:t>
      </w:r>
      <w:r>
        <w:rPr>
          <w:rFonts w:hint="eastAsia"/>
        </w:rPr>
        <w:t>级矢量数据采用动态聚合算法实现自动缩编，通过道路拓扑重建与面状要素简化技术，确保缩编后数据拓扑一致性≥</w:t>
      </w:r>
      <w:r>
        <w:rPr>
          <w:rFonts w:hint="eastAsia"/>
        </w:rPr>
        <w:t>99%</w:t>
      </w:r>
      <w:r>
        <w:rPr>
          <w:rFonts w:hint="eastAsia"/>
        </w:rPr>
        <w:t>。</w:t>
      </w:r>
    </w:p>
    <w:p w14:paraId="120263AA" w14:textId="77777777" w:rsidR="009D6247" w:rsidRDefault="00000000">
      <w:pPr>
        <w:ind w:firstLine="480"/>
      </w:pPr>
      <w:r>
        <w:rPr>
          <w:rFonts w:hint="eastAsia"/>
        </w:rPr>
        <w:t>顺义区</w:t>
      </w:r>
      <w:r>
        <w:rPr>
          <w:rFonts w:hint="eastAsia"/>
        </w:rPr>
        <w:t>19-20</w:t>
      </w:r>
      <w:r>
        <w:rPr>
          <w:rFonts w:hint="eastAsia"/>
        </w:rPr>
        <w:t>级矢量数据采用原生化处理，开发基于</w:t>
      </w:r>
      <w:r>
        <w:rPr>
          <w:rFonts w:hint="eastAsia"/>
        </w:rPr>
        <w:t>GPU</w:t>
      </w:r>
      <w:r>
        <w:rPr>
          <w:rFonts w:hint="eastAsia"/>
        </w:rPr>
        <w:t>加速的矢量渲染引擎，实现千万级矢量要素的亚秒级加载。</w:t>
      </w:r>
    </w:p>
    <w:p w14:paraId="00B61A92" w14:textId="77777777" w:rsidR="009D6247" w:rsidRDefault="00000000">
      <w:pPr>
        <w:ind w:firstLine="480"/>
      </w:pPr>
      <w:r>
        <w:rPr>
          <w:rFonts w:hint="eastAsia"/>
        </w:rPr>
        <w:t>建立多尺度矢量瓦片金字塔模型，采用</w:t>
      </w:r>
      <w:r>
        <w:rPr>
          <w:rFonts w:hint="eastAsia"/>
        </w:rPr>
        <w:t>Lod</w:t>
      </w:r>
      <w:r>
        <w:rPr>
          <w:rFonts w:hint="eastAsia"/>
        </w:rPr>
        <w:t>算法实现从全国到街区的六级无缝缩放，支持用户自定义样式模板的动态加载。</w:t>
      </w:r>
    </w:p>
    <w:p w14:paraId="65261426" w14:textId="77777777" w:rsidR="009D6247" w:rsidRDefault="00000000">
      <w:pPr>
        <w:pStyle w:val="4"/>
      </w:pPr>
      <w:bookmarkStart w:id="332" w:name="_Toc213053677"/>
      <w:r>
        <w:rPr>
          <w:rFonts w:hint="eastAsia"/>
        </w:rPr>
        <w:t>矢量数据质量控制体系</w:t>
      </w:r>
      <w:bookmarkEnd w:id="332"/>
    </w:p>
    <w:p w14:paraId="00DFF018" w14:textId="77777777" w:rsidR="009D6247" w:rsidRDefault="00000000">
      <w:pPr>
        <w:ind w:firstLine="480"/>
      </w:pPr>
      <w:r>
        <w:rPr>
          <w:rFonts w:hint="eastAsia"/>
        </w:rPr>
        <w:t>构建</w:t>
      </w:r>
      <w:r>
        <w:rPr>
          <w:rFonts w:hint="eastAsia"/>
        </w:rPr>
        <w:t>"</w:t>
      </w:r>
      <w:r>
        <w:rPr>
          <w:rFonts w:hint="eastAsia"/>
        </w:rPr>
        <w:t>采集</w:t>
      </w:r>
      <w:r>
        <w:rPr>
          <w:rFonts w:hint="eastAsia"/>
        </w:rPr>
        <w:t>-</w:t>
      </w:r>
      <w:r>
        <w:rPr>
          <w:rFonts w:hint="eastAsia"/>
        </w:rPr>
        <w:t>校验</w:t>
      </w:r>
      <w:r>
        <w:rPr>
          <w:rFonts w:hint="eastAsia"/>
        </w:rPr>
        <w:t>-</w:t>
      </w:r>
      <w:r>
        <w:rPr>
          <w:rFonts w:hint="eastAsia"/>
        </w:rPr>
        <w:t>修复</w:t>
      </w:r>
      <w:r>
        <w:rPr>
          <w:rFonts w:hint="eastAsia"/>
        </w:rPr>
        <w:t>-</w:t>
      </w:r>
      <w:r>
        <w:rPr>
          <w:rFonts w:hint="eastAsia"/>
        </w:rPr>
        <w:t>发布</w:t>
      </w:r>
      <w:r>
        <w:rPr>
          <w:rFonts w:hint="eastAsia"/>
        </w:rPr>
        <w:t>"</w:t>
      </w:r>
      <w:r>
        <w:rPr>
          <w:rFonts w:hint="eastAsia"/>
        </w:rPr>
        <w:t>四维质量控制链。开发基于深度学习的数据校验</w:t>
      </w:r>
      <w:r>
        <w:rPr>
          <w:rFonts w:hint="eastAsia"/>
        </w:rPr>
        <w:lastRenderedPageBreak/>
        <w:t>模型，实现拓扑错误自动检测与修复。</w:t>
      </w:r>
    </w:p>
    <w:p w14:paraId="2A0A7215" w14:textId="77777777" w:rsidR="009D6247" w:rsidRDefault="00000000">
      <w:pPr>
        <w:ind w:firstLine="480"/>
      </w:pPr>
      <w:r>
        <w:rPr>
          <w:rFonts w:hint="eastAsia"/>
        </w:rPr>
        <w:t>引入</w:t>
      </w:r>
      <w:r>
        <w:rPr>
          <w:rFonts w:hint="eastAsia"/>
        </w:rPr>
        <w:t>ISO 19157</w:t>
      </w:r>
      <w:r>
        <w:rPr>
          <w:rFonts w:hint="eastAsia"/>
        </w:rPr>
        <w:t>地理信息质量标准，建立包含完整性、逻辑一致性、位置精度、时间精度等六大维度的质量评估体系。</w:t>
      </w:r>
    </w:p>
    <w:p w14:paraId="6DC74D4B" w14:textId="77777777" w:rsidR="009D6247" w:rsidRDefault="00000000">
      <w:pPr>
        <w:ind w:firstLine="480"/>
      </w:pPr>
      <w:r>
        <w:rPr>
          <w:rFonts w:hint="eastAsia"/>
        </w:rPr>
        <w:t>实施双盲测试机制，由第三方机构定期开展数据质量抽检，确保数据质量符合《地理信息公共服务平台质量检测规范》要求。</w:t>
      </w:r>
    </w:p>
    <w:p w14:paraId="11ED2E66" w14:textId="77777777" w:rsidR="009D6247" w:rsidRDefault="00000000">
      <w:pPr>
        <w:pStyle w:val="4"/>
      </w:pPr>
      <w:bookmarkStart w:id="333" w:name="_Toc213053678"/>
      <w:r>
        <w:rPr>
          <w:rFonts w:hint="eastAsia"/>
        </w:rPr>
        <w:t>影像库多时相更新策略</w:t>
      </w:r>
      <w:bookmarkEnd w:id="333"/>
    </w:p>
    <w:p w14:paraId="5319A963" w14:textId="77777777" w:rsidR="009D6247" w:rsidRDefault="00000000">
      <w:pPr>
        <w:ind w:firstLine="480"/>
      </w:pPr>
      <w:r>
        <w:rPr>
          <w:rFonts w:hint="eastAsia"/>
        </w:rPr>
        <w:t>构建</w:t>
      </w:r>
      <w:r>
        <w:rPr>
          <w:rFonts w:hint="eastAsia"/>
        </w:rPr>
        <w:t>"</w:t>
      </w:r>
      <w:r>
        <w:rPr>
          <w:rFonts w:hint="eastAsia"/>
        </w:rPr>
        <w:t>星</w:t>
      </w:r>
      <w:r>
        <w:rPr>
          <w:rFonts w:hint="eastAsia"/>
        </w:rPr>
        <w:t>-</w:t>
      </w:r>
      <w:r>
        <w:rPr>
          <w:rFonts w:hint="eastAsia"/>
        </w:rPr>
        <w:t>机</w:t>
      </w:r>
      <w:r>
        <w:rPr>
          <w:rFonts w:hint="eastAsia"/>
        </w:rPr>
        <w:t>-</w:t>
      </w:r>
      <w:r>
        <w:rPr>
          <w:rFonts w:hint="eastAsia"/>
        </w:rPr>
        <w:t>地</w:t>
      </w:r>
      <w:r>
        <w:rPr>
          <w:rFonts w:hint="eastAsia"/>
        </w:rPr>
        <w:t>"</w:t>
      </w:r>
      <w:r>
        <w:rPr>
          <w:rFonts w:hint="eastAsia"/>
        </w:rPr>
        <w:t>协同的影像获取网络，整合高分系列卫星、无人机航测与地面监控视频数据。</w:t>
      </w:r>
    </w:p>
    <w:p w14:paraId="1A842CDC" w14:textId="77777777" w:rsidR="009D6247" w:rsidRDefault="00000000">
      <w:pPr>
        <w:pStyle w:val="4"/>
      </w:pPr>
      <w:bookmarkStart w:id="334" w:name="_Toc213053679"/>
      <w:r>
        <w:rPr>
          <w:rFonts w:hint="eastAsia"/>
        </w:rPr>
        <w:t>影像数据更新技术架构</w:t>
      </w:r>
      <w:bookmarkEnd w:id="334"/>
    </w:p>
    <w:p w14:paraId="5BB9AAFE" w14:textId="77777777" w:rsidR="009D6247" w:rsidRDefault="00000000">
      <w:pPr>
        <w:ind w:firstLine="480"/>
      </w:pPr>
      <w:r>
        <w:rPr>
          <w:rFonts w:hint="eastAsia"/>
        </w:rPr>
        <w:t>建立多源影像数据融合平台，支持</w:t>
      </w:r>
      <w:r>
        <w:rPr>
          <w:rFonts w:hint="eastAsia"/>
        </w:rPr>
        <w:t>0.5</w:t>
      </w:r>
      <w:r>
        <w:rPr>
          <w:rFonts w:hint="eastAsia"/>
        </w:rPr>
        <w:t>米级卫星影像、</w:t>
      </w:r>
      <w:r>
        <w:rPr>
          <w:rFonts w:hint="eastAsia"/>
        </w:rPr>
        <w:t>0.1</w:t>
      </w:r>
      <w:r>
        <w:rPr>
          <w:rFonts w:hint="eastAsia"/>
        </w:rPr>
        <w:t>米级无人机影像与监控视频的时空对齐与融合。</w:t>
      </w:r>
    </w:p>
    <w:p w14:paraId="7CE1BF84" w14:textId="77777777" w:rsidR="009D6247" w:rsidRDefault="00000000">
      <w:pPr>
        <w:ind w:firstLine="480"/>
      </w:pPr>
      <w:r>
        <w:rPr>
          <w:rFonts w:hint="eastAsia"/>
        </w:rPr>
        <w:t>构建多时相影像数据库，支持从</w:t>
      </w:r>
      <w:r>
        <w:rPr>
          <w:rFonts w:hint="eastAsia"/>
        </w:rPr>
        <w:t>2016</w:t>
      </w:r>
      <w:r>
        <w:rPr>
          <w:rFonts w:hint="eastAsia"/>
        </w:rPr>
        <w:t>年至今的影像历史回溯，开发时空立方体可视化工具，实现城市发展动态的三维可视化。</w:t>
      </w:r>
    </w:p>
    <w:p w14:paraId="7B7D24B5" w14:textId="77777777" w:rsidR="009D6247" w:rsidRDefault="00000000">
      <w:pPr>
        <w:pStyle w:val="4"/>
      </w:pPr>
      <w:bookmarkStart w:id="335" w:name="_Toc213053680"/>
      <w:r>
        <w:rPr>
          <w:rFonts w:hint="eastAsia"/>
        </w:rPr>
        <w:t>影像服务优化方案</w:t>
      </w:r>
      <w:bookmarkEnd w:id="335"/>
    </w:p>
    <w:p w14:paraId="0AF63A67" w14:textId="77777777" w:rsidR="009D6247" w:rsidRDefault="00000000">
      <w:pPr>
        <w:ind w:firstLine="480"/>
      </w:pPr>
      <w:r>
        <w:rPr>
          <w:rFonts w:hint="eastAsia"/>
        </w:rPr>
        <w:t>设计符合</w:t>
      </w:r>
      <w:r>
        <w:rPr>
          <w:rFonts w:hint="eastAsia"/>
        </w:rPr>
        <w:t>WMTS</w:t>
      </w:r>
      <w:r>
        <w:rPr>
          <w:rFonts w:hint="eastAsia"/>
        </w:rPr>
        <w:t>标准的影像服务接口，支持</w:t>
      </w:r>
      <w:r>
        <w:rPr>
          <w:rFonts w:hint="eastAsia"/>
        </w:rPr>
        <w:t>JPEG2000</w:t>
      </w:r>
      <w:r>
        <w:rPr>
          <w:rFonts w:hint="eastAsia"/>
        </w:rPr>
        <w:t>与</w:t>
      </w:r>
      <w:r>
        <w:rPr>
          <w:rFonts w:hint="eastAsia"/>
        </w:rPr>
        <w:t>PNG</w:t>
      </w:r>
      <w:r>
        <w:rPr>
          <w:rFonts w:hint="eastAsia"/>
        </w:rPr>
        <w:t>两种格式的瓦片输出。</w:t>
      </w:r>
    </w:p>
    <w:p w14:paraId="232B44A1" w14:textId="77777777" w:rsidR="009D6247" w:rsidRDefault="00000000">
      <w:pPr>
        <w:ind w:firstLine="480"/>
      </w:pPr>
      <w:r>
        <w:rPr>
          <w:rFonts w:hint="eastAsia"/>
        </w:rPr>
        <w:t>开发智能缓存策略，根据用户访问热力图动态调整缓存区域，实现热门区域影像加载速度提升</w:t>
      </w:r>
      <w:r>
        <w:rPr>
          <w:rFonts w:hint="eastAsia"/>
        </w:rPr>
        <w:t>300%</w:t>
      </w:r>
      <w:r>
        <w:rPr>
          <w:rFonts w:hint="eastAsia"/>
        </w:rPr>
        <w:t>。</w:t>
      </w:r>
    </w:p>
    <w:p w14:paraId="4DF4ABB4" w14:textId="77777777" w:rsidR="009D6247" w:rsidRDefault="00000000">
      <w:pPr>
        <w:pStyle w:val="4"/>
      </w:pPr>
      <w:bookmarkStart w:id="336" w:name="_Toc213053681"/>
      <w:r>
        <w:rPr>
          <w:rFonts w:hint="eastAsia"/>
        </w:rPr>
        <w:t>地名地址库标准化建设</w:t>
      </w:r>
      <w:bookmarkEnd w:id="336"/>
    </w:p>
    <w:p w14:paraId="3E6C02B7" w14:textId="77777777" w:rsidR="009D6247" w:rsidRDefault="00000000">
      <w:pPr>
        <w:ind w:firstLine="480"/>
      </w:pPr>
      <w:r>
        <w:rPr>
          <w:rFonts w:hint="eastAsia"/>
        </w:rPr>
        <w:t>建立</w:t>
      </w:r>
      <w:r>
        <w:rPr>
          <w:rFonts w:hint="eastAsia"/>
        </w:rPr>
        <w:t>"</w:t>
      </w:r>
      <w:r>
        <w:rPr>
          <w:rFonts w:hint="eastAsia"/>
        </w:rPr>
        <w:t>数据采集</w:t>
      </w:r>
      <w:r>
        <w:rPr>
          <w:rFonts w:hint="eastAsia"/>
        </w:rPr>
        <w:t>-</w:t>
      </w:r>
      <w:r>
        <w:rPr>
          <w:rFonts w:hint="eastAsia"/>
        </w:rPr>
        <w:t>清洗</w:t>
      </w:r>
      <w:r>
        <w:rPr>
          <w:rFonts w:hint="eastAsia"/>
        </w:rPr>
        <w:t>-</w:t>
      </w:r>
      <w:r>
        <w:rPr>
          <w:rFonts w:hint="eastAsia"/>
        </w:rPr>
        <w:t>融合</w:t>
      </w:r>
      <w:r>
        <w:rPr>
          <w:rFonts w:hint="eastAsia"/>
        </w:rPr>
        <w:t>-</w:t>
      </w:r>
      <w:r>
        <w:rPr>
          <w:rFonts w:hint="eastAsia"/>
        </w:rPr>
        <w:t>发布</w:t>
      </w:r>
      <w:r>
        <w:rPr>
          <w:rFonts w:hint="eastAsia"/>
        </w:rPr>
        <w:t>"</w:t>
      </w:r>
      <w:r>
        <w:rPr>
          <w:rFonts w:hint="eastAsia"/>
        </w:rPr>
        <w:t>的全流程标准体系，开发基于自然语言处理的地名地址解析引擎，实现模糊查询、智能匹配与动态纠错功能。</w:t>
      </w:r>
    </w:p>
    <w:p w14:paraId="50B0F6A7" w14:textId="77777777" w:rsidR="009D6247" w:rsidRDefault="00000000">
      <w:pPr>
        <w:pStyle w:val="5"/>
      </w:pPr>
      <w:r>
        <w:rPr>
          <w:rFonts w:hint="eastAsia"/>
        </w:rPr>
        <w:t>地名地址数据治理体系</w:t>
      </w:r>
    </w:p>
    <w:p w14:paraId="2FF34C25" w14:textId="77777777" w:rsidR="009D6247" w:rsidRDefault="00000000">
      <w:pPr>
        <w:ind w:firstLine="480"/>
      </w:pPr>
      <w:r>
        <w:rPr>
          <w:rFonts w:hint="eastAsia"/>
        </w:rPr>
        <w:t>构建多部门数据共享平台，整合民政、公安、</w:t>
      </w:r>
      <w:proofErr w:type="gramStart"/>
      <w:r>
        <w:rPr>
          <w:rFonts w:hint="eastAsia"/>
        </w:rPr>
        <w:t>规自等</w:t>
      </w:r>
      <w:proofErr w:type="gramEnd"/>
      <w:r>
        <w:rPr>
          <w:rFonts w:hint="eastAsia"/>
        </w:rPr>
        <w:t>部门的地名地址数据资源。</w:t>
      </w:r>
    </w:p>
    <w:p w14:paraId="23BCFB5D" w14:textId="77777777" w:rsidR="009D6247" w:rsidRDefault="00000000">
      <w:pPr>
        <w:ind w:firstLine="480"/>
      </w:pPr>
      <w:r>
        <w:rPr>
          <w:rFonts w:hint="eastAsia"/>
        </w:rPr>
        <w:t>建立地名地址编码规范，采用</w:t>
      </w:r>
      <w:r>
        <w:rPr>
          <w:rFonts w:hint="eastAsia"/>
        </w:rPr>
        <w:t>GB/T 18521-2021</w:t>
      </w:r>
      <w:r>
        <w:rPr>
          <w:rFonts w:hint="eastAsia"/>
        </w:rPr>
        <w:t>标准实现地名地址的统一编</w:t>
      </w:r>
      <w:r>
        <w:rPr>
          <w:rFonts w:hint="eastAsia"/>
        </w:rPr>
        <w:lastRenderedPageBreak/>
        <w:t>码与索引。</w:t>
      </w:r>
    </w:p>
    <w:p w14:paraId="2403E30C" w14:textId="77777777" w:rsidR="009D6247" w:rsidRDefault="00000000">
      <w:pPr>
        <w:pStyle w:val="5"/>
      </w:pPr>
      <w:r>
        <w:rPr>
          <w:rFonts w:hint="eastAsia"/>
        </w:rPr>
        <w:t>地名地址服务优化</w:t>
      </w:r>
    </w:p>
    <w:p w14:paraId="442A090B" w14:textId="77777777" w:rsidR="009D6247" w:rsidRDefault="00000000">
      <w:pPr>
        <w:ind w:firstLine="480"/>
      </w:pPr>
      <w:r>
        <w:rPr>
          <w:rFonts w:hint="eastAsia"/>
        </w:rPr>
        <w:t>构建符合</w:t>
      </w:r>
      <w:r>
        <w:rPr>
          <w:rFonts w:hint="eastAsia"/>
        </w:rPr>
        <w:t>OGC API-Records</w:t>
      </w:r>
      <w:r>
        <w:rPr>
          <w:rFonts w:hint="eastAsia"/>
        </w:rPr>
        <w:t>标准的服务接口，支持</w:t>
      </w:r>
      <w:r>
        <w:rPr>
          <w:rFonts w:hint="eastAsia"/>
        </w:rPr>
        <w:t>RESTful</w:t>
      </w:r>
      <w:r>
        <w:rPr>
          <w:rFonts w:hint="eastAsia"/>
        </w:rPr>
        <w:t>风格的地址查询服务。</w:t>
      </w:r>
    </w:p>
    <w:p w14:paraId="1BA9C1FE" w14:textId="77777777" w:rsidR="009D6247" w:rsidRDefault="00000000">
      <w:pPr>
        <w:ind w:firstLine="480"/>
      </w:pPr>
      <w:r>
        <w:rPr>
          <w:rFonts w:hint="eastAsia"/>
        </w:rPr>
        <w:t>开发地名地址可视化系统，实现地址点的三维定位与属性查询。</w:t>
      </w:r>
    </w:p>
    <w:p w14:paraId="5A83DC54" w14:textId="77777777" w:rsidR="009D6247" w:rsidRDefault="00000000">
      <w:pPr>
        <w:ind w:firstLine="480"/>
      </w:pPr>
      <w:r>
        <w:rPr>
          <w:rFonts w:hint="eastAsia"/>
        </w:rPr>
        <w:t>建立地名地址变更追溯机制，完整记录地址变更历史，支持地址变更的时空回溯。</w:t>
      </w:r>
    </w:p>
    <w:p w14:paraId="0FA85F0E" w14:textId="77777777" w:rsidR="009D6247" w:rsidRDefault="00000000">
      <w:pPr>
        <w:pStyle w:val="4"/>
      </w:pPr>
      <w:bookmarkStart w:id="337" w:name="_Toc213053682"/>
      <w:r>
        <w:rPr>
          <w:rFonts w:hint="eastAsia"/>
        </w:rPr>
        <w:t>服务制作能力升级优化</w:t>
      </w:r>
      <w:bookmarkEnd w:id="337"/>
    </w:p>
    <w:p w14:paraId="49535C13" w14:textId="77777777" w:rsidR="009D6247" w:rsidRDefault="00000000">
      <w:pPr>
        <w:pStyle w:val="5"/>
      </w:pPr>
      <w:r>
        <w:rPr>
          <w:rFonts w:hint="eastAsia"/>
        </w:rPr>
        <w:t>二维地图服务集群优化</w:t>
      </w:r>
    </w:p>
    <w:p w14:paraId="1E002364" w14:textId="77777777" w:rsidR="009D6247" w:rsidRDefault="00000000">
      <w:pPr>
        <w:ind w:firstLine="480"/>
      </w:pPr>
      <w:r>
        <w:rPr>
          <w:rFonts w:hint="eastAsia"/>
        </w:rPr>
        <w:t>构建符合</w:t>
      </w:r>
      <w:r>
        <w:rPr>
          <w:rFonts w:hint="eastAsia"/>
        </w:rPr>
        <w:t>WMTS 1.3</w:t>
      </w:r>
      <w:r>
        <w:rPr>
          <w:rFonts w:hint="eastAsia"/>
        </w:rPr>
        <w:t>标准的二维地图服务体系，支持全国范围</w:t>
      </w:r>
      <w:r>
        <w:rPr>
          <w:rFonts w:hint="eastAsia"/>
        </w:rPr>
        <w:t>1-18</w:t>
      </w:r>
      <w:r>
        <w:rPr>
          <w:rFonts w:hint="eastAsia"/>
        </w:rPr>
        <w:t>级、顺义区</w:t>
      </w:r>
      <w:r>
        <w:rPr>
          <w:rFonts w:hint="eastAsia"/>
        </w:rPr>
        <w:t>19-20</w:t>
      </w:r>
      <w:r>
        <w:rPr>
          <w:rFonts w:hint="eastAsia"/>
        </w:rPr>
        <w:t>级多尺度服务发布。开发基于矢量地图引擎的动态渲染系统，实现客户端样式自定义与数据动态加载。</w:t>
      </w:r>
    </w:p>
    <w:p w14:paraId="065A68AE" w14:textId="77777777" w:rsidR="009D6247" w:rsidRDefault="00000000">
      <w:pPr>
        <w:pStyle w:val="6"/>
      </w:pPr>
      <w:r>
        <w:rPr>
          <w:rFonts w:hint="eastAsia"/>
        </w:rPr>
        <w:t>矢量瓦片服务优化</w:t>
      </w:r>
    </w:p>
    <w:p w14:paraId="556E9B46" w14:textId="77777777" w:rsidR="009D6247" w:rsidRDefault="00000000">
      <w:pPr>
        <w:ind w:firstLine="480"/>
      </w:pPr>
      <w:r>
        <w:rPr>
          <w:rFonts w:hint="eastAsia"/>
        </w:rPr>
        <w:t>开发支持</w:t>
      </w:r>
      <w:r>
        <w:rPr>
          <w:rFonts w:hint="eastAsia"/>
        </w:rPr>
        <w:t>PBF</w:t>
      </w:r>
      <w:r>
        <w:rPr>
          <w:rFonts w:hint="eastAsia"/>
        </w:rPr>
        <w:t>格式的矢量瓦片服务，实现数据体积压缩率提升</w:t>
      </w:r>
      <w:r>
        <w:rPr>
          <w:rFonts w:hint="eastAsia"/>
        </w:rPr>
        <w:t>50%</w:t>
      </w:r>
      <w:r>
        <w:rPr>
          <w:rFonts w:hint="eastAsia"/>
        </w:rPr>
        <w:t>，加载速度提升</w:t>
      </w:r>
      <w:r>
        <w:rPr>
          <w:rFonts w:hint="eastAsia"/>
        </w:rPr>
        <w:t>200%</w:t>
      </w:r>
      <w:r>
        <w:rPr>
          <w:rFonts w:hint="eastAsia"/>
        </w:rPr>
        <w:t>。</w:t>
      </w:r>
    </w:p>
    <w:p w14:paraId="0F47B1E3" w14:textId="77777777" w:rsidR="009D6247" w:rsidRDefault="00000000">
      <w:pPr>
        <w:ind w:firstLine="480"/>
      </w:pPr>
      <w:r>
        <w:rPr>
          <w:rFonts w:hint="eastAsia"/>
        </w:rPr>
        <w:t>构建矢量瓦片样式管理系统，支持用户自定义符号库、线型库与填充库。</w:t>
      </w:r>
    </w:p>
    <w:p w14:paraId="4C8002B1" w14:textId="77777777" w:rsidR="009D6247" w:rsidRDefault="00000000">
      <w:pPr>
        <w:ind w:firstLine="480"/>
      </w:pPr>
      <w:r>
        <w:rPr>
          <w:rFonts w:hint="eastAsia"/>
        </w:rPr>
        <w:t>建立矢量瓦片缓存策略，根据用户访问模式动态调整缓存区域，实现热门区域加载速度提升</w:t>
      </w:r>
      <w:r>
        <w:rPr>
          <w:rFonts w:hint="eastAsia"/>
        </w:rPr>
        <w:t>300%</w:t>
      </w:r>
      <w:r>
        <w:rPr>
          <w:rFonts w:hint="eastAsia"/>
        </w:rPr>
        <w:t>。</w:t>
      </w:r>
    </w:p>
    <w:p w14:paraId="65F4271A" w14:textId="77777777" w:rsidR="009D6247" w:rsidRDefault="00000000">
      <w:pPr>
        <w:pStyle w:val="6"/>
      </w:pPr>
      <w:r>
        <w:rPr>
          <w:rFonts w:hint="eastAsia"/>
        </w:rPr>
        <w:t>影像瓦片服务优化</w:t>
      </w:r>
    </w:p>
    <w:p w14:paraId="628CF260" w14:textId="77777777" w:rsidR="009D6247" w:rsidRDefault="00000000">
      <w:pPr>
        <w:ind w:firstLine="480"/>
      </w:pPr>
      <w:r>
        <w:rPr>
          <w:rFonts w:hint="eastAsia"/>
        </w:rPr>
        <w:t>构建多分辨率影像金字塔模型，支持从</w:t>
      </w:r>
      <w:r>
        <w:rPr>
          <w:rFonts w:hint="eastAsia"/>
        </w:rPr>
        <w:t>250</w:t>
      </w:r>
      <w:r>
        <w:rPr>
          <w:rFonts w:hint="eastAsia"/>
        </w:rPr>
        <w:t>米到</w:t>
      </w:r>
      <w:r>
        <w:rPr>
          <w:rFonts w:hint="eastAsia"/>
        </w:rPr>
        <w:t>0.1493</w:t>
      </w:r>
      <w:r>
        <w:rPr>
          <w:rFonts w:hint="eastAsia"/>
        </w:rPr>
        <w:t>米地面分辨率的无缝切换。</w:t>
      </w:r>
    </w:p>
    <w:p w14:paraId="543B3639" w14:textId="77777777" w:rsidR="009D6247" w:rsidRDefault="00000000">
      <w:pPr>
        <w:ind w:firstLine="480"/>
      </w:pPr>
      <w:r>
        <w:rPr>
          <w:rFonts w:hint="eastAsia"/>
        </w:rPr>
        <w:t>开发基于</w:t>
      </w:r>
      <w:r>
        <w:rPr>
          <w:rFonts w:hint="eastAsia"/>
        </w:rPr>
        <w:t>GPU</w:t>
      </w:r>
      <w:r>
        <w:rPr>
          <w:rFonts w:hint="eastAsia"/>
        </w:rPr>
        <w:t>加速的影像渲染引擎，实现亿万像素影像的亚秒级加载。</w:t>
      </w:r>
    </w:p>
    <w:p w14:paraId="7E9C1161" w14:textId="77777777" w:rsidR="009D6247" w:rsidRDefault="00000000">
      <w:pPr>
        <w:ind w:firstLine="480"/>
      </w:pPr>
      <w:r>
        <w:rPr>
          <w:rFonts w:hint="eastAsia"/>
        </w:rPr>
        <w:t>建立影像元数据管理系统，完整记录影像获取时间、分辨率、云覆盖率等</w:t>
      </w:r>
      <w:r>
        <w:rPr>
          <w:rFonts w:hint="eastAsia"/>
        </w:rPr>
        <w:t>20</w:t>
      </w:r>
      <w:r>
        <w:rPr>
          <w:rFonts w:hint="eastAsia"/>
        </w:rPr>
        <w:t>余项参数。</w:t>
      </w:r>
    </w:p>
    <w:p w14:paraId="4453ACED" w14:textId="77777777" w:rsidR="009D6247" w:rsidRDefault="00000000">
      <w:pPr>
        <w:pStyle w:val="6"/>
      </w:pPr>
      <w:r>
        <w:rPr>
          <w:rFonts w:hint="eastAsia"/>
        </w:rPr>
        <w:lastRenderedPageBreak/>
        <w:t>注记服务优化</w:t>
      </w:r>
    </w:p>
    <w:p w14:paraId="591DCF25" w14:textId="77777777" w:rsidR="009D6247" w:rsidRDefault="00000000">
      <w:pPr>
        <w:ind w:firstLine="480"/>
      </w:pPr>
      <w:r>
        <w:rPr>
          <w:rFonts w:hint="eastAsia"/>
        </w:rPr>
        <w:t>开发三维立体注记引擎，实现注记的动态避让与层级显示。</w:t>
      </w:r>
    </w:p>
    <w:p w14:paraId="67A0B07B" w14:textId="77777777" w:rsidR="009D6247" w:rsidRDefault="00000000">
      <w:pPr>
        <w:ind w:firstLine="480"/>
      </w:pPr>
      <w:r>
        <w:rPr>
          <w:rFonts w:hint="eastAsia"/>
        </w:rPr>
        <w:t>构建多语言注记库，支持中英文双语切换与无障碍访问。</w:t>
      </w:r>
    </w:p>
    <w:p w14:paraId="1A9F4A0F" w14:textId="77777777" w:rsidR="009D6247" w:rsidRDefault="00000000">
      <w:pPr>
        <w:ind w:firstLine="480"/>
      </w:pPr>
      <w:r>
        <w:rPr>
          <w:rFonts w:hint="eastAsia"/>
        </w:rPr>
        <w:t>建立注记样式管理系统，支持用户自定义字体、大小、颜色等样式参数。</w:t>
      </w:r>
    </w:p>
    <w:p w14:paraId="6BE8E016" w14:textId="77777777" w:rsidR="009D6247" w:rsidRDefault="00000000">
      <w:pPr>
        <w:pStyle w:val="5"/>
      </w:pPr>
      <w:r>
        <w:rPr>
          <w:rFonts w:hint="eastAsia"/>
        </w:rPr>
        <w:t>专题地图服务扩展优化</w:t>
      </w:r>
    </w:p>
    <w:p w14:paraId="5FE9A680" w14:textId="77777777" w:rsidR="009D6247" w:rsidRDefault="00000000">
      <w:pPr>
        <w:ind w:firstLine="480"/>
      </w:pPr>
      <w:r>
        <w:rPr>
          <w:rFonts w:hint="eastAsia"/>
        </w:rPr>
        <w:t>构建公共设施、道路交通、市容环境等八大类专题地图服务体系，支持用户自定义</w:t>
      </w:r>
      <w:proofErr w:type="gramStart"/>
      <w:r>
        <w:rPr>
          <w:rFonts w:hint="eastAsia"/>
        </w:rPr>
        <w:t>专题图层与</w:t>
      </w:r>
      <w:proofErr w:type="gramEnd"/>
      <w:r>
        <w:rPr>
          <w:rFonts w:hint="eastAsia"/>
        </w:rPr>
        <w:t>可视化样式。</w:t>
      </w:r>
    </w:p>
    <w:p w14:paraId="21A555BE" w14:textId="77777777" w:rsidR="009D6247" w:rsidRDefault="00000000">
      <w:pPr>
        <w:pStyle w:val="6"/>
      </w:pPr>
      <w:r>
        <w:rPr>
          <w:rFonts w:hint="eastAsia"/>
        </w:rPr>
        <w:t>公共设施专题优化</w:t>
      </w:r>
    </w:p>
    <w:p w14:paraId="5ED71A4F" w14:textId="77777777" w:rsidR="009D6247" w:rsidRDefault="00000000">
      <w:pPr>
        <w:ind w:firstLine="480"/>
      </w:pPr>
      <w:r>
        <w:rPr>
          <w:rFonts w:hint="eastAsia"/>
        </w:rPr>
        <w:t>整合井盖、消防设施、电力设施等公共设施数据，建立空间化数据库与可视化服务接口。</w:t>
      </w:r>
    </w:p>
    <w:p w14:paraId="7D19430E" w14:textId="77777777" w:rsidR="009D6247" w:rsidRDefault="00000000">
      <w:pPr>
        <w:ind w:firstLine="480"/>
      </w:pPr>
      <w:r>
        <w:rPr>
          <w:rFonts w:hint="eastAsia"/>
        </w:rPr>
        <w:t>开发公共设施智能导航服务，实现最近设施查询与路径规划。</w:t>
      </w:r>
    </w:p>
    <w:p w14:paraId="4D2E61AD" w14:textId="77777777" w:rsidR="009D6247" w:rsidRDefault="00000000">
      <w:pPr>
        <w:ind w:firstLine="480"/>
      </w:pPr>
      <w:r>
        <w:rPr>
          <w:rFonts w:hint="eastAsia"/>
        </w:rPr>
        <w:t>建立公共设施元数据标准，完整记录设施类型、位置、状态等</w:t>
      </w:r>
      <w:r>
        <w:rPr>
          <w:rFonts w:hint="eastAsia"/>
        </w:rPr>
        <w:t>10</w:t>
      </w:r>
      <w:r>
        <w:rPr>
          <w:rFonts w:hint="eastAsia"/>
        </w:rPr>
        <w:t>项核心参数。</w:t>
      </w:r>
    </w:p>
    <w:p w14:paraId="076611C7" w14:textId="77777777" w:rsidR="009D6247" w:rsidRDefault="00000000">
      <w:pPr>
        <w:pStyle w:val="6"/>
      </w:pPr>
      <w:r>
        <w:rPr>
          <w:rFonts w:hint="eastAsia"/>
        </w:rPr>
        <w:t>道路交通专题优化</w:t>
      </w:r>
    </w:p>
    <w:p w14:paraId="71C4B04B" w14:textId="77777777" w:rsidR="009D6247" w:rsidRDefault="00000000">
      <w:pPr>
        <w:ind w:firstLine="480"/>
      </w:pPr>
      <w:r>
        <w:rPr>
          <w:rFonts w:hint="eastAsia"/>
        </w:rPr>
        <w:t>开发停车场智能导航服务，实现空余车位实时查询与路径规划。</w:t>
      </w:r>
    </w:p>
    <w:p w14:paraId="21AC2582" w14:textId="77777777" w:rsidR="009D6247" w:rsidRDefault="00000000">
      <w:pPr>
        <w:ind w:firstLine="480"/>
      </w:pPr>
      <w:r>
        <w:rPr>
          <w:rFonts w:hint="eastAsia"/>
        </w:rPr>
        <w:t>构建公交优先路径规划系统，实现公交路线优化与到站时间预测。</w:t>
      </w:r>
    </w:p>
    <w:p w14:paraId="6427B43B" w14:textId="77777777" w:rsidR="009D6247" w:rsidRDefault="00000000">
      <w:pPr>
        <w:ind w:firstLine="480"/>
      </w:pPr>
      <w:r>
        <w:rPr>
          <w:rFonts w:hint="eastAsia"/>
        </w:rPr>
        <w:t>建立交通信号灯状态实时推送服务，支持交通信号灯状态的实时查询与预警。</w:t>
      </w:r>
    </w:p>
    <w:p w14:paraId="623A2AA0" w14:textId="77777777" w:rsidR="009D6247" w:rsidRDefault="00000000">
      <w:pPr>
        <w:pStyle w:val="4"/>
      </w:pPr>
      <w:bookmarkStart w:id="338" w:name="_Toc213053683"/>
      <w:r>
        <w:rPr>
          <w:rFonts w:hint="eastAsia"/>
        </w:rPr>
        <w:t>平台功能深度升级优化</w:t>
      </w:r>
      <w:bookmarkEnd w:id="338"/>
    </w:p>
    <w:p w14:paraId="6C822B3E" w14:textId="77777777" w:rsidR="009D6247" w:rsidRDefault="00000000">
      <w:pPr>
        <w:pStyle w:val="5"/>
      </w:pPr>
      <w:r>
        <w:rPr>
          <w:rFonts w:hint="eastAsia"/>
        </w:rPr>
        <w:t>地图引擎核心技术突破</w:t>
      </w:r>
    </w:p>
    <w:p w14:paraId="58C1D1AC" w14:textId="77777777" w:rsidR="009D6247" w:rsidRDefault="00000000">
      <w:pPr>
        <w:ind w:firstLine="480"/>
      </w:pPr>
      <w:r>
        <w:rPr>
          <w:rFonts w:hint="eastAsia"/>
        </w:rPr>
        <w:t>研发支持</w:t>
      </w:r>
      <w:proofErr w:type="gramStart"/>
      <w:r>
        <w:rPr>
          <w:rFonts w:hint="eastAsia"/>
        </w:rPr>
        <w:t>微服务</w:t>
      </w:r>
      <w:proofErr w:type="gramEnd"/>
      <w:r>
        <w:rPr>
          <w:rFonts w:hint="eastAsia"/>
        </w:rPr>
        <w:t>架构的新一代矢量地图引擎，实现多节点并行切片与动态任务调度。开发智能切片算法，支持基于用户视点的动态数据加载与样式适配。</w:t>
      </w:r>
    </w:p>
    <w:p w14:paraId="1E959FE8" w14:textId="77777777" w:rsidR="009D6247" w:rsidRDefault="00000000">
      <w:pPr>
        <w:pStyle w:val="6"/>
      </w:pPr>
      <w:r>
        <w:rPr>
          <w:rFonts w:hint="eastAsia"/>
        </w:rPr>
        <w:t>矢量地图引擎</w:t>
      </w:r>
      <w:r>
        <w:rPr>
          <w:rFonts w:hint="eastAsia"/>
        </w:rPr>
        <w:t>2.0</w:t>
      </w:r>
      <w:r>
        <w:rPr>
          <w:rFonts w:hint="eastAsia"/>
        </w:rPr>
        <w:t>优化</w:t>
      </w:r>
    </w:p>
    <w:p w14:paraId="6D245AC0" w14:textId="77777777" w:rsidR="009D6247" w:rsidRDefault="00000000">
      <w:pPr>
        <w:ind w:firstLine="480"/>
      </w:pPr>
      <w:r>
        <w:rPr>
          <w:rFonts w:hint="eastAsia"/>
        </w:rPr>
        <w:t>构建基于</w:t>
      </w:r>
      <w:r>
        <w:rPr>
          <w:rFonts w:hint="eastAsia"/>
        </w:rPr>
        <w:t>Kubernetes</w:t>
      </w:r>
      <w:r>
        <w:rPr>
          <w:rFonts w:hint="eastAsia"/>
        </w:rPr>
        <w:t>的容器</w:t>
      </w:r>
      <w:proofErr w:type="gramStart"/>
      <w:r>
        <w:rPr>
          <w:rFonts w:hint="eastAsia"/>
        </w:rPr>
        <w:t>化部署</w:t>
      </w:r>
      <w:proofErr w:type="gramEnd"/>
      <w:r>
        <w:rPr>
          <w:rFonts w:hint="eastAsia"/>
        </w:rPr>
        <w:t>体系，实现服务弹性伸缩与高可用性。</w:t>
      </w:r>
    </w:p>
    <w:p w14:paraId="26BA5EEE" w14:textId="77777777" w:rsidR="009D6247" w:rsidRDefault="00000000">
      <w:pPr>
        <w:ind w:firstLine="480"/>
      </w:pPr>
      <w:r>
        <w:rPr>
          <w:rFonts w:hint="eastAsia"/>
        </w:rPr>
        <w:t>开发基于</w:t>
      </w:r>
      <w:r>
        <w:rPr>
          <w:rFonts w:hint="eastAsia"/>
        </w:rPr>
        <w:t>GPU</w:t>
      </w:r>
      <w:r>
        <w:rPr>
          <w:rFonts w:hint="eastAsia"/>
        </w:rPr>
        <w:t>加速的矢量渲染引擎，实现千万级矢量要素的亚秒级加载。</w:t>
      </w:r>
    </w:p>
    <w:p w14:paraId="56D88895" w14:textId="77777777" w:rsidR="009D6247" w:rsidRDefault="00000000">
      <w:pPr>
        <w:ind w:firstLine="480"/>
      </w:pPr>
      <w:r>
        <w:rPr>
          <w:rFonts w:hint="eastAsia"/>
        </w:rPr>
        <w:lastRenderedPageBreak/>
        <w:t>建立矢量地图引擎监控系统，实现服务状态实时监控与智能告警。</w:t>
      </w:r>
    </w:p>
    <w:p w14:paraId="4BFC97D7" w14:textId="77777777" w:rsidR="009D6247" w:rsidRDefault="00000000">
      <w:pPr>
        <w:pStyle w:val="6"/>
      </w:pPr>
      <w:r>
        <w:rPr>
          <w:rFonts w:hint="eastAsia"/>
        </w:rPr>
        <w:t>多</w:t>
      </w:r>
      <w:proofErr w:type="gramStart"/>
      <w:r>
        <w:rPr>
          <w:rFonts w:hint="eastAsia"/>
        </w:rPr>
        <w:t>源数据</w:t>
      </w:r>
      <w:proofErr w:type="gramEnd"/>
      <w:r>
        <w:rPr>
          <w:rFonts w:hint="eastAsia"/>
        </w:rPr>
        <w:t>融合引擎优化</w:t>
      </w:r>
    </w:p>
    <w:p w14:paraId="3459F989" w14:textId="77777777" w:rsidR="009D6247" w:rsidRDefault="00000000">
      <w:pPr>
        <w:ind w:firstLine="480"/>
      </w:pPr>
      <w:r>
        <w:rPr>
          <w:rFonts w:hint="eastAsia"/>
        </w:rPr>
        <w:t>构建空间数据融合中台，实现矢量、影像、地名地址等多</w:t>
      </w:r>
      <w:proofErr w:type="gramStart"/>
      <w:r>
        <w:rPr>
          <w:rFonts w:hint="eastAsia"/>
        </w:rPr>
        <w:t>源数据</w:t>
      </w:r>
      <w:proofErr w:type="gramEnd"/>
      <w:r>
        <w:rPr>
          <w:rFonts w:hint="eastAsia"/>
        </w:rPr>
        <w:t>的统一管理与服务发布。</w:t>
      </w:r>
    </w:p>
    <w:p w14:paraId="7AC6BBDB" w14:textId="77777777" w:rsidR="009D6247" w:rsidRDefault="00000000">
      <w:pPr>
        <w:ind w:firstLine="480"/>
      </w:pPr>
      <w:r>
        <w:rPr>
          <w:rFonts w:hint="eastAsia"/>
        </w:rPr>
        <w:t>开发基于图数据库的知识图谱系统，实现地理实体关系的智能推理与可视化。</w:t>
      </w:r>
    </w:p>
    <w:p w14:paraId="3521BE84" w14:textId="77777777" w:rsidR="009D6247" w:rsidRDefault="00000000">
      <w:pPr>
        <w:ind w:firstLine="480"/>
      </w:pPr>
      <w:r>
        <w:rPr>
          <w:rFonts w:hint="eastAsia"/>
        </w:rPr>
        <w:t>建立数据血缘追踪系统，完整记录数据的来源、处理过程与发布路径。</w:t>
      </w:r>
    </w:p>
    <w:p w14:paraId="6A968E77" w14:textId="77777777" w:rsidR="009D6247" w:rsidRDefault="00000000">
      <w:pPr>
        <w:pStyle w:val="5"/>
      </w:pPr>
      <w:r>
        <w:rPr>
          <w:rFonts w:hint="eastAsia"/>
        </w:rPr>
        <w:t>用户管理体系重构优化</w:t>
      </w:r>
    </w:p>
    <w:p w14:paraId="2CE45422" w14:textId="77777777" w:rsidR="009D6247" w:rsidRDefault="00000000">
      <w:pPr>
        <w:ind w:firstLine="480"/>
      </w:pPr>
      <w:r>
        <w:rPr>
          <w:rFonts w:hint="eastAsia"/>
        </w:rPr>
        <w:t>建立基于角色的访问控制模型，支持委办局用户分级授权与数据隔离。开发单点登录与</w:t>
      </w:r>
      <w:r>
        <w:rPr>
          <w:rFonts w:hint="eastAsia"/>
        </w:rPr>
        <w:t>OAuth2.0</w:t>
      </w:r>
      <w:r>
        <w:rPr>
          <w:rFonts w:hint="eastAsia"/>
        </w:rPr>
        <w:t>认证模块，实现与政务外网统一身份认证平台对接。</w:t>
      </w:r>
    </w:p>
    <w:p w14:paraId="4E7C5B37" w14:textId="77777777" w:rsidR="009D6247" w:rsidRDefault="009D6247">
      <w:pPr>
        <w:ind w:firstLine="480"/>
      </w:pPr>
    </w:p>
    <w:p w14:paraId="13C43608" w14:textId="77777777" w:rsidR="009D6247" w:rsidRDefault="00000000">
      <w:pPr>
        <w:pStyle w:val="6"/>
      </w:pPr>
      <w:r>
        <w:rPr>
          <w:rFonts w:hint="eastAsia"/>
        </w:rPr>
        <w:t>分级权限管理优化</w:t>
      </w:r>
    </w:p>
    <w:p w14:paraId="69599DB5" w14:textId="77777777" w:rsidR="009D6247" w:rsidRDefault="00000000">
      <w:pPr>
        <w:ind w:firstLine="480"/>
      </w:pPr>
      <w:r>
        <w:rPr>
          <w:rFonts w:hint="eastAsia"/>
        </w:rPr>
        <w:t>构建基于</w:t>
      </w:r>
      <w:r>
        <w:rPr>
          <w:rFonts w:hint="eastAsia"/>
        </w:rPr>
        <w:t>RBAC</w:t>
      </w:r>
      <w:r>
        <w:rPr>
          <w:rFonts w:hint="eastAsia"/>
        </w:rPr>
        <w:t>模型的权限管理系统，实现用户角色动态分配与权限动态调整。</w:t>
      </w:r>
    </w:p>
    <w:p w14:paraId="2E040990" w14:textId="77777777" w:rsidR="009D6247" w:rsidRDefault="00000000">
      <w:pPr>
        <w:ind w:firstLine="480"/>
      </w:pPr>
      <w:r>
        <w:rPr>
          <w:rFonts w:hint="eastAsia"/>
        </w:rPr>
        <w:t>开发细粒度访问控制策略，支持基于数据字段的访问控制。</w:t>
      </w:r>
    </w:p>
    <w:p w14:paraId="6BEFA6DC" w14:textId="77777777" w:rsidR="009D6247" w:rsidRDefault="00000000">
      <w:pPr>
        <w:ind w:firstLine="480"/>
      </w:pPr>
      <w:r>
        <w:rPr>
          <w:rFonts w:hint="eastAsia"/>
        </w:rPr>
        <w:t>建立权限审计系统，完整记录用户操作日志与权限变更历史。</w:t>
      </w:r>
    </w:p>
    <w:p w14:paraId="63E1460C" w14:textId="77777777" w:rsidR="009D6247" w:rsidRDefault="00000000">
      <w:pPr>
        <w:pStyle w:val="6"/>
      </w:pPr>
      <w:r>
        <w:rPr>
          <w:rFonts w:hint="eastAsia"/>
        </w:rPr>
        <w:t>用户行为分析优化</w:t>
      </w:r>
    </w:p>
    <w:p w14:paraId="54492B93" w14:textId="77777777" w:rsidR="009D6247" w:rsidRDefault="00000000">
      <w:pPr>
        <w:ind w:firstLine="480"/>
      </w:pPr>
      <w:r>
        <w:rPr>
          <w:rFonts w:hint="eastAsia"/>
        </w:rPr>
        <w:t>集成用户行为埋点系统，采集用户操作日志与访问路径。</w:t>
      </w:r>
    </w:p>
    <w:p w14:paraId="161991DA" w14:textId="77777777" w:rsidR="009D6247" w:rsidRDefault="00000000">
      <w:pPr>
        <w:ind w:firstLine="480"/>
      </w:pPr>
      <w:r>
        <w:rPr>
          <w:rFonts w:hint="eastAsia"/>
        </w:rPr>
        <w:t>开发基于机器学习的用户行为分析模型，实现用户兴趣预测与服务推荐。</w:t>
      </w:r>
    </w:p>
    <w:p w14:paraId="6DFD1DCD" w14:textId="77777777" w:rsidR="009D6247" w:rsidRDefault="00000000">
      <w:pPr>
        <w:ind w:firstLine="480"/>
      </w:pPr>
      <w:r>
        <w:rPr>
          <w:rFonts w:hint="eastAsia"/>
        </w:rPr>
        <w:t>建立用户画像系统，完整记录用户基本信息、操作习惯与偏好设置。</w:t>
      </w:r>
    </w:p>
    <w:p w14:paraId="226D37DD" w14:textId="77777777" w:rsidR="009D6247" w:rsidRDefault="00000000">
      <w:pPr>
        <w:pStyle w:val="5"/>
      </w:pPr>
      <w:r>
        <w:rPr>
          <w:rFonts w:hint="eastAsia"/>
        </w:rPr>
        <w:t>数据管理智能平台优化</w:t>
      </w:r>
    </w:p>
    <w:p w14:paraId="5304CC76" w14:textId="77777777" w:rsidR="009D6247" w:rsidRDefault="00000000">
      <w:pPr>
        <w:ind w:firstLine="480"/>
      </w:pPr>
      <w:r>
        <w:rPr>
          <w:rFonts w:hint="eastAsia"/>
        </w:rPr>
        <w:t>构建覆盖数据采集、清洗、融合、发布的全流程治理平台。支持数据质量评估、血缘追踪与版本管理，确保数据可追溯、可审计。</w:t>
      </w:r>
    </w:p>
    <w:p w14:paraId="7A24A707" w14:textId="77777777" w:rsidR="009D6247" w:rsidRDefault="00000000">
      <w:pPr>
        <w:pStyle w:val="6"/>
      </w:pPr>
      <w:r>
        <w:rPr>
          <w:rFonts w:hint="eastAsia"/>
        </w:rPr>
        <w:t>数据治理工作台优化</w:t>
      </w:r>
    </w:p>
    <w:p w14:paraId="6B28A16A" w14:textId="77777777" w:rsidR="009D6247" w:rsidRDefault="00000000">
      <w:pPr>
        <w:ind w:firstLine="480"/>
      </w:pPr>
      <w:r>
        <w:rPr>
          <w:rFonts w:hint="eastAsia"/>
        </w:rPr>
        <w:t>开发数据质量评估模块，实现数据完整性、一致性、准确性等六大维度的自</w:t>
      </w:r>
      <w:r>
        <w:rPr>
          <w:rFonts w:hint="eastAsia"/>
        </w:rPr>
        <w:lastRenderedPageBreak/>
        <w:t>动评估。</w:t>
      </w:r>
    </w:p>
    <w:p w14:paraId="10C552AD" w14:textId="77777777" w:rsidR="009D6247" w:rsidRDefault="00000000">
      <w:pPr>
        <w:ind w:firstLine="480"/>
      </w:pPr>
      <w:r>
        <w:rPr>
          <w:rFonts w:hint="eastAsia"/>
        </w:rPr>
        <w:t>构建数据血缘追踪系统，完整记录数据的来源、处理过程与发布路径。</w:t>
      </w:r>
    </w:p>
    <w:p w14:paraId="7D01715D" w14:textId="77777777" w:rsidR="009D6247" w:rsidRDefault="00000000">
      <w:pPr>
        <w:ind w:firstLine="480"/>
      </w:pPr>
      <w:r>
        <w:rPr>
          <w:rFonts w:hint="eastAsia"/>
        </w:rPr>
        <w:t>建立数据版本管理系统，支持数据版本</w:t>
      </w:r>
      <w:proofErr w:type="gramStart"/>
      <w:r>
        <w:rPr>
          <w:rFonts w:hint="eastAsia"/>
        </w:rPr>
        <w:t>回滚与</w:t>
      </w:r>
      <w:proofErr w:type="gramEnd"/>
      <w:r>
        <w:rPr>
          <w:rFonts w:hint="eastAsia"/>
        </w:rPr>
        <w:t>差异对比。</w:t>
      </w:r>
    </w:p>
    <w:p w14:paraId="3B66F7AB" w14:textId="77777777" w:rsidR="009D6247" w:rsidRDefault="00000000">
      <w:pPr>
        <w:pStyle w:val="6"/>
      </w:pPr>
      <w:r>
        <w:rPr>
          <w:rFonts w:hint="eastAsia"/>
        </w:rPr>
        <w:t>协同编辑系统优化</w:t>
      </w:r>
    </w:p>
    <w:p w14:paraId="783830C3" w14:textId="77777777" w:rsidR="009D6247" w:rsidRDefault="00000000">
      <w:pPr>
        <w:ind w:firstLine="480"/>
      </w:pPr>
      <w:r>
        <w:rPr>
          <w:rFonts w:hint="eastAsia"/>
        </w:rPr>
        <w:t>开发支持多人实时协同的地图编辑平台，实现</w:t>
      </w:r>
      <w:proofErr w:type="gramStart"/>
      <w:r>
        <w:rPr>
          <w:rFonts w:hint="eastAsia"/>
        </w:rPr>
        <w:t>要素级锁</w:t>
      </w:r>
      <w:proofErr w:type="gramEnd"/>
      <w:r>
        <w:rPr>
          <w:rFonts w:hint="eastAsia"/>
        </w:rPr>
        <w:t>编辑与版本冲突自动合并。</w:t>
      </w:r>
    </w:p>
    <w:p w14:paraId="1EB39A49" w14:textId="77777777" w:rsidR="009D6247" w:rsidRDefault="00000000">
      <w:pPr>
        <w:ind w:firstLine="480"/>
      </w:pPr>
      <w:r>
        <w:rPr>
          <w:rFonts w:hint="eastAsia"/>
        </w:rPr>
        <w:t>集成</w:t>
      </w:r>
      <w:r>
        <w:rPr>
          <w:rFonts w:hint="eastAsia"/>
        </w:rPr>
        <w:t>GIS</w:t>
      </w:r>
      <w:proofErr w:type="gramStart"/>
      <w:r>
        <w:rPr>
          <w:rFonts w:hint="eastAsia"/>
        </w:rPr>
        <w:t>云笔功能</w:t>
      </w:r>
      <w:proofErr w:type="gramEnd"/>
      <w:r>
        <w:rPr>
          <w:rFonts w:hint="eastAsia"/>
        </w:rPr>
        <w:t>，支持移动</w:t>
      </w:r>
      <w:proofErr w:type="gramStart"/>
      <w:r>
        <w:rPr>
          <w:rFonts w:hint="eastAsia"/>
        </w:rPr>
        <w:t>端现场</w:t>
      </w:r>
      <w:proofErr w:type="gramEnd"/>
      <w:r>
        <w:rPr>
          <w:rFonts w:hint="eastAsia"/>
        </w:rPr>
        <w:t>标注与实时同步。</w:t>
      </w:r>
    </w:p>
    <w:p w14:paraId="6B32964B" w14:textId="77777777" w:rsidR="009D6247" w:rsidRDefault="00000000">
      <w:pPr>
        <w:ind w:firstLine="480"/>
      </w:pPr>
      <w:r>
        <w:rPr>
          <w:rFonts w:hint="eastAsia"/>
        </w:rPr>
        <w:t>建立协同编辑监控系统，实现编辑过程实时监控与冲突预警。</w:t>
      </w:r>
    </w:p>
    <w:p w14:paraId="0EBCA8CB" w14:textId="77777777" w:rsidR="009D6247" w:rsidRDefault="00000000">
      <w:pPr>
        <w:pStyle w:val="5"/>
      </w:pPr>
      <w:r>
        <w:rPr>
          <w:rFonts w:hint="eastAsia"/>
        </w:rPr>
        <w:t>数据可视化引擎优化</w:t>
      </w:r>
    </w:p>
    <w:p w14:paraId="76A43CCC" w14:textId="77777777" w:rsidR="009D6247" w:rsidRDefault="00000000">
      <w:pPr>
        <w:ind w:firstLine="480"/>
      </w:pPr>
      <w:r>
        <w:rPr>
          <w:rFonts w:hint="eastAsia"/>
        </w:rPr>
        <w:t>开发支持</w:t>
      </w:r>
      <w:r>
        <w:rPr>
          <w:rFonts w:hint="eastAsia"/>
        </w:rPr>
        <w:t>2D/3D</w:t>
      </w:r>
      <w:r>
        <w:rPr>
          <w:rFonts w:hint="eastAsia"/>
        </w:rPr>
        <w:t>一体化的可视化引擎，实现热力图、等值线、体渲染等多种可视化效果。支持自定义图表模板与动态数据绑定。</w:t>
      </w:r>
    </w:p>
    <w:p w14:paraId="15BD6223" w14:textId="77777777" w:rsidR="009D6247" w:rsidRDefault="00000000">
      <w:pPr>
        <w:pStyle w:val="6"/>
      </w:pPr>
      <w:r>
        <w:rPr>
          <w:rFonts w:hint="eastAsia"/>
        </w:rPr>
        <w:t>地理信息可视化优化</w:t>
      </w:r>
    </w:p>
    <w:p w14:paraId="1D6A8E4A" w14:textId="77777777" w:rsidR="009D6247" w:rsidRDefault="00000000">
      <w:pPr>
        <w:ind w:firstLine="480"/>
      </w:pPr>
      <w:r>
        <w:rPr>
          <w:rFonts w:hint="eastAsia"/>
        </w:rPr>
        <w:t>开发基于</w:t>
      </w:r>
      <w:r>
        <w:rPr>
          <w:rFonts w:hint="eastAsia"/>
        </w:rPr>
        <w:t>WebGL</w:t>
      </w:r>
      <w:r>
        <w:rPr>
          <w:rFonts w:hint="eastAsia"/>
        </w:rPr>
        <w:t>的</w:t>
      </w:r>
      <w:r>
        <w:rPr>
          <w:rFonts w:hint="eastAsia"/>
        </w:rPr>
        <w:t>2D/3D</w:t>
      </w:r>
      <w:r>
        <w:rPr>
          <w:rFonts w:hint="eastAsia"/>
        </w:rPr>
        <w:t>一体化渲染引擎，实现矢量、影像的综合可视化。</w:t>
      </w:r>
    </w:p>
    <w:p w14:paraId="1BE181DB" w14:textId="77777777" w:rsidR="009D6247" w:rsidRDefault="00000000">
      <w:pPr>
        <w:ind w:firstLine="480"/>
      </w:pPr>
      <w:r>
        <w:rPr>
          <w:rFonts w:hint="eastAsia"/>
        </w:rPr>
        <w:t>构建可视化样式库，支持用户自定义符号、线型、填充等样式参数。</w:t>
      </w:r>
    </w:p>
    <w:p w14:paraId="353F6149" w14:textId="77777777" w:rsidR="009D6247" w:rsidRDefault="00000000">
      <w:pPr>
        <w:ind w:firstLine="480"/>
      </w:pPr>
      <w:r>
        <w:rPr>
          <w:rFonts w:hint="eastAsia"/>
        </w:rPr>
        <w:t>建立可视化效果评估体系，实现可视化效果的自动优化与调整。</w:t>
      </w:r>
    </w:p>
    <w:p w14:paraId="5B84063C" w14:textId="77777777" w:rsidR="009D6247" w:rsidRDefault="00000000">
      <w:pPr>
        <w:pStyle w:val="6"/>
      </w:pPr>
      <w:r>
        <w:rPr>
          <w:rFonts w:hint="eastAsia"/>
        </w:rPr>
        <w:t>统计图表库优化</w:t>
      </w:r>
    </w:p>
    <w:p w14:paraId="72F00808" w14:textId="77777777" w:rsidR="009D6247" w:rsidRDefault="00000000">
      <w:pPr>
        <w:ind w:firstLine="480"/>
      </w:pPr>
      <w:r>
        <w:rPr>
          <w:rFonts w:hint="eastAsia"/>
        </w:rPr>
        <w:t>集成</w:t>
      </w:r>
      <w:proofErr w:type="spellStart"/>
      <w:r>
        <w:rPr>
          <w:rFonts w:hint="eastAsia"/>
        </w:rPr>
        <w:t>ECharts</w:t>
      </w:r>
      <w:proofErr w:type="spellEnd"/>
      <w:r>
        <w:rPr>
          <w:rFonts w:hint="eastAsia"/>
        </w:rPr>
        <w:t>、</w:t>
      </w:r>
      <w:r>
        <w:rPr>
          <w:rFonts w:hint="eastAsia"/>
        </w:rPr>
        <w:t>D3.js</w:t>
      </w:r>
      <w:r>
        <w:rPr>
          <w:rFonts w:hint="eastAsia"/>
        </w:rPr>
        <w:t>等开源可视化库，提供柱状图、折线图、</w:t>
      </w:r>
      <w:proofErr w:type="gramStart"/>
      <w:r>
        <w:rPr>
          <w:rFonts w:hint="eastAsia"/>
        </w:rPr>
        <w:t>饼图等</w:t>
      </w:r>
      <w:proofErr w:type="gramEnd"/>
      <w:r>
        <w:rPr>
          <w:rFonts w:hint="eastAsia"/>
        </w:rPr>
        <w:t>20</w:t>
      </w:r>
      <w:r>
        <w:rPr>
          <w:rFonts w:hint="eastAsia"/>
        </w:rPr>
        <w:t>余种统计图表类型。</w:t>
      </w:r>
    </w:p>
    <w:p w14:paraId="7D710BBF" w14:textId="77777777" w:rsidR="009D6247" w:rsidRDefault="00000000">
      <w:pPr>
        <w:ind w:firstLine="480"/>
      </w:pPr>
      <w:r>
        <w:rPr>
          <w:rFonts w:hint="eastAsia"/>
        </w:rPr>
        <w:t>开发图表样式管理系统，支持用户自定义图表样式与数据绑定规则。</w:t>
      </w:r>
    </w:p>
    <w:p w14:paraId="74DC8D81" w14:textId="77777777" w:rsidR="009D6247" w:rsidRDefault="00000000">
      <w:pPr>
        <w:ind w:firstLine="480"/>
      </w:pPr>
      <w:r>
        <w:rPr>
          <w:rFonts w:hint="eastAsia"/>
        </w:rPr>
        <w:t>建立图表数据源管理系统，支持多种数据源的接入与实时更新。</w:t>
      </w:r>
    </w:p>
    <w:p w14:paraId="4C2D7617" w14:textId="77777777" w:rsidR="009D6247" w:rsidRDefault="00000000">
      <w:pPr>
        <w:pStyle w:val="6"/>
      </w:pPr>
      <w:r>
        <w:rPr>
          <w:rFonts w:hint="eastAsia"/>
        </w:rPr>
        <w:t>大屏可视化系统优化</w:t>
      </w:r>
    </w:p>
    <w:p w14:paraId="07181D50" w14:textId="77777777" w:rsidR="009D6247" w:rsidRDefault="00000000">
      <w:pPr>
        <w:ind w:firstLine="480"/>
      </w:pPr>
      <w:r>
        <w:rPr>
          <w:rFonts w:hint="eastAsia"/>
        </w:rPr>
        <w:t>构建政务大屏可视化平台，支持多屏联动、数据驾驶舱与智能预警功能。</w:t>
      </w:r>
    </w:p>
    <w:p w14:paraId="43292815" w14:textId="77777777" w:rsidR="009D6247" w:rsidRDefault="00000000">
      <w:pPr>
        <w:ind w:firstLine="480"/>
      </w:pPr>
      <w:r>
        <w:rPr>
          <w:rFonts w:hint="eastAsia"/>
        </w:rPr>
        <w:t>开发拖拽式大屏配置工具，实现零代码快速构建专业大屏。</w:t>
      </w:r>
    </w:p>
    <w:p w14:paraId="1CF372F1" w14:textId="77777777" w:rsidR="009D6247" w:rsidRDefault="00000000">
      <w:pPr>
        <w:ind w:firstLine="480"/>
      </w:pPr>
      <w:r>
        <w:rPr>
          <w:rFonts w:hint="eastAsia"/>
        </w:rPr>
        <w:t>建立大屏模板库，支持用户自定义大屏模板与样式。</w:t>
      </w:r>
    </w:p>
    <w:p w14:paraId="428D3BB3" w14:textId="77777777" w:rsidR="009D6247" w:rsidRDefault="00000000">
      <w:pPr>
        <w:pStyle w:val="5"/>
      </w:pPr>
      <w:r>
        <w:rPr>
          <w:rFonts w:hint="eastAsia"/>
        </w:rPr>
        <w:t>空间分析工具集优化</w:t>
      </w:r>
    </w:p>
    <w:p w14:paraId="3F382C0D" w14:textId="77777777" w:rsidR="009D6247" w:rsidRDefault="00000000">
      <w:pPr>
        <w:ind w:firstLine="480"/>
      </w:pPr>
      <w:r>
        <w:rPr>
          <w:rFonts w:hint="eastAsia"/>
        </w:rPr>
        <w:lastRenderedPageBreak/>
        <w:t>集成缓冲区分析、叠加分析、网络分析、聚类分析等空间分析算法。开发基于</w:t>
      </w:r>
      <w:r>
        <w:rPr>
          <w:rFonts w:hint="eastAsia"/>
        </w:rPr>
        <w:t>GPU</w:t>
      </w:r>
      <w:r>
        <w:rPr>
          <w:rFonts w:hint="eastAsia"/>
        </w:rPr>
        <w:t>加速的空间计算引擎，提升复杂分析任务处理效率。</w:t>
      </w:r>
    </w:p>
    <w:p w14:paraId="68FEC962" w14:textId="77777777" w:rsidR="009D6247" w:rsidRDefault="00000000">
      <w:pPr>
        <w:pStyle w:val="6"/>
      </w:pPr>
      <w:r>
        <w:rPr>
          <w:rFonts w:hint="eastAsia"/>
        </w:rPr>
        <w:t>空间分析工具箱优化</w:t>
      </w:r>
    </w:p>
    <w:p w14:paraId="1180AC91" w14:textId="77777777" w:rsidR="009D6247" w:rsidRDefault="00000000">
      <w:pPr>
        <w:ind w:firstLine="480"/>
      </w:pPr>
      <w:r>
        <w:rPr>
          <w:rFonts w:hint="eastAsia"/>
        </w:rPr>
        <w:t>开发缓冲区分析模块，支持点、线、面要素的缓冲区生成与分析。</w:t>
      </w:r>
    </w:p>
    <w:p w14:paraId="1068E2BD" w14:textId="77777777" w:rsidR="009D6247" w:rsidRDefault="00000000">
      <w:pPr>
        <w:ind w:firstLine="480"/>
      </w:pPr>
      <w:r>
        <w:rPr>
          <w:rFonts w:hint="eastAsia"/>
        </w:rPr>
        <w:t>构建叠加分析模块，实现矢量数据的交、并、差等集合运算。</w:t>
      </w:r>
    </w:p>
    <w:p w14:paraId="22CF18A5" w14:textId="77777777" w:rsidR="009D6247" w:rsidRDefault="00000000">
      <w:pPr>
        <w:ind w:firstLine="480"/>
      </w:pPr>
      <w:r>
        <w:rPr>
          <w:rFonts w:hint="eastAsia"/>
        </w:rPr>
        <w:t>开发网络分析模块，支持最短路径、服务区划分等网络分析功能。</w:t>
      </w:r>
    </w:p>
    <w:p w14:paraId="7DF13D51" w14:textId="77777777" w:rsidR="009D6247" w:rsidRDefault="00000000">
      <w:pPr>
        <w:pStyle w:val="6"/>
      </w:pPr>
      <w:r>
        <w:rPr>
          <w:rFonts w:hint="eastAsia"/>
        </w:rPr>
        <w:t>统计模型库优化</w:t>
      </w:r>
    </w:p>
    <w:p w14:paraId="2ACA424A" w14:textId="77777777" w:rsidR="009D6247" w:rsidRDefault="00000000">
      <w:pPr>
        <w:ind w:firstLine="480"/>
      </w:pPr>
      <w:r>
        <w:rPr>
          <w:rFonts w:hint="eastAsia"/>
        </w:rPr>
        <w:t>构建包含回归分析、主成分分析、分类分析等统计模型的模型库。</w:t>
      </w:r>
    </w:p>
    <w:p w14:paraId="2C5DE015" w14:textId="77777777" w:rsidR="009D6247" w:rsidRDefault="00000000">
      <w:pPr>
        <w:ind w:firstLine="480"/>
      </w:pPr>
      <w:r>
        <w:rPr>
          <w:rFonts w:hint="eastAsia"/>
        </w:rPr>
        <w:t>开发模型开发平台，支持用户自定义模型开发与共享。</w:t>
      </w:r>
    </w:p>
    <w:p w14:paraId="286A5F3F" w14:textId="77777777" w:rsidR="009D6247" w:rsidRDefault="00000000">
      <w:pPr>
        <w:ind w:firstLine="480"/>
      </w:pPr>
      <w:r>
        <w:rPr>
          <w:rFonts w:hint="eastAsia"/>
        </w:rPr>
        <w:t>建立模型评估体系，实现模型性能的自动评估与优化。</w:t>
      </w:r>
    </w:p>
    <w:p w14:paraId="13D4B0A8" w14:textId="77777777" w:rsidR="009D6247" w:rsidRDefault="00000000">
      <w:pPr>
        <w:pStyle w:val="5"/>
      </w:pPr>
      <w:r>
        <w:rPr>
          <w:rFonts w:hint="eastAsia"/>
        </w:rPr>
        <w:t>系统集成与门户升级优化</w:t>
      </w:r>
    </w:p>
    <w:p w14:paraId="6189DC6B" w14:textId="77777777" w:rsidR="009D6247" w:rsidRDefault="00000000">
      <w:pPr>
        <w:ind w:firstLine="480"/>
      </w:pPr>
      <w:r>
        <w:rPr>
          <w:rFonts w:hint="eastAsia"/>
        </w:rPr>
        <w:t>采用</w:t>
      </w:r>
      <w:proofErr w:type="gramStart"/>
      <w:r>
        <w:rPr>
          <w:rFonts w:hint="eastAsia"/>
        </w:rPr>
        <w:t>微服务</w:t>
      </w:r>
      <w:proofErr w:type="gramEnd"/>
      <w:r>
        <w:rPr>
          <w:rFonts w:hint="eastAsia"/>
        </w:rPr>
        <w:t>架构实现各功能模块解耦，通过</w:t>
      </w:r>
      <w:r>
        <w:rPr>
          <w:rFonts w:hint="eastAsia"/>
        </w:rPr>
        <w:t>API</w:t>
      </w:r>
      <w:r>
        <w:rPr>
          <w:rFonts w:hint="eastAsia"/>
        </w:rPr>
        <w:t>网关实现服务聚合与路由。开发统一监控平台，实现系统运行状态实时监控与智能告警。</w:t>
      </w:r>
    </w:p>
    <w:p w14:paraId="00D9E857" w14:textId="77777777" w:rsidR="009D6247" w:rsidRDefault="00000000">
      <w:pPr>
        <w:pStyle w:val="6"/>
      </w:pPr>
      <w:r>
        <w:rPr>
          <w:rFonts w:hint="eastAsia"/>
        </w:rPr>
        <w:t>系统集成框架优化</w:t>
      </w:r>
    </w:p>
    <w:p w14:paraId="42B3018F" w14:textId="77777777" w:rsidR="009D6247" w:rsidRDefault="00000000">
      <w:pPr>
        <w:ind w:firstLine="480"/>
      </w:pPr>
      <w:r>
        <w:rPr>
          <w:rFonts w:hint="eastAsia"/>
        </w:rPr>
        <w:t>构建基于</w:t>
      </w:r>
      <w:r>
        <w:rPr>
          <w:rFonts w:hint="eastAsia"/>
        </w:rPr>
        <w:t>Spring Cloud</w:t>
      </w:r>
      <w:r>
        <w:rPr>
          <w:rFonts w:hint="eastAsia"/>
        </w:rPr>
        <w:t>的</w:t>
      </w:r>
      <w:proofErr w:type="gramStart"/>
      <w:r>
        <w:rPr>
          <w:rFonts w:hint="eastAsia"/>
        </w:rPr>
        <w:t>微服务</w:t>
      </w:r>
      <w:proofErr w:type="gramEnd"/>
      <w:r>
        <w:rPr>
          <w:rFonts w:hint="eastAsia"/>
        </w:rPr>
        <w:t>架构，实现服务模块化与解耦。</w:t>
      </w:r>
    </w:p>
    <w:p w14:paraId="684FAE61" w14:textId="77777777" w:rsidR="009D6247" w:rsidRDefault="00000000">
      <w:pPr>
        <w:ind w:firstLine="480"/>
      </w:pPr>
      <w:r>
        <w:rPr>
          <w:rFonts w:hint="eastAsia"/>
        </w:rPr>
        <w:t>开发</w:t>
      </w:r>
      <w:r>
        <w:rPr>
          <w:rFonts w:hint="eastAsia"/>
        </w:rPr>
        <w:t>API</w:t>
      </w:r>
      <w:r>
        <w:rPr>
          <w:rFonts w:hint="eastAsia"/>
        </w:rPr>
        <w:t>网关系统，实现服务聚合、路由与负载均衡。</w:t>
      </w:r>
    </w:p>
    <w:p w14:paraId="53E1A5F7" w14:textId="77777777" w:rsidR="009D6247" w:rsidRDefault="00000000">
      <w:pPr>
        <w:ind w:firstLine="480"/>
      </w:pPr>
      <w:r>
        <w:rPr>
          <w:rFonts w:hint="eastAsia"/>
        </w:rPr>
        <w:t>建立服务注册与发现中心，实现服务的动态注册与发现。</w:t>
      </w:r>
    </w:p>
    <w:p w14:paraId="12A8CFB2" w14:textId="77777777" w:rsidR="009D6247" w:rsidRDefault="00000000">
      <w:pPr>
        <w:pStyle w:val="6"/>
      </w:pPr>
      <w:r>
        <w:rPr>
          <w:rFonts w:hint="eastAsia"/>
        </w:rPr>
        <w:t>统一监控平台优化</w:t>
      </w:r>
    </w:p>
    <w:p w14:paraId="7134A6C5" w14:textId="77777777" w:rsidR="009D6247" w:rsidRDefault="00000000">
      <w:pPr>
        <w:ind w:firstLine="480"/>
      </w:pPr>
      <w:r>
        <w:rPr>
          <w:rFonts w:hint="eastAsia"/>
        </w:rPr>
        <w:t>开发监控指标采集系统，实现系统运行状态的实时采集与监控。</w:t>
      </w:r>
    </w:p>
    <w:p w14:paraId="0BEEBBDF" w14:textId="77777777" w:rsidR="009D6247" w:rsidRDefault="00000000">
      <w:pPr>
        <w:ind w:firstLine="480"/>
      </w:pPr>
      <w:r>
        <w:rPr>
          <w:rFonts w:hint="eastAsia"/>
        </w:rPr>
        <w:t>构建智能告警系统，实现故障的自动检测与预警。</w:t>
      </w:r>
    </w:p>
    <w:p w14:paraId="60AA077E" w14:textId="77777777" w:rsidR="009D6247" w:rsidRDefault="00000000">
      <w:pPr>
        <w:ind w:firstLine="480"/>
      </w:pPr>
      <w:r>
        <w:rPr>
          <w:rFonts w:hint="eastAsia"/>
        </w:rPr>
        <w:t>建立监控数据仓库，支持监控数据的长期存储与分析。</w:t>
      </w:r>
    </w:p>
    <w:p w14:paraId="75EE506D" w14:textId="77777777" w:rsidR="009D6247" w:rsidRDefault="00000000">
      <w:pPr>
        <w:pStyle w:val="6"/>
      </w:pPr>
      <w:r>
        <w:rPr>
          <w:rFonts w:hint="eastAsia"/>
        </w:rPr>
        <w:t>新一代门户平台优化</w:t>
      </w:r>
    </w:p>
    <w:p w14:paraId="529055C4" w14:textId="77777777" w:rsidR="009D6247" w:rsidRDefault="00000000">
      <w:pPr>
        <w:ind w:firstLine="480"/>
      </w:pPr>
      <w:r>
        <w:rPr>
          <w:rFonts w:hint="eastAsia"/>
        </w:rPr>
        <w:t>重构平台门户网站，建立包含首页、二维地图、三维地图、专题地图、个性化制图等八大模块的全新门户体系。开发智能搜索与推荐系统，提升用户体验与</w:t>
      </w:r>
      <w:r>
        <w:rPr>
          <w:rFonts w:hint="eastAsia"/>
        </w:rPr>
        <w:lastRenderedPageBreak/>
        <w:t>服务效率。</w:t>
      </w:r>
    </w:p>
    <w:p w14:paraId="063716E6" w14:textId="77777777" w:rsidR="009D6247" w:rsidRDefault="00000000">
      <w:pPr>
        <w:ind w:firstLine="480"/>
      </w:pPr>
      <w:r>
        <w:rPr>
          <w:rFonts w:hint="eastAsia"/>
        </w:rPr>
        <w:t>首页模块：优化首页布局与导航结构，提升用户访问效率。</w:t>
      </w:r>
    </w:p>
    <w:p w14:paraId="0A762F1A" w14:textId="77777777" w:rsidR="009D6247" w:rsidRDefault="00000000">
      <w:pPr>
        <w:ind w:firstLine="480"/>
      </w:pPr>
      <w:r>
        <w:rPr>
          <w:rFonts w:hint="eastAsia"/>
        </w:rPr>
        <w:t>二维地图模块：优化二维地图展示效果与交互体验，支持多种地图样式切换。</w:t>
      </w:r>
    </w:p>
    <w:p w14:paraId="72F9BF1A" w14:textId="77777777" w:rsidR="009D6247" w:rsidRDefault="00000000">
      <w:pPr>
        <w:ind w:firstLine="480"/>
      </w:pPr>
      <w:r>
        <w:rPr>
          <w:rFonts w:hint="eastAsia"/>
        </w:rPr>
        <w:t>三维地图模块：优化三维场景加载速度与渲染效果，支持多种视角切换与场景漫游。</w:t>
      </w:r>
    </w:p>
    <w:p w14:paraId="72252D4C" w14:textId="77777777" w:rsidR="009D6247" w:rsidRDefault="00000000">
      <w:pPr>
        <w:ind w:firstLine="480"/>
      </w:pPr>
      <w:r>
        <w:rPr>
          <w:rFonts w:hint="eastAsia"/>
        </w:rPr>
        <w:t>专题地图模块：优化专题地图展示效果与交互体验，支持多种</w:t>
      </w:r>
      <w:proofErr w:type="gramStart"/>
      <w:r>
        <w:rPr>
          <w:rFonts w:hint="eastAsia"/>
        </w:rPr>
        <w:t>专题图层切换</w:t>
      </w:r>
      <w:proofErr w:type="gramEnd"/>
      <w:r>
        <w:rPr>
          <w:rFonts w:hint="eastAsia"/>
        </w:rPr>
        <w:t>与可视化效果调整。</w:t>
      </w:r>
    </w:p>
    <w:p w14:paraId="1747A955" w14:textId="77777777" w:rsidR="009D6247" w:rsidRDefault="00000000">
      <w:pPr>
        <w:ind w:firstLine="480"/>
      </w:pPr>
      <w:r>
        <w:rPr>
          <w:rFonts w:hint="eastAsia"/>
        </w:rPr>
        <w:t>个性化制图模块：优化制图工具与模板库，支持用户自定义制图与打印输出。</w:t>
      </w:r>
    </w:p>
    <w:p w14:paraId="3337EAEF" w14:textId="77777777" w:rsidR="009D6247" w:rsidRDefault="00000000">
      <w:pPr>
        <w:ind w:firstLine="480"/>
      </w:pPr>
      <w:r>
        <w:rPr>
          <w:rFonts w:hint="eastAsia"/>
        </w:rPr>
        <w:t>服务资源模块：优化服务资源展示与查询功能，支持服务元数据浏览与接口调用。</w:t>
      </w:r>
    </w:p>
    <w:p w14:paraId="033CB07D" w14:textId="77777777" w:rsidR="009D6247" w:rsidRDefault="00000000">
      <w:pPr>
        <w:ind w:firstLine="480"/>
      </w:pPr>
      <w:r>
        <w:rPr>
          <w:rFonts w:hint="eastAsia"/>
        </w:rPr>
        <w:t>地图</w:t>
      </w:r>
      <w:r>
        <w:rPr>
          <w:rFonts w:hint="eastAsia"/>
        </w:rPr>
        <w:t>API</w:t>
      </w:r>
      <w:r>
        <w:rPr>
          <w:rFonts w:hint="eastAsia"/>
        </w:rPr>
        <w:t>模块：优化</w:t>
      </w:r>
      <w:r>
        <w:rPr>
          <w:rFonts w:hint="eastAsia"/>
        </w:rPr>
        <w:t>API</w:t>
      </w:r>
      <w:r>
        <w:rPr>
          <w:rFonts w:hint="eastAsia"/>
        </w:rPr>
        <w:t>文档与示例展示，支持开发</w:t>
      </w:r>
      <w:proofErr w:type="gramStart"/>
      <w:r>
        <w:rPr>
          <w:rFonts w:hint="eastAsia"/>
        </w:rPr>
        <w:t>者快速</w:t>
      </w:r>
      <w:proofErr w:type="gramEnd"/>
      <w:r>
        <w:rPr>
          <w:rFonts w:hint="eastAsia"/>
        </w:rPr>
        <w:t>接入与使用。</w:t>
      </w:r>
    </w:p>
    <w:p w14:paraId="4A4B60D5" w14:textId="77777777" w:rsidR="009D6247" w:rsidRDefault="00000000">
      <w:pPr>
        <w:ind w:firstLine="480"/>
      </w:pPr>
      <w:r>
        <w:rPr>
          <w:rFonts w:hint="eastAsia"/>
        </w:rPr>
        <w:t>个人中心模块：优化用户信息管理与个性化设置功能，提升用户粘性与满意度。</w:t>
      </w:r>
    </w:p>
    <w:p w14:paraId="48CEB8C7" w14:textId="77777777" w:rsidR="009D6247" w:rsidRDefault="00000000">
      <w:pPr>
        <w:pStyle w:val="5"/>
      </w:pPr>
      <w:r>
        <w:rPr>
          <w:rFonts w:hint="eastAsia"/>
        </w:rPr>
        <w:t xml:space="preserve"> </w:t>
      </w:r>
      <w:r>
        <w:rPr>
          <w:rFonts w:hint="eastAsia"/>
        </w:rPr>
        <w:t>“北京</w:t>
      </w:r>
      <w:r>
        <w:rPr>
          <w:rFonts w:hint="eastAsia"/>
        </w:rPr>
        <w:t>2000</w:t>
      </w:r>
      <w:r>
        <w:rPr>
          <w:rFonts w:hint="eastAsia"/>
        </w:rPr>
        <w:t>”坐标系</w:t>
      </w:r>
    </w:p>
    <w:p w14:paraId="3D937C44" w14:textId="77777777" w:rsidR="009D6247" w:rsidRDefault="00000000">
      <w:pPr>
        <w:ind w:firstLine="480"/>
      </w:pPr>
      <w:r>
        <w:rPr>
          <w:rFonts w:hint="eastAsia"/>
        </w:rPr>
        <w:t>为满足顺义区智慧城市建设对高精度地理空间基准的需求，实现与北京市级地理信息平台的无缝对接，本方案在政务外网地图平台升级中引入“北京</w:t>
      </w:r>
      <w:r>
        <w:rPr>
          <w:rFonts w:hint="eastAsia"/>
        </w:rPr>
        <w:t>2000</w:t>
      </w:r>
      <w:r>
        <w:rPr>
          <w:rFonts w:hint="eastAsia"/>
        </w:rPr>
        <w:t>”地方坐标系，构建多坐标系兼容体系，支撑顺义区建设现状数据的精准表达与动态更新。</w:t>
      </w:r>
    </w:p>
    <w:p w14:paraId="5E130B9A" w14:textId="77777777" w:rsidR="009D6247" w:rsidRDefault="00000000">
      <w:pPr>
        <w:pStyle w:val="6"/>
      </w:pPr>
      <w:r>
        <w:rPr>
          <w:rFonts w:hint="eastAsia"/>
        </w:rPr>
        <w:t>坐标系优化</w:t>
      </w:r>
    </w:p>
    <w:p w14:paraId="1BB0F70D" w14:textId="77777777" w:rsidR="009D6247" w:rsidRDefault="00000000">
      <w:pPr>
        <w:ind w:firstLine="480"/>
      </w:pPr>
      <w:r>
        <w:rPr>
          <w:rFonts w:hint="eastAsia"/>
        </w:rPr>
        <w:t>实现</w:t>
      </w:r>
      <w:r>
        <w:rPr>
          <w:rFonts w:hint="eastAsia"/>
        </w:rPr>
        <w:t>CGCS2000</w:t>
      </w:r>
      <w:r>
        <w:rPr>
          <w:rFonts w:hint="eastAsia"/>
        </w:rPr>
        <w:t>国家大地坐标系与“北京</w:t>
      </w:r>
      <w:r>
        <w:rPr>
          <w:rFonts w:hint="eastAsia"/>
        </w:rPr>
        <w:t>2000</w:t>
      </w:r>
      <w:r>
        <w:rPr>
          <w:rFonts w:hint="eastAsia"/>
        </w:rPr>
        <w:t>”坐标系的双向高精度转换，转换精度≤</w:t>
      </w:r>
      <w:r>
        <w:rPr>
          <w:rFonts w:hint="eastAsia"/>
        </w:rPr>
        <w:t>0.05</w:t>
      </w:r>
      <w:r>
        <w:rPr>
          <w:rFonts w:hint="eastAsia"/>
        </w:rPr>
        <w:t>米，满足工程建设、城市规划等场景的毫米级精度要求。</w:t>
      </w:r>
    </w:p>
    <w:p w14:paraId="6F027AF9" w14:textId="77777777" w:rsidR="009D6247" w:rsidRDefault="00000000">
      <w:pPr>
        <w:ind w:firstLine="480"/>
      </w:pPr>
      <w:r>
        <w:rPr>
          <w:rFonts w:hint="eastAsia"/>
        </w:rPr>
        <w:t>构建覆盖数据采集、处理、</w:t>
      </w:r>
      <w:proofErr w:type="gramStart"/>
      <w:r>
        <w:rPr>
          <w:rFonts w:hint="eastAsia"/>
        </w:rPr>
        <w:t>发布全</w:t>
      </w:r>
      <w:proofErr w:type="gramEnd"/>
      <w:r>
        <w:rPr>
          <w:rFonts w:hint="eastAsia"/>
        </w:rPr>
        <w:t>流程的多坐标系治理体系，确保矢量、影像、地名地址四大库体在双坐标系下的数据一致性。</w:t>
      </w:r>
    </w:p>
    <w:p w14:paraId="4D3486B6" w14:textId="77777777" w:rsidR="009D6247" w:rsidRDefault="00000000">
      <w:pPr>
        <w:ind w:firstLine="480"/>
      </w:pPr>
      <w:r>
        <w:rPr>
          <w:rFonts w:hint="eastAsia"/>
        </w:rPr>
        <w:t>打通与北京市级地理信息平台的坐标系兼容通道，实现顺义</w:t>
      </w:r>
      <w:proofErr w:type="gramStart"/>
      <w:r>
        <w:rPr>
          <w:rFonts w:hint="eastAsia"/>
        </w:rPr>
        <w:t>区数据</w:t>
      </w:r>
      <w:proofErr w:type="gramEnd"/>
      <w:r>
        <w:rPr>
          <w:rFonts w:hint="eastAsia"/>
        </w:rPr>
        <w:t>与市级共享数据的坐标系自动适配，支撑跨区域空间分析、应急指挥等协同应用。</w:t>
      </w:r>
    </w:p>
    <w:p w14:paraId="7320CF74" w14:textId="77777777" w:rsidR="009D6247" w:rsidRDefault="00000000">
      <w:pPr>
        <w:pStyle w:val="6"/>
      </w:pPr>
      <w:r>
        <w:rPr>
          <w:rFonts w:hint="eastAsia"/>
        </w:rPr>
        <w:t>实施优化</w:t>
      </w:r>
    </w:p>
    <w:p w14:paraId="4CC37F17" w14:textId="77777777" w:rsidR="009D6247" w:rsidRDefault="00000000">
      <w:pPr>
        <w:ind w:firstLine="480"/>
      </w:pPr>
      <w:r>
        <w:rPr>
          <w:rFonts w:hint="eastAsia"/>
        </w:rPr>
        <w:t>标准体系建设：制定《顺义区地理信息数据北京</w:t>
      </w:r>
      <w:r>
        <w:rPr>
          <w:rFonts w:hint="eastAsia"/>
        </w:rPr>
        <w:t>2000</w:t>
      </w:r>
      <w:r>
        <w:rPr>
          <w:rFonts w:hint="eastAsia"/>
        </w:rPr>
        <w:t>坐标系应用规范》，明</w:t>
      </w:r>
      <w:r>
        <w:rPr>
          <w:rFonts w:hint="eastAsia"/>
        </w:rPr>
        <w:lastRenderedPageBreak/>
        <w:t>确数据采集、处理、发布的坐标系使用标准与流程。</w:t>
      </w:r>
    </w:p>
    <w:p w14:paraId="02EF6934" w14:textId="77777777" w:rsidR="009D6247" w:rsidRDefault="00000000">
      <w:pPr>
        <w:ind w:firstLine="480"/>
      </w:pPr>
      <w:r>
        <w:rPr>
          <w:rFonts w:hint="eastAsia"/>
        </w:rPr>
        <w:t>试点区域验证：选取临</w:t>
      </w:r>
      <w:proofErr w:type="gramStart"/>
      <w:r>
        <w:rPr>
          <w:rFonts w:hint="eastAsia"/>
        </w:rPr>
        <w:t>空经济</w:t>
      </w:r>
      <w:proofErr w:type="gramEnd"/>
      <w:r>
        <w:rPr>
          <w:rFonts w:hint="eastAsia"/>
        </w:rPr>
        <w:t>示范区、中关村</w:t>
      </w:r>
      <w:proofErr w:type="gramStart"/>
      <w:r>
        <w:rPr>
          <w:rFonts w:hint="eastAsia"/>
        </w:rPr>
        <w:t>顺义园</w:t>
      </w:r>
      <w:proofErr w:type="gramEnd"/>
      <w:r>
        <w:rPr>
          <w:rFonts w:hint="eastAsia"/>
        </w:rPr>
        <w:t>等重点区域开展试点，验证坐标转换精度与数据一致性，形成可推广的实施模板。</w:t>
      </w:r>
    </w:p>
    <w:p w14:paraId="35A3AD2F" w14:textId="77777777" w:rsidR="009D6247" w:rsidRDefault="00000000">
      <w:pPr>
        <w:ind w:firstLine="480"/>
      </w:pPr>
      <w:r>
        <w:rPr>
          <w:rFonts w:hint="eastAsia"/>
        </w:rPr>
        <w:t>全域数据更新：基于试点经验，分阶段推进全区数据更新，优先完成重点建设区域</w:t>
      </w:r>
      <w:proofErr w:type="gramStart"/>
      <w:r>
        <w:rPr>
          <w:rFonts w:hint="eastAsia"/>
        </w:rPr>
        <w:t>季度级更新</w:t>
      </w:r>
      <w:proofErr w:type="gramEnd"/>
      <w:r>
        <w:rPr>
          <w:rFonts w:hint="eastAsia"/>
        </w:rPr>
        <w:t>，逐步实现全域</w:t>
      </w:r>
      <w:proofErr w:type="gramStart"/>
      <w:r>
        <w:rPr>
          <w:rFonts w:hint="eastAsia"/>
        </w:rPr>
        <w:t>数据双</w:t>
      </w:r>
      <w:proofErr w:type="gramEnd"/>
      <w:r>
        <w:rPr>
          <w:rFonts w:hint="eastAsia"/>
        </w:rPr>
        <w:t>坐标系覆盖。</w:t>
      </w:r>
    </w:p>
    <w:p w14:paraId="6337ADE1" w14:textId="77777777" w:rsidR="009D6247" w:rsidRDefault="00000000">
      <w:pPr>
        <w:ind w:firstLine="480"/>
      </w:pPr>
      <w:r>
        <w:rPr>
          <w:rFonts w:hint="eastAsia"/>
        </w:rPr>
        <w:t>安全与合</w:t>
      </w:r>
      <w:proofErr w:type="gramStart"/>
      <w:r>
        <w:rPr>
          <w:rFonts w:hint="eastAsia"/>
        </w:rPr>
        <w:t>规</w:t>
      </w:r>
      <w:proofErr w:type="gramEnd"/>
      <w:r>
        <w:rPr>
          <w:rFonts w:hint="eastAsia"/>
        </w:rPr>
        <w:t>保障：</w:t>
      </w:r>
      <w:proofErr w:type="gramStart"/>
      <w:r>
        <w:rPr>
          <w:rFonts w:hint="eastAsia"/>
        </w:rPr>
        <w:t>在坐</w:t>
      </w:r>
      <w:proofErr w:type="gramEnd"/>
      <w:r>
        <w:rPr>
          <w:rFonts w:hint="eastAsia"/>
        </w:rPr>
        <w:t>标转换过程中集成国密</w:t>
      </w:r>
      <w:r>
        <w:rPr>
          <w:rFonts w:hint="eastAsia"/>
        </w:rPr>
        <w:t>SM4</w:t>
      </w:r>
      <w:r>
        <w:rPr>
          <w:rFonts w:hint="eastAsia"/>
        </w:rPr>
        <w:t>加密算法，确保坐标数据传输与存储安全。符合《导航电子地图安全处理技术基本要求》等国家规范，</w:t>
      </w:r>
      <w:proofErr w:type="gramStart"/>
      <w:r>
        <w:rPr>
          <w:rFonts w:hint="eastAsia"/>
        </w:rPr>
        <w:t>通过等保三级</w:t>
      </w:r>
      <w:proofErr w:type="gramEnd"/>
      <w:r>
        <w:rPr>
          <w:rFonts w:hint="eastAsia"/>
        </w:rPr>
        <w:t>认证。</w:t>
      </w:r>
    </w:p>
    <w:p w14:paraId="6A167E5B" w14:textId="77777777" w:rsidR="009D6247" w:rsidRDefault="00000000">
      <w:pPr>
        <w:pStyle w:val="3"/>
      </w:pPr>
      <w:bookmarkStart w:id="339" w:name="_Toc213053684"/>
      <w:r>
        <w:rPr>
          <w:rFonts w:hint="eastAsia"/>
        </w:rPr>
        <w:t>互联网地图平台部署</w:t>
      </w:r>
      <w:bookmarkEnd w:id="339"/>
    </w:p>
    <w:p w14:paraId="7BFA5F4B" w14:textId="77777777" w:rsidR="009D6247" w:rsidRDefault="00000000">
      <w:pPr>
        <w:pStyle w:val="4"/>
      </w:pPr>
      <w:bookmarkStart w:id="340" w:name="_Toc213053685"/>
      <w:r>
        <w:rPr>
          <w:rFonts w:hint="eastAsia"/>
        </w:rPr>
        <w:t>基础数据公开显示技术处理引擎</w:t>
      </w:r>
      <w:bookmarkEnd w:id="340"/>
    </w:p>
    <w:p w14:paraId="4F26B236" w14:textId="77777777" w:rsidR="009D6247" w:rsidRDefault="00000000">
      <w:pPr>
        <w:ind w:firstLine="480"/>
      </w:pPr>
      <w:r>
        <w:rPr>
          <w:rFonts w:hint="eastAsia"/>
        </w:rPr>
        <w:t>本平台构建符合国家测绘地理信息标准的公开数据处理体系，严格遵循《导航电子地图安全处理技术基本要求》及《公开地图内容表示规定》等政策规范，实现矢量、影像、地名地址三大库体的全流程合</w:t>
      </w:r>
      <w:proofErr w:type="gramStart"/>
      <w:r>
        <w:rPr>
          <w:rFonts w:hint="eastAsia"/>
        </w:rPr>
        <w:t>规</w:t>
      </w:r>
      <w:proofErr w:type="gramEnd"/>
      <w:r>
        <w:rPr>
          <w:rFonts w:hint="eastAsia"/>
        </w:rPr>
        <w:t>处理。</w:t>
      </w:r>
    </w:p>
    <w:p w14:paraId="1A8FA619" w14:textId="77777777" w:rsidR="009D6247" w:rsidRDefault="00000000">
      <w:pPr>
        <w:pStyle w:val="5"/>
      </w:pPr>
      <w:r>
        <w:rPr>
          <w:rFonts w:hint="eastAsia"/>
        </w:rPr>
        <w:t>矢量库智能合</w:t>
      </w:r>
      <w:proofErr w:type="gramStart"/>
      <w:r>
        <w:rPr>
          <w:rFonts w:hint="eastAsia"/>
        </w:rPr>
        <w:t>规</w:t>
      </w:r>
      <w:proofErr w:type="gramEnd"/>
      <w:r>
        <w:rPr>
          <w:rFonts w:hint="eastAsia"/>
        </w:rPr>
        <w:t>处理系统</w:t>
      </w:r>
    </w:p>
    <w:p w14:paraId="13E3D6D1" w14:textId="77777777" w:rsidR="009D6247" w:rsidRDefault="00000000">
      <w:pPr>
        <w:ind w:firstLine="480"/>
      </w:pPr>
      <w:r>
        <w:rPr>
          <w:rFonts w:hint="eastAsia"/>
        </w:rPr>
        <w:t>属性智能脱敏引擎：采用规则引擎</w:t>
      </w:r>
      <w:r>
        <w:rPr>
          <w:rFonts w:hint="eastAsia"/>
        </w:rPr>
        <w:t>+</w:t>
      </w:r>
      <w:r>
        <w:rPr>
          <w:rFonts w:hint="eastAsia"/>
        </w:rPr>
        <w:t>机器学习双模式处理，自动识别并脱敏敏感字段。建立包含道路等级、水系类型、行政区划等必要字段的白名单库，同时通过正则表达式匹配技术自动删除坐标精度、管网属性等禁止公开字段。开发属性校验沙箱，实现字段长度、类型、取值范围的自动化检测与修复，确保每个矢量要素属性</w:t>
      </w:r>
      <w:r>
        <w:rPr>
          <w:rFonts w:hint="eastAsia"/>
        </w:rPr>
        <w:t>100%</w:t>
      </w:r>
      <w:r>
        <w:rPr>
          <w:rFonts w:hint="eastAsia"/>
        </w:rPr>
        <w:t>符合国家规范要求。</w:t>
      </w:r>
    </w:p>
    <w:p w14:paraId="26B4B937" w14:textId="77777777" w:rsidR="009D6247" w:rsidRDefault="00000000">
      <w:pPr>
        <w:ind w:firstLine="480"/>
      </w:pPr>
      <w:r>
        <w:rPr>
          <w:rFonts w:hint="eastAsia"/>
        </w:rPr>
        <w:t>几何加密投影模块：</w:t>
      </w:r>
      <w:proofErr w:type="gramStart"/>
      <w:r>
        <w:rPr>
          <w:rFonts w:hint="eastAsia"/>
        </w:rPr>
        <w:t>集成国测局</w:t>
      </w:r>
      <w:proofErr w:type="gramEnd"/>
      <w:r>
        <w:rPr>
          <w:rFonts w:hint="eastAsia"/>
        </w:rPr>
        <w:t>指定坐标加密算法，实现</w:t>
      </w:r>
      <w:r>
        <w:rPr>
          <w:rFonts w:hint="eastAsia"/>
        </w:rPr>
        <w:t>CGCS2000</w:t>
      </w:r>
      <w:r>
        <w:rPr>
          <w:rFonts w:hint="eastAsia"/>
        </w:rPr>
        <w:t>坐标系向</w:t>
      </w:r>
      <w:r>
        <w:rPr>
          <w:rFonts w:hint="eastAsia"/>
        </w:rPr>
        <w:t>WGS84</w:t>
      </w:r>
      <w:r>
        <w:rPr>
          <w:rFonts w:hint="eastAsia"/>
        </w:rPr>
        <w:t>坐标系的精准转换，确保加密后坐标与真实坐标误差≤</w:t>
      </w:r>
      <w:r>
        <w:rPr>
          <w:rFonts w:hint="eastAsia"/>
        </w:rPr>
        <w:t>50</w:t>
      </w:r>
      <w:r>
        <w:rPr>
          <w:rFonts w:hint="eastAsia"/>
        </w:rPr>
        <w:t>米。开发拓扑关系保持算法，</w:t>
      </w:r>
      <w:proofErr w:type="gramStart"/>
      <w:r>
        <w:rPr>
          <w:rFonts w:hint="eastAsia"/>
        </w:rPr>
        <w:t>在坐</w:t>
      </w:r>
      <w:proofErr w:type="gramEnd"/>
      <w:r>
        <w:rPr>
          <w:rFonts w:hint="eastAsia"/>
        </w:rPr>
        <w:t>标偏移过程中自动修复断裂道路、</w:t>
      </w:r>
      <w:proofErr w:type="gramStart"/>
      <w:r>
        <w:rPr>
          <w:rFonts w:hint="eastAsia"/>
        </w:rPr>
        <w:t>重叠面域等</w:t>
      </w:r>
      <w:proofErr w:type="gramEnd"/>
      <w:r>
        <w:rPr>
          <w:rFonts w:hint="eastAsia"/>
        </w:rPr>
        <w:t>拓扑错误，保持几何数据空间关系完整性。</w:t>
      </w:r>
    </w:p>
    <w:p w14:paraId="7E3229AD" w14:textId="77777777" w:rsidR="009D6247" w:rsidRDefault="00000000">
      <w:pPr>
        <w:pStyle w:val="5"/>
      </w:pPr>
      <w:r>
        <w:rPr>
          <w:rFonts w:hint="eastAsia"/>
        </w:rPr>
        <w:t>影像库分辨率合</w:t>
      </w:r>
      <w:proofErr w:type="gramStart"/>
      <w:r>
        <w:rPr>
          <w:rFonts w:hint="eastAsia"/>
        </w:rPr>
        <w:t>规</w:t>
      </w:r>
      <w:proofErr w:type="gramEnd"/>
      <w:r>
        <w:rPr>
          <w:rFonts w:hint="eastAsia"/>
        </w:rPr>
        <w:t>处理系统</w:t>
      </w:r>
    </w:p>
    <w:p w14:paraId="6575C29D" w14:textId="77777777" w:rsidR="009D6247" w:rsidRDefault="00000000">
      <w:pPr>
        <w:ind w:firstLine="480"/>
      </w:pPr>
      <w:r>
        <w:rPr>
          <w:rFonts w:hint="eastAsia"/>
        </w:rPr>
        <w:t>超分辨率降级算法：采用小波变换</w:t>
      </w:r>
      <w:r>
        <w:rPr>
          <w:rFonts w:hint="eastAsia"/>
        </w:rPr>
        <w:t>+</w:t>
      </w:r>
      <w:r>
        <w:rPr>
          <w:rFonts w:hint="eastAsia"/>
        </w:rPr>
        <w:t>深度学习双引擎架构，实现</w:t>
      </w:r>
      <w:r>
        <w:rPr>
          <w:rFonts w:hint="eastAsia"/>
        </w:rPr>
        <w:t>0.2</w:t>
      </w:r>
      <w:r>
        <w:rPr>
          <w:rFonts w:hint="eastAsia"/>
        </w:rPr>
        <w:t>米影像向</w:t>
      </w:r>
      <w:r>
        <w:rPr>
          <w:rFonts w:hint="eastAsia"/>
        </w:rPr>
        <w:t>0.5</w:t>
      </w:r>
      <w:r>
        <w:rPr>
          <w:rFonts w:hint="eastAsia"/>
        </w:rPr>
        <w:t>米分辨率的无损降级。开发多尺度分解模型，在保留地物轮廓特征的前提</w:t>
      </w:r>
      <w:r>
        <w:rPr>
          <w:rFonts w:hint="eastAsia"/>
        </w:rPr>
        <w:lastRenderedPageBreak/>
        <w:t>下，通过低频分量重构实现分辨率合</w:t>
      </w:r>
      <w:proofErr w:type="gramStart"/>
      <w:r>
        <w:rPr>
          <w:rFonts w:hint="eastAsia"/>
        </w:rPr>
        <w:t>规</w:t>
      </w:r>
      <w:proofErr w:type="gramEnd"/>
      <w:r>
        <w:rPr>
          <w:rFonts w:hint="eastAsia"/>
        </w:rPr>
        <w:t>。建立</w:t>
      </w:r>
      <w:r>
        <w:rPr>
          <w:rFonts w:hint="eastAsia"/>
        </w:rPr>
        <w:t>PSNR/SSIM</w:t>
      </w:r>
      <w:proofErr w:type="gramStart"/>
      <w:r>
        <w:rPr>
          <w:rFonts w:hint="eastAsia"/>
        </w:rPr>
        <w:t>双指标</w:t>
      </w:r>
      <w:proofErr w:type="gramEnd"/>
      <w:r>
        <w:rPr>
          <w:rFonts w:hint="eastAsia"/>
        </w:rPr>
        <w:t>评估体系，确保降级后影像视觉效果与原始影像相似度≥</w:t>
      </w:r>
      <w:r>
        <w:rPr>
          <w:rFonts w:hint="eastAsia"/>
        </w:rPr>
        <w:t>95%</w:t>
      </w:r>
      <w:r>
        <w:rPr>
          <w:rFonts w:hint="eastAsia"/>
        </w:rPr>
        <w:t>。</w:t>
      </w:r>
    </w:p>
    <w:p w14:paraId="71B7E91C" w14:textId="77777777" w:rsidR="009D6247" w:rsidRDefault="00000000">
      <w:pPr>
        <w:ind w:firstLine="480"/>
      </w:pPr>
      <w:r>
        <w:rPr>
          <w:rFonts w:hint="eastAsia"/>
        </w:rPr>
        <w:t>色彩智能优化引擎：集成直方图均衡化与色彩空间转换算法，开发自适应色彩调整模型。根据林地、水系、建筑等不同地物类型，自动调整色彩饱和度与对比度参数，确保影像显示效果符合人眼视觉识别规律。</w:t>
      </w:r>
    </w:p>
    <w:p w14:paraId="3776BC7A" w14:textId="77777777" w:rsidR="009D6247" w:rsidRDefault="00000000">
      <w:pPr>
        <w:pStyle w:val="5"/>
      </w:pPr>
      <w:r>
        <w:rPr>
          <w:rFonts w:hint="eastAsia"/>
        </w:rPr>
        <w:t>地名地址库标准化处理平台</w:t>
      </w:r>
    </w:p>
    <w:p w14:paraId="61295DF9" w14:textId="77777777" w:rsidR="009D6247" w:rsidRDefault="00000000">
      <w:pPr>
        <w:ind w:firstLine="480"/>
      </w:pPr>
      <w:r>
        <w:rPr>
          <w:rFonts w:hint="eastAsia"/>
        </w:rPr>
        <w:t>地址要素解析引擎：构建基于</w:t>
      </w:r>
      <w:r>
        <w:rPr>
          <w:rFonts w:hint="eastAsia"/>
        </w:rPr>
        <w:t>BERT</w:t>
      </w:r>
      <w:r>
        <w:rPr>
          <w:rFonts w:hint="eastAsia"/>
        </w:rPr>
        <w:t>模型的地址语义解析系统，实现地址字符串的自动分段与标准化处理。开发地址纠错模型，通过</w:t>
      </w:r>
      <w:r>
        <w:rPr>
          <w:rFonts w:hint="eastAsia"/>
        </w:rPr>
        <w:t>Transformer</w:t>
      </w:r>
      <w:r>
        <w:rPr>
          <w:rFonts w:hint="eastAsia"/>
        </w:rPr>
        <w:t>架构自动识别并修正地址中的错别字、顺序颠倒等常见错误，准确率≥</w:t>
      </w:r>
      <w:r>
        <w:rPr>
          <w:rFonts w:hint="eastAsia"/>
        </w:rPr>
        <w:t>98%</w:t>
      </w:r>
      <w:r>
        <w:rPr>
          <w:rFonts w:hint="eastAsia"/>
        </w:rPr>
        <w:t>。</w:t>
      </w:r>
    </w:p>
    <w:p w14:paraId="0B070881" w14:textId="77777777" w:rsidR="009D6247" w:rsidRDefault="00000000">
      <w:pPr>
        <w:ind w:firstLine="480"/>
      </w:pPr>
      <w:r>
        <w:rPr>
          <w:rFonts w:hint="eastAsia"/>
        </w:rPr>
        <w:t>坐标脱敏管理系统：</w:t>
      </w:r>
      <w:proofErr w:type="gramStart"/>
      <w:r>
        <w:rPr>
          <w:rFonts w:hint="eastAsia"/>
        </w:rPr>
        <w:t>集成国测局</w:t>
      </w:r>
      <w:proofErr w:type="gramEnd"/>
      <w:r>
        <w:rPr>
          <w:rFonts w:hint="eastAsia"/>
        </w:rPr>
        <w:t>指定加密算法，实现地名地址坐标的批量脱敏处理。开发脱敏效果验证模块，通过坐标比对与空间拓扑检查，确保脱敏后坐标满足国家测绘主管部门审核要求。</w:t>
      </w:r>
    </w:p>
    <w:p w14:paraId="27DDF7AF" w14:textId="77777777" w:rsidR="009D6247" w:rsidRDefault="00000000">
      <w:pPr>
        <w:pStyle w:val="4"/>
      </w:pPr>
      <w:bookmarkStart w:id="341" w:name="_Toc213053686"/>
      <w:r>
        <w:rPr>
          <w:rFonts w:hint="eastAsia"/>
        </w:rPr>
        <w:t>二维地图服务制作体系</w:t>
      </w:r>
      <w:bookmarkEnd w:id="341"/>
    </w:p>
    <w:p w14:paraId="0973BE9B" w14:textId="77777777" w:rsidR="009D6247" w:rsidRDefault="00000000">
      <w:pPr>
        <w:pStyle w:val="5"/>
      </w:pPr>
      <w:r>
        <w:rPr>
          <w:rFonts w:hint="eastAsia"/>
        </w:rPr>
        <w:t>矢量瓦片服务生成引擎</w:t>
      </w:r>
    </w:p>
    <w:p w14:paraId="38640578" w14:textId="77777777" w:rsidR="009D6247" w:rsidRDefault="00000000">
      <w:pPr>
        <w:ind w:firstLine="480"/>
      </w:pPr>
      <w:r>
        <w:rPr>
          <w:rFonts w:hint="eastAsia"/>
        </w:rPr>
        <w:t>构建符合</w:t>
      </w:r>
      <w:r>
        <w:rPr>
          <w:rFonts w:hint="eastAsia"/>
        </w:rPr>
        <w:t>WMTS</w:t>
      </w:r>
      <w:r>
        <w:rPr>
          <w:rFonts w:hint="eastAsia"/>
        </w:rPr>
        <w:t>标准的矢量瓦片服务体系，支持顺义区</w:t>
      </w:r>
      <w:r>
        <w:rPr>
          <w:rFonts w:hint="eastAsia"/>
        </w:rPr>
        <w:t>11-20</w:t>
      </w:r>
      <w:r>
        <w:rPr>
          <w:rFonts w:hint="eastAsia"/>
        </w:rPr>
        <w:t>级多尺度服务发布。开发智能符号化配图系统，实现符号库、线型库、填充库的动态加载与样式自定义。</w:t>
      </w:r>
    </w:p>
    <w:p w14:paraId="7032992B" w14:textId="77777777" w:rsidR="009D6247" w:rsidRDefault="00000000">
      <w:pPr>
        <w:pStyle w:val="6"/>
      </w:pPr>
      <w:r>
        <w:rPr>
          <w:rFonts w:hint="eastAsia"/>
        </w:rPr>
        <w:t>多尺度矢量数据处理链</w:t>
      </w:r>
    </w:p>
    <w:p w14:paraId="602AF8E3" w14:textId="77777777" w:rsidR="009D6247" w:rsidRDefault="00000000">
      <w:pPr>
        <w:ind w:firstLine="480"/>
      </w:pPr>
      <w:r>
        <w:rPr>
          <w:rFonts w:hint="eastAsia"/>
        </w:rPr>
        <w:t>全国范围</w:t>
      </w:r>
      <w:r>
        <w:rPr>
          <w:rFonts w:hint="eastAsia"/>
        </w:rPr>
        <w:t>1-10</w:t>
      </w:r>
      <w:r>
        <w:rPr>
          <w:rFonts w:hint="eastAsia"/>
        </w:rPr>
        <w:t>级矢量数据处理：采用动态聚合算法实现矢量数据自动缩编，通过道路拓扑重建与面状要素简化技术，确保缩编后数据拓扑一致性≥</w:t>
      </w:r>
      <w:r>
        <w:rPr>
          <w:rFonts w:hint="eastAsia"/>
        </w:rPr>
        <w:t>99%</w:t>
      </w:r>
      <w:r>
        <w:rPr>
          <w:rFonts w:hint="eastAsia"/>
        </w:rPr>
        <w:t>。开发多尺度符号匹配引擎，实现不同级别符号样式的无缝切换。</w:t>
      </w:r>
    </w:p>
    <w:p w14:paraId="6B9AF674" w14:textId="77777777" w:rsidR="009D6247" w:rsidRDefault="00000000">
      <w:pPr>
        <w:ind w:firstLine="480"/>
      </w:pPr>
      <w:r>
        <w:rPr>
          <w:rFonts w:hint="eastAsia"/>
        </w:rPr>
        <w:t>顺义区</w:t>
      </w:r>
      <w:r>
        <w:rPr>
          <w:rFonts w:hint="eastAsia"/>
        </w:rPr>
        <w:t>11-18</w:t>
      </w:r>
      <w:r>
        <w:rPr>
          <w:rFonts w:hint="eastAsia"/>
        </w:rPr>
        <w:t>级精细数据处理：采用原生化处理技术，开发基于</w:t>
      </w:r>
      <w:r>
        <w:rPr>
          <w:rFonts w:hint="eastAsia"/>
        </w:rPr>
        <w:t>GPU</w:t>
      </w:r>
      <w:r>
        <w:rPr>
          <w:rFonts w:hint="eastAsia"/>
        </w:rPr>
        <w:t>加速的矢量渲染引擎。</w:t>
      </w:r>
    </w:p>
    <w:p w14:paraId="32ED9FC0" w14:textId="77777777" w:rsidR="009D6247" w:rsidRDefault="00000000">
      <w:pPr>
        <w:pStyle w:val="6"/>
      </w:pPr>
      <w:r>
        <w:rPr>
          <w:rFonts w:hint="eastAsia"/>
        </w:rPr>
        <w:t>矢量瓦片服务发布系统</w:t>
      </w:r>
    </w:p>
    <w:p w14:paraId="611659E5" w14:textId="77777777" w:rsidR="009D6247" w:rsidRDefault="00000000">
      <w:pPr>
        <w:ind w:firstLine="480"/>
      </w:pPr>
      <w:r>
        <w:rPr>
          <w:rFonts w:hint="eastAsia"/>
        </w:rPr>
        <w:t>服务配置管理系统：开发可视化服务配置工具，支持服务级别、数据内容、符号样式的动态配置。建立服务元数据管理系统，完整记录服务创建时间、更新</w:t>
      </w:r>
      <w:r>
        <w:rPr>
          <w:rFonts w:hint="eastAsia"/>
        </w:rPr>
        <w:lastRenderedPageBreak/>
        <w:t>周期、数据源等</w:t>
      </w:r>
      <w:r>
        <w:rPr>
          <w:rFonts w:hint="eastAsia"/>
        </w:rPr>
        <w:t>20</w:t>
      </w:r>
      <w:r>
        <w:rPr>
          <w:rFonts w:hint="eastAsia"/>
        </w:rPr>
        <w:t>余项参数。</w:t>
      </w:r>
    </w:p>
    <w:p w14:paraId="31839B88" w14:textId="77777777" w:rsidR="009D6247" w:rsidRDefault="00000000">
      <w:pPr>
        <w:ind w:firstLine="480"/>
      </w:pPr>
      <w:r>
        <w:rPr>
          <w:rFonts w:hint="eastAsia"/>
        </w:rPr>
        <w:t>服务监控与优化模块：集成服务状态监控系统，实时采集服务响应时间、并发访问量等关键指标。开发智能缓存策略，根据用户访问热力图动态调整缓存区域，实现热门区域加载速度提升</w:t>
      </w:r>
      <w:r>
        <w:rPr>
          <w:rFonts w:hint="eastAsia"/>
        </w:rPr>
        <w:t>300%</w:t>
      </w:r>
      <w:r>
        <w:rPr>
          <w:rFonts w:hint="eastAsia"/>
        </w:rPr>
        <w:t>。</w:t>
      </w:r>
    </w:p>
    <w:p w14:paraId="20F2751E" w14:textId="77777777" w:rsidR="009D6247" w:rsidRDefault="00000000">
      <w:pPr>
        <w:pStyle w:val="5"/>
      </w:pPr>
      <w:r>
        <w:rPr>
          <w:rFonts w:hint="eastAsia"/>
        </w:rPr>
        <w:t>影像瓦片服务生成系统</w:t>
      </w:r>
    </w:p>
    <w:p w14:paraId="1083C908" w14:textId="77777777" w:rsidR="009D6247" w:rsidRDefault="00000000">
      <w:pPr>
        <w:ind w:firstLine="480"/>
      </w:pPr>
      <w:r>
        <w:rPr>
          <w:rFonts w:hint="eastAsia"/>
        </w:rPr>
        <w:t>构建符合国家标准的影像瓦片服务体系，支持</w:t>
      </w:r>
      <w:r>
        <w:rPr>
          <w:rFonts w:hint="eastAsia"/>
        </w:rPr>
        <w:t>17-18</w:t>
      </w:r>
      <w:r>
        <w:rPr>
          <w:rFonts w:hint="eastAsia"/>
        </w:rPr>
        <w:t>级</w:t>
      </w:r>
      <w:r>
        <w:rPr>
          <w:rFonts w:hint="eastAsia"/>
        </w:rPr>
        <w:t>0.5</w:t>
      </w:r>
      <w:r>
        <w:rPr>
          <w:rFonts w:hint="eastAsia"/>
        </w:rPr>
        <w:t>米分辨率影像服务发布。开发</w:t>
      </w:r>
      <w:proofErr w:type="gramStart"/>
      <w:r>
        <w:rPr>
          <w:rFonts w:hint="eastAsia"/>
        </w:rPr>
        <w:t>影像超</w:t>
      </w:r>
      <w:proofErr w:type="gramEnd"/>
      <w:r>
        <w:rPr>
          <w:rFonts w:hint="eastAsia"/>
        </w:rPr>
        <w:t>分辨率降级模块，实现优于</w:t>
      </w:r>
      <w:r>
        <w:rPr>
          <w:rFonts w:hint="eastAsia"/>
        </w:rPr>
        <w:t>0.5</w:t>
      </w:r>
      <w:r>
        <w:rPr>
          <w:rFonts w:hint="eastAsia"/>
        </w:rPr>
        <w:t>米影像的无损降级处理。</w:t>
      </w:r>
    </w:p>
    <w:p w14:paraId="2AC3F62C" w14:textId="77777777" w:rsidR="009D6247" w:rsidRDefault="00000000">
      <w:pPr>
        <w:pStyle w:val="6"/>
      </w:pPr>
      <w:r>
        <w:rPr>
          <w:rFonts w:hint="eastAsia"/>
        </w:rPr>
        <w:t>影像数据处理与优化</w:t>
      </w:r>
    </w:p>
    <w:p w14:paraId="3AC7CDA7" w14:textId="77777777" w:rsidR="009D6247" w:rsidRDefault="00000000">
      <w:pPr>
        <w:ind w:firstLine="480"/>
      </w:pPr>
      <w:r>
        <w:rPr>
          <w:rFonts w:hint="eastAsia"/>
        </w:rPr>
        <w:t>影像重采样处理：采用双线性插值</w:t>
      </w:r>
      <w:r>
        <w:rPr>
          <w:rFonts w:hint="eastAsia"/>
        </w:rPr>
        <w:t>+</w:t>
      </w:r>
      <w:r>
        <w:rPr>
          <w:rFonts w:hint="eastAsia"/>
        </w:rPr>
        <w:t>小波变换双重算法，实现</w:t>
      </w:r>
      <w:r>
        <w:rPr>
          <w:rFonts w:hint="eastAsia"/>
        </w:rPr>
        <w:t>0.2</w:t>
      </w:r>
      <w:r>
        <w:rPr>
          <w:rFonts w:hint="eastAsia"/>
        </w:rPr>
        <w:t>米影像向</w:t>
      </w:r>
      <w:r>
        <w:rPr>
          <w:rFonts w:hint="eastAsia"/>
        </w:rPr>
        <w:t>0.5</w:t>
      </w:r>
      <w:r>
        <w:rPr>
          <w:rFonts w:hint="eastAsia"/>
        </w:rPr>
        <w:t>米分辨率的精准降级。开发影像质量评估模型，通过</w:t>
      </w:r>
      <w:r>
        <w:rPr>
          <w:rFonts w:hint="eastAsia"/>
        </w:rPr>
        <w:t>PSNR</w:t>
      </w:r>
      <w:r>
        <w:rPr>
          <w:rFonts w:hint="eastAsia"/>
        </w:rPr>
        <w:t>、</w:t>
      </w:r>
      <w:r>
        <w:rPr>
          <w:rFonts w:hint="eastAsia"/>
        </w:rPr>
        <w:t>SSIM</w:t>
      </w:r>
      <w:r>
        <w:rPr>
          <w:rFonts w:hint="eastAsia"/>
        </w:rPr>
        <w:t>等指标量化处理效果。</w:t>
      </w:r>
    </w:p>
    <w:p w14:paraId="1E294714" w14:textId="77777777" w:rsidR="009D6247" w:rsidRDefault="00000000">
      <w:pPr>
        <w:ind w:firstLine="480"/>
      </w:pPr>
      <w:r>
        <w:rPr>
          <w:rFonts w:hint="eastAsia"/>
        </w:rPr>
        <w:t>影像色彩优化：集成直方图均衡化与色彩空间转换算法，开发自适应色彩调整模型。根据不同地物类型自动调整色彩参数，确保影像显示效果符合人眼视觉识别规律。</w:t>
      </w:r>
    </w:p>
    <w:p w14:paraId="309881B7" w14:textId="77777777" w:rsidR="009D6247" w:rsidRDefault="00000000">
      <w:pPr>
        <w:pStyle w:val="6"/>
      </w:pPr>
      <w:r>
        <w:rPr>
          <w:rFonts w:hint="eastAsia"/>
        </w:rPr>
        <w:t>影像服务发布与管理</w:t>
      </w:r>
    </w:p>
    <w:p w14:paraId="65B50CD7" w14:textId="77777777" w:rsidR="009D6247" w:rsidRDefault="00000000">
      <w:pPr>
        <w:ind w:firstLine="480"/>
      </w:pPr>
      <w:r>
        <w:rPr>
          <w:rFonts w:hint="eastAsia"/>
        </w:rPr>
        <w:t>服务配置工具：开发可视化服务配置界面，支持影像级别、分辨率、色彩模式等参数的动态配置。建立服务元数据管理系统，完整记录影像获取时间、分辨率、云覆盖率等参数。</w:t>
      </w:r>
    </w:p>
    <w:p w14:paraId="6DBA7942" w14:textId="77777777" w:rsidR="009D6247" w:rsidRDefault="00000000">
      <w:pPr>
        <w:ind w:firstLine="480"/>
      </w:pPr>
      <w:r>
        <w:rPr>
          <w:rFonts w:hint="eastAsia"/>
        </w:rPr>
        <w:t>服务监控系统：集成服务状态监控模块，实时采集服务响应时间、并发访问量等指标。开发智能告警系统，实现服务异常的自动检测与预警。</w:t>
      </w:r>
    </w:p>
    <w:p w14:paraId="25CABB0F" w14:textId="77777777" w:rsidR="009D6247" w:rsidRDefault="00000000">
      <w:pPr>
        <w:pStyle w:val="4"/>
      </w:pPr>
      <w:bookmarkStart w:id="342" w:name="_Toc213053687"/>
      <w:r>
        <w:rPr>
          <w:rFonts w:hint="eastAsia"/>
        </w:rPr>
        <w:t>专题地图服务制作体系</w:t>
      </w:r>
      <w:bookmarkEnd w:id="342"/>
    </w:p>
    <w:p w14:paraId="6D76FF72" w14:textId="77777777" w:rsidR="009D6247" w:rsidRDefault="00000000">
      <w:pPr>
        <w:pStyle w:val="5"/>
      </w:pPr>
      <w:r>
        <w:rPr>
          <w:rFonts w:hint="eastAsia"/>
        </w:rPr>
        <w:t>公共设施专题服务生成系统</w:t>
      </w:r>
    </w:p>
    <w:p w14:paraId="09329FD2" w14:textId="77777777" w:rsidR="009D6247" w:rsidRDefault="00000000">
      <w:pPr>
        <w:ind w:firstLine="480"/>
      </w:pPr>
      <w:r>
        <w:rPr>
          <w:rFonts w:hint="eastAsia"/>
        </w:rPr>
        <w:t>集成消防设施、供水设施、通讯设施等公共设施数据，构建空间化数据库与可视化服务接口。开发智能导航服务，实现最近设施查询与路径规划功能。</w:t>
      </w:r>
    </w:p>
    <w:p w14:paraId="7629E1E0" w14:textId="77777777" w:rsidR="009D6247" w:rsidRDefault="00000000">
      <w:pPr>
        <w:pStyle w:val="6"/>
      </w:pPr>
      <w:r>
        <w:rPr>
          <w:rFonts w:hint="eastAsia"/>
        </w:rPr>
        <w:lastRenderedPageBreak/>
        <w:t>公共设施数据处理链</w:t>
      </w:r>
    </w:p>
    <w:p w14:paraId="3FCB3D1F" w14:textId="77777777" w:rsidR="009D6247" w:rsidRDefault="00000000">
      <w:pPr>
        <w:ind w:firstLine="480"/>
      </w:pPr>
      <w:r>
        <w:rPr>
          <w:rFonts w:hint="eastAsia"/>
        </w:rPr>
        <w:t>数据采集与清洗：开发自动化数据采集工具，实现多源公共设施数据的统一采集与清洗。建立数据质量评估体系，通过完整性、一致性、准确性等指标确保数据质量。</w:t>
      </w:r>
    </w:p>
    <w:p w14:paraId="72F493B8" w14:textId="77777777" w:rsidR="009D6247" w:rsidRDefault="00000000">
      <w:pPr>
        <w:ind w:firstLine="480"/>
      </w:pPr>
      <w:r>
        <w:rPr>
          <w:rFonts w:hint="eastAsia"/>
        </w:rPr>
        <w:t>数据空间化处理：集成</w:t>
      </w:r>
      <w:r>
        <w:rPr>
          <w:rFonts w:hint="eastAsia"/>
        </w:rPr>
        <w:t>GIS</w:t>
      </w:r>
      <w:r>
        <w:rPr>
          <w:rFonts w:hint="eastAsia"/>
        </w:rPr>
        <w:t>坐标转换算法，实现非空间数据的空间化处理。开发地址匹配引擎，实现地址字符串与空间坐标的精准匹配。</w:t>
      </w:r>
    </w:p>
    <w:p w14:paraId="2BD3E24C" w14:textId="77777777" w:rsidR="009D6247" w:rsidRDefault="00000000">
      <w:pPr>
        <w:pStyle w:val="6"/>
      </w:pPr>
      <w:r>
        <w:rPr>
          <w:rFonts w:hint="eastAsia"/>
        </w:rPr>
        <w:t>公共设施服务发布</w:t>
      </w:r>
    </w:p>
    <w:p w14:paraId="7A9D392D" w14:textId="77777777" w:rsidR="009D6247" w:rsidRDefault="00000000">
      <w:pPr>
        <w:ind w:firstLine="480"/>
      </w:pPr>
      <w:r>
        <w:rPr>
          <w:rFonts w:hint="eastAsia"/>
        </w:rPr>
        <w:t>服务配置工具：开发可视化服务配置界面，支持服务内容、样式、范围的动态配置。建立服务元数据管理系统，完整记录服务创建时间、更新周期、数据源等参数。</w:t>
      </w:r>
    </w:p>
    <w:p w14:paraId="7CA75CB2" w14:textId="77777777" w:rsidR="009D6247" w:rsidRDefault="00000000">
      <w:pPr>
        <w:ind w:firstLine="480"/>
      </w:pPr>
      <w:r>
        <w:rPr>
          <w:rFonts w:hint="eastAsia"/>
        </w:rPr>
        <w:t>服务监控系统：集成服务状态监控模块，实时采集服务响应时间、并发访问量等指标。开发智能告警系统，实现服务异常的自动检测与预警。</w:t>
      </w:r>
    </w:p>
    <w:p w14:paraId="3B9C017D" w14:textId="77777777" w:rsidR="009D6247" w:rsidRDefault="00000000">
      <w:pPr>
        <w:pStyle w:val="5"/>
      </w:pPr>
      <w:r>
        <w:rPr>
          <w:rFonts w:hint="eastAsia"/>
        </w:rPr>
        <w:t>道路交通专题服务生成系统</w:t>
      </w:r>
    </w:p>
    <w:p w14:paraId="6AF1F6BE" w14:textId="77777777" w:rsidR="009D6247" w:rsidRDefault="00000000">
      <w:pPr>
        <w:ind w:firstLine="480"/>
      </w:pPr>
      <w:r>
        <w:rPr>
          <w:rFonts w:hint="eastAsia"/>
        </w:rPr>
        <w:t>集成停车场、公交站亭、交通标志牌等道路交通数据，构建空间化数据库与可视化服务接口。开发智能导航服务，实现空余车位查询与路径规划功能。</w:t>
      </w:r>
    </w:p>
    <w:p w14:paraId="5F93CB29" w14:textId="77777777" w:rsidR="009D6247" w:rsidRDefault="00000000">
      <w:pPr>
        <w:pStyle w:val="6"/>
      </w:pPr>
      <w:r>
        <w:rPr>
          <w:rFonts w:hint="eastAsia"/>
        </w:rPr>
        <w:t>道路交通数据处理链</w:t>
      </w:r>
    </w:p>
    <w:p w14:paraId="43E5D2B7" w14:textId="77777777" w:rsidR="009D6247" w:rsidRDefault="00000000">
      <w:pPr>
        <w:ind w:firstLine="480"/>
      </w:pPr>
      <w:r>
        <w:rPr>
          <w:rFonts w:hint="eastAsia"/>
        </w:rPr>
        <w:t>数据采集与清洗：开发自动化数据采集工具，实现多</w:t>
      </w:r>
      <w:proofErr w:type="gramStart"/>
      <w:r>
        <w:rPr>
          <w:rFonts w:hint="eastAsia"/>
        </w:rPr>
        <w:t>源道路</w:t>
      </w:r>
      <w:proofErr w:type="gramEnd"/>
      <w:r>
        <w:rPr>
          <w:rFonts w:hint="eastAsia"/>
        </w:rPr>
        <w:t>交通数据的统一采集与清洗。建立数据质量评估体系，确保数据完整性、一致性、准确性。</w:t>
      </w:r>
    </w:p>
    <w:p w14:paraId="62D182C1" w14:textId="77777777" w:rsidR="009D6247" w:rsidRDefault="00000000">
      <w:pPr>
        <w:ind w:firstLine="480"/>
      </w:pPr>
      <w:r>
        <w:rPr>
          <w:rFonts w:hint="eastAsia"/>
        </w:rPr>
        <w:t>数据空间化处理：集成</w:t>
      </w:r>
      <w:r>
        <w:rPr>
          <w:rFonts w:hint="eastAsia"/>
        </w:rPr>
        <w:t>GIS</w:t>
      </w:r>
      <w:r>
        <w:rPr>
          <w:rFonts w:hint="eastAsia"/>
        </w:rPr>
        <w:t>坐标转换算法，实现非空间数据的空间化处理。开发地址匹配引擎，实现地址字符串与空间坐标的精准匹配。</w:t>
      </w:r>
    </w:p>
    <w:p w14:paraId="1A9222DF" w14:textId="77777777" w:rsidR="009D6247" w:rsidRDefault="00000000">
      <w:pPr>
        <w:pStyle w:val="6"/>
      </w:pPr>
      <w:r>
        <w:rPr>
          <w:rFonts w:hint="eastAsia"/>
        </w:rPr>
        <w:t>道路交通服务发布</w:t>
      </w:r>
    </w:p>
    <w:p w14:paraId="7350890B" w14:textId="77777777" w:rsidR="009D6247" w:rsidRDefault="00000000">
      <w:pPr>
        <w:ind w:firstLine="480"/>
      </w:pPr>
      <w:r>
        <w:rPr>
          <w:rFonts w:hint="eastAsia"/>
        </w:rPr>
        <w:t>服务配置工具：开发可视化服务配置界面，支持服务内容、样式、范围的动态配置。建立服务元数据管理系统，完整记录服务创建时间、更新周期、数据源等参数。</w:t>
      </w:r>
    </w:p>
    <w:p w14:paraId="73A66880" w14:textId="77777777" w:rsidR="009D6247" w:rsidRDefault="00000000">
      <w:pPr>
        <w:ind w:firstLine="480"/>
      </w:pPr>
      <w:r>
        <w:rPr>
          <w:rFonts w:hint="eastAsia"/>
        </w:rPr>
        <w:t>服务监控系统：集成服务状态监控模块，实时采集服务响应时间、并发访问量等指标。开发智能告警系统，实现服务异常的自动检测与预警。</w:t>
      </w:r>
    </w:p>
    <w:p w14:paraId="5203D9EE" w14:textId="77777777" w:rsidR="009D6247" w:rsidRDefault="00000000">
      <w:pPr>
        <w:pStyle w:val="4"/>
      </w:pPr>
      <w:bookmarkStart w:id="343" w:name="_Toc213053688"/>
      <w:r>
        <w:rPr>
          <w:rFonts w:hint="eastAsia"/>
        </w:rPr>
        <w:lastRenderedPageBreak/>
        <w:t>功能迁移与优化体系</w:t>
      </w:r>
      <w:bookmarkEnd w:id="343"/>
    </w:p>
    <w:p w14:paraId="78CC5ACC" w14:textId="77777777" w:rsidR="009D6247" w:rsidRDefault="00000000">
      <w:pPr>
        <w:pStyle w:val="5"/>
      </w:pPr>
      <w:r>
        <w:rPr>
          <w:rFonts w:hint="eastAsia"/>
        </w:rPr>
        <w:t>基础功能迁移与优化</w:t>
      </w:r>
    </w:p>
    <w:p w14:paraId="52C42E0F" w14:textId="77777777" w:rsidR="009D6247" w:rsidRDefault="00000000">
      <w:pPr>
        <w:ind w:firstLine="480"/>
      </w:pPr>
      <w:r>
        <w:rPr>
          <w:rFonts w:hint="eastAsia"/>
        </w:rPr>
        <w:t>将政务外网平台的基础功能迁移至互联网平台，并进行界面优化与性能提升。开发响应式设计界面，支持桌面端与移动端的无缝切换。</w:t>
      </w:r>
    </w:p>
    <w:p w14:paraId="4B27C94B" w14:textId="77777777" w:rsidR="009D6247" w:rsidRDefault="00000000">
      <w:pPr>
        <w:pStyle w:val="6"/>
      </w:pPr>
      <w:r>
        <w:rPr>
          <w:rFonts w:hint="eastAsia"/>
        </w:rPr>
        <w:t>地图显示与切换功能</w:t>
      </w:r>
    </w:p>
    <w:p w14:paraId="506225E6" w14:textId="77777777" w:rsidR="009D6247" w:rsidRDefault="00000000">
      <w:pPr>
        <w:ind w:firstLine="480"/>
      </w:pPr>
      <w:r>
        <w:rPr>
          <w:rFonts w:hint="eastAsia"/>
        </w:rPr>
        <w:t>矢量地图显示：开发高性能矢量渲染引擎，实现千万级矢量要素的流畅显示。支持符号样式、线型、填充的动态配置。</w:t>
      </w:r>
    </w:p>
    <w:p w14:paraId="6054D8B8" w14:textId="77777777" w:rsidR="009D6247" w:rsidRDefault="00000000">
      <w:pPr>
        <w:ind w:firstLine="480"/>
      </w:pPr>
      <w:r>
        <w:rPr>
          <w:rFonts w:hint="eastAsia"/>
        </w:rPr>
        <w:t>影像地图显示：集成</w:t>
      </w:r>
      <w:proofErr w:type="gramStart"/>
      <w:r>
        <w:rPr>
          <w:rFonts w:hint="eastAsia"/>
        </w:rPr>
        <w:t>影像超</w:t>
      </w:r>
      <w:proofErr w:type="gramEnd"/>
      <w:r>
        <w:rPr>
          <w:rFonts w:hint="eastAsia"/>
        </w:rPr>
        <w:t>分辨率降级算法，实现</w:t>
      </w:r>
      <w:r>
        <w:rPr>
          <w:rFonts w:hint="eastAsia"/>
        </w:rPr>
        <w:t>0.5</w:t>
      </w:r>
      <w:r>
        <w:rPr>
          <w:rFonts w:hint="eastAsia"/>
        </w:rPr>
        <w:t>米分辨率影像的流畅显示。支持影像色彩、对比度的动态调整。</w:t>
      </w:r>
    </w:p>
    <w:p w14:paraId="320B07D3" w14:textId="77777777" w:rsidR="009D6247" w:rsidRDefault="00000000">
      <w:pPr>
        <w:ind w:firstLine="480"/>
      </w:pPr>
      <w:r>
        <w:rPr>
          <w:rFonts w:hint="eastAsia"/>
        </w:rPr>
        <w:t>地图切换功能：开发智能地图切换引擎，实现矢量地图、影像地图、地形地图的无缝切换。支持地图模式的动态加载与缓存优化。</w:t>
      </w:r>
    </w:p>
    <w:p w14:paraId="6C380297" w14:textId="77777777" w:rsidR="009D6247" w:rsidRDefault="00000000">
      <w:pPr>
        <w:pStyle w:val="6"/>
      </w:pPr>
      <w:r>
        <w:rPr>
          <w:rFonts w:hint="eastAsia"/>
        </w:rPr>
        <w:t>地图浏览与工具功能</w:t>
      </w:r>
    </w:p>
    <w:p w14:paraId="3BC84BFF" w14:textId="77777777" w:rsidR="009D6247" w:rsidRDefault="00000000">
      <w:pPr>
        <w:ind w:firstLine="480"/>
      </w:pPr>
      <w:r>
        <w:rPr>
          <w:rFonts w:hint="eastAsia"/>
        </w:rPr>
        <w:t>地图浏览功能：开发高性能地图浏览引擎，实现地图的流畅缩放、平移、旋转操作。支持全屏显示与退出全屏功能。</w:t>
      </w:r>
    </w:p>
    <w:p w14:paraId="0E185A45" w14:textId="77777777" w:rsidR="009D6247" w:rsidRDefault="00000000">
      <w:pPr>
        <w:ind w:firstLine="480"/>
      </w:pPr>
      <w:r>
        <w:rPr>
          <w:rFonts w:hint="eastAsia"/>
        </w:rPr>
        <w:t>地图工具功能：集成测距、测面、标绘等实用工具，支持用户自定义工具配置与快捷键设置。</w:t>
      </w:r>
    </w:p>
    <w:p w14:paraId="574BBA5E" w14:textId="77777777" w:rsidR="009D6247" w:rsidRDefault="00000000">
      <w:pPr>
        <w:pStyle w:val="5"/>
      </w:pPr>
      <w:r>
        <w:rPr>
          <w:rFonts w:hint="eastAsia"/>
        </w:rPr>
        <w:t>地图引擎功能迁移与优化</w:t>
      </w:r>
    </w:p>
    <w:p w14:paraId="0F3995EC" w14:textId="77777777" w:rsidR="009D6247" w:rsidRDefault="00000000">
      <w:pPr>
        <w:ind w:firstLine="480"/>
      </w:pPr>
      <w:r>
        <w:rPr>
          <w:rFonts w:hint="eastAsia"/>
        </w:rPr>
        <w:t>将政务外网平台的地图引擎功能迁移至互联网平台，并进行性能优化与功能扩展。开发</w:t>
      </w:r>
      <w:proofErr w:type="gramStart"/>
      <w:r>
        <w:rPr>
          <w:rFonts w:hint="eastAsia"/>
        </w:rPr>
        <w:t>微服务</w:t>
      </w:r>
      <w:proofErr w:type="gramEnd"/>
      <w:r>
        <w:rPr>
          <w:rFonts w:hint="eastAsia"/>
        </w:rPr>
        <w:t>架构引擎，实现服务的弹性伸缩与高可用性。</w:t>
      </w:r>
    </w:p>
    <w:p w14:paraId="2F39362F" w14:textId="77777777" w:rsidR="009D6247" w:rsidRDefault="00000000">
      <w:pPr>
        <w:pStyle w:val="6"/>
      </w:pPr>
      <w:r>
        <w:rPr>
          <w:rFonts w:hint="eastAsia"/>
        </w:rPr>
        <w:t>用户管理功能迁移</w:t>
      </w:r>
    </w:p>
    <w:p w14:paraId="40E06C6F" w14:textId="77777777" w:rsidR="009D6247" w:rsidRDefault="00000000">
      <w:pPr>
        <w:ind w:firstLine="480"/>
      </w:pPr>
      <w:r>
        <w:rPr>
          <w:rFonts w:hint="eastAsia"/>
        </w:rPr>
        <w:t>用户注册与登录：开发</w:t>
      </w:r>
      <w:r>
        <w:rPr>
          <w:rFonts w:hint="eastAsia"/>
        </w:rPr>
        <w:t>OAuth2.0</w:t>
      </w:r>
      <w:r>
        <w:rPr>
          <w:rFonts w:hint="eastAsia"/>
        </w:rPr>
        <w:t>认证模块，实现与政务外网统一身份认证平台的无缝对接。支持第三方登录与单点登录功能。</w:t>
      </w:r>
    </w:p>
    <w:p w14:paraId="7CACC379" w14:textId="77777777" w:rsidR="009D6247" w:rsidRDefault="00000000">
      <w:pPr>
        <w:ind w:firstLine="480"/>
      </w:pPr>
      <w:r>
        <w:rPr>
          <w:rFonts w:hint="eastAsia"/>
        </w:rPr>
        <w:t>权限管理系统：构建基于角色的访问控制模型，实现用户权限的动态分配与回收。开发细粒度访问控制策略，支持基于数据字段的权限控制。</w:t>
      </w:r>
    </w:p>
    <w:p w14:paraId="0AD40168" w14:textId="77777777" w:rsidR="009D6247" w:rsidRDefault="00000000">
      <w:pPr>
        <w:pStyle w:val="6"/>
      </w:pPr>
      <w:r>
        <w:rPr>
          <w:rFonts w:hint="eastAsia"/>
        </w:rPr>
        <w:lastRenderedPageBreak/>
        <w:t>数据管理功能迁移</w:t>
      </w:r>
    </w:p>
    <w:p w14:paraId="02469D6B" w14:textId="77777777" w:rsidR="009D6247" w:rsidRDefault="00000000">
      <w:pPr>
        <w:ind w:firstLine="480"/>
      </w:pPr>
      <w:r>
        <w:rPr>
          <w:rFonts w:hint="eastAsia"/>
        </w:rPr>
        <w:t>数据导入与导出：开发可视化数据导入工具，支持</w:t>
      </w:r>
      <w:r>
        <w:rPr>
          <w:rFonts w:hint="eastAsia"/>
        </w:rPr>
        <w:t>SHP</w:t>
      </w:r>
      <w:r>
        <w:rPr>
          <w:rFonts w:hint="eastAsia"/>
        </w:rPr>
        <w:t>、</w:t>
      </w:r>
      <w:proofErr w:type="spellStart"/>
      <w:r>
        <w:rPr>
          <w:rFonts w:hint="eastAsia"/>
        </w:rPr>
        <w:t>GeoJSON</w:t>
      </w:r>
      <w:proofErr w:type="spellEnd"/>
      <w:r>
        <w:rPr>
          <w:rFonts w:hint="eastAsia"/>
        </w:rPr>
        <w:t>等格式数据的批量导入。集成数据导出模块，支持数据格式的动态转换与导出。</w:t>
      </w:r>
    </w:p>
    <w:p w14:paraId="6A11D2E8" w14:textId="77777777" w:rsidR="009D6247" w:rsidRDefault="00000000">
      <w:pPr>
        <w:ind w:firstLine="480"/>
      </w:pPr>
      <w:r>
        <w:rPr>
          <w:rFonts w:hint="eastAsia"/>
        </w:rPr>
        <w:t>数据空间化处理：集成</w:t>
      </w:r>
      <w:r>
        <w:rPr>
          <w:rFonts w:hint="eastAsia"/>
        </w:rPr>
        <w:t>GIS</w:t>
      </w:r>
      <w:r>
        <w:rPr>
          <w:rFonts w:hint="eastAsia"/>
        </w:rPr>
        <w:t>坐标转换算法，实现非空间数据的空间化处理。开发地址匹配引擎，实现地址字符串与空间坐标的精准匹配。</w:t>
      </w:r>
    </w:p>
    <w:p w14:paraId="48D50199" w14:textId="77777777" w:rsidR="009D6247" w:rsidRDefault="00000000">
      <w:pPr>
        <w:pStyle w:val="6"/>
      </w:pPr>
      <w:r>
        <w:rPr>
          <w:rFonts w:hint="eastAsia"/>
        </w:rPr>
        <w:t>数据渲染发布功能迁移</w:t>
      </w:r>
    </w:p>
    <w:p w14:paraId="2EAB29F8" w14:textId="77777777" w:rsidR="009D6247" w:rsidRDefault="00000000">
      <w:pPr>
        <w:ind w:firstLine="480"/>
      </w:pPr>
      <w:r>
        <w:rPr>
          <w:rFonts w:hint="eastAsia"/>
        </w:rPr>
        <w:t>可视化地图创建：开发可视化地图创建工具，支持符号样式、线型、填充的动态配置。集成三维可视化引擎，实现三维场景的流畅渲染。</w:t>
      </w:r>
    </w:p>
    <w:p w14:paraId="7775CB55" w14:textId="77777777" w:rsidR="009D6247" w:rsidRDefault="00000000">
      <w:pPr>
        <w:ind w:firstLine="480"/>
      </w:pPr>
      <w:r>
        <w:rPr>
          <w:rFonts w:hint="eastAsia"/>
        </w:rPr>
        <w:t>地图发布与管理：构建地图发布管理系统，实现地图版本的动态管理与发布。开发地图元数据管理系统，完整记录地图创建时间、更新周期、数据源等参数。</w:t>
      </w:r>
    </w:p>
    <w:p w14:paraId="7D067D94" w14:textId="77777777" w:rsidR="009D6247" w:rsidRDefault="00000000">
      <w:pPr>
        <w:pStyle w:val="6"/>
      </w:pPr>
      <w:r>
        <w:rPr>
          <w:rFonts w:hint="eastAsia"/>
        </w:rPr>
        <w:t>数据可视化功能迁移</w:t>
      </w:r>
    </w:p>
    <w:p w14:paraId="7D0C80C9" w14:textId="77777777" w:rsidR="009D6247" w:rsidRDefault="00000000">
      <w:pPr>
        <w:ind w:firstLine="480"/>
      </w:pPr>
      <w:r>
        <w:rPr>
          <w:rFonts w:hint="eastAsia"/>
        </w:rPr>
        <w:t>地理信息可视化：集成</w:t>
      </w:r>
      <w:proofErr w:type="spellStart"/>
      <w:r>
        <w:rPr>
          <w:rFonts w:hint="eastAsia"/>
        </w:rPr>
        <w:t>ECharts</w:t>
      </w:r>
      <w:proofErr w:type="spellEnd"/>
      <w:r>
        <w:rPr>
          <w:rFonts w:hint="eastAsia"/>
        </w:rPr>
        <w:t>、</w:t>
      </w:r>
      <w:r>
        <w:rPr>
          <w:rFonts w:hint="eastAsia"/>
        </w:rPr>
        <w:t>D3.js</w:t>
      </w:r>
      <w:r>
        <w:rPr>
          <w:rFonts w:hint="eastAsia"/>
        </w:rPr>
        <w:t>等开源可视化库，实现热力图、等值线、体渲染等多种可视化效果。支持自定义图表模板与动态数据绑定。</w:t>
      </w:r>
    </w:p>
    <w:p w14:paraId="63B5A01E" w14:textId="77777777" w:rsidR="009D6247" w:rsidRDefault="00000000">
      <w:pPr>
        <w:ind w:firstLine="480"/>
      </w:pPr>
      <w:r>
        <w:rPr>
          <w:rFonts w:hint="eastAsia"/>
        </w:rPr>
        <w:t>统计图表可视化：开发统计图表库，支持柱状图、折线图、</w:t>
      </w:r>
      <w:proofErr w:type="gramStart"/>
      <w:r>
        <w:rPr>
          <w:rFonts w:hint="eastAsia"/>
        </w:rPr>
        <w:t>饼图等</w:t>
      </w:r>
      <w:proofErr w:type="gramEnd"/>
      <w:r>
        <w:rPr>
          <w:rFonts w:hint="eastAsia"/>
        </w:rPr>
        <w:t>20</w:t>
      </w:r>
      <w:r>
        <w:rPr>
          <w:rFonts w:hint="eastAsia"/>
        </w:rPr>
        <w:t>余种图表类型。支持图表样式、数据源的动态配置与实时更新。</w:t>
      </w:r>
    </w:p>
    <w:p w14:paraId="49CC9DE7" w14:textId="77777777" w:rsidR="009D6247" w:rsidRDefault="00000000">
      <w:pPr>
        <w:pStyle w:val="6"/>
      </w:pPr>
      <w:r>
        <w:rPr>
          <w:rFonts w:hint="eastAsia"/>
        </w:rPr>
        <w:t>快速出图功能迁移</w:t>
      </w:r>
    </w:p>
    <w:p w14:paraId="49D27C30" w14:textId="77777777" w:rsidR="009D6247" w:rsidRDefault="00000000">
      <w:pPr>
        <w:ind w:firstLine="480"/>
      </w:pPr>
      <w:r>
        <w:rPr>
          <w:rFonts w:hint="eastAsia"/>
        </w:rPr>
        <w:t>制图打印功能：开发高清制图打印模块，支持</w:t>
      </w:r>
      <w:r>
        <w:rPr>
          <w:rFonts w:hint="eastAsia"/>
        </w:rPr>
        <w:t>A0-A4</w:t>
      </w:r>
      <w:r>
        <w:rPr>
          <w:rFonts w:hint="eastAsia"/>
        </w:rPr>
        <w:t>等多种纸张尺寸的自定义打印。集成地图标绘工具，实现用户自定义标绘内容的打印输出。</w:t>
      </w:r>
    </w:p>
    <w:p w14:paraId="2AF30C0A" w14:textId="77777777" w:rsidR="009D6247" w:rsidRDefault="00000000">
      <w:pPr>
        <w:ind w:firstLine="480"/>
      </w:pPr>
      <w:r>
        <w:rPr>
          <w:rFonts w:hint="eastAsia"/>
        </w:rPr>
        <w:t>快速出图服务：构建快速出图服务体系，实现地图的快速生成与打印输出。支持多种输出格式与分辨率的动态配置。</w:t>
      </w:r>
    </w:p>
    <w:p w14:paraId="4921A3DD" w14:textId="77777777" w:rsidR="009D6247" w:rsidRDefault="00000000">
      <w:pPr>
        <w:pStyle w:val="6"/>
      </w:pPr>
      <w:r>
        <w:rPr>
          <w:rFonts w:hint="eastAsia"/>
        </w:rPr>
        <w:t>空间分析功能迁移</w:t>
      </w:r>
    </w:p>
    <w:p w14:paraId="2A983306" w14:textId="77777777" w:rsidR="009D6247" w:rsidRDefault="00000000">
      <w:pPr>
        <w:ind w:firstLine="480"/>
      </w:pPr>
      <w:r>
        <w:rPr>
          <w:rFonts w:hint="eastAsia"/>
        </w:rPr>
        <w:t>缓冲区分析：开发缓冲区分析模块，支持点、线、面要素的缓冲区生成与分析。集成</w:t>
      </w:r>
      <w:r>
        <w:rPr>
          <w:rFonts w:hint="eastAsia"/>
        </w:rPr>
        <w:t>GPU</w:t>
      </w:r>
      <w:r>
        <w:rPr>
          <w:rFonts w:hint="eastAsia"/>
        </w:rPr>
        <w:t>加速引擎，实现复杂分析任务的快速处理。</w:t>
      </w:r>
    </w:p>
    <w:p w14:paraId="2BEA2993" w14:textId="77777777" w:rsidR="009D6247" w:rsidRDefault="00000000">
      <w:pPr>
        <w:ind w:firstLine="480"/>
      </w:pPr>
      <w:r>
        <w:rPr>
          <w:rFonts w:hint="eastAsia"/>
        </w:rPr>
        <w:t>叠加分析：构建叠加分析模块，实现矢量数据的交、并、差等集合运算。支持多种空间分析算法的动态调用与结果可视化。</w:t>
      </w:r>
    </w:p>
    <w:p w14:paraId="5149AF50" w14:textId="77777777" w:rsidR="009D6247" w:rsidRDefault="00000000">
      <w:pPr>
        <w:pStyle w:val="4"/>
      </w:pPr>
      <w:bookmarkStart w:id="344" w:name="_Toc213053689"/>
      <w:r>
        <w:rPr>
          <w:rFonts w:hint="eastAsia"/>
        </w:rPr>
        <w:lastRenderedPageBreak/>
        <w:t>系统集成与门户迁移体系</w:t>
      </w:r>
      <w:bookmarkEnd w:id="344"/>
    </w:p>
    <w:p w14:paraId="12D771C6" w14:textId="77777777" w:rsidR="009D6247" w:rsidRDefault="00000000">
      <w:pPr>
        <w:pStyle w:val="5"/>
      </w:pPr>
      <w:r>
        <w:rPr>
          <w:rFonts w:hint="eastAsia"/>
        </w:rPr>
        <w:t>系统集成框架设计</w:t>
      </w:r>
    </w:p>
    <w:p w14:paraId="6E346702" w14:textId="77777777" w:rsidR="009D6247" w:rsidRDefault="00000000">
      <w:pPr>
        <w:ind w:firstLine="480"/>
      </w:pPr>
      <w:r>
        <w:rPr>
          <w:rFonts w:hint="eastAsia"/>
        </w:rPr>
        <w:t>采用</w:t>
      </w:r>
      <w:proofErr w:type="gramStart"/>
      <w:r>
        <w:rPr>
          <w:rFonts w:hint="eastAsia"/>
        </w:rPr>
        <w:t>微服务</w:t>
      </w:r>
      <w:proofErr w:type="gramEnd"/>
      <w:r>
        <w:rPr>
          <w:rFonts w:hint="eastAsia"/>
        </w:rPr>
        <w:t>架构实现各功能模块的解耦与集成，通过</w:t>
      </w:r>
      <w:r>
        <w:rPr>
          <w:rFonts w:hint="eastAsia"/>
        </w:rPr>
        <w:t>API</w:t>
      </w:r>
      <w:r>
        <w:rPr>
          <w:rFonts w:hint="eastAsia"/>
        </w:rPr>
        <w:t>网关实现服务聚合与路由。开发统一监控平台，实现系统运行状态的实时监控与智能告警。</w:t>
      </w:r>
    </w:p>
    <w:p w14:paraId="6B60ACC3" w14:textId="77777777" w:rsidR="009D6247" w:rsidRDefault="00000000">
      <w:pPr>
        <w:pStyle w:val="6"/>
      </w:pPr>
      <w:proofErr w:type="gramStart"/>
      <w:r>
        <w:rPr>
          <w:rFonts w:hint="eastAsia"/>
        </w:rPr>
        <w:t>微服务</w:t>
      </w:r>
      <w:proofErr w:type="gramEnd"/>
      <w:r>
        <w:rPr>
          <w:rFonts w:hint="eastAsia"/>
        </w:rPr>
        <w:t>架构设计</w:t>
      </w:r>
    </w:p>
    <w:p w14:paraId="76D0AA8D" w14:textId="77777777" w:rsidR="009D6247" w:rsidRDefault="00000000">
      <w:pPr>
        <w:ind w:firstLine="480"/>
      </w:pPr>
      <w:r>
        <w:rPr>
          <w:rFonts w:hint="eastAsia"/>
        </w:rPr>
        <w:t>服务拆分与注册：将系统拆分为用户管理、数据管理、地图引擎等</w:t>
      </w:r>
      <w:proofErr w:type="gramStart"/>
      <w:r>
        <w:rPr>
          <w:rFonts w:hint="eastAsia"/>
        </w:rPr>
        <w:t>独立服务</w:t>
      </w:r>
      <w:proofErr w:type="gramEnd"/>
      <w:r>
        <w:rPr>
          <w:rFonts w:hint="eastAsia"/>
        </w:rPr>
        <w:t>单元。开发服务注册中心，实现服务的动态注册与发现。</w:t>
      </w:r>
    </w:p>
    <w:p w14:paraId="3E2BCAD9" w14:textId="77777777" w:rsidR="009D6247" w:rsidRDefault="00000000">
      <w:pPr>
        <w:ind w:firstLine="480"/>
      </w:pPr>
      <w:r>
        <w:rPr>
          <w:rFonts w:hint="eastAsia"/>
        </w:rPr>
        <w:t>API</w:t>
      </w:r>
      <w:r>
        <w:rPr>
          <w:rFonts w:hint="eastAsia"/>
        </w:rPr>
        <w:t>网关系统：构建</w:t>
      </w:r>
      <w:r>
        <w:rPr>
          <w:rFonts w:hint="eastAsia"/>
        </w:rPr>
        <w:t>API</w:t>
      </w:r>
      <w:r>
        <w:rPr>
          <w:rFonts w:hint="eastAsia"/>
        </w:rPr>
        <w:t>网关系统，实现服务的聚合、路由与负载均衡。支持</w:t>
      </w:r>
      <w:r>
        <w:rPr>
          <w:rFonts w:hint="eastAsia"/>
        </w:rPr>
        <w:t>RESTful API</w:t>
      </w:r>
      <w:r>
        <w:rPr>
          <w:rFonts w:hint="eastAsia"/>
        </w:rPr>
        <w:t>接口的动态配置与版本管理。</w:t>
      </w:r>
    </w:p>
    <w:p w14:paraId="3111C8C4" w14:textId="77777777" w:rsidR="009D6247" w:rsidRDefault="00000000">
      <w:pPr>
        <w:pStyle w:val="6"/>
      </w:pPr>
      <w:r>
        <w:rPr>
          <w:rFonts w:hint="eastAsia"/>
        </w:rPr>
        <w:t>统一监控平台</w:t>
      </w:r>
    </w:p>
    <w:p w14:paraId="124FCA31" w14:textId="77777777" w:rsidR="009D6247" w:rsidRDefault="00000000">
      <w:pPr>
        <w:ind w:firstLine="480"/>
      </w:pPr>
      <w:r>
        <w:rPr>
          <w:rFonts w:hint="eastAsia"/>
        </w:rPr>
        <w:t>监控指标采集：开发监控指标采集模块，实时采集系统运行状态、服务响应时间、并发访问量等关键指标。</w:t>
      </w:r>
    </w:p>
    <w:p w14:paraId="1A0C7C1D" w14:textId="77777777" w:rsidR="009D6247" w:rsidRDefault="00000000">
      <w:pPr>
        <w:ind w:firstLine="480"/>
      </w:pPr>
      <w:r>
        <w:rPr>
          <w:rFonts w:hint="eastAsia"/>
        </w:rPr>
        <w:t>智能告警系统：构建智能告警引擎，实现服务异常的自动检测与预警。支持邮件、短信、</w:t>
      </w:r>
      <w:proofErr w:type="gramStart"/>
      <w:r>
        <w:rPr>
          <w:rFonts w:hint="eastAsia"/>
        </w:rPr>
        <w:t>企业微信等</w:t>
      </w:r>
      <w:proofErr w:type="gramEnd"/>
      <w:r>
        <w:rPr>
          <w:rFonts w:hint="eastAsia"/>
        </w:rPr>
        <w:t>多渠道告警通知。</w:t>
      </w:r>
    </w:p>
    <w:p w14:paraId="6C0234DB" w14:textId="77777777" w:rsidR="009D6247" w:rsidRDefault="00000000">
      <w:pPr>
        <w:pStyle w:val="5"/>
      </w:pPr>
      <w:r>
        <w:rPr>
          <w:rFonts w:hint="eastAsia"/>
        </w:rPr>
        <w:t>门户网站迁移与优化</w:t>
      </w:r>
    </w:p>
    <w:p w14:paraId="2BB2AAF9" w14:textId="77777777" w:rsidR="009D6247" w:rsidRDefault="00000000">
      <w:pPr>
        <w:ind w:firstLine="480"/>
      </w:pPr>
      <w:r>
        <w:rPr>
          <w:rFonts w:hint="eastAsia"/>
        </w:rPr>
        <w:t>重构平台门户网站，建立包含首页、二维地图、专题地图、个性化制图等七大模块的全新门户体系。开发智能搜索与推荐系统，提升用户体验与服务效率。</w:t>
      </w:r>
    </w:p>
    <w:p w14:paraId="0055DE37" w14:textId="77777777" w:rsidR="009D6247" w:rsidRDefault="00000000">
      <w:pPr>
        <w:pStyle w:val="6"/>
      </w:pPr>
      <w:r>
        <w:rPr>
          <w:rFonts w:hint="eastAsia"/>
        </w:rPr>
        <w:t>门户模块设计</w:t>
      </w:r>
    </w:p>
    <w:p w14:paraId="793A8997" w14:textId="77777777" w:rsidR="009D6247" w:rsidRDefault="00000000">
      <w:pPr>
        <w:ind w:firstLine="480"/>
      </w:pPr>
      <w:r>
        <w:rPr>
          <w:rFonts w:hint="eastAsia"/>
        </w:rPr>
        <w:t>首页模块：优化首页布局与导航结构，提升用户访问效率。集成系统公告、服务推荐、数据下载等功能模块。</w:t>
      </w:r>
    </w:p>
    <w:p w14:paraId="55BD6D1A" w14:textId="77777777" w:rsidR="009D6247" w:rsidRDefault="00000000">
      <w:pPr>
        <w:ind w:firstLine="480"/>
      </w:pPr>
      <w:r>
        <w:rPr>
          <w:rFonts w:hint="eastAsia"/>
        </w:rPr>
        <w:t>二维地图模块：优化二维地图展示效果与交互体验，支持多种地图样式切换与工具调用。</w:t>
      </w:r>
    </w:p>
    <w:p w14:paraId="5F0F616D" w14:textId="77777777" w:rsidR="009D6247" w:rsidRDefault="00000000">
      <w:pPr>
        <w:ind w:firstLine="480"/>
      </w:pPr>
      <w:r>
        <w:rPr>
          <w:rFonts w:hint="eastAsia"/>
        </w:rPr>
        <w:t>专题地图模块：优化专题地图展示效果与交互体验，支持多种</w:t>
      </w:r>
      <w:proofErr w:type="gramStart"/>
      <w:r>
        <w:rPr>
          <w:rFonts w:hint="eastAsia"/>
        </w:rPr>
        <w:t>专题图层切换</w:t>
      </w:r>
      <w:proofErr w:type="gramEnd"/>
      <w:r>
        <w:rPr>
          <w:rFonts w:hint="eastAsia"/>
        </w:rPr>
        <w:t>与可视化效果调整。</w:t>
      </w:r>
    </w:p>
    <w:p w14:paraId="6C196A69" w14:textId="77777777" w:rsidR="009D6247" w:rsidRDefault="00000000">
      <w:pPr>
        <w:ind w:firstLine="480"/>
      </w:pPr>
      <w:r>
        <w:rPr>
          <w:rFonts w:hint="eastAsia"/>
        </w:rPr>
        <w:t>个性化制图模块：优化制图工具与模板库，支持用户自定义制图与打印输出。</w:t>
      </w:r>
    </w:p>
    <w:p w14:paraId="261439DA" w14:textId="77777777" w:rsidR="009D6247" w:rsidRDefault="00000000">
      <w:pPr>
        <w:ind w:firstLine="480"/>
      </w:pPr>
      <w:r>
        <w:rPr>
          <w:rFonts w:hint="eastAsia"/>
        </w:rPr>
        <w:lastRenderedPageBreak/>
        <w:t>服务资源模块：优化服务资源展示与查询功能，支持服务元数据浏览与接口调用。</w:t>
      </w:r>
    </w:p>
    <w:p w14:paraId="70FC35D6" w14:textId="77777777" w:rsidR="009D6247" w:rsidRDefault="00000000">
      <w:pPr>
        <w:ind w:firstLine="480"/>
      </w:pPr>
      <w:r>
        <w:rPr>
          <w:rFonts w:hint="eastAsia"/>
        </w:rPr>
        <w:t>地图</w:t>
      </w:r>
      <w:r>
        <w:rPr>
          <w:rFonts w:hint="eastAsia"/>
        </w:rPr>
        <w:t>API</w:t>
      </w:r>
      <w:r>
        <w:rPr>
          <w:rFonts w:hint="eastAsia"/>
        </w:rPr>
        <w:t>模块：优化</w:t>
      </w:r>
      <w:r>
        <w:rPr>
          <w:rFonts w:hint="eastAsia"/>
        </w:rPr>
        <w:t>API</w:t>
      </w:r>
      <w:r>
        <w:rPr>
          <w:rFonts w:hint="eastAsia"/>
        </w:rPr>
        <w:t>文档与示例展示，支持开发</w:t>
      </w:r>
      <w:proofErr w:type="gramStart"/>
      <w:r>
        <w:rPr>
          <w:rFonts w:hint="eastAsia"/>
        </w:rPr>
        <w:t>者快速</w:t>
      </w:r>
      <w:proofErr w:type="gramEnd"/>
      <w:r>
        <w:rPr>
          <w:rFonts w:hint="eastAsia"/>
        </w:rPr>
        <w:t>接入与使用。</w:t>
      </w:r>
    </w:p>
    <w:p w14:paraId="16AA4430" w14:textId="77777777" w:rsidR="009D6247" w:rsidRDefault="00000000">
      <w:pPr>
        <w:ind w:firstLine="480"/>
      </w:pPr>
      <w:r>
        <w:rPr>
          <w:rFonts w:hint="eastAsia"/>
        </w:rPr>
        <w:t>个人中心模块：优化用户信息管理与个性化设置功能，提升用户粘性与满意度。</w:t>
      </w:r>
    </w:p>
    <w:p w14:paraId="1D069937" w14:textId="77777777" w:rsidR="009D6247" w:rsidRDefault="00000000">
      <w:pPr>
        <w:pStyle w:val="6"/>
      </w:pPr>
      <w:r>
        <w:rPr>
          <w:rFonts w:hint="eastAsia"/>
        </w:rPr>
        <w:t>门户优化措施</w:t>
      </w:r>
    </w:p>
    <w:p w14:paraId="21309A2A" w14:textId="77777777" w:rsidR="009D6247" w:rsidRDefault="00000000">
      <w:pPr>
        <w:ind w:firstLine="480"/>
      </w:pPr>
      <w:r>
        <w:rPr>
          <w:rFonts w:hint="eastAsia"/>
        </w:rPr>
        <w:t>响应式设计：采用响应式设计技术，实现门户网站在桌面端与移动端的无缝适配。</w:t>
      </w:r>
    </w:p>
    <w:p w14:paraId="60970629" w14:textId="77777777" w:rsidR="009D6247" w:rsidRDefault="00000000">
      <w:pPr>
        <w:ind w:firstLine="480"/>
      </w:pPr>
      <w:r>
        <w:rPr>
          <w:rFonts w:hint="eastAsia"/>
        </w:rPr>
        <w:t>性能优化：开发前端性能优化引擎，实现页面加载速度提升</w:t>
      </w:r>
      <w:r>
        <w:rPr>
          <w:rFonts w:hint="eastAsia"/>
        </w:rPr>
        <w:t>300%</w:t>
      </w:r>
      <w:r>
        <w:rPr>
          <w:rFonts w:hint="eastAsia"/>
        </w:rPr>
        <w:t>。集成</w:t>
      </w:r>
      <w:r>
        <w:rPr>
          <w:rFonts w:hint="eastAsia"/>
        </w:rPr>
        <w:t>CDN</w:t>
      </w:r>
      <w:r>
        <w:rPr>
          <w:rFonts w:hint="eastAsia"/>
        </w:rPr>
        <w:t>加速服务，实现全球范围内的快速访问。</w:t>
      </w:r>
    </w:p>
    <w:p w14:paraId="1CD448FC" w14:textId="77777777" w:rsidR="009D6247" w:rsidRDefault="00000000">
      <w:pPr>
        <w:ind w:firstLine="480"/>
      </w:pPr>
      <w:r>
        <w:rPr>
          <w:rFonts w:hint="eastAsia"/>
        </w:rPr>
        <w:t>安全加固：构建多层次安全防护体系，实现数据传输加密、访问控制、入侵检测等安全功能。</w:t>
      </w:r>
      <w:proofErr w:type="gramStart"/>
      <w:r>
        <w:rPr>
          <w:rFonts w:hint="eastAsia"/>
        </w:rPr>
        <w:t>通过等保三级</w:t>
      </w:r>
      <w:proofErr w:type="gramEnd"/>
      <w:r>
        <w:rPr>
          <w:rFonts w:hint="eastAsia"/>
        </w:rPr>
        <w:t>认证，确保系统安全合</w:t>
      </w:r>
      <w:proofErr w:type="gramStart"/>
      <w:r>
        <w:rPr>
          <w:rFonts w:hint="eastAsia"/>
        </w:rPr>
        <w:t>规</w:t>
      </w:r>
      <w:proofErr w:type="gramEnd"/>
      <w:r>
        <w:rPr>
          <w:rFonts w:hint="eastAsia"/>
        </w:rPr>
        <w:t>。</w:t>
      </w:r>
    </w:p>
    <w:p w14:paraId="1700A937" w14:textId="77777777" w:rsidR="009D6247" w:rsidRDefault="00000000">
      <w:pPr>
        <w:pStyle w:val="4"/>
      </w:pPr>
      <w:bookmarkStart w:id="345" w:name="_Toc213053690"/>
      <w:r>
        <w:rPr>
          <w:rFonts w:hint="eastAsia"/>
        </w:rPr>
        <w:t>系统测试与质量保障体系</w:t>
      </w:r>
      <w:bookmarkEnd w:id="345"/>
    </w:p>
    <w:p w14:paraId="0F686944" w14:textId="77777777" w:rsidR="009D6247" w:rsidRDefault="00000000">
      <w:pPr>
        <w:pStyle w:val="5"/>
      </w:pPr>
      <w:r>
        <w:rPr>
          <w:rFonts w:hint="eastAsia"/>
        </w:rPr>
        <w:t>系统测试策略与方法</w:t>
      </w:r>
    </w:p>
    <w:p w14:paraId="339B17B7" w14:textId="77777777" w:rsidR="009D6247" w:rsidRDefault="00000000">
      <w:pPr>
        <w:ind w:firstLine="480"/>
      </w:pPr>
      <w:proofErr w:type="gramStart"/>
      <w:r>
        <w:rPr>
          <w:rFonts w:hint="eastAsia"/>
        </w:rPr>
        <w:t>构建全</w:t>
      </w:r>
      <w:proofErr w:type="gramEnd"/>
      <w:r>
        <w:rPr>
          <w:rFonts w:hint="eastAsia"/>
        </w:rPr>
        <w:t>流程测试体系，包括单元测试、集成测试、系统测试、性能测试、安全测试等多个测试阶段。开发自动化测试平台，实现测试用例的自动生成与执行。</w:t>
      </w:r>
    </w:p>
    <w:p w14:paraId="5FE9A24B" w14:textId="77777777" w:rsidR="009D6247" w:rsidRDefault="00000000">
      <w:pPr>
        <w:pStyle w:val="6"/>
      </w:pPr>
      <w:r>
        <w:rPr>
          <w:rFonts w:hint="eastAsia"/>
        </w:rPr>
        <w:t>单元测试</w:t>
      </w:r>
    </w:p>
    <w:p w14:paraId="2103F6C8" w14:textId="77777777" w:rsidR="009D6247" w:rsidRDefault="00000000">
      <w:pPr>
        <w:ind w:firstLine="480"/>
      </w:pPr>
      <w:r>
        <w:rPr>
          <w:rFonts w:hint="eastAsia"/>
        </w:rPr>
        <w:t>模块级测试：针对用户管理、数据管理、地图引擎等独立模块，开发单元测试用例。采用</w:t>
      </w:r>
      <w:r>
        <w:rPr>
          <w:rFonts w:hint="eastAsia"/>
        </w:rPr>
        <w:t>JUnit</w:t>
      </w:r>
      <w:r>
        <w:rPr>
          <w:rFonts w:hint="eastAsia"/>
        </w:rPr>
        <w:t>、</w:t>
      </w:r>
      <w:r>
        <w:rPr>
          <w:rFonts w:hint="eastAsia"/>
        </w:rPr>
        <w:t>Mockito</w:t>
      </w:r>
      <w:r>
        <w:rPr>
          <w:rFonts w:hint="eastAsia"/>
        </w:rPr>
        <w:t>等测试框架，实现测试用例的自动执行与结果验证。</w:t>
      </w:r>
    </w:p>
    <w:p w14:paraId="301F20D6" w14:textId="77777777" w:rsidR="009D6247" w:rsidRDefault="00000000">
      <w:pPr>
        <w:ind w:firstLine="480"/>
      </w:pPr>
      <w:proofErr w:type="gramStart"/>
      <w:r>
        <w:rPr>
          <w:rFonts w:hint="eastAsia"/>
        </w:rPr>
        <w:t>接口级测试</w:t>
      </w:r>
      <w:proofErr w:type="gramEnd"/>
      <w:r>
        <w:rPr>
          <w:rFonts w:hint="eastAsia"/>
        </w:rPr>
        <w:t>：针对</w:t>
      </w:r>
      <w:r>
        <w:rPr>
          <w:rFonts w:hint="eastAsia"/>
        </w:rPr>
        <w:t>RESTful API</w:t>
      </w:r>
      <w:r>
        <w:rPr>
          <w:rFonts w:hint="eastAsia"/>
        </w:rPr>
        <w:t>接口，开发接口测试用例。采用</w:t>
      </w:r>
      <w:r>
        <w:rPr>
          <w:rFonts w:hint="eastAsia"/>
        </w:rPr>
        <w:t>Postman</w:t>
      </w:r>
      <w:r>
        <w:rPr>
          <w:rFonts w:hint="eastAsia"/>
        </w:rPr>
        <w:t>、</w:t>
      </w:r>
      <w:r>
        <w:rPr>
          <w:rFonts w:hint="eastAsia"/>
        </w:rPr>
        <w:t>Swagger</w:t>
      </w:r>
      <w:r>
        <w:rPr>
          <w:rFonts w:hint="eastAsia"/>
        </w:rPr>
        <w:t>等工具，实现接口请求的自动发送与响应验证。</w:t>
      </w:r>
    </w:p>
    <w:p w14:paraId="353B84D7" w14:textId="77777777" w:rsidR="009D6247" w:rsidRDefault="00000000">
      <w:pPr>
        <w:pStyle w:val="6"/>
      </w:pPr>
      <w:r>
        <w:rPr>
          <w:rFonts w:hint="eastAsia"/>
        </w:rPr>
        <w:t>集成测试</w:t>
      </w:r>
    </w:p>
    <w:p w14:paraId="4763F071" w14:textId="77777777" w:rsidR="009D6247" w:rsidRDefault="00000000">
      <w:pPr>
        <w:ind w:firstLine="480"/>
      </w:pPr>
      <w:r>
        <w:rPr>
          <w:rFonts w:hint="eastAsia"/>
        </w:rPr>
        <w:t>服务集成测试：针对</w:t>
      </w:r>
      <w:proofErr w:type="gramStart"/>
      <w:r>
        <w:rPr>
          <w:rFonts w:hint="eastAsia"/>
        </w:rPr>
        <w:t>微服务</w:t>
      </w:r>
      <w:proofErr w:type="gramEnd"/>
      <w:r>
        <w:rPr>
          <w:rFonts w:hint="eastAsia"/>
        </w:rPr>
        <w:t>架构下的各服务单元，开发集成测试用例。采用</w:t>
      </w:r>
      <w:r>
        <w:rPr>
          <w:rFonts w:hint="eastAsia"/>
        </w:rPr>
        <w:t>Docker</w:t>
      </w:r>
      <w:r>
        <w:rPr>
          <w:rFonts w:hint="eastAsia"/>
        </w:rPr>
        <w:t>容器化技术，实现测试环境的快速搭建与销毁。</w:t>
      </w:r>
    </w:p>
    <w:p w14:paraId="600BEBB3" w14:textId="77777777" w:rsidR="009D6247" w:rsidRDefault="00000000">
      <w:pPr>
        <w:ind w:firstLine="480"/>
      </w:pPr>
      <w:r>
        <w:rPr>
          <w:rFonts w:hint="eastAsia"/>
        </w:rPr>
        <w:t>模块集成测试：针对各功能模块之间的集成关系，开发集成测试用例。采用</w:t>
      </w:r>
      <w:r>
        <w:rPr>
          <w:rFonts w:hint="eastAsia"/>
        </w:rPr>
        <w:t>Selenium</w:t>
      </w:r>
      <w:r>
        <w:rPr>
          <w:rFonts w:hint="eastAsia"/>
        </w:rPr>
        <w:t>等工具，实现跨模块业务流程的自动测试。</w:t>
      </w:r>
    </w:p>
    <w:p w14:paraId="445E2B43" w14:textId="77777777" w:rsidR="009D6247" w:rsidRDefault="00000000">
      <w:pPr>
        <w:pStyle w:val="6"/>
      </w:pPr>
      <w:r>
        <w:rPr>
          <w:rFonts w:hint="eastAsia"/>
        </w:rPr>
        <w:lastRenderedPageBreak/>
        <w:t>系统测试</w:t>
      </w:r>
    </w:p>
    <w:p w14:paraId="6BAE7F21" w14:textId="77777777" w:rsidR="009D6247" w:rsidRDefault="00000000">
      <w:pPr>
        <w:ind w:firstLine="480"/>
      </w:pPr>
      <w:r>
        <w:rPr>
          <w:rFonts w:hint="eastAsia"/>
        </w:rPr>
        <w:t>功能测试：针对系统功能需求，开发功能测试用例。采用黑盒测试方法，验证系统功能的正确性与完整性。</w:t>
      </w:r>
    </w:p>
    <w:p w14:paraId="2050145E" w14:textId="77777777" w:rsidR="009D6247" w:rsidRDefault="00000000">
      <w:pPr>
        <w:ind w:firstLine="480"/>
      </w:pPr>
      <w:r>
        <w:rPr>
          <w:rFonts w:hint="eastAsia"/>
        </w:rPr>
        <w:t>性能测试：针对系统性能指标，开发性能测试用例。采用</w:t>
      </w:r>
      <w:r>
        <w:rPr>
          <w:rFonts w:hint="eastAsia"/>
        </w:rPr>
        <w:t>JMeter</w:t>
      </w:r>
      <w:r>
        <w:rPr>
          <w:rFonts w:hint="eastAsia"/>
        </w:rPr>
        <w:t>等工具，</w:t>
      </w:r>
      <w:proofErr w:type="gramStart"/>
      <w:r>
        <w:rPr>
          <w:rFonts w:hint="eastAsia"/>
        </w:rPr>
        <w:t>模拟高</w:t>
      </w:r>
      <w:proofErr w:type="gramEnd"/>
      <w:r>
        <w:rPr>
          <w:rFonts w:hint="eastAsia"/>
        </w:rPr>
        <w:t>并发访问场景，验证系统的响应时间、吞吐量等性能指标。</w:t>
      </w:r>
    </w:p>
    <w:p w14:paraId="3B2A2BE5" w14:textId="77777777" w:rsidR="009D6247" w:rsidRDefault="00000000">
      <w:pPr>
        <w:ind w:firstLine="480"/>
      </w:pPr>
      <w:r>
        <w:rPr>
          <w:rFonts w:hint="eastAsia"/>
        </w:rPr>
        <w:t>安全测试：针对系统安全需求，开发安全测试用例。采用</w:t>
      </w:r>
      <w:r>
        <w:rPr>
          <w:rFonts w:hint="eastAsia"/>
        </w:rPr>
        <w:t>OWASP ZAP</w:t>
      </w:r>
      <w:r>
        <w:rPr>
          <w:rFonts w:hint="eastAsia"/>
        </w:rPr>
        <w:t>等工具，检测系统漏洞与安全隐患。</w:t>
      </w:r>
    </w:p>
    <w:p w14:paraId="5BE2D08C" w14:textId="77777777" w:rsidR="009D6247" w:rsidRDefault="00000000">
      <w:pPr>
        <w:pStyle w:val="5"/>
      </w:pPr>
      <w:r>
        <w:rPr>
          <w:rFonts w:hint="eastAsia"/>
        </w:rPr>
        <w:t>质量保障措施</w:t>
      </w:r>
    </w:p>
    <w:p w14:paraId="27677B54" w14:textId="77777777" w:rsidR="009D6247" w:rsidRDefault="00000000">
      <w:pPr>
        <w:ind w:firstLine="480"/>
      </w:pPr>
      <w:r>
        <w:rPr>
          <w:rFonts w:hint="eastAsia"/>
        </w:rPr>
        <w:t>代码审查：建立代码审查机制，实现代码质量的持续改进。采用</w:t>
      </w:r>
      <w:r>
        <w:rPr>
          <w:rFonts w:hint="eastAsia"/>
        </w:rPr>
        <w:t>SonarQube</w:t>
      </w:r>
      <w:r>
        <w:rPr>
          <w:rFonts w:hint="eastAsia"/>
        </w:rPr>
        <w:t>等工具，自动检测代码缺陷与安全隐患。</w:t>
      </w:r>
    </w:p>
    <w:p w14:paraId="47F311A5" w14:textId="77777777" w:rsidR="009D6247" w:rsidRDefault="00000000">
      <w:pPr>
        <w:ind w:firstLine="480"/>
      </w:pPr>
      <w:r>
        <w:rPr>
          <w:rFonts w:hint="eastAsia"/>
        </w:rPr>
        <w:t>持续集成</w:t>
      </w:r>
      <w:r>
        <w:rPr>
          <w:rFonts w:hint="eastAsia"/>
        </w:rPr>
        <w:t>/</w:t>
      </w:r>
      <w:r>
        <w:rPr>
          <w:rFonts w:hint="eastAsia"/>
        </w:rPr>
        <w:t>持续部署：构建</w:t>
      </w:r>
      <w:r>
        <w:rPr>
          <w:rFonts w:hint="eastAsia"/>
        </w:rPr>
        <w:t>CI/CD</w:t>
      </w:r>
      <w:r>
        <w:rPr>
          <w:rFonts w:hint="eastAsia"/>
        </w:rPr>
        <w:t>流水线，实现代码的自动构建、测试与部署。采用</w:t>
      </w:r>
      <w:r>
        <w:rPr>
          <w:rFonts w:hint="eastAsia"/>
        </w:rPr>
        <w:t>Jenkins</w:t>
      </w:r>
      <w:r>
        <w:rPr>
          <w:rFonts w:hint="eastAsia"/>
        </w:rPr>
        <w:t>等工具，实现流程的自动化管理。</w:t>
      </w:r>
    </w:p>
    <w:p w14:paraId="52F8AF65" w14:textId="77777777" w:rsidR="009D6247" w:rsidRDefault="00000000">
      <w:pPr>
        <w:ind w:firstLine="480"/>
      </w:pPr>
      <w:r>
        <w:rPr>
          <w:rFonts w:hint="eastAsia"/>
        </w:rPr>
        <w:t>文档管理：建立完善的文档管理体系，包括需求文档、设计文档、测试文档、用户手册等。采用</w:t>
      </w:r>
      <w:r>
        <w:rPr>
          <w:rFonts w:hint="eastAsia"/>
        </w:rPr>
        <w:t>Confluence</w:t>
      </w:r>
      <w:r>
        <w:rPr>
          <w:rFonts w:hint="eastAsia"/>
        </w:rPr>
        <w:t>等工具，实现文档的集中管理与版本控制。</w:t>
      </w:r>
    </w:p>
    <w:p w14:paraId="296DA855" w14:textId="77777777" w:rsidR="009D6247" w:rsidRDefault="00000000">
      <w:pPr>
        <w:pStyle w:val="3"/>
      </w:pPr>
      <w:bookmarkStart w:id="346" w:name="_Toc213053691"/>
      <w:r>
        <w:rPr>
          <w:rFonts w:hint="eastAsia"/>
        </w:rPr>
        <w:t>移动端部署</w:t>
      </w:r>
      <w:bookmarkEnd w:id="346"/>
    </w:p>
    <w:p w14:paraId="6EDF9B45" w14:textId="77777777" w:rsidR="009D6247" w:rsidRDefault="00000000">
      <w:pPr>
        <w:pStyle w:val="4"/>
      </w:pPr>
      <w:bookmarkStart w:id="347" w:name="_Toc213053692"/>
      <w:r>
        <w:rPr>
          <w:rFonts w:hint="eastAsia"/>
        </w:rPr>
        <w:t>移动端地图服务调用开发</w:t>
      </w:r>
      <w:bookmarkEnd w:id="347"/>
    </w:p>
    <w:p w14:paraId="13549078" w14:textId="77777777" w:rsidR="009D6247" w:rsidRDefault="00000000">
      <w:pPr>
        <w:ind w:firstLine="480"/>
      </w:pPr>
      <w:r>
        <w:rPr>
          <w:rFonts w:hint="eastAsia"/>
        </w:rPr>
        <w:t>移动端通过集成化</w:t>
      </w:r>
      <w:r>
        <w:rPr>
          <w:rFonts w:hint="eastAsia"/>
        </w:rPr>
        <w:t>SDK</w:t>
      </w:r>
      <w:r>
        <w:rPr>
          <w:rFonts w:hint="eastAsia"/>
        </w:rPr>
        <w:t>实现与互联网平台的高效对接，支持二维地图服务、专题数据服务、搜索服务、逆地理编码服务及地理编码服务的无缝调用。</w:t>
      </w:r>
      <w:r>
        <w:rPr>
          <w:rFonts w:hint="eastAsia"/>
        </w:rPr>
        <w:t>SDK</w:t>
      </w:r>
      <w:r>
        <w:rPr>
          <w:rFonts w:hint="eastAsia"/>
        </w:rPr>
        <w:t>采用模块化设计，支持按需加载服务模块，减少应用体积与启动耗时。通过</w:t>
      </w:r>
      <w:r>
        <w:rPr>
          <w:rFonts w:hint="eastAsia"/>
        </w:rPr>
        <w:t>HTTP/2</w:t>
      </w:r>
      <w:r>
        <w:rPr>
          <w:rFonts w:hint="eastAsia"/>
        </w:rPr>
        <w:t>协议实现服务请求的高效传输，结合本地缓存策略优化网络请求频率，确保在</w:t>
      </w:r>
      <w:proofErr w:type="gramStart"/>
      <w:r>
        <w:rPr>
          <w:rFonts w:hint="eastAsia"/>
        </w:rPr>
        <w:t>弱网环境</w:t>
      </w:r>
      <w:proofErr w:type="gramEnd"/>
      <w:r>
        <w:rPr>
          <w:rFonts w:hint="eastAsia"/>
        </w:rPr>
        <w:t>下的服务可用性。</w:t>
      </w:r>
    </w:p>
    <w:p w14:paraId="2E36FC60" w14:textId="77777777" w:rsidR="009D6247" w:rsidRDefault="00000000">
      <w:pPr>
        <w:pStyle w:val="5"/>
      </w:pPr>
      <w:r>
        <w:rPr>
          <w:rFonts w:hint="eastAsia"/>
        </w:rPr>
        <w:t>服务调用架构设计</w:t>
      </w:r>
    </w:p>
    <w:p w14:paraId="0E7CABDF" w14:textId="77777777" w:rsidR="009D6247" w:rsidRDefault="00000000">
      <w:pPr>
        <w:ind w:firstLine="480"/>
      </w:pPr>
      <w:r>
        <w:rPr>
          <w:rFonts w:hint="eastAsia"/>
        </w:rPr>
        <w:t>采用</w:t>
      </w:r>
      <w:proofErr w:type="gramStart"/>
      <w:r>
        <w:rPr>
          <w:rFonts w:hint="eastAsia"/>
        </w:rPr>
        <w:t>微服务</w:t>
      </w:r>
      <w:proofErr w:type="gramEnd"/>
      <w:r>
        <w:rPr>
          <w:rFonts w:hint="eastAsia"/>
        </w:rPr>
        <w:t>架构思想，将各地图服务封装为独立</w:t>
      </w:r>
      <w:r>
        <w:rPr>
          <w:rFonts w:hint="eastAsia"/>
        </w:rPr>
        <w:t>RESTful API</w:t>
      </w:r>
      <w:r>
        <w:rPr>
          <w:rFonts w:hint="eastAsia"/>
        </w:rPr>
        <w:t>接口，支持</w:t>
      </w:r>
      <w:r>
        <w:rPr>
          <w:rFonts w:hint="eastAsia"/>
        </w:rPr>
        <w:t>JSON/XML</w:t>
      </w:r>
      <w:r>
        <w:rPr>
          <w:rFonts w:hint="eastAsia"/>
        </w:rPr>
        <w:t>双格式数据传输。</w:t>
      </w:r>
    </w:p>
    <w:p w14:paraId="5FDA37F1" w14:textId="77777777" w:rsidR="009D6247" w:rsidRDefault="00000000">
      <w:pPr>
        <w:ind w:firstLine="480"/>
      </w:pPr>
      <w:r>
        <w:rPr>
          <w:rFonts w:hint="eastAsia"/>
        </w:rPr>
        <w:t>开发智能路由选择算法，根据网络环境自动切换服务调用策略，在</w:t>
      </w:r>
      <w:r>
        <w:rPr>
          <w:rFonts w:hint="eastAsia"/>
        </w:rPr>
        <w:t>4G/5G</w:t>
      </w:r>
      <w:r>
        <w:rPr>
          <w:rFonts w:hint="eastAsia"/>
        </w:rPr>
        <w:t>网络下优先调用高精度服务，在</w:t>
      </w:r>
      <w:proofErr w:type="gramStart"/>
      <w:r>
        <w:rPr>
          <w:rFonts w:hint="eastAsia"/>
        </w:rPr>
        <w:t>弱网环境</w:t>
      </w:r>
      <w:proofErr w:type="gramEnd"/>
      <w:r>
        <w:rPr>
          <w:rFonts w:hint="eastAsia"/>
        </w:rPr>
        <w:t>下自动降级</w:t>
      </w:r>
      <w:proofErr w:type="gramStart"/>
      <w:r>
        <w:rPr>
          <w:rFonts w:hint="eastAsia"/>
        </w:rPr>
        <w:t>至基础</w:t>
      </w:r>
      <w:proofErr w:type="gramEnd"/>
      <w:r>
        <w:rPr>
          <w:rFonts w:hint="eastAsia"/>
        </w:rPr>
        <w:t>服务。</w:t>
      </w:r>
    </w:p>
    <w:p w14:paraId="51A0FFA7" w14:textId="77777777" w:rsidR="009D6247" w:rsidRDefault="00000000">
      <w:pPr>
        <w:ind w:firstLine="480"/>
      </w:pPr>
      <w:r>
        <w:rPr>
          <w:rFonts w:hint="eastAsia"/>
        </w:rPr>
        <w:lastRenderedPageBreak/>
        <w:t>实现服务鉴权与权限控制，通过</w:t>
      </w:r>
      <w:r>
        <w:rPr>
          <w:rFonts w:hint="eastAsia"/>
        </w:rPr>
        <w:t>OAuth2.0</w:t>
      </w:r>
      <w:r>
        <w:rPr>
          <w:rFonts w:hint="eastAsia"/>
        </w:rPr>
        <w:t>协议实现用户身份动态验证，确保服务调用的安全性与合</w:t>
      </w:r>
      <w:proofErr w:type="gramStart"/>
      <w:r>
        <w:rPr>
          <w:rFonts w:hint="eastAsia"/>
        </w:rPr>
        <w:t>规</w:t>
      </w:r>
      <w:proofErr w:type="gramEnd"/>
      <w:r>
        <w:rPr>
          <w:rFonts w:hint="eastAsia"/>
        </w:rPr>
        <w:t>性。</w:t>
      </w:r>
    </w:p>
    <w:p w14:paraId="287C811C" w14:textId="77777777" w:rsidR="009D6247" w:rsidRDefault="00000000">
      <w:pPr>
        <w:pStyle w:val="5"/>
      </w:pPr>
      <w:r>
        <w:rPr>
          <w:rFonts w:hint="eastAsia"/>
        </w:rPr>
        <w:t>服务性能优化</w:t>
      </w:r>
    </w:p>
    <w:p w14:paraId="4B71E809" w14:textId="77777777" w:rsidR="009D6247" w:rsidRDefault="00000000">
      <w:pPr>
        <w:ind w:firstLine="480"/>
      </w:pPr>
      <w:r>
        <w:rPr>
          <w:rFonts w:hint="eastAsia"/>
        </w:rPr>
        <w:t>开发矢量瓦片预加载机制，根据用户历史访问</w:t>
      </w:r>
      <w:proofErr w:type="gramStart"/>
      <w:r>
        <w:rPr>
          <w:rFonts w:hint="eastAsia"/>
        </w:rPr>
        <w:t>热力图预加载</w:t>
      </w:r>
      <w:proofErr w:type="gramEnd"/>
      <w:r>
        <w:rPr>
          <w:rFonts w:hint="eastAsia"/>
        </w:rPr>
        <w:t>常用区域瓦片数据，提升地图加载速度。</w:t>
      </w:r>
    </w:p>
    <w:p w14:paraId="6BDF8B71" w14:textId="77777777" w:rsidR="009D6247" w:rsidRDefault="00000000">
      <w:pPr>
        <w:ind w:firstLine="480"/>
      </w:pPr>
      <w:r>
        <w:rPr>
          <w:rFonts w:hint="eastAsia"/>
        </w:rPr>
        <w:t>实现影像数据智能压缩传输，根据移动端屏幕分辨率动态调整影像传输质量，在保证显示效果的前提下减少数据流量消耗。</w:t>
      </w:r>
    </w:p>
    <w:p w14:paraId="79F556A6" w14:textId="77777777" w:rsidR="009D6247" w:rsidRDefault="00000000">
      <w:pPr>
        <w:ind w:firstLine="480"/>
      </w:pPr>
      <w:r>
        <w:rPr>
          <w:rFonts w:hint="eastAsia"/>
        </w:rPr>
        <w:t>集成</w:t>
      </w:r>
      <w:r>
        <w:rPr>
          <w:rFonts w:hint="eastAsia"/>
        </w:rPr>
        <w:t>GPU</w:t>
      </w:r>
      <w:r>
        <w:rPr>
          <w:rFonts w:hint="eastAsia"/>
        </w:rPr>
        <w:t>加速渲染引擎，实现复杂地图要素的流畅渲染，支持百万级</w:t>
      </w:r>
      <w:r>
        <w:rPr>
          <w:rFonts w:hint="eastAsia"/>
        </w:rPr>
        <w:t>POI</w:t>
      </w:r>
      <w:r>
        <w:rPr>
          <w:rFonts w:hint="eastAsia"/>
        </w:rPr>
        <w:t>点位的无卡顿显示。</w:t>
      </w:r>
    </w:p>
    <w:p w14:paraId="540A0E06" w14:textId="77777777" w:rsidR="009D6247" w:rsidRDefault="00000000">
      <w:pPr>
        <w:pStyle w:val="4"/>
      </w:pPr>
      <w:bookmarkStart w:id="348" w:name="_Toc213053693"/>
      <w:r>
        <w:rPr>
          <w:rFonts w:hint="eastAsia"/>
        </w:rPr>
        <w:t>移动端地图功能开发</w:t>
      </w:r>
      <w:bookmarkEnd w:id="348"/>
    </w:p>
    <w:p w14:paraId="20C8CF6D" w14:textId="77777777" w:rsidR="009D6247" w:rsidRDefault="00000000">
      <w:pPr>
        <w:pStyle w:val="5"/>
      </w:pPr>
      <w:r>
        <w:rPr>
          <w:rFonts w:hint="eastAsia"/>
        </w:rPr>
        <w:t>注册登录模块</w:t>
      </w:r>
    </w:p>
    <w:p w14:paraId="52CA5ADE" w14:textId="77777777" w:rsidR="009D6247" w:rsidRDefault="00000000">
      <w:pPr>
        <w:ind w:firstLine="480"/>
      </w:pPr>
      <w:r>
        <w:rPr>
          <w:rFonts w:hint="eastAsia"/>
        </w:rPr>
        <w:t>支持多维度登录方式：提供用户名密码、手机号验证码、</w:t>
      </w:r>
      <w:r>
        <w:rPr>
          <w:rFonts w:hint="eastAsia"/>
        </w:rPr>
        <w:t>/</w:t>
      </w:r>
      <w:r>
        <w:rPr>
          <w:rFonts w:hint="eastAsia"/>
        </w:rPr>
        <w:t>京办</w:t>
      </w:r>
      <w:r>
        <w:rPr>
          <w:rFonts w:hint="eastAsia"/>
        </w:rPr>
        <w:t>/</w:t>
      </w:r>
      <w:proofErr w:type="gramStart"/>
      <w:r>
        <w:rPr>
          <w:rFonts w:hint="eastAsia"/>
        </w:rPr>
        <w:t>微信</w:t>
      </w:r>
      <w:proofErr w:type="gramEnd"/>
      <w:r>
        <w:rPr>
          <w:rFonts w:hint="eastAsia"/>
        </w:rPr>
        <w:t>/QQ</w:t>
      </w:r>
      <w:r>
        <w:rPr>
          <w:rFonts w:hint="eastAsia"/>
        </w:rPr>
        <w:t>等第三方社交账号的快速登录通道。可自主选择是否绑定第三方账号，实现跨平台账号体系互通。</w:t>
      </w:r>
    </w:p>
    <w:p w14:paraId="380CE16C" w14:textId="77777777" w:rsidR="009D6247" w:rsidRDefault="00000000">
      <w:pPr>
        <w:ind w:firstLine="480"/>
      </w:pPr>
      <w:r>
        <w:rPr>
          <w:rFonts w:hint="eastAsia"/>
        </w:rPr>
        <w:t>密码安全体系：采用</w:t>
      </w:r>
      <w:r>
        <w:rPr>
          <w:rFonts w:hint="eastAsia"/>
        </w:rPr>
        <w:t>SM4</w:t>
      </w:r>
      <w:r>
        <w:rPr>
          <w:rFonts w:hint="eastAsia"/>
        </w:rPr>
        <w:t>加密算法对用户密码进行本地加密存储，结合短信验证</w:t>
      </w:r>
      <w:proofErr w:type="gramStart"/>
      <w:r>
        <w:rPr>
          <w:rFonts w:hint="eastAsia"/>
        </w:rPr>
        <w:t>码实现</w:t>
      </w:r>
      <w:proofErr w:type="gramEnd"/>
      <w:r>
        <w:rPr>
          <w:rFonts w:hint="eastAsia"/>
        </w:rPr>
        <w:t>双重验证机制。支持密码强度智能检测，强制要求用户设置包含字母、数字、特殊字符的复合密码。</w:t>
      </w:r>
    </w:p>
    <w:p w14:paraId="6130BFDA" w14:textId="77777777" w:rsidR="009D6247" w:rsidRDefault="00000000">
      <w:pPr>
        <w:pStyle w:val="5"/>
      </w:pPr>
      <w:r>
        <w:rPr>
          <w:rFonts w:hint="eastAsia"/>
        </w:rPr>
        <w:t>基础地图功能</w:t>
      </w:r>
    </w:p>
    <w:p w14:paraId="263D034F" w14:textId="77777777" w:rsidR="009D6247" w:rsidRDefault="00000000">
      <w:pPr>
        <w:ind w:firstLine="480"/>
      </w:pPr>
      <w:r>
        <w:rPr>
          <w:rFonts w:hint="eastAsia"/>
        </w:rPr>
        <w:t>多级地图显示：支持</w:t>
      </w:r>
      <w:r>
        <w:rPr>
          <w:rFonts w:hint="eastAsia"/>
        </w:rPr>
        <w:t>1-18</w:t>
      </w:r>
      <w:r>
        <w:rPr>
          <w:rFonts w:hint="eastAsia"/>
        </w:rPr>
        <w:t>级地图缩放级别，在高端机型上实现</w:t>
      </w:r>
      <w:proofErr w:type="gramStart"/>
      <w:r>
        <w:rPr>
          <w:rFonts w:hint="eastAsia"/>
        </w:rPr>
        <w:t>亚米级地图</w:t>
      </w:r>
      <w:proofErr w:type="gramEnd"/>
      <w:r>
        <w:rPr>
          <w:rFonts w:hint="eastAsia"/>
        </w:rPr>
        <w:t>要素显示精度。地图显示引擎采用</w:t>
      </w:r>
      <w:r>
        <w:rPr>
          <w:rFonts w:hint="eastAsia"/>
        </w:rPr>
        <w:t>WebGL 2.0</w:t>
      </w:r>
      <w:r>
        <w:rPr>
          <w:rFonts w:hint="eastAsia"/>
        </w:rPr>
        <w:t>标准开发，支持跨平台兼容性。</w:t>
      </w:r>
    </w:p>
    <w:p w14:paraId="0DB4C3DF" w14:textId="77777777" w:rsidR="009D6247" w:rsidRDefault="00000000">
      <w:pPr>
        <w:ind w:firstLine="480"/>
      </w:pPr>
      <w:proofErr w:type="gramStart"/>
      <w:r>
        <w:rPr>
          <w:rFonts w:hint="eastAsia"/>
        </w:rPr>
        <w:t>智能图层控制</w:t>
      </w:r>
      <w:proofErr w:type="gramEnd"/>
      <w:r>
        <w:rPr>
          <w:rFonts w:hint="eastAsia"/>
        </w:rPr>
        <w:t>：开发</w:t>
      </w:r>
      <w:proofErr w:type="gramStart"/>
      <w:r>
        <w:rPr>
          <w:rFonts w:hint="eastAsia"/>
        </w:rPr>
        <w:t>动态图层管理系统</w:t>
      </w:r>
      <w:proofErr w:type="gramEnd"/>
      <w:r>
        <w:rPr>
          <w:rFonts w:hint="eastAsia"/>
        </w:rPr>
        <w:t>，支持地形、影像、地图等底图的无缝切换。用户可自定义图</w:t>
      </w:r>
      <w:proofErr w:type="gramStart"/>
      <w:r>
        <w:rPr>
          <w:rFonts w:hint="eastAsia"/>
        </w:rPr>
        <w:t>层叠加</w:t>
      </w:r>
      <w:proofErr w:type="gramEnd"/>
      <w:r>
        <w:rPr>
          <w:rFonts w:hint="eastAsia"/>
        </w:rPr>
        <w:t>顺序与透明度，实现个性化地图视图配置。</w:t>
      </w:r>
    </w:p>
    <w:p w14:paraId="6ACAF124" w14:textId="77777777" w:rsidR="009D6247" w:rsidRDefault="00000000">
      <w:pPr>
        <w:ind w:firstLine="480"/>
      </w:pPr>
      <w:r>
        <w:rPr>
          <w:rFonts w:hint="eastAsia"/>
        </w:rPr>
        <w:t>多时相影像浏览：集成历史影像时间轴功能，用户可通过滑块控件直观查看不同年份的遥感影像，支持影像对比模式与叠加分析功能。</w:t>
      </w:r>
    </w:p>
    <w:p w14:paraId="0691D596" w14:textId="77777777" w:rsidR="009D6247" w:rsidRDefault="00000000">
      <w:pPr>
        <w:ind w:firstLine="480"/>
      </w:pPr>
      <w:r>
        <w:rPr>
          <w:rFonts w:hint="eastAsia"/>
        </w:rPr>
        <w:t>交互式地图操作：实现符合人体工学的手势操作体系，支持双指缩放、单指拖拽、双击居中等标准操作。开发按钮辅助控制系统，满足不同用户操作习惯需</w:t>
      </w:r>
      <w:r>
        <w:rPr>
          <w:rFonts w:hint="eastAsia"/>
        </w:rPr>
        <w:lastRenderedPageBreak/>
        <w:t>求。</w:t>
      </w:r>
    </w:p>
    <w:p w14:paraId="23BB975D" w14:textId="77777777" w:rsidR="009D6247" w:rsidRDefault="00000000">
      <w:pPr>
        <w:pStyle w:val="5"/>
      </w:pPr>
      <w:r>
        <w:rPr>
          <w:rFonts w:hint="eastAsia"/>
        </w:rPr>
        <w:t>专题地图模块</w:t>
      </w:r>
    </w:p>
    <w:p w14:paraId="6EAA8347" w14:textId="77777777" w:rsidR="009D6247" w:rsidRDefault="00000000">
      <w:pPr>
        <w:ind w:firstLine="480"/>
      </w:pPr>
      <w:r>
        <w:rPr>
          <w:rFonts w:hint="eastAsia"/>
        </w:rPr>
        <w:t>专题要素可视化：采用热力图、等值线、蜂窝图等多种可视化方式展示政府、教育、医疗等专题数据分布特征。开发智能图例生成系统，自动匹配最优可视化样式。</w:t>
      </w:r>
    </w:p>
    <w:p w14:paraId="1E7B3959" w14:textId="77777777" w:rsidR="009D6247" w:rsidRDefault="00000000">
      <w:pPr>
        <w:ind w:firstLine="480"/>
      </w:pPr>
      <w:r>
        <w:rPr>
          <w:rFonts w:hint="eastAsia"/>
        </w:rPr>
        <w:t>动态要素筛选：构建多维度筛选引擎，支持按行政区划、数据类型、时间范围等多条件组合筛选。开发空间查询优化算法，实现百万级要素的亚秒级响应。</w:t>
      </w:r>
    </w:p>
    <w:p w14:paraId="7853DD3A" w14:textId="77777777" w:rsidR="009D6247" w:rsidRDefault="00000000">
      <w:pPr>
        <w:ind w:firstLine="480"/>
      </w:pPr>
      <w:proofErr w:type="gramStart"/>
      <w:r>
        <w:rPr>
          <w:rFonts w:hint="eastAsia"/>
        </w:rPr>
        <w:t>图层混合</w:t>
      </w:r>
      <w:proofErr w:type="gramEnd"/>
      <w:r>
        <w:rPr>
          <w:rFonts w:hint="eastAsia"/>
        </w:rPr>
        <w:t>分析：支持</w:t>
      </w:r>
      <w:proofErr w:type="gramStart"/>
      <w:r>
        <w:rPr>
          <w:rFonts w:hint="eastAsia"/>
        </w:rPr>
        <w:t>专题图层与</w:t>
      </w:r>
      <w:proofErr w:type="gramEnd"/>
      <w:r>
        <w:rPr>
          <w:rFonts w:hint="eastAsia"/>
        </w:rPr>
        <w:t>底图</w:t>
      </w:r>
      <w:proofErr w:type="gramStart"/>
      <w:r>
        <w:rPr>
          <w:rFonts w:hint="eastAsia"/>
        </w:rPr>
        <w:t>图</w:t>
      </w:r>
      <w:proofErr w:type="gramEnd"/>
      <w:r>
        <w:rPr>
          <w:rFonts w:hint="eastAsia"/>
        </w:rPr>
        <w:t>层的叠加显示与透明度调节，用户可通过滑块控件实时</w:t>
      </w:r>
      <w:proofErr w:type="gramStart"/>
      <w:r>
        <w:rPr>
          <w:rFonts w:hint="eastAsia"/>
        </w:rPr>
        <w:t>调整图层混合比例</w:t>
      </w:r>
      <w:proofErr w:type="gramEnd"/>
      <w:r>
        <w:rPr>
          <w:rFonts w:hint="eastAsia"/>
        </w:rPr>
        <w:t>，实现专业级</w:t>
      </w:r>
      <w:r>
        <w:rPr>
          <w:rFonts w:hint="eastAsia"/>
        </w:rPr>
        <w:t>GIS</w:t>
      </w:r>
      <w:r>
        <w:rPr>
          <w:rFonts w:hint="eastAsia"/>
        </w:rPr>
        <w:t>分析效果。</w:t>
      </w:r>
    </w:p>
    <w:p w14:paraId="445AE85D" w14:textId="77777777" w:rsidR="009D6247" w:rsidRDefault="00000000">
      <w:pPr>
        <w:pStyle w:val="5"/>
      </w:pPr>
      <w:r>
        <w:rPr>
          <w:rFonts w:hint="eastAsia"/>
        </w:rPr>
        <w:t>地图工具集</w:t>
      </w:r>
    </w:p>
    <w:p w14:paraId="6E912002" w14:textId="77777777" w:rsidR="009D6247" w:rsidRDefault="00000000">
      <w:pPr>
        <w:ind w:firstLine="480"/>
      </w:pPr>
      <w:r>
        <w:rPr>
          <w:rFonts w:hint="eastAsia"/>
        </w:rPr>
        <w:t>智能量测系统：集成测距、测面两大核心量测功能，支持连续多点测量与面积自动计算。开发测量结果自动标注系统，支持测量数据的持久化存储与导出。</w:t>
      </w:r>
    </w:p>
    <w:p w14:paraId="5085DFF7" w14:textId="77777777" w:rsidR="009D6247" w:rsidRDefault="00000000">
      <w:pPr>
        <w:ind w:firstLine="480"/>
      </w:pPr>
      <w:r>
        <w:rPr>
          <w:rFonts w:hint="eastAsia"/>
        </w:rPr>
        <w:t>属性智能查询：采用空间索引技术实现海量要素的快速属性查询，支持按属性字段筛选与空间范围筛选的组合查询模式。</w:t>
      </w:r>
    </w:p>
    <w:p w14:paraId="3AEDEEA8" w14:textId="77777777" w:rsidR="009D6247" w:rsidRDefault="00000000">
      <w:pPr>
        <w:ind w:firstLine="480"/>
      </w:pPr>
      <w:r>
        <w:rPr>
          <w:rFonts w:hint="eastAsia"/>
        </w:rPr>
        <w:t>轨迹记录优化：开发轨迹平滑算法，有效解决室内定位漂移问题。支持轨迹点位的自动过滤与压缩存储，减少轨迹数据存储空间占用。</w:t>
      </w:r>
    </w:p>
    <w:p w14:paraId="54E97A66" w14:textId="77777777" w:rsidR="009D6247" w:rsidRDefault="00000000">
      <w:pPr>
        <w:pStyle w:val="5"/>
      </w:pPr>
      <w:r>
        <w:rPr>
          <w:rFonts w:hint="eastAsia"/>
        </w:rPr>
        <w:t>地图标绘系统</w:t>
      </w:r>
    </w:p>
    <w:p w14:paraId="1C096CF4" w14:textId="77777777" w:rsidR="009D6247" w:rsidRDefault="00000000">
      <w:pPr>
        <w:ind w:firstLine="480"/>
      </w:pPr>
      <w:r>
        <w:rPr>
          <w:rFonts w:hint="eastAsia"/>
        </w:rPr>
        <w:t>自由标绘引擎：支持点、线、面三种基本要素的标绘操作，提供多种标绘模板与样式配置选项。开发智能吸附功能，实现要素节点的自动对齐与拓扑检查。</w:t>
      </w:r>
    </w:p>
    <w:p w14:paraId="30A59493" w14:textId="77777777" w:rsidR="009D6247" w:rsidRDefault="00000000">
      <w:pPr>
        <w:ind w:firstLine="480"/>
      </w:pPr>
      <w:r>
        <w:rPr>
          <w:rFonts w:hint="eastAsia"/>
        </w:rPr>
        <w:t>属性智能编辑：构建属性编辑器，支持文本、图片、语音等多类型属性的录入与编辑。开发属性校验引擎，确保录入数据的完整性与规范性。</w:t>
      </w:r>
    </w:p>
    <w:p w14:paraId="5B418D43" w14:textId="77777777" w:rsidR="009D6247" w:rsidRDefault="00000000">
      <w:pPr>
        <w:ind w:firstLine="480"/>
      </w:pPr>
      <w:r>
        <w:rPr>
          <w:rFonts w:hint="eastAsia"/>
        </w:rPr>
        <w:t>数据协同处理：支持标绘数据的本地存储与云端同步，用户可通过</w:t>
      </w:r>
      <w:proofErr w:type="gramStart"/>
      <w:r>
        <w:rPr>
          <w:rFonts w:hint="eastAsia"/>
        </w:rPr>
        <w:t>二维码分享</w:t>
      </w:r>
      <w:proofErr w:type="gramEnd"/>
      <w:r>
        <w:rPr>
          <w:rFonts w:hint="eastAsia"/>
        </w:rPr>
        <w:t>功能快速分享标绘成果。开发版本控制系统，支持标绘数据的多版本管理</w:t>
      </w:r>
      <w:proofErr w:type="gramStart"/>
      <w:r>
        <w:rPr>
          <w:rFonts w:hint="eastAsia"/>
        </w:rPr>
        <w:t>与回滚操作</w:t>
      </w:r>
      <w:proofErr w:type="gramEnd"/>
      <w:r>
        <w:rPr>
          <w:rFonts w:hint="eastAsia"/>
        </w:rPr>
        <w:t>。</w:t>
      </w:r>
    </w:p>
    <w:p w14:paraId="7CD53693" w14:textId="77777777" w:rsidR="009D6247" w:rsidRDefault="00000000">
      <w:pPr>
        <w:pStyle w:val="5"/>
      </w:pPr>
      <w:r>
        <w:rPr>
          <w:rFonts w:hint="eastAsia"/>
        </w:rPr>
        <w:t>定位与轨迹管理</w:t>
      </w:r>
    </w:p>
    <w:p w14:paraId="1A9BB38B" w14:textId="77777777" w:rsidR="009D6247" w:rsidRDefault="00000000">
      <w:pPr>
        <w:ind w:firstLine="480"/>
      </w:pPr>
      <w:r>
        <w:rPr>
          <w:rFonts w:hint="eastAsia"/>
        </w:rPr>
        <w:t>精准定位系统：集成北斗</w:t>
      </w:r>
      <w:r>
        <w:rPr>
          <w:rFonts w:hint="eastAsia"/>
        </w:rPr>
        <w:t>/GPS</w:t>
      </w:r>
      <w:r>
        <w:rPr>
          <w:rFonts w:hint="eastAsia"/>
        </w:rPr>
        <w:t>双模定位模块，支持</w:t>
      </w:r>
      <w:r>
        <w:rPr>
          <w:rFonts w:hint="eastAsia"/>
        </w:rPr>
        <w:t>A-GPS</w:t>
      </w:r>
      <w:r>
        <w:rPr>
          <w:rFonts w:hint="eastAsia"/>
        </w:rPr>
        <w:t>辅助定位技术，</w:t>
      </w:r>
      <w:r>
        <w:rPr>
          <w:rFonts w:hint="eastAsia"/>
        </w:rPr>
        <w:lastRenderedPageBreak/>
        <w:t>实现城市环境</w:t>
      </w:r>
      <w:r>
        <w:rPr>
          <w:rFonts w:hint="eastAsia"/>
        </w:rPr>
        <w:t>3-5</w:t>
      </w:r>
      <w:r>
        <w:rPr>
          <w:rFonts w:hint="eastAsia"/>
        </w:rPr>
        <w:t>米、开阔环境</w:t>
      </w:r>
      <w:r>
        <w:rPr>
          <w:rFonts w:hint="eastAsia"/>
        </w:rPr>
        <w:t>1-3</w:t>
      </w:r>
      <w:r>
        <w:rPr>
          <w:rFonts w:hint="eastAsia"/>
        </w:rPr>
        <w:t>米的定位精度。开发定位模式智能切换功能，在室内外场景下自动选择最优定位策略。</w:t>
      </w:r>
    </w:p>
    <w:p w14:paraId="6243A500" w14:textId="77777777" w:rsidR="009D6247" w:rsidRDefault="00000000">
      <w:pPr>
        <w:ind w:firstLine="480"/>
      </w:pPr>
      <w:r>
        <w:rPr>
          <w:rFonts w:hint="eastAsia"/>
        </w:rPr>
        <w:t>轨迹智能管理：开发轨迹自动清理与分类存储功能，用户可自定义轨迹保留周期与分类规则。支持轨迹数据的可视化回放与统计分析功能。</w:t>
      </w:r>
    </w:p>
    <w:p w14:paraId="581DD21B" w14:textId="77777777" w:rsidR="009D6247" w:rsidRDefault="00000000">
      <w:pPr>
        <w:pStyle w:val="5"/>
      </w:pPr>
      <w:r>
        <w:rPr>
          <w:rFonts w:hint="eastAsia"/>
        </w:rPr>
        <w:t>个人中心模块</w:t>
      </w:r>
    </w:p>
    <w:p w14:paraId="0B123F3C" w14:textId="77777777" w:rsidR="009D6247" w:rsidRDefault="00000000">
      <w:pPr>
        <w:ind w:firstLine="480"/>
      </w:pPr>
      <w:r>
        <w:rPr>
          <w:rFonts w:hint="eastAsia"/>
        </w:rPr>
        <w:t>个性化配置中心：支持用户自定义界面主题、字体大小、操作习惯等个性化设置。开发设置同步功能，实现跨设备配置的自动同步。</w:t>
      </w:r>
    </w:p>
    <w:p w14:paraId="5610AA13" w14:textId="77777777" w:rsidR="009D6247" w:rsidRDefault="00000000">
      <w:pPr>
        <w:ind w:firstLine="480"/>
      </w:pPr>
      <w:r>
        <w:rPr>
          <w:rFonts w:hint="eastAsia"/>
        </w:rPr>
        <w:t>数据统计看板：构建个人数据统计系统，实时展示标绘数量、轨迹里程、使用频率等关键指标。支持数据可视化展示与导出功能。</w:t>
      </w:r>
    </w:p>
    <w:p w14:paraId="58598D77" w14:textId="77777777" w:rsidR="009D6247" w:rsidRDefault="00000000">
      <w:pPr>
        <w:ind w:firstLine="480"/>
      </w:pPr>
      <w:r>
        <w:rPr>
          <w:rFonts w:hint="eastAsia"/>
        </w:rPr>
        <w:t>缓存智能管理：开发缓存清理策略，支持自动清理过期缓存数据。用户可手动选择缓存清理范围与周期，平衡存储空间与数据可用性。</w:t>
      </w:r>
    </w:p>
    <w:p w14:paraId="7E950404" w14:textId="77777777" w:rsidR="009D6247" w:rsidRDefault="00000000">
      <w:pPr>
        <w:pStyle w:val="5"/>
      </w:pPr>
      <w:r>
        <w:rPr>
          <w:rFonts w:hint="eastAsia"/>
        </w:rPr>
        <w:t>系统配置扩展</w:t>
      </w:r>
    </w:p>
    <w:p w14:paraId="35C7FBF9" w14:textId="77777777" w:rsidR="009D6247" w:rsidRDefault="00000000">
      <w:pPr>
        <w:ind w:firstLine="480"/>
      </w:pPr>
      <w:r>
        <w:rPr>
          <w:rFonts w:hint="eastAsia"/>
        </w:rPr>
        <w:t>离线地图服务：支持用户自主选择区域下载离线地图数据，下载数据采用国密</w:t>
      </w:r>
      <w:r>
        <w:rPr>
          <w:rFonts w:hint="eastAsia"/>
        </w:rPr>
        <w:t>SM4</w:t>
      </w:r>
      <w:r>
        <w:rPr>
          <w:rFonts w:hint="eastAsia"/>
        </w:rPr>
        <w:t>算法加密存储。开发离线数据更新提醒功能，确保离线数据的时效性。</w:t>
      </w:r>
    </w:p>
    <w:p w14:paraId="541A564C" w14:textId="77777777" w:rsidR="009D6247" w:rsidRDefault="00000000">
      <w:pPr>
        <w:ind w:firstLine="480"/>
      </w:pPr>
      <w:r>
        <w:rPr>
          <w:rFonts w:hint="eastAsia"/>
        </w:rPr>
        <w:t>辅助功能扩展：支持视障模式、高对比度模式等无障碍功能。开发语音交互接口，支持语音指令控制与结果播报功能。</w:t>
      </w:r>
    </w:p>
    <w:p w14:paraId="116D8F75" w14:textId="77777777" w:rsidR="009D6247" w:rsidRDefault="00000000">
      <w:pPr>
        <w:ind w:firstLine="480"/>
      </w:pPr>
      <w:r>
        <w:rPr>
          <w:rFonts w:hint="eastAsia"/>
        </w:rPr>
        <w:t>自动更新机制：集成应用自动更新功能，支持静默安装与增量更新。开发更新策略智能选择功能，在</w:t>
      </w:r>
      <w:proofErr w:type="spellStart"/>
      <w:r>
        <w:rPr>
          <w:rFonts w:hint="eastAsia"/>
        </w:rPr>
        <w:t>WiFi</w:t>
      </w:r>
      <w:proofErr w:type="spellEnd"/>
      <w:r>
        <w:rPr>
          <w:rFonts w:hint="eastAsia"/>
        </w:rPr>
        <w:t>环境下自动下载完整更新包，在移动网络环境下优先下载关键更新内容。</w:t>
      </w:r>
    </w:p>
    <w:p w14:paraId="332539EC" w14:textId="77777777" w:rsidR="009D6247" w:rsidRDefault="00000000">
      <w:pPr>
        <w:pStyle w:val="4"/>
      </w:pPr>
      <w:bookmarkStart w:id="349" w:name="_Toc213053694"/>
      <w:r>
        <w:rPr>
          <w:rFonts w:hint="eastAsia"/>
        </w:rPr>
        <w:t>内外部接口设计</w:t>
      </w:r>
      <w:bookmarkEnd w:id="349"/>
    </w:p>
    <w:p w14:paraId="362BD1FA" w14:textId="77777777" w:rsidR="009D6247" w:rsidRDefault="00000000">
      <w:pPr>
        <w:pStyle w:val="5"/>
      </w:pPr>
      <w:r>
        <w:rPr>
          <w:rFonts w:hint="eastAsia"/>
        </w:rPr>
        <w:t>地图服务接口</w:t>
      </w:r>
    </w:p>
    <w:p w14:paraId="4A2322FC" w14:textId="77777777" w:rsidR="009D6247" w:rsidRDefault="00000000">
      <w:pPr>
        <w:ind w:firstLine="480"/>
      </w:pPr>
      <w:r>
        <w:rPr>
          <w:rFonts w:hint="eastAsia"/>
        </w:rPr>
        <w:t>基础底图服务接口：提供矢量地图、影像图、地形图的</w:t>
      </w:r>
      <w:r>
        <w:rPr>
          <w:rFonts w:hint="eastAsia"/>
        </w:rPr>
        <w:t>WMTS</w:t>
      </w:r>
      <w:r>
        <w:rPr>
          <w:rFonts w:hint="eastAsia"/>
        </w:rPr>
        <w:t>标准服务接口，支持多尺度瓦片请求与样式参数动态配置。</w:t>
      </w:r>
    </w:p>
    <w:p w14:paraId="4101FC1B" w14:textId="77777777" w:rsidR="009D6247" w:rsidRDefault="00000000">
      <w:pPr>
        <w:ind w:firstLine="480"/>
      </w:pPr>
      <w:r>
        <w:rPr>
          <w:rFonts w:hint="eastAsia"/>
        </w:rPr>
        <w:t>专题地图服务接口：开放自然要素专题、行业专题、委办局专题等标准服务接口，支持按需查询与空间分析功能。</w:t>
      </w:r>
    </w:p>
    <w:p w14:paraId="04317A7E" w14:textId="77777777" w:rsidR="009D6247" w:rsidRDefault="00000000">
      <w:pPr>
        <w:ind w:firstLine="480"/>
      </w:pPr>
      <w:r>
        <w:rPr>
          <w:rFonts w:hint="eastAsia"/>
        </w:rPr>
        <w:t>影像地图服务接口：提供多时相影像地图服务接口，支持按时间维度查询与</w:t>
      </w:r>
      <w:r>
        <w:rPr>
          <w:rFonts w:hint="eastAsia"/>
        </w:rPr>
        <w:lastRenderedPageBreak/>
        <w:t>对比分析功能。</w:t>
      </w:r>
    </w:p>
    <w:p w14:paraId="7934EFB7" w14:textId="77777777" w:rsidR="009D6247" w:rsidRDefault="00000000">
      <w:pPr>
        <w:pStyle w:val="5"/>
      </w:pPr>
      <w:r>
        <w:rPr>
          <w:rFonts w:hint="eastAsia"/>
        </w:rPr>
        <w:t>信息查询服务接口</w:t>
      </w:r>
    </w:p>
    <w:p w14:paraId="7EDD254E" w14:textId="77777777" w:rsidR="009D6247" w:rsidRDefault="00000000">
      <w:pPr>
        <w:ind w:firstLine="480"/>
      </w:pPr>
      <w:r>
        <w:rPr>
          <w:rFonts w:hint="eastAsia"/>
        </w:rPr>
        <w:t>搜索服务接口：提供</w:t>
      </w:r>
      <w:r>
        <w:rPr>
          <w:rFonts w:hint="eastAsia"/>
        </w:rPr>
        <w:t>POI</w:t>
      </w:r>
      <w:r>
        <w:rPr>
          <w:rFonts w:hint="eastAsia"/>
        </w:rPr>
        <w:t>关键词搜索、周边搜索、分类搜索等标准接口，支持空间范围筛选与结果排序功能。</w:t>
      </w:r>
    </w:p>
    <w:p w14:paraId="04ED1BD9" w14:textId="77777777" w:rsidR="009D6247" w:rsidRDefault="00000000">
      <w:pPr>
        <w:ind w:firstLine="480"/>
      </w:pPr>
      <w:r>
        <w:rPr>
          <w:rFonts w:hint="eastAsia"/>
        </w:rPr>
        <w:t>地理编码服务接口：实现地址与坐标的双向转换功能，支持批量处理与异步回调模式。</w:t>
      </w:r>
    </w:p>
    <w:p w14:paraId="175206B6" w14:textId="77777777" w:rsidR="009D6247" w:rsidRDefault="00000000">
      <w:pPr>
        <w:pStyle w:val="5"/>
      </w:pPr>
      <w:r>
        <w:rPr>
          <w:rFonts w:hint="eastAsia"/>
        </w:rPr>
        <w:t>统计分析服务接口</w:t>
      </w:r>
    </w:p>
    <w:p w14:paraId="40D83468" w14:textId="77777777" w:rsidR="009D6247" w:rsidRDefault="00000000">
      <w:pPr>
        <w:ind w:firstLine="480"/>
      </w:pPr>
      <w:r>
        <w:rPr>
          <w:rFonts w:hint="eastAsia"/>
        </w:rPr>
        <w:t>统计服务接口：提供要素数量统计、分布特征分析、时空变化检测等标准化分析接口，支持自定义统计维度与输出格式。</w:t>
      </w:r>
    </w:p>
    <w:p w14:paraId="415F4DC7" w14:textId="77777777" w:rsidR="009D6247" w:rsidRDefault="00000000">
      <w:pPr>
        <w:pStyle w:val="5"/>
      </w:pPr>
      <w:r>
        <w:rPr>
          <w:rFonts w:hint="eastAsia"/>
        </w:rPr>
        <w:t>业务功能服务接口</w:t>
      </w:r>
    </w:p>
    <w:p w14:paraId="00379686" w14:textId="77777777" w:rsidR="009D6247" w:rsidRDefault="00000000">
      <w:pPr>
        <w:ind w:firstLine="480"/>
      </w:pPr>
      <w:r>
        <w:rPr>
          <w:rFonts w:hint="eastAsia"/>
        </w:rPr>
        <w:t>数据获取服务接口：支持用户标注数据的获取与同步功能，提供标准数据交换格式与</w:t>
      </w:r>
      <w:r>
        <w:rPr>
          <w:rFonts w:hint="eastAsia"/>
        </w:rPr>
        <w:t>API</w:t>
      </w:r>
      <w:r>
        <w:rPr>
          <w:rFonts w:hint="eastAsia"/>
        </w:rPr>
        <w:t>接口。</w:t>
      </w:r>
    </w:p>
    <w:p w14:paraId="6F96543D" w14:textId="77777777" w:rsidR="009D6247" w:rsidRDefault="00000000">
      <w:pPr>
        <w:ind w:firstLine="480"/>
      </w:pPr>
      <w:r>
        <w:rPr>
          <w:rFonts w:hint="eastAsia"/>
        </w:rPr>
        <w:t>数据保存服务接口：实现用户标注数据的云端存储与版本管理功能，支持多端同步与协作编辑。</w:t>
      </w:r>
    </w:p>
    <w:p w14:paraId="752AA5E3" w14:textId="77777777" w:rsidR="009D6247" w:rsidRDefault="00000000">
      <w:pPr>
        <w:pStyle w:val="5"/>
      </w:pPr>
      <w:r>
        <w:rPr>
          <w:rFonts w:hint="eastAsia"/>
        </w:rPr>
        <w:t>用户相关服务接口</w:t>
      </w:r>
    </w:p>
    <w:p w14:paraId="002AFC1D" w14:textId="77777777" w:rsidR="009D6247" w:rsidRDefault="00000000">
      <w:pPr>
        <w:ind w:firstLine="480"/>
      </w:pPr>
      <w:r>
        <w:rPr>
          <w:rFonts w:hint="eastAsia"/>
        </w:rPr>
        <w:t>用户身份验证接口：提供基于</w:t>
      </w:r>
      <w:r>
        <w:rPr>
          <w:rFonts w:hint="eastAsia"/>
        </w:rPr>
        <w:t>OAuth2.0</w:t>
      </w:r>
      <w:r>
        <w:rPr>
          <w:rFonts w:hint="eastAsia"/>
        </w:rPr>
        <w:t>协议的标准化身份验证接口，支持第三方系统集成与单点登录功能。</w:t>
      </w:r>
    </w:p>
    <w:p w14:paraId="0C16A7C0" w14:textId="77777777" w:rsidR="009D6247" w:rsidRDefault="00000000">
      <w:pPr>
        <w:ind w:firstLine="480"/>
      </w:pPr>
      <w:r>
        <w:rPr>
          <w:rFonts w:hint="eastAsia"/>
        </w:rPr>
        <w:t>用户信息管理接口：开放用户信息查询、修改、绑定等管理接口，支持跨平台数据同步与权限控制。</w:t>
      </w:r>
    </w:p>
    <w:p w14:paraId="5C2E219A" w14:textId="77777777" w:rsidR="009D6247" w:rsidRDefault="00000000">
      <w:pPr>
        <w:pStyle w:val="3"/>
      </w:pPr>
      <w:bookmarkStart w:id="350" w:name="_Toc213053695"/>
      <w:r>
        <w:rPr>
          <w:rFonts w:hint="eastAsia"/>
        </w:rPr>
        <w:t>地名地址库建设</w:t>
      </w:r>
      <w:bookmarkEnd w:id="350"/>
    </w:p>
    <w:p w14:paraId="70CC09A5" w14:textId="77777777" w:rsidR="009D6247" w:rsidRDefault="00000000">
      <w:pPr>
        <w:pStyle w:val="4"/>
      </w:pPr>
      <w:bookmarkStart w:id="351" w:name="_Toc213053696"/>
      <w:r>
        <w:rPr>
          <w:rFonts w:hint="eastAsia"/>
        </w:rPr>
        <w:t>地名地址</w:t>
      </w:r>
      <w:proofErr w:type="gramStart"/>
      <w:r>
        <w:rPr>
          <w:rFonts w:hint="eastAsia"/>
        </w:rPr>
        <w:t>库服务</w:t>
      </w:r>
      <w:proofErr w:type="gramEnd"/>
      <w:r>
        <w:rPr>
          <w:rFonts w:hint="eastAsia"/>
        </w:rPr>
        <w:t>建设内容与优化设计</w:t>
      </w:r>
      <w:bookmarkEnd w:id="351"/>
    </w:p>
    <w:p w14:paraId="5E9AE165" w14:textId="77777777" w:rsidR="009D6247" w:rsidRDefault="00000000">
      <w:pPr>
        <w:ind w:firstLine="480"/>
      </w:pPr>
      <w:r>
        <w:rPr>
          <w:rFonts w:hint="eastAsia"/>
        </w:rPr>
        <w:t>地名地址</w:t>
      </w:r>
      <w:proofErr w:type="gramStart"/>
      <w:r>
        <w:rPr>
          <w:rFonts w:hint="eastAsia"/>
        </w:rPr>
        <w:t>库作为</w:t>
      </w:r>
      <w:proofErr w:type="gramEnd"/>
      <w:r>
        <w:rPr>
          <w:rFonts w:hint="eastAsia"/>
        </w:rPr>
        <w:t>智慧顺义地理信息平台的核心数据底座，通过</w:t>
      </w:r>
      <w:r>
        <w:rPr>
          <w:rFonts w:hint="eastAsia"/>
        </w:rPr>
        <w:t>"</w:t>
      </w:r>
      <w:r>
        <w:rPr>
          <w:rFonts w:hint="eastAsia"/>
        </w:rPr>
        <w:t>三库融合、双向映射、</w:t>
      </w:r>
      <w:proofErr w:type="gramStart"/>
      <w:r>
        <w:rPr>
          <w:rFonts w:hint="eastAsia"/>
        </w:rPr>
        <w:t>智能落图</w:t>
      </w:r>
      <w:proofErr w:type="gramEnd"/>
      <w:r>
        <w:rPr>
          <w:rFonts w:hint="eastAsia"/>
        </w:rPr>
        <w:t>"</w:t>
      </w:r>
      <w:r>
        <w:rPr>
          <w:rFonts w:hint="eastAsia"/>
        </w:rPr>
        <w:t>的技术架构实现法人地址精准定位与空间可视化。</w:t>
      </w:r>
      <w:proofErr w:type="gramStart"/>
      <w:r>
        <w:rPr>
          <w:rFonts w:hint="eastAsia"/>
        </w:rPr>
        <w:t>本服务</w:t>
      </w:r>
      <w:proofErr w:type="gramEnd"/>
      <w:r>
        <w:rPr>
          <w:rFonts w:hint="eastAsia"/>
        </w:rPr>
        <w:t>建设重点围绕</w:t>
      </w:r>
      <w:r>
        <w:rPr>
          <w:rFonts w:hint="eastAsia"/>
        </w:rPr>
        <w:t>"</w:t>
      </w:r>
      <w:r>
        <w:rPr>
          <w:rFonts w:hint="eastAsia"/>
        </w:rPr>
        <w:t>法人—地址—点位</w:t>
      </w:r>
      <w:r>
        <w:rPr>
          <w:rFonts w:hint="eastAsia"/>
        </w:rPr>
        <w:t>"</w:t>
      </w:r>
      <w:r>
        <w:rPr>
          <w:rFonts w:hint="eastAsia"/>
        </w:rPr>
        <w:t>一一对应关系构建，整合公安标准地址库、系统自带地址库及手动录入地址库，形成覆盖全域、动态更新的地名地址服务体系。</w:t>
      </w:r>
    </w:p>
    <w:p w14:paraId="76C5D39A" w14:textId="77777777" w:rsidR="009D6247" w:rsidRDefault="00000000">
      <w:pPr>
        <w:pStyle w:val="4"/>
      </w:pPr>
      <w:bookmarkStart w:id="352" w:name="_Toc213053697"/>
      <w:r>
        <w:rPr>
          <w:rFonts w:hint="eastAsia"/>
        </w:rPr>
        <w:lastRenderedPageBreak/>
        <w:t>三库融合架构设计</w:t>
      </w:r>
      <w:bookmarkEnd w:id="352"/>
    </w:p>
    <w:p w14:paraId="1E53BB13" w14:textId="77777777" w:rsidR="009D6247" w:rsidRDefault="00000000">
      <w:pPr>
        <w:ind w:firstLine="480"/>
      </w:pPr>
      <w:r>
        <w:rPr>
          <w:rFonts w:hint="eastAsia"/>
        </w:rPr>
        <w:t>构建</w:t>
      </w:r>
      <w:r>
        <w:rPr>
          <w:rFonts w:hint="eastAsia"/>
        </w:rPr>
        <w:t>"</w:t>
      </w:r>
      <w:r>
        <w:rPr>
          <w:rFonts w:hint="eastAsia"/>
        </w:rPr>
        <w:t>公安标准地址库为核心、系统</w:t>
      </w:r>
      <w:proofErr w:type="gramStart"/>
      <w:r>
        <w:rPr>
          <w:rFonts w:hint="eastAsia"/>
        </w:rPr>
        <w:t>自带库为</w:t>
      </w:r>
      <w:proofErr w:type="gramEnd"/>
      <w:r>
        <w:rPr>
          <w:rFonts w:hint="eastAsia"/>
        </w:rPr>
        <w:t>补充、手动录入库为扩展</w:t>
      </w:r>
      <w:r>
        <w:rPr>
          <w:rFonts w:hint="eastAsia"/>
        </w:rPr>
        <w:t>"</w:t>
      </w:r>
      <w:r>
        <w:rPr>
          <w:rFonts w:hint="eastAsia"/>
        </w:rPr>
        <w:t>的三级地址库体系。公安地址</w:t>
      </w:r>
      <w:proofErr w:type="gramStart"/>
      <w:r>
        <w:rPr>
          <w:rFonts w:hint="eastAsia"/>
        </w:rPr>
        <w:t>库严格</w:t>
      </w:r>
      <w:proofErr w:type="gramEnd"/>
      <w:r>
        <w:rPr>
          <w:rFonts w:hint="eastAsia"/>
        </w:rPr>
        <w:t>遵循《全国地址描述规范》，采用</w:t>
      </w:r>
      <w:r>
        <w:rPr>
          <w:rFonts w:hint="eastAsia"/>
        </w:rPr>
        <w:t>"</w:t>
      </w:r>
      <w:r>
        <w:rPr>
          <w:rFonts w:hint="eastAsia"/>
        </w:rPr>
        <w:t>区划代码</w:t>
      </w:r>
      <w:r>
        <w:rPr>
          <w:rFonts w:hint="eastAsia"/>
        </w:rPr>
        <w:t>+</w:t>
      </w:r>
      <w:r>
        <w:rPr>
          <w:rFonts w:hint="eastAsia"/>
        </w:rPr>
        <w:t>道路名</w:t>
      </w:r>
      <w:r>
        <w:rPr>
          <w:rFonts w:hint="eastAsia"/>
        </w:rPr>
        <w:t>+</w:t>
      </w:r>
      <w:r>
        <w:rPr>
          <w:rFonts w:hint="eastAsia"/>
        </w:rPr>
        <w:t>门牌号</w:t>
      </w:r>
      <w:r>
        <w:rPr>
          <w:rFonts w:hint="eastAsia"/>
        </w:rPr>
        <w:t>"</w:t>
      </w:r>
      <w:r>
        <w:rPr>
          <w:rFonts w:hint="eastAsia"/>
        </w:rPr>
        <w:t>的标准化格式，作为地址匹配的首选依据；系统自带地址库整合历史积累的矢量数据中的地址要素，通过坐标反演技术实现与公安库的关联映射；手动录入库支持网格员、社区工作人员通过移动端实时采集新增地址，经审核后自动归入公安标准体系。三</w:t>
      </w:r>
      <w:proofErr w:type="gramStart"/>
      <w:r>
        <w:rPr>
          <w:rFonts w:hint="eastAsia"/>
        </w:rPr>
        <w:t>库通过</w:t>
      </w:r>
      <w:proofErr w:type="gramEnd"/>
      <w:r>
        <w:rPr>
          <w:rFonts w:hint="eastAsia"/>
        </w:rPr>
        <w:t>模糊匹配引擎</w:t>
      </w:r>
      <w:proofErr w:type="gramStart"/>
      <w:r>
        <w:rPr>
          <w:rFonts w:hint="eastAsia"/>
        </w:rPr>
        <w:t>实现跨库查询</w:t>
      </w:r>
      <w:proofErr w:type="gramEnd"/>
      <w:r>
        <w:rPr>
          <w:rFonts w:hint="eastAsia"/>
        </w:rPr>
        <w:t>，用户输入任意地址片段即可定位至公安标准地址，确保地址数据的唯一性与权威性。</w:t>
      </w:r>
    </w:p>
    <w:p w14:paraId="0D3C92C2" w14:textId="77777777" w:rsidR="009D6247" w:rsidRDefault="00000000">
      <w:pPr>
        <w:pStyle w:val="4"/>
      </w:pPr>
      <w:bookmarkStart w:id="353" w:name="_Toc213053698"/>
      <w:r>
        <w:rPr>
          <w:rFonts w:hint="eastAsia"/>
        </w:rPr>
        <w:t>法人地址精准映射</w:t>
      </w:r>
      <w:bookmarkEnd w:id="353"/>
    </w:p>
    <w:p w14:paraId="67D6E18F" w14:textId="77777777" w:rsidR="009D6247" w:rsidRDefault="00000000">
      <w:pPr>
        <w:ind w:firstLine="480"/>
      </w:pPr>
      <w:r>
        <w:rPr>
          <w:rFonts w:hint="eastAsia"/>
        </w:rPr>
        <w:t>基于法人基础数据库与地名地址库的关联引擎，实现企业、机构等法人单位的地址信息与空间点位的精确绑定。通过</w:t>
      </w:r>
      <w:r>
        <w:rPr>
          <w:rFonts w:hint="eastAsia"/>
        </w:rPr>
        <w:t>"</w:t>
      </w:r>
      <w:r>
        <w:rPr>
          <w:rFonts w:hint="eastAsia"/>
        </w:rPr>
        <w:t>地址清洗—坐标匹配—属性挂接</w:t>
      </w:r>
      <w:r>
        <w:rPr>
          <w:rFonts w:hint="eastAsia"/>
        </w:rPr>
        <w:t>"</w:t>
      </w:r>
      <w:r>
        <w:rPr>
          <w:rFonts w:hint="eastAsia"/>
        </w:rPr>
        <w:t>三步流程，完成法人地址的标准化处理：首先对法人库中的地址字段进行规范化处理，消除简称、错别字等噪声；然后调用地理编码服务将文本地址转换为经纬度坐标；最后将坐标点与地名地址库中的点位进行空间匹配，建立</w:t>
      </w:r>
      <w:r>
        <w:rPr>
          <w:rFonts w:hint="eastAsia"/>
        </w:rPr>
        <w:t>"</w:t>
      </w:r>
      <w:r>
        <w:rPr>
          <w:rFonts w:hint="eastAsia"/>
        </w:rPr>
        <w:t>法人—地址—点位</w:t>
      </w:r>
      <w:r>
        <w:rPr>
          <w:rFonts w:hint="eastAsia"/>
        </w:rPr>
        <w:t>"</w:t>
      </w:r>
      <w:r>
        <w:rPr>
          <w:rFonts w:hint="eastAsia"/>
        </w:rPr>
        <w:t>的双向映射关系。查询时，系统可同步展示法人所属的镇街、社区等区划信息，形成完整的地址画像。</w:t>
      </w:r>
    </w:p>
    <w:p w14:paraId="399816EC" w14:textId="77777777" w:rsidR="009D6247" w:rsidRDefault="00000000">
      <w:pPr>
        <w:pStyle w:val="4"/>
      </w:pPr>
      <w:bookmarkStart w:id="354" w:name="_Toc213053699"/>
      <w:r>
        <w:rPr>
          <w:rFonts w:hint="eastAsia"/>
        </w:rPr>
        <w:t>地理信息地图深度对接</w:t>
      </w:r>
      <w:bookmarkEnd w:id="354"/>
    </w:p>
    <w:p w14:paraId="1AB42BC3" w14:textId="77777777" w:rsidR="009D6247" w:rsidRDefault="00000000">
      <w:pPr>
        <w:ind w:firstLine="480"/>
      </w:pPr>
      <w:r>
        <w:rPr>
          <w:rFonts w:hint="eastAsia"/>
        </w:rPr>
        <w:t>开发地名</w:t>
      </w:r>
      <w:proofErr w:type="gramStart"/>
      <w:r>
        <w:rPr>
          <w:rFonts w:hint="eastAsia"/>
        </w:rPr>
        <w:t>地址落图引擎</w:t>
      </w:r>
      <w:proofErr w:type="gramEnd"/>
      <w:r>
        <w:rPr>
          <w:rFonts w:hint="eastAsia"/>
        </w:rPr>
        <w:t>，实现地址查询结果与地图的智能交互。支持</w:t>
      </w:r>
      <w:proofErr w:type="gramStart"/>
      <w:r>
        <w:rPr>
          <w:rFonts w:hint="eastAsia"/>
        </w:rPr>
        <w:t>三种落图模式</w:t>
      </w:r>
      <w:proofErr w:type="gramEnd"/>
      <w:r>
        <w:rPr>
          <w:rFonts w:hint="eastAsia"/>
        </w:rPr>
        <w:t>：一是点选查询，用户点击地图上的点位，系统自动显示关联的所有地址（优先展示公安标准地址）；二是搜索查询，输入关键词后，系统在三库中执行模糊匹配，返回符合条件的地址列表及对应的地图点位；三是批量导入，支持</w:t>
      </w:r>
      <w:r>
        <w:rPr>
          <w:rFonts w:hint="eastAsia"/>
        </w:rPr>
        <w:t>Excel</w:t>
      </w:r>
      <w:r>
        <w:rPr>
          <w:rFonts w:hint="eastAsia"/>
        </w:rPr>
        <w:t>等格式的地址数据批量导入，自动完成坐标转换</w:t>
      </w:r>
      <w:proofErr w:type="gramStart"/>
      <w:r>
        <w:rPr>
          <w:rFonts w:hint="eastAsia"/>
        </w:rPr>
        <w:t>与落图</w:t>
      </w:r>
      <w:proofErr w:type="gramEnd"/>
      <w:r>
        <w:rPr>
          <w:rFonts w:hint="eastAsia"/>
        </w:rPr>
        <w:t>操作。地图界面</w:t>
      </w:r>
      <w:proofErr w:type="gramStart"/>
      <w:r>
        <w:rPr>
          <w:rFonts w:hint="eastAsia"/>
        </w:rPr>
        <w:t>集成图层</w:t>
      </w:r>
      <w:proofErr w:type="gramEnd"/>
      <w:r>
        <w:rPr>
          <w:rFonts w:hint="eastAsia"/>
        </w:rPr>
        <w:t>控制功能，用户可自由切换底图（如影像图、地形图）与专题图层（如行政区划、网格），实现地址信息的多维度可视化展示。</w:t>
      </w:r>
    </w:p>
    <w:p w14:paraId="0CFF8B05" w14:textId="77777777" w:rsidR="009D6247" w:rsidRDefault="00000000">
      <w:pPr>
        <w:pStyle w:val="4"/>
      </w:pPr>
      <w:bookmarkStart w:id="355" w:name="_Toc213053700"/>
      <w:r>
        <w:rPr>
          <w:rFonts w:hint="eastAsia"/>
        </w:rPr>
        <w:t>动态更新与质量管控</w:t>
      </w:r>
      <w:bookmarkEnd w:id="355"/>
    </w:p>
    <w:p w14:paraId="4284F49D" w14:textId="77777777" w:rsidR="009D6247" w:rsidRDefault="00000000">
      <w:pPr>
        <w:ind w:firstLine="480"/>
      </w:pPr>
      <w:r>
        <w:rPr>
          <w:rFonts w:hint="eastAsia"/>
        </w:rPr>
        <w:t>建立地名地址库的动态更新机制，确保数据现势性。公安地址</w:t>
      </w:r>
      <w:proofErr w:type="gramStart"/>
      <w:r>
        <w:rPr>
          <w:rFonts w:hint="eastAsia"/>
        </w:rPr>
        <w:t>库通过</w:t>
      </w:r>
      <w:proofErr w:type="gramEnd"/>
      <w:r>
        <w:rPr>
          <w:rFonts w:hint="eastAsia"/>
        </w:rPr>
        <w:t>政务数</w:t>
      </w:r>
      <w:r>
        <w:rPr>
          <w:rFonts w:hint="eastAsia"/>
        </w:rPr>
        <w:lastRenderedPageBreak/>
        <w:t>据共享平台实现季度更新，系统自</w:t>
      </w:r>
      <w:proofErr w:type="gramStart"/>
      <w:r>
        <w:rPr>
          <w:rFonts w:hint="eastAsia"/>
        </w:rPr>
        <w:t>带库通过</w:t>
      </w:r>
      <w:proofErr w:type="gramEnd"/>
      <w:r>
        <w:rPr>
          <w:rFonts w:hint="eastAsia"/>
        </w:rPr>
        <w:t>外业采集与影像对比实现月度更新，手动录入库则通过移动端标绘功能实现实时更新。构建</w:t>
      </w:r>
      <w:r>
        <w:rPr>
          <w:rFonts w:hint="eastAsia"/>
        </w:rPr>
        <w:t>"</w:t>
      </w:r>
      <w:r>
        <w:rPr>
          <w:rFonts w:hint="eastAsia"/>
        </w:rPr>
        <w:t>采集—审核—发布</w:t>
      </w:r>
      <w:r>
        <w:rPr>
          <w:rFonts w:hint="eastAsia"/>
        </w:rPr>
        <w:t>"</w:t>
      </w:r>
      <w:r>
        <w:rPr>
          <w:rFonts w:hint="eastAsia"/>
        </w:rPr>
        <w:t>的全流程质量控制体系，采用机器学习算法自动检测地址重复、坐标偏移等常见错误，经人工复核后更新至主库。同时，开发地址健康度评估系统，通过完整性、一致性、时效性等指标量化数据质量，为持续优化提供数据支撑。</w:t>
      </w:r>
    </w:p>
    <w:p w14:paraId="01A914EA" w14:textId="77777777" w:rsidR="009D6247" w:rsidRDefault="00000000">
      <w:pPr>
        <w:pStyle w:val="2"/>
      </w:pPr>
      <w:bookmarkStart w:id="356" w:name="_Toc213053701"/>
      <w:r>
        <w:rPr>
          <w:rFonts w:hint="eastAsia"/>
        </w:rPr>
        <w:t>目录链</w:t>
      </w:r>
      <w:bookmarkEnd w:id="356"/>
    </w:p>
    <w:p w14:paraId="4E93FB5F" w14:textId="77777777" w:rsidR="009D6247" w:rsidRDefault="00000000">
      <w:pPr>
        <w:pStyle w:val="3"/>
      </w:pPr>
      <w:bookmarkStart w:id="357" w:name="_Toc213053702"/>
      <w:r>
        <w:rPr>
          <w:rFonts w:hint="eastAsia"/>
        </w:rPr>
        <w:t>目录管理平台</w:t>
      </w:r>
      <w:bookmarkEnd w:id="357"/>
    </w:p>
    <w:p w14:paraId="1E1F455B" w14:textId="77777777" w:rsidR="009D6247" w:rsidRDefault="00000000">
      <w:pPr>
        <w:ind w:firstLine="480"/>
      </w:pPr>
      <w:r>
        <w:rPr>
          <w:rFonts w:hint="eastAsia"/>
        </w:rPr>
        <w:t>建设目录管理平台，按照国家、北京市等相关标准及顺义区三级目录管理体系需求，提供政务信息资源目录注册、发布、维护和可视化应用能力，具备业务调查、资源梳理、编目、目录资源挂接、目录维护等功能；实现与周边系统的集成对接。</w:t>
      </w:r>
    </w:p>
    <w:p w14:paraId="30B46AD5" w14:textId="77777777" w:rsidR="009D6247" w:rsidRDefault="00000000">
      <w:pPr>
        <w:pStyle w:val="3"/>
      </w:pPr>
      <w:bookmarkStart w:id="358" w:name="_Toc213053703"/>
      <w:r>
        <w:rPr>
          <w:rFonts w:hint="eastAsia"/>
        </w:rPr>
        <w:t>三定目录管理功能</w:t>
      </w:r>
      <w:bookmarkEnd w:id="358"/>
    </w:p>
    <w:p w14:paraId="14733EC1" w14:textId="77777777" w:rsidR="009D6247" w:rsidRDefault="00000000">
      <w:pPr>
        <w:ind w:firstLine="480"/>
      </w:pPr>
      <w:r>
        <w:rPr>
          <w:rFonts w:hint="eastAsia"/>
        </w:rPr>
        <w:t>包括业务部门管理、三级目录管理、信息系统管理等功能。</w:t>
      </w:r>
    </w:p>
    <w:p w14:paraId="243B2FA2" w14:textId="77777777" w:rsidR="009D6247" w:rsidRDefault="00000000">
      <w:pPr>
        <w:pStyle w:val="3"/>
      </w:pPr>
      <w:bookmarkStart w:id="359" w:name="_Toc213053704"/>
      <w:r>
        <w:rPr>
          <w:rFonts w:hint="eastAsia"/>
        </w:rPr>
        <w:t>业务部门管理</w:t>
      </w:r>
      <w:bookmarkEnd w:id="359"/>
    </w:p>
    <w:p w14:paraId="0D9F1233" w14:textId="77777777" w:rsidR="009D6247" w:rsidRDefault="00000000">
      <w:pPr>
        <w:ind w:firstLine="480"/>
      </w:pPr>
      <w:r>
        <w:rPr>
          <w:rFonts w:hint="eastAsia"/>
        </w:rPr>
        <w:t>业务部门管理提供信息提供方变更、信息需求方变更、共享属性变更、目录及元数据变更、权限调整功能。</w:t>
      </w:r>
    </w:p>
    <w:p w14:paraId="2A89F8C8" w14:textId="77777777" w:rsidR="009D6247" w:rsidRDefault="00000000">
      <w:pPr>
        <w:ind w:firstLine="480"/>
      </w:pPr>
      <w:r>
        <w:rPr>
          <w:rFonts w:hint="eastAsia"/>
        </w:rPr>
        <w:t>1</w:t>
      </w:r>
      <w:r>
        <w:rPr>
          <w:rFonts w:hint="eastAsia"/>
        </w:rPr>
        <w:t>、信息提供方变更</w:t>
      </w:r>
    </w:p>
    <w:p w14:paraId="0A19EAB9" w14:textId="77777777" w:rsidR="009D6247" w:rsidRDefault="00000000">
      <w:pPr>
        <w:ind w:firstLine="480"/>
      </w:pPr>
      <w:r>
        <w:rPr>
          <w:rFonts w:hint="eastAsia"/>
        </w:rPr>
        <w:t>信息提供方变更处理管理包括业务流程或数据处理、清单编制员变更信息类、处室审核员审核变更信息类、部门管理员审核变更信息类、主管部门审核变更信息类、主管部门审核发布变更信息类。</w:t>
      </w:r>
    </w:p>
    <w:p w14:paraId="1F4E7B6C" w14:textId="77777777" w:rsidR="009D6247" w:rsidRDefault="00000000">
      <w:pPr>
        <w:ind w:firstLine="480"/>
      </w:pPr>
      <w:r>
        <w:rPr>
          <w:rFonts w:hint="eastAsia"/>
        </w:rPr>
        <w:t>2</w:t>
      </w:r>
      <w:r>
        <w:rPr>
          <w:rFonts w:hint="eastAsia"/>
        </w:rPr>
        <w:t>、信息需求方变更</w:t>
      </w:r>
    </w:p>
    <w:p w14:paraId="20E1AB43" w14:textId="77777777" w:rsidR="009D6247" w:rsidRDefault="00000000">
      <w:pPr>
        <w:ind w:firstLine="480"/>
      </w:pPr>
      <w:r>
        <w:rPr>
          <w:rFonts w:hint="eastAsia"/>
        </w:rPr>
        <w:t>信息需求方变更处理管理包括业务流程或数据处理、信息类需求方变更申请、信息类需求方变更修改、信息类需求方变更删除、信息类需求方变更提交、信息类需求方变更审核、处室清单编制员编目。</w:t>
      </w:r>
    </w:p>
    <w:p w14:paraId="0C73F8B1" w14:textId="77777777" w:rsidR="009D6247" w:rsidRDefault="00000000">
      <w:pPr>
        <w:ind w:firstLine="480"/>
      </w:pPr>
      <w:r>
        <w:rPr>
          <w:rFonts w:hint="eastAsia"/>
        </w:rPr>
        <w:t>3</w:t>
      </w:r>
      <w:r>
        <w:rPr>
          <w:rFonts w:hint="eastAsia"/>
        </w:rPr>
        <w:t>、申请共享变更</w:t>
      </w:r>
    </w:p>
    <w:p w14:paraId="58185F7D" w14:textId="77777777" w:rsidR="009D6247" w:rsidRDefault="00000000">
      <w:pPr>
        <w:ind w:firstLine="480"/>
      </w:pPr>
      <w:r>
        <w:rPr>
          <w:rFonts w:hint="eastAsia"/>
        </w:rPr>
        <w:t>申请共享变更处理管理包括业务流程或数据处理、需求方部门提交数据申请、</w:t>
      </w:r>
      <w:r>
        <w:rPr>
          <w:rFonts w:hint="eastAsia"/>
        </w:rPr>
        <w:lastRenderedPageBreak/>
        <w:t>提供方部门分发申请、提供方处室审核申请、需求方签署协议、提供方审核协议、配置管理实施。</w:t>
      </w:r>
    </w:p>
    <w:p w14:paraId="3A14194D" w14:textId="77777777" w:rsidR="009D6247" w:rsidRDefault="00000000">
      <w:pPr>
        <w:ind w:firstLine="480"/>
      </w:pPr>
      <w:r>
        <w:rPr>
          <w:rFonts w:hint="eastAsia"/>
        </w:rPr>
        <w:t>4</w:t>
      </w:r>
      <w:r>
        <w:rPr>
          <w:rFonts w:hint="eastAsia"/>
        </w:rPr>
        <w:t>、目录与元数据联动</w:t>
      </w:r>
    </w:p>
    <w:p w14:paraId="301B5F1D" w14:textId="77777777" w:rsidR="009D6247" w:rsidRDefault="00000000">
      <w:pPr>
        <w:ind w:firstLine="480"/>
      </w:pPr>
      <w:r>
        <w:rPr>
          <w:rFonts w:hint="eastAsia"/>
        </w:rPr>
        <w:t>目录与元数据联动管理包括目录编码和代码集维护、数据源管理维护。</w:t>
      </w:r>
    </w:p>
    <w:p w14:paraId="251CA198" w14:textId="77777777" w:rsidR="009D6247" w:rsidRDefault="00000000">
      <w:pPr>
        <w:ind w:firstLine="480"/>
      </w:pPr>
      <w:r>
        <w:rPr>
          <w:rFonts w:hint="eastAsia"/>
        </w:rPr>
        <w:t>5</w:t>
      </w:r>
      <w:r>
        <w:rPr>
          <w:rFonts w:hint="eastAsia"/>
        </w:rPr>
        <w:t>、权限调整联动</w:t>
      </w:r>
    </w:p>
    <w:p w14:paraId="567017B0" w14:textId="77777777" w:rsidR="009D6247" w:rsidRDefault="00000000">
      <w:pPr>
        <w:ind w:firstLine="480"/>
      </w:pPr>
      <w:r>
        <w:rPr>
          <w:rFonts w:hint="eastAsia"/>
        </w:rPr>
        <w:t>权限调整联动管理包括业务流程或数据处理、新增权限、修改角色权限、删除角色权限。</w:t>
      </w:r>
    </w:p>
    <w:p w14:paraId="2549A21E" w14:textId="77777777" w:rsidR="009D6247" w:rsidRDefault="00000000">
      <w:pPr>
        <w:pStyle w:val="3"/>
      </w:pPr>
      <w:bookmarkStart w:id="360" w:name="_Toc213053705"/>
      <w:r>
        <w:rPr>
          <w:rFonts w:hint="eastAsia"/>
        </w:rPr>
        <w:t>职责目录管理</w:t>
      </w:r>
      <w:bookmarkEnd w:id="360"/>
    </w:p>
    <w:p w14:paraId="14DD10F3" w14:textId="77777777" w:rsidR="009D6247" w:rsidRDefault="00000000">
      <w:pPr>
        <w:ind w:firstLine="480"/>
      </w:pPr>
      <w:r>
        <w:rPr>
          <w:rFonts w:hint="eastAsia"/>
        </w:rPr>
        <w:t>三级目录管理提供目录检索首页、查看详情、查询、共享申请、历史版本、数据关系图功能。</w:t>
      </w:r>
    </w:p>
    <w:p w14:paraId="7FDFE8A8" w14:textId="77777777" w:rsidR="009D6247" w:rsidRDefault="00000000">
      <w:pPr>
        <w:pStyle w:val="3"/>
      </w:pPr>
      <w:bookmarkStart w:id="361" w:name="_Toc213053706"/>
      <w:r>
        <w:rPr>
          <w:rFonts w:hint="eastAsia"/>
        </w:rPr>
        <w:t>信息系统管理</w:t>
      </w:r>
      <w:bookmarkEnd w:id="361"/>
    </w:p>
    <w:p w14:paraId="4BED5F94" w14:textId="77777777" w:rsidR="009D6247" w:rsidRDefault="00000000">
      <w:pPr>
        <w:ind w:firstLine="480"/>
      </w:pPr>
      <w:r>
        <w:rPr>
          <w:rFonts w:hint="eastAsia"/>
        </w:rPr>
        <w:t>信息系统管理提供信息系统管理首页、信息系统查询、信息系统修改、新增拟建信息系统、新增已建信息系统、新增在建信息系统、信息系统导出、信息系统事项功能。</w:t>
      </w:r>
    </w:p>
    <w:p w14:paraId="6C7895FE" w14:textId="77777777" w:rsidR="009D6247" w:rsidRDefault="00000000">
      <w:pPr>
        <w:pStyle w:val="3"/>
      </w:pPr>
      <w:bookmarkStart w:id="362" w:name="_Toc213053707"/>
      <w:r>
        <w:rPr>
          <w:rFonts w:hint="eastAsia"/>
        </w:rPr>
        <w:t>数据目录管理</w:t>
      </w:r>
      <w:bookmarkEnd w:id="362"/>
    </w:p>
    <w:p w14:paraId="691F1A52" w14:textId="77777777" w:rsidR="009D6247" w:rsidRDefault="00000000">
      <w:pPr>
        <w:ind w:firstLine="480"/>
      </w:pPr>
      <w:r>
        <w:rPr>
          <w:rFonts w:hint="eastAsia"/>
        </w:rPr>
        <w:t xml:space="preserve"> </w:t>
      </w:r>
      <w:r>
        <w:rPr>
          <w:rFonts w:hint="eastAsia"/>
        </w:rPr>
        <w:t>数据目录管理涵盖注册、变更、审批等核心操作，其中注册需对数据资产进行识别分类、元数据采集录入及审核发布；变更包括结构、权限归属、状态等调整，需评估影响并记录日志以动态维护资产；审批通过单级或多级审核机制，从合</w:t>
      </w:r>
      <w:proofErr w:type="gramStart"/>
      <w:r>
        <w:rPr>
          <w:rFonts w:hint="eastAsia"/>
        </w:rPr>
        <w:t>规</w:t>
      </w:r>
      <w:proofErr w:type="gramEnd"/>
      <w:r>
        <w:rPr>
          <w:rFonts w:hint="eastAsia"/>
        </w:rPr>
        <w:t>性、业务必要性、技术可行性等维度验证操作合理性，筑牢安全防线。</w:t>
      </w:r>
    </w:p>
    <w:p w14:paraId="6941AF1A" w14:textId="77777777" w:rsidR="009D6247" w:rsidRDefault="00000000">
      <w:pPr>
        <w:pStyle w:val="3"/>
      </w:pPr>
      <w:bookmarkStart w:id="363" w:name="_Toc213053708"/>
      <w:r>
        <w:rPr>
          <w:rFonts w:hint="eastAsia"/>
        </w:rPr>
        <w:t>目录编制助手</w:t>
      </w:r>
      <w:bookmarkEnd w:id="363"/>
    </w:p>
    <w:p w14:paraId="17E76731" w14:textId="77777777" w:rsidR="009D6247" w:rsidRDefault="00000000">
      <w:pPr>
        <w:ind w:firstLine="480"/>
      </w:pPr>
      <w:r>
        <w:rPr>
          <w:rFonts w:hint="eastAsia"/>
        </w:rPr>
        <w:t>目录编制助手主要面向各政府部门，在各部门数据目录编制工作中，基于海若政务大模型自动填充目录基本信息、信息项以及政府服务事项。目录编制助手采用大模型层、后台服务层、前端页面层三层架构。基于海若政务大模型，结合各地积累的目录数据进行训练，形成目录编制专属大模型，极大提升政府数据目录编制的效率和质量。</w:t>
      </w:r>
    </w:p>
    <w:p w14:paraId="236E881D" w14:textId="77777777" w:rsidR="009D6247" w:rsidRDefault="00000000">
      <w:pPr>
        <w:pStyle w:val="3"/>
      </w:pPr>
      <w:bookmarkStart w:id="364" w:name="_Toc213053709"/>
      <w:r>
        <w:rPr>
          <w:rFonts w:hint="eastAsia"/>
        </w:rPr>
        <w:lastRenderedPageBreak/>
        <w:t>智能编目</w:t>
      </w:r>
      <w:bookmarkEnd w:id="364"/>
    </w:p>
    <w:p w14:paraId="626874AF" w14:textId="77777777" w:rsidR="009D6247" w:rsidRDefault="00000000">
      <w:pPr>
        <w:ind w:firstLine="480"/>
      </w:pPr>
      <w:r>
        <w:rPr>
          <w:rFonts w:hint="eastAsia"/>
        </w:rPr>
        <w:t>用户点击新增按钮，选择需要编目的数据表，点击智能编目按钮开始目录自动编制。点击智能编目后，会生成一条待编目的任务，在目录列表中展示，待任务执行完成后，编目状态改为编目成功。</w:t>
      </w:r>
    </w:p>
    <w:p w14:paraId="5C514799" w14:textId="77777777" w:rsidR="009D6247" w:rsidRDefault="00000000">
      <w:pPr>
        <w:pStyle w:val="3"/>
      </w:pPr>
      <w:bookmarkStart w:id="365" w:name="_Toc213053710"/>
      <w:r>
        <w:rPr>
          <w:rFonts w:hint="eastAsia"/>
        </w:rPr>
        <w:t>目录查询</w:t>
      </w:r>
      <w:bookmarkEnd w:id="365"/>
    </w:p>
    <w:p w14:paraId="3534933F" w14:textId="77777777" w:rsidR="009D6247" w:rsidRDefault="00000000">
      <w:pPr>
        <w:ind w:firstLine="480"/>
      </w:pPr>
      <w:r>
        <w:rPr>
          <w:rFonts w:hint="eastAsia"/>
        </w:rPr>
        <w:t>可以按照元数据名称、目录状态、编目状态、编目部门、编目日期、目录名称等条件进行查询。用户输入或选择相应查询条件后，点击查询按钮可按已选条件查询，点击重置按钮可重置查询条件及目录列表。</w:t>
      </w:r>
    </w:p>
    <w:p w14:paraId="3D01A97C" w14:textId="77777777" w:rsidR="009D6247" w:rsidRDefault="00000000">
      <w:pPr>
        <w:pStyle w:val="3"/>
      </w:pPr>
      <w:bookmarkStart w:id="366" w:name="_Toc213053711"/>
      <w:r>
        <w:rPr>
          <w:rFonts w:hint="eastAsia"/>
        </w:rPr>
        <w:t>目录提交</w:t>
      </w:r>
      <w:bookmarkEnd w:id="366"/>
    </w:p>
    <w:p w14:paraId="03CFCC79" w14:textId="77777777" w:rsidR="009D6247" w:rsidRDefault="00000000">
      <w:pPr>
        <w:ind w:firstLine="480"/>
      </w:pPr>
      <w:r>
        <w:rPr>
          <w:rFonts w:hint="eastAsia"/>
        </w:rPr>
        <w:t>待提交及审批驳回状态的目录可点击提交按钮将目录提交至共享平台目录系统进行审批。点击提交后打开目录编制详情，需要工作人员检查各字段内容是否正确，如有问题可进行修改，修改完成后可点击保存按钮进行暂存，也可点击提交按钮提交至目录系统。</w:t>
      </w:r>
    </w:p>
    <w:p w14:paraId="55E3E9F0" w14:textId="77777777" w:rsidR="009D6247" w:rsidRDefault="00000000">
      <w:pPr>
        <w:pStyle w:val="3"/>
      </w:pPr>
      <w:bookmarkStart w:id="367" w:name="_Toc213053712"/>
      <w:r>
        <w:rPr>
          <w:rFonts w:hint="eastAsia"/>
        </w:rPr>
        <w:t>目录删除</w:t>
      </w:r>
      <w:bookmarkEnd w:id="367"/>
    </w:p>
    <w:p w14:paraId="23928DEE" w14:textId="77777777" w:rsidR="009D6247" w:rsidRDefault="00000000">
      <w:pPr>
        <w:ind w:firstLine="480"/>
      </w:pPr>
      <w:r>
        <w:rPr>
          <w:rFonts w:hint="eastAsia"/>
        </w:rPr>
        <w:t>待提交及审批驳回状态的目录可进行删除操作，点击删除按钮删除当前目录。</w:t>
      </w:r>
    </w:p>
    <w:p w14:paraId="485BB2F6" w14:textId="77777777" w:rsidR="009D6247" w:rsidRDefault="00000000">
      <w:pPr>
        <w:pStyle w:val="3"/>
      </w:pPr>
      <w:bookmarkStart w:id="368" w:name="_Toc213053713"/>
      <w:r>
        <w:rPr>
          <w:rFonts w:hint="eastAsia"/>
        </w:rPr>
        <w:t>目录资源挂接功能</w:t>
      </w:r>
      <w:bookmarkEnd w:id="368"/>
    </w:p>
    <w:p w14:paraId="00ED567F" w14:textId="77777777" w:rsidR="009D6247" w:rsidRDefault="00000000">
      <w:pPr>
        <w:ind w:firstLine="480"/>
      </w:pPr>
      <w:r>
        <w:rPr>
          <w:rFonts w:hint="eastAsia"/>
        </w:rPr>
        <w:t>目录资源挂接包括密钥提交、网络策略配置、网络验证、数据探测、数据挂接等功能，确保数据中</w:t>
      </w:r>
      <w:proofErr w:type="gramStart"/>
      <w:r>
        <w:rPr>
          <w:rFonts w:hint="eastAsia"/>
        </w:rPr>
        <w:t>台能够</w:t>
      </w:r>
      <w:proofErr w:type="gramEnd"/>
      <w:r>
        <w:rPr>
          <w:rFonts w:hint="eastAsia"/>
        </w:rPr>
        <w:t>实时探知信息系统的数据变化，及时、可靠获取数据，解决目录与数据“两张皮”、数据更新不及时等问题。</w:t>
      </w:r>
    </w:p>
    <w:p w14:paraId="2C1BF26C" w14:textId="77777777" w:rsidR="009D6247" w:rsidRDefault="00000000">
      <w:pPr>
        <w:pStyle w:val="3"/>
      </w:pPr>
      <w:bookmarkStart w:id="369" w:name="_Toc213053714"/>
      <w:r>
        <w:rPr>
          <w:rFonts w:hint="eastAsia"/>
        </w:rPr>
        <w:t>密钥提交</w:t>
      </w:r>
      <w:bookmarkEnd w:id="369"/>
    </w:p>
    <w:p w14:paraId="472FDA20" w14:textId="77777777" w:rsidR="009D6247" w:rsidRDefault="00000000">
      <w:pPr>
        <w:ind w:firstLine="480"/>
      </w:pPr>
      <w:r>
        <w:rPr>
          <w:rFonts w:hint="eastAsia"/>
        </w:rPr>
        <w:t>根据信息系统的数据存储方式，分为数据库（</w:t>
      </w:r>
      <w:proofErr w:type="gramStart"/>
      <w:r>
        <w:rPr>
          <w:rFonts w:hint="eastAsia"/>
        </w:rPr>
        <w:t>库表“钥匙”</w:t>
      </w:r>
      <w:proofErr w:type="gramEnd"/>
      <w:r>
        <w:rPr>
          <w:rFonts w:hint="eastAsia"/>
        </w:rPr>
        <w:t>）和文件（文件“钥匙”）</w:t>
      </w:r>
      <w:r>
        <w:rPr>
          <w:rFonts w:hint="eastAsia"/>
        </w:rPr>
        <w:t>2</w:t>
      </w:r>
      <w:r>
        <w:rPr>
          <w:rFonts w:hint="eastAsia"/>
        </w:rPr>
        <w:t>种类型。</w:t>
      </w:r>
    </w:p>
    <w:p w14:paraId="11CFC825" w14:textId="77777777" w:rsidR="009D6247" w:rsidRDefault="00000000">
      <w:pPr>
        <w:ind w:firstLine="480"/>
      </w:pPr>
      <w:proofErr w:type="gramStart"/>
      <w:r>
        <w:rPr>
          <w:rFonts w:hint="eastAsia"/>
        </w:rPr>
        <w:t>库表“钥匙”</w:t>
      </w:r>
      <w:proofErr w:type="gramEnd"/>
      <w:r>
        <w:rPr>
          <w:rFonts w:hint="eastAsia"/>
        </w:rPr>
        <w:t>：提交信息系统数据库的相关信息，包括数据库名称、数据库描述、数据库类型、数据库地址及端口、用户名、密码等。</w:t>
      </w:r>
    </w:p>
    <w:p w14:paraId="6B3DEC62" w14:textId="77777777" w:rsidR="009D6247" w:rsidRDefault="00000000">
      <w:pPr>
        <w:ind w:firstLine="480"/>
      </w:pPr>
      <w:r>
        <w:rPr>
          <w:rFonts w:hint="eastAsia"/>
        </w:rPr>
        <w:t>文件“钥匙”：提交文件存储的相关信息，包括文件存储类型、文件地址及</w:t>
      </w:r>
      <w:r>
        <w:rPr>
          <w:rFonts w:hint="eastAsia"/>
        </w:rPr>
        <w:lastRenderedPageBreak/>
        <w:t>端口、文件路径、用户名、密码等。</w:t>
      </w:r>
    </w:p>
    <w:p w14:paraId="41A26D9A" w14:textId="77777777" w:rsidR="009D6247" w:rsidRDefault="00000000">
      <w:pPr>
        <w:pStyle w:val="3"/>
      </w:pPr>
      <w:bookmarkStart w:id="370" w:name="_Toc213053715"/>
      <w:r>
        <w:rPr>
          <w:rFonts w:hint="eastAsia"/>
        </w:rPr>
        <w:t>网络策略配置</w:t>
      </w:r>
      <w:bookmarkEnd w:id="370"/>
    </w:p>
    <w:p w14:paraId="0F538C7B" w14:textId="77777777" w:rsidR="009D6247" w:rsidRDefault="00000000">
      <w:pPr>
        <w:ind w:firstLine="480"/>
      </w:pPr>
      <w:r>
        <w:rPr>
          <w:rFonts w:hint="eastAsia"/>
        </w:rPr>
        <w:t>根据数据库所在的</w:t>
      </w:r>
      <w:proofErr w:type="gramStart"/>
      <w:r>
        <w:rPr>
          <w:rFonts w:hint="eastAsia"/>
        </w:rPr>
        <w:t>云环境</w:t>
      </w:r>
      <w:proofErr w:type="gramEnd"/>
      <w:r>
        <w:rPr>
          <w:rFonts w:hint="eastAsia"/>
        </w:rPr>
        <w:t>来配置网络策略。</w:t>
      </w:r>
    </w:p>
    <w:p w14:paraId="134114DE" w14:textId="77777777" w:rsidR="009D6247" w:rsidRDefault="00000000">
      <w:pPr>
        <w:pStyle w:val="3"/>
      </w:pPr>
      <w:bookmarkStart w:id="371" w:name="_Toc213053716"/>
      <w:r>
        <w:rPr>
          <w:rFonts w:hint="eastAsia"/>
        </w:rPr>
        <w:t>网络验证</w:t>
      </w:r>
      <w:bookmarkEnd w:id="371"/>
    </w:p>
    <w:p w14:paraId="42CA3561" w14:textId="77777777" w:rsidR="009D6247" w:rsidRDefault="00000000">
      <w:pPr>
        <w:ind w:firstLine="480"/>
      </w:pPr>
      <w:r>
        <w:rPr>
          <w:rFonts w:hint="eastAsia"/>
        </w:rPr>
        <w:t>网络验证在软件运行时向服务端请求登陆时，服务</w:t>
      </w:r>
      <w:proofErr w:type="gramStart"/>
      <w:r>
        <w:rPr>
          <w:rFonts w:hint="eastAsia"/>
        </w:rPr>
        <w:t>端接到</w:t>
      </w:r>
      <w:proofErr w:type="gramEnd"/>
      <w:r>
        <w:rPr>
          <w:rFonts w:hint="eastAsia"/>
        </w:rPr>
        <w:t>请求会先认证用户身份（是否合法用户、是否到期等等），在服务端确认请求合法后才返回相应的数据或函数代码，可有效的保护软件。且由于可与服务端互动数据，网络验证还可实现很多本地验证不能实现的功能。</w:t>
      </w:r>
    </w:p>
    <w:p w14:paraId="626EB4EF" w14:textId="77777777" w:rsidR="009D6247" w:rsidRDefault="00000000">
      <w:pPr>
        <w:pStyle w:val="3"/>
      </w:pPr>
      <w:bookmarkStart w:id="372" w:name="_Toc213053717"/>
      <w:r>
        <w:rPr>
          <w:rFonts w:hint="eastAsia"/>
        </w:rPr>
        <w:t>数据探测</w:t>
      </w:r>
      <w:bookmarkEnd w:id="372"/>
    </w:p>
    <w:p w14:paraId="4C2027D7" w14:textId="77777777" w:rsidR="009D6247" w:rsidRDefault="00000000">
      <w:pPr>
        <w:ind w:firstLine="480"/>
      </w:pPr>
      <w:r>
        <w:rPr>
          <w:rFonts w:hint="eastAsia"/>
        </w:rPr>
        <w:t>目录资源挂接，需开通网络策略。提供部门：探针工具使用数据库钥匙能够连接数据提供部门的源数据库，申请部门的目录系统节点能够连接通。申请部门：探针工具使用数据库钥匙能够连接数据申请部门的目标数据库，申请部门的目录系统节点能够连接通；数据目录，申请的数据项得关联提供部门的数据源具体的表跟字段；申请部门需要准备好对应存储的数据源（钥匙）、表、字段，字段需要与申请的数据项的类型长度对应，否则会导致交换任务失败。</w:t>
      </w:r>
    </w:p>
    <w:p w14:paraId="08A535FB" w14:textId="77777777" w:rsidR="009D6247" w:rsidRDefault="00000000">
      <w:pPr>
        <w:pStyle w:val="3"/>
      </w:pPr>
      <w:bookmarkStart w:id="373" w:name="_Toc213053718"/>
      <w:r>
        <w:rPr>
          <w:rFonts w:hint="eastAsia"/>
        </w:rPr>
        <w:t>数据共享管理功能</w:t>
      </w:r>
      <w:bookmarkEnd w:id="373"/>
    </w:p>
    <w:p w14:paraId="45148D9D" w14:textId="77777777" w:rsidR="009D6247" w:rsidRDefault="00000000">
      <w:pPr>
        <w:ind w:firstLine="480"/>
      </w:pPr>
      <w:r>
        <w:rPr>
          <w:rFonts w:hint="eastAsia"/>
        </w:rPr>
        <w:t>数据需求部门申请使用数据资源，审批通过的有条件共享及无条件共享的申请信息，可自动给共享交换</w:t>
      </w:r>
      <w:proofErr w:type="gramStart"/>
      <w:r>
        <w:rPr>
          <w:rFonts w:hint="eastAsia"/>
        </w:rPr>
        <w:t>版块</w:t>
      </w:r>
      <w:proofErr w:type="gramEnd"/>
      <w:r>
        <w:rPr>
          <w:rFonts w:hint="eastAsia"/>
        </w:rPr>
        <w:t>技术人员发送邮件，由共享交换</w:t>
      </w:r>
      <w:proofErr w:type="gramStart"/>
      <w:r>
        <w:rPr>
          <w:rFonts w:hint="eastAsia"/>
        </w:rPr>
        <w:t>版块</w:t>
      </w:r>
      <w:proofErr w:type="gramEnd"/>
      <w:r>
        <w:rPr>
          <w:rFonts w:hint="eastAsia"/>
        </w:rPr>
        <w:t>技术人员线下与需求部门的技术支撑人员对接，开展数据交换配置，配置完成后发送邮件给目录系统运维人员，由目录系统运</w:t>
      </w:r>
      <w:proofErr w:type="gramStart"/>
      <w:r>
        <w:rPr>
          <w:rFonts w:hint="eastAsia"/>
        </w:rPr>
        <w:t>维人员</w:t>
      </w:r>
      <w:proofErr w:type="gramEnd"/>
      <w:r>
        <w:rPr>
          <w:rFonts w:hint="eastAsia"/>
        </w:rPr>
        <w:t>手动配置修改数据共享状态，存在多个人工操作节点，且存在同一申请反复提交的情况。</w:t>
      </w:r>
    </w:p>
    <w:p w14:paraId="4089990D" w14:textId="77777777" w:rsidR="009D6247" w:rsidRDefault="00000000">
      <w:pPr>
        <w:ind w:firstLine="480"/>
      </w:pPr>
      <w:r>
        <w:rPr>
          <w:rFonts w:hint="eastAsia"/>
        </w:rPr>
        <w:t>建议通过管控桥接模块进行任务推送之前，判定部门其他系统是否已有相同的申请已授权，如果已有相同申请已授权，且已进行了数据的共享，则将本申请设为已共享即可，通知部门数据已共享；如果已有申请还未进行共享，则提醒共享交换</w:t>
      </w:r>
      <w:proofErr w:type="gramStart"/>
      <w:r>
        <w:rPr>
          <w:rFonts w:hint="eastAsia"/>
        </w:rPr>
        <w:t>版块</w:t>
      </w:r>
      <w:proofErr w:type="gramEnd"/>
      <w:r>
        <w:rPr>
          <w:rFonts w:hint="eastAsia"/>
        </w:rPr>
        <w:t>技术人员尽快处理未完成的共享任务，并附上申请的数据目录、数据项及申请时间；</w:t>
      </w:r>
      <w:proofErr w:type="gramStart"/>
      <w:r>
        <w:rPr>
          <w:rFonts w:hint="eastAsia"/>
        </w:rPr>
        <w:t>如之前</w:t>
      </w:r>
      <w:proofErr w:type="gramEnd"/>
      <w:r>
        <w:rPr>
          <w:rFonts w:hint="eastAsia"/>
        </w:rPr>
        <w:t>并没有相同的申请提交，则同时通知共享交换</w:t>
      </w:r>
      <w:proofErr w:type="gramStart"/>
      <w:r>
        <w:rPr>
          <w:rFonts w:hint="eastAsia"/>
        </w:rPr>
        <w:t>版块</w:t>
      </w:r>
      <w:proofErr w:type="gramEnd"/>
      <w:r>
        <w:rPr>
          <w:rFonts w:hint="eastAsia"/>
        </w:rPr>
        <w:t>技术人</w:t>
      </w:r>
      <w:r>
        <w:rPr>
          <w:rFonts w:hint="eastAsia"/>
        </w:rPr>
        <w:lastRenderedPageBreak/>
        <w:t>员和数据需求部门的技术人员，确认申请已受理，数据资源已授权，并及时进行交换流程的配置调试，完成后更新管控桥接模块的待共享任务的状态为“已共享”，同步至数据目录，通知部门已共享，完成数据共享申请闭环操作。</w:t>
      </w:r>
    </w:p>
    <w:p w14:paraId="79C15977" w14:textId="77777777" w:rsidR="009D6247" w:rsidRDefault="00000000">
      <w:pPr>
        <w:ind w:firstLine="480"/>
      </w:pPr>
      <w:r>
        <w:rPr>
          <w:rFonts w:hint="eastAsia"/>
        </w:rPr>
        <w:t>数据共享管理包括数据共享申请、审核、审批等功能。</w:t>
      </w:r>
    </w:p>
    <w:p w14:paraId="099230F5" w14:textId="77777777" w:rsidR="009D6247" w:rsidRDefault="00000000">
      <w:pPr>
        <w:pStyle w:val="2"/>
      </w:pPr>
      <w:bookmarkStart w:id="374" w:name="_Toc213053719"/>
      <w:r>
        <w:rPr>
          <w:rFonts w:hint="eastAsia"/>
        </w:rPr>
        <w:t>低代码开发环境</w:t>
      </w:r>
      <w:bookmarkEnd w:id="374"/>
    </w:p>
    <w:p w14:paraId="486CCAE5" w14:textId="77777777" w:rsidR="009D6247" w:rsidRDefault="00000000">
      <w:pPr>
        <w:ind w:firstLine="480"/>
      </w:pPr>
      <w:r>
        <w:rPr>
          <w:rFonts w:hint="eastAsia"/>
        </w:rPr>
        <w:t>为建设高效协同、智慧便民的数字政府，顺应数字化转型趋势，本项目顺义区政务大数据平台上</w:t>
      </w:r>
      <w:proofErr w:type="gramStart"/>
      <w:r>
        <w:rPr>
          <w:rFonts w:hint="eastAsia"/>
        </w:rPr>
        <w:t>构建低</w:t>
      </w:r>
      <w:proofErr w:type="gramEnd"/>
      <w:r>
        <w:rPr>
          <w:rFonts w:hint="eastAsia"/>
        </w:rPr>
        <w:t>代码开发平台。该平台将作为关键的“应用创新引擎”，旨在显著降低开发技术门槛，赋能企业快速将数据能力转化为应用价值，实现对政策与需求的敏捷响应；同时，通过统一、安全、可控的开发环境，深度激活人口、法人等基础数据资源，打通数据与应用“最后一公里”，全面提升政务服务的效率与体验，推动治理模式向精细化、智能化加速跃升。</w:t>
      </w:r>
    </w:p>
    <w:p w14:paraId="10B08D42" w14:textId="77777777" w:rsidR="009D6247" w:rsidRDefault="00000000">
      <w:pPr>
        <w:pStyle w:val="3"/>
      </w:pPr>
      <w:bookmarkStart w:id="375" w:name="_Toc213053720"/>
      <w:r>
        <w:rPr>
          <w:rFonts w:hint="eastAsia"/>
        </w:rPr>
        <w:t>场景化可视化开发体系构建</w:t>
      </w:r>
      <w:bookmarkEnd w:id="375"/>
    </w:p>
    <w:p w14:paraId="6027DD30" w14:textId="77777777" w:rsidR="009D6247" w:rsidRDefault="00000000">
      <w:pPr>
        <w:pStyle w:val="4"/>
      </w:pPr>
      <w:bookmarkStart w:id="376" w:name="_Toc213053721"/>
      <w:r>
        <w:rPr>
          <w:rFonts w:hint="eastAsia"/>
        </w:rPr>
        <w:t>智能页面设计与渲染引擎</w:t>
      </w:r>
      <w:bookmarkEnd w:id="376"/>
    </w:p>
    <w:p w14:paraId="745D6DD3" w14:textId="77777777" w:rsidR="009D6247" w:rsidRDefault="00000000">
      <w:pPr>
        <w:ind w:firstLine="480"/>
      </w:pPr>
      <w:r>
        <w:rPr>
          <w:rFonts w:hint="eastAsia"/>
        </w:rPr>
        <w:t>1</w:t>
      </w:r>
      <w:r>
        <w:rPr>
          <w:rFonts w:hint="eastAsia"/>
        </w:rPr>
        <w:t>、多模式混合布局设计系统</w:t>
      </w:r>
      <w:r>
        <w:rPr>
          <w:rFonts w:hint="eastAsia"/>
        </w:rPr>
        <w:t xml:space="preserve"> </w:t>
      </w:r>
    </w:p>
    <w:p w14:paraId="3F4B2D5D" w14:textId="77777777" w:rsidR="009D6247" w:rsidRDefault="00000000">
      <w:pPr>
        <w:ind w:firstLine="480"/>
      </w:pPr>
      <w:r>
        <w:t>建设融合网格布局、流式布局、自由绝对定位及响应式断点技术于一体的混合布局引擎，支持从移动端到</w:t>
      </w:r>
      <w:r>
        <w:t>4K</w:t>
      </w:r>
      <w:r>
        <w:t>大屏的全终端适配。系统内置智能参考线、元素吸附对齐、间距分布等辅助工具，降低非专业人员设计门槛，确保界面规范性与视觉一致性</w:t>
      </w:r>
      <w:r>
        <w:rPr>
          <w:rFonts w:hint="eastAsia"/>
        </w:rPr>
        <w:t>。</w:t>
      </w:r>
    </w:p>
    <w:p w14:paraId="42183069" w14:textId="77777777" w:rsidR="009D6247" w:rsidRDefault="00000000">
      <w:pPr>
        <w:ind w:firstLine="480"/>
      </w:pPr>
      <w:r>
        <w:rPr>
          <w:rFonts w:hint="eastAsia"/>
        </w:rPr>
        <w:t>2</w:t>
      </w:r>
      <w:r>
        <w:rPr>
          <w:rFonts w:hint="eastAsia"/>
        </w:rPr>
        <w:t>、多态与高可配置</w:t>
      </w:r>
      <w:r>
        <w:rPr>
          <w:rFonts w:hint="eastAsia"/>
        </w:rPr>
        <w:t>UI</w:t>
      </w:r>
      <w:r>
        <w:rPr>
          <w:rFonts w:hint="eastAsia"/>
        </w:rPr>
        <w:t>组件库</w:t>
      </w:r>
    </w:p>
    <w:p w14:paraId="35060E00" w14:textId="77777777" w:rsidR="009D6247" w:rsidRDefault="00000000">
      <w:pPr>
        <w:ind w:firstLine="480"/>
      </w:pPr>
      <w:r>
        <w:rPr>
          <w:rFonts w:hint="eastAsia"/>
        </w:rPr>
        <w:t>构建覆盖基础控件、业务组件与智能组件（如</w:t>
      </w:r>
      <w:proofErr w:type="spellStart"/>
      <w:r>
        <w:rPr>
          <w:rFonts w:hint="eastAsia"/>
        </w:rPr>
        <w:t>ECharts</w:t>
      </w:r>
      <w:proofErr w:type="spellEnd"/>
      <w:r>
        <w:rPr>
          <w:rFonts w:hint="eastAsia"/>
        </w:rPr>
        <w:t>图表、</w:t>
      </w:r>
      <w:r>
        <w:rPr>
          <w:rFonts w:hint="eastAsia"/>
        </w:rPr>
        <w:t>GIS</w:t>
      </w:r>
      <w:r>
        <w:rPr>
          <w:rFonts w:hint="eastAsia"/>
        </w:rPr>
        <w:t>地图、视频播放器等）的标准化组件库，总量超</w:t>
      </w:r>
      <w:r>
        <w:rPr>
          <w:rFonts w:hint="eastAsia"/>
        </w:rPr>
        <w:t>100</w:t>
      </w:r>
      <w:r>
        <w:rPr>
          <w:rFonts w:hint="eastAsia"/>
        </w:rPr>
        <w:t>项。所有组件支持多状态（默认、悬停、聚焦、错误、只读等）样式与行为配置，并通过属性面板实现</w:t>
      </w:r>
      <w:r>
        <w:rPr>
          <w:rFonts w:hint="eastAsia"/>
        </w:rPr>
        <w:t>UI</w:t>
      </w:r>
      <w:r>
        <w:rPr>
          <w:rFonts w:hint="eastAsia"/>
        </w:rPr>
        <w:t>与逻辑解耦，提升组件复用率与开发效率。</w:t>
      </w:r>
    </w:p>
    <w:p w14:paraId="4453F862" w14:textId="77777777" w:rsidR="009D6247" w:rsidRDefault="00000000">
      <w:pPr>
        <w:ind w:firstLine="480"/>
      </w:pPr>
      <w:r>
        <w:rPr>
          <w:rFonts w:hint="eastAsia"/>
        </w:rPr>
        <w:t>3</w:t>
      </w:r>
      <w:r>
        <w:rPr>
          <w:rFonts w:hint="eastAsia"/>
        </w:rPr>
        <w:t>、全局主题与样式管理体系</w:t>
      </w:r>
    </w:p>
    <w:p w14:paraId="646C8E08" w14:textId="77777777" w:rsidR="009D6247" w:rsidRDefault="00000000">
      <w:pPr>
        <w:ind w:firstLine="480"/>
      </w:pPr>
      <w:r>
        <w:t>建立基于设计令牌（</w:t>
      </w:r>
      <w:r>
        <w:t>Design Tokens</w:t>
      </w:r>
      <w:r>
        <w:t>）的统一主题管理机制，集中管</w:t>
      </w:r>
      <w:proofErr w:type="gramStart"/>
      <w:r>
        <w:t>控色彩</w:t>
      </w:r>
      <w:proofErr w:type="gramEnd"/>
      <w:r>
        <w:t>体系、字体规范、圆角、阴影等视觉要素。支持主题全局生效与单应用</w:t>
      </w:r>
      <w:r>
        <w:t>CSS</w:t>
      </w:r>
      <w:r>
        <w:t>高级定制，并提供样式模板发布与复用功能，保障全区政务应用视觉风格统一</w:t>
      </w:r>
      <w:r>
        <w:rPr>
          <w:rFonts w:hint="eastAsia"/>
        </w:rPr>
        <w:t>。</w:t>
      </w:r>
    </w:p>
    <w:p w14:paraId="3391BF38" w14:textId="77777777" w:rsidR="009D6247" w:rsidRDefault="00000000">
      <w:pPr>
        <w:ind w:firstLine="480"/>
      </w:pPr>
      <w:r>
        <w:rPr>
          <w:rFonts w:hint="eastAsia"/>
        </w:rPr>
        <w:lastRenderedPageBreak/>
        <w:t>4</w:t>
      </w:r>
      <w:r>
        <w:rPr>
          <w:rFonts w:hint="eastAsia"/>
        </w:rPr>
        <w:t>、一次设计，多端无缝渲染引擎</w:t>
      </w:r>
    </w:p>
    <w:p w14:paraId="796199E9" w14:textId="77777777" w:rsidR="009D6247" w:rsidRDefault="00000000">
      <w:pPr>
        <w:ind w:firstLine="480"/>
      </w:pPr>
      <w:proofErr w:type="gramStart"/>
      <w:r>
        <w:t>建设跨端渲染</w:t>
      </w:r>
      <w:proofErr w:type="gramEnd"/>
      <w:r>
        <w:t>引擎，支持将同一套设计自动输出为</w:t>
      </w:r>
      <w:r>
        <w:t>Web</w:t>
      </w:r>
      <w:r>
        <w:t>应用、</w:t>
      </w:r>
      <w:r>
        <w:t>H5</w:t>
      </w:r>
      <w:r>
        <w:t>、</w:t>
      </w:r>
      <w:proofErr w:type="gramStart"/>
      <w:r>
        <w:t>微信小</w:t>
      </w:r>
      <w:proofErr w:type="gramEnd"/>
      <w:r>
        <w:t>程序、支付宝小程序等多端形态。引擎自动处理各端交互差异与适配规则，确保一致的用户体验，显著降低多端开发与维护成本</w:t>
      </w:r>
      <w:r>
        <w:rPr>
          <w:rFonts w:hint="eastAsia"/>
        </w:rPr>
        <w:t>。</w:t>
      </w:r>
    </w:p>
    <w:p w14:paraId="305A864B" w14:textId="77777777" w:rsidR="009D6247" w:rsidRDefault="00000000">
      <w:pPr>
        <w:pStyle w:val="4"/>
      </w:pPr>
      <w:bookmarkStart w:id="377" w:name="_Toc213053722"/>
      <w:r>
        <w:rPr>
          <w:rFonts w:hint="eastAsia"/>
        </w:rPr>
        <w:t>双向交互逻辑设计器</w:t>
      </w:r>
      <w:bookmarkEnd w:id="377"/>
    </w:p>
    <w:p w14:paraId="1BDEAE76" w14:textId="77777777" w:rsidR="009D6247" w:rsidRDefault="00000000">
      <w:pPr>
        <w:ind w:firstLine="480"/>
      </w:pPr>
      <w:r>
        <w:rPr>
          <w:rFonts w:hint="eastAsia"/>
        </w:rPr>
        <w:t>1</w:t>
      </w:r>
      <w:r>
        <w:rPr>
          <w:rFonts w:hint="eastAsia"/>
        </w:rPr>
        <w:t>、前端事件流可视化编排</w:t>
      </w:r>
    </w:p>
    <w:p w14:paraId="48D795B8" w14:textId="77777777" w:rsidR="009D6247" w:rsidRDefault="00000000">
      <w:pPr>
        <w:ind w:firstLine="480"/>
      </w:pPr>
      <w:r>
        <w:t>提供图形化前端逻辑编排工具，支持通过拖拽动作块（如调用</w:t>
      </w:r>
      <w:r>
        <w:t>API</w:t>
      </w:r>
      <w:r>
        <w:t>、跳转页面、</w:t>
      </w:r>
      <w:proofErr w:type="gramStart"/>
      <w:r>
        <w:t>弹窗提示</w:t>
      </w:r>
      <w:proofErr w:type="gramEnd"/>
      <w:r>
        <w:t>、状态设置等）构建事件响应流程，覆盖点击、提交、加载等典型交互场景，减少基础</w:t>
      </w:r>
      <w:r>
        <w:t>JavaScript</w:t>
      </w:r>
      <w:r>
        <w:t>编码，提升前端开发效率</w:t>
      </w:r>
      <w:r>
        <w:rPr>
          <w:rFonts w:hint="eastAsia"/>
        </w:rPr>
        <w:t>。</w:t>
      </w:r>
    </w:p>
    <w:p w14:paraId="11979E2C" w14:textId="77777777" w:rsidR="009D6247" w:rsidRDefault="00000000">
      <w:pPr>
        <w:ind w:firstLine="480"/>
      </w:pPr>
      <w:r>
        <w:rPr>
          <w:rFonts w:hint="eastAsia"/>
        </w:rPr>
        <w:t>2</w:t>
      </w:r>
      <w:r>
        <w:rPr>
          <w:rFonts w:hint="eastAsia"/>
        </w:rPr>
        <w:t>、后端低代码逻辑开发</w:t>
      </w:r>
    </w:p>
    <w:p w14:paraId="009BA7CC" w14:textId="77777777" w:rsidR="009D6247" w:rsidRDefault="00000000">
      <w:pPr>
        <w:ind w:firstLine="480"/>
      </w:pPr>
      <w:r>
        <w:t>建设可视化函数编排环境，支持通过组合预置节点（数据库操作、</w:t>
      </w:r>
      <w:r>
        <w:t>HTTP</w:t>
      </w:r>
      <w:r>
        <w:t>请求、条件判断、循环等）构建轻量级服务端逻辑。逻辑单元自动部署为</w:t>
      </w:r>
      <w:r>
        <w:t>Serverless</w:t>
      </w:r>
      <w:r>
        <w:t>函数，实现按需调用、弹性伸缩</w:t>
      </w:r>
      <w:proofErr w:type="gramStart"/>
      <w:r>
        <w:t>与免运维</w:t>
      </w:r>
      <w:proofErr w:type="gramEnd"/>
      <w:r>
        <w:t>，支撑复杂业务逻辑的快速实现</w:t>
      </w:r>
      <w:r>
        <w:rPr>
          <w:rFonts w:hint="eastAsia"/>
        </w:rPr>
        <w:t>。</w:t>
      </w:r>
    </w:p>
    <w:p w14:paraId="6E80FE38" w14:textId="77777777" w:rsidR="009D6247" w:rsidRDefault="00000000">
      <w:pPr>
        <w:pStyle w:val="4"/>
      </w:pPr>
      <w:bookmarkStart w:id="378" w:name="_Toc213053723"/>
      <w:r>
        <w:rPr>
          <w:rFonts w:hint="eastAsia"/>
        </w:rPr>
        <w:t>多维数据模型与关系设计器</w:t>
      </w:r>
      <w:bookmarkEnd w:id="378"/>
    </w:p>
    <w:p w14:paraId="65A5A4A0" w14:textId="77777777" w:rsidR="009D6247" w:rsidRDefault="00000000">
      <w:pPr>
        <w:ind w:firstLine="480"/>
      </w:pPr>
      <w:r>
        <w:rPr>
          <w:rFonts w:hint="eastAsia"/>
        </w:rPr>
        <w:t>1</w:t>
      </w:r>
      <w:r>
        <w:rPr>
          <w:rFonts w:hint="eastAsia"/>
        </w:rPr>
        <w:t>、实体</w:t>
      </w:r>
      <w:r>
        <w:rPr>
          <w:rFonts w:hint="eastAsia"/>
        </w:rPr>
        <w:t>-</w:t>
      </w:r>
      <w:r>
        <w:rPr>
          <w:rFonts w:hint="eastAsia"/>
        </w:rPr>
        <w:t>关系可视化建模工具</w:t>
      </w:r>
    </w:p>
    <w:p w14:paraId="1EA9844A" w14:textId="77777777" w:rsidR="009D6247" w:rsidRDefault="00000000">
      <w:pPr>
        <w:ind w:firstLine="480"/>
      </w:pPr>
      <w:r>
        <w:t>提供图形化数据建模界面，支持创建实体、定义字段属性（类型、校验规则、默认值等）及建立实体间关系（一对一、一对多、多对多）。系统自动生成符合范式要求的数据库表结构</w:t>
      </w:r>
      <w:proofErr w:type="gramStart"/>
      <w:r>
        <w:t>及外键约束</w:t>
      </w:r>
      <w:proofErr w:type="gramEnd"/>
      <w:r>
        <w:t>，简化数据层设计</w:t>
      </w:r>
      <w:r>
        <w:rPr>
          <w:rFonts w:hint="eastAsia"/>
        </w:rPr>
        <w:t>。</w:t>
      </w:r>
    </w:p>
    <w:p w14:paraId="6844CF84" w14:textId="77777777" w:rsidR="009D6247" w:rsidRDefault="00000000">
      <w:pPr>
        <w:ind w:firstLine="480"/>
      </w:pPr>
      <w:r>
        <w:rPr>
          <w:rFonts w:hint="eastAsia"/>
        </w:rPr>
        <w:t>2</w:t>
      </w:r>
      <w:r>
        <w:rPr>
          <w:rFonts w:hint="eastAsia"/>
        </w:rPr>
        <w:t>、虚拟视图模型构建器</w:t>
      </w:r>
      <w:r>
        <w:rPr>
          <w:rFonts w:hint="eastAsia"/>
        </w:rPr>
        <w:t xml:space="preserve"> </w:t>
      </w:r>
    </w:p>
    <w:p w14:paraId="32D9E37B" w14:textId="77777777" w:rsidR="009D6247" w:rsidRDefault="00000000">
      <w:pPr>
        <w:ind w:firstLine="480"/>
      </w:pPr>
      <w:r>
        <w:t>针对多表关联查询场景，支持通过图形化方式或</w:t>
      </w:r>
      <w:r>
        <w:t>SQL</w:t>
      </w:r>
      <w:r>
        <w:t>语句构建虚拟数据视图，作为前端组件的数据源。该机制有效解耦前端与底层数据结构，提升查询性能与开发灵活性</w:t>
      </w:r>
      <w:r>
        <w:rPr>
          <w:rFonts w:hint="eastAsia"/>
        </w:rPr>
        <w:t>。</w:t>
      </w:r>
    </w:p>
    <w:p w14:paraId="6BF8A811" w14:textId="77777777" w:rsidR="009D6247" w:rsidRDefault="00000000">
      <w:pPr>
        <w:ind w:firstLine="480"/>
      </w:pPr>
      <w:r>
        <w:rPr>
          <w:rFonts w:hint="eastAsia"/>
        </w:rPr>
        <w:t>3</w:t>
      </w:r>
      <w:r>
        <w:rPr>
          <w:rFonts w:hint="eastAsia"/>
        </w:rPr>
        <w:t>、业务数据规则引擎：</w:t>
      </w:r>
    </w:p>
    <w:p w14:paraId="3D5491D5" w14:textId="77777777" w:rsidR="009D6247" w:rsidRDefault="00000000">
      <w:pPr>
        <w:ind w:firstLine="480"/>
      </w:pPr>
      <w:r>
        <w:t>在数据模型层嵌入规则引擎，支持定义</w:t>
      </w:r>
      <w:proofErr w:type="gramStart"/>
      <w:r>
        <w:t>字段级</w:t>
      </w:r>
      <w:proofErr w:type="gramEnd"/>
      <w:r>
        <w:t>校验规则（如</w:t>
      </w:r>
      <w:r>
        <w:t>“</w:t>
      </w:r>
      <w:r>
        <w:t>年龄</w:t>
      </w:r>
      <w:r>
        <w:t>≥18”</w:t>
      </w:r>
      <w:r>
        <w:t>）、计算规则（如</w:t>
      </w:r>
      <w:r>
        <w:t>“</w:t>
      </w:r>
      <w:r>
        <w:t>订单总额</w:t>
      </w:r>
      <w:r>
        <w:t>=</w:t>
      </w:r>
      <w:r>
        <w:t>单价</w:t>
      </w:r>
      <w:r>
        <w:t>×</w:t>
      </w:r>
      <w:r>
        <w:t>数量</w:t>
      </w:r>
      <w:r>
        <w:t>”</w:t>
      </w:r>
      <w:r>
        <w:t>）及状态触发规则（如</w:t>
      </w:r>
      <w:r>
        <w:t>“</w:t>
      </w:r>
      <w:r>
        <w:t>状态变更为</w:t>
      </w:r>
      <w:r>
        <w:t>‘</w:t>
      </w:r>
      <w:r>
        <w:t>完成</w:t>
      </w:r>
      <w:r>
        <w:t>’</w:t>
      </w:r>
      <w:r>
        <w:t>时自动记录时间</w:t>
      </w:r>
      <w:r>
        <w:t>”</w:t>
      </w:r>
      <w:r>
        <w:t>），确保数据完整性与业务逻辑强制执行</w:t>
      </w:r>
      <w:r>
        <w:rPr>
          <w:rFonts w:hint="eastAsia"/>
        </w:rPr>
        <w:t>。</w:t>
      </w:r>
    </w:p>
    <w:p w14:paraId="706B6361" w14:textId="77777777" w:rsidR="009D6247" w:rsidRDefault="00000000">
      <w:pPr>
        <w:pStyle w:val="4"/>
      </w:pPr>
      <w:bookmarkStart w:id="379" w:name="_Toc213053724"/>
      <w:r>
        <w:rPr>
          <w:rFonts w:hint="eastAsia"/>
        </w:rPr>
        <w:lastRenderedPageBreak/>
        <w:t>专业化流程与表单设计器</w:t>
      </w:r>
      <w:bookmarkEnd w:id="379"/>
    </w:p>
    <w:p w14:paraId="62D0799F" w14:textId="77777777" w:rsidR="009D6247" w:rsidRDefault="00000000">
      <w:pPr>
        <w:ind w:firstLine="480"/>
      </w:pPr>
      <w:r>
        <w:rPr>
          <w:rFonts w:hint="eastAsia"/>
        </w:rPr>
        <w:t>1</w:t>
      </w:r>
      <w:r>
        <w:rPr>
          <w:rFonts w:hint="eastAsia"/>
        </w:rPr>
        <w:t>、高级动态表单设计器</w:t>
      </w:r>
    </w:p>
    <w:p w14:paraId="72D6AC7D" w14:textId="77777777" w:rsidR="009D6247" w:rsidRDefault="00000000">
      <w:pPr>
        <w:ind w:firstLine="480"/>
      </w:pPr>
      <w:r>
        <w:t>支持条件渲染、字段联动、子表单嵌套、自定义校验等高级功能，满足政务申报、审批、登记等复杂表单场景的快速构建需求，提升表单智能化与用户体验</w:t>
      </w:r>
      <w:r>
        <w:rPr>
          <w:rFonts w:hint="eastAsia"/>
        </w:rPr>
        <w:t>。</w:t>
      </w:r>
    </w:p>
    <w:p w14:paraId="30A42E8C" w14:textId="77777777" w:rsidR="009D6247" w:rsidRDefault="00000000">
      <w:pPr>
        <w:ind w:firstLine="480"/>
      </w:pPr>
      <w:r>
        <w:rPr>
          <w:rFonts w:hint="eastAsia"/>
        </w:rPr>
        <w:t>2</w:t>
      </w:r>
      <w:r>
        <w:rPr>
          <w:rFonts w:hint="eastAsia"/>
        </w:rPr>
        <w:t>、符合</w:t>
      </w:r>
      <w:r>
        <w:rPr>
          <w:rFonts w:hint="eastAsia"/>
        </w:rPr>
        <w:t>BPMN 2.0</w:t>
      </w:r>
      <w:r>
        <w:rPr>
          <w:rFonts w:hint="eastAsia"/>
        </w:rPr>
        <w:t>的国际标准流程设计器</w:t>
      </w:r>
    </w:p>
    <w:p w14:paraId="259A8382" w14:textId="77777777" w:rsidR="009D6247" w:rsidRDefault="00000000">
      <w:pPr>
        <w:ind w:firstLine="480"/>
      </w:pPr>
      <w:r>
        <w:t>建设符合国际标准的业务流程建模与执行引擎，支持用户任务、网关、事件、子流程等完整元素。任务分配支持按人员、角色、部门或表单字段动态指定，流程引擎自动处理流转、提醒、超时、退回等操作，并完整记录流程轨迹，支撑政务事项全流程可追溯</w:t>
      </w:r>
      <w:r>
        <w:rPr>
          <w:rFonts w:hint="eastAsia"/>
        </w:rPr>
        <w:t>。</w:t>
      </w:r>
    </w:p>
    <w:p w14:paraId="33B3D31E" w14:textId="77777777" w:rsidR="009D6247" w:rsidRDefault="00000000">
      <w:pPr>
        <w:pStyle w:val="3"/>
      </w:pPr>
      <w:bookmarkStart w:id="380" w:name="_Toc213053725"/>
      <w:r>
        <w:rPr>
          <w:rFonts w:hint="eastAsia"/>
        </w:rPr>
        <w:t>高性能核心引擎集群建设</w:t>
      </w:r>
      <w:bookmarkEnd w:id="380"/>
    </w:p>
    <w:p w14:paraId="4778B5A1" w14:textId="77777777" w:rsidR="009D6247" w:rsidRDefault="00000000">
      <w:pPr>
        <w:ind w:firstLine="480"/>
      </w:pPr>
      <w:r>
        <w:t>构建稳定、智能、互联的数字基座，为上层应用提供高并发、高可用、高智能的底层支撑能力</w:t>
      </w:r>
      <w:r>
        <w:rPr>
          <w:rFonts w:hint="eastAsia"/>
        </w:rPr>
        <w:t>。</w:t>
      </w:r>
    </w:p>
    <w:p w14:paraId="7CDCCC68" w14:textId="77777777" w:rsidR="009D6247" w:rsidRDefault="00000000">
      <w:pPr>
        <w:pStyle w:val="4"/>
      </w:pPr>
      <w:bookmarkStart w:id="381" w:name="_Toc213053726"/>
      <w:r>
        <w:rPr>
          <w:rFonts w:hint="eastAsia"/>
        </w:rPr>
        <w:t>统一集成与连接器引擎</w:t>
      </w:r>
      <w:bookmarkEnd w:id="381"/>
    </w:p>
    <w:p w14:paraId="3D9AB9B4" w14:textId="77777777" w:rsidR="009D6247" w:rsidRDefault="00000000">
      <w:pPr>
        <w:ind w:firstLine="480"/>
      </w:pPr>
      <w:r>
        <w:rPr>
          <w:rFonts w:hint="eastAsia"/>
        </w:rPr>
        <w:t>1</w:t>
      </w:r>
      <w:r>
        <w:rPr>
          <w:rFonts w:hint="eastAsia"/>
        </w:rPr>
        <w:t>、标准化连接器工厂</w:t>
      </w:r>
    </w:p>
    <w:p w14:paraId="73D2F50C" w14:textId="77777777" w:rsidR="009D6247" w:rsidRDefault="00000000">
      <w:pPr>
        <w:ind w:firstLine="480"/>
      </w:pPr>
      <w:r>
        <w:rPr>
          <w:rFonts w:hint="eastAsia"/>
        </w:rPr>
        <w:t>预置</w:t>
      </w:r>
      <w:r>
        <w:rPr>
          <w:rFonts w:hint="eastAsia"/>
        </w:rPr>
        <w:t>50+</w:t>
      </w:r>
      <w:r>
        <w:rPr>
          <w:rFonts w:hint="eastAsia"/>
        </w:rPr>
        <w:t>政务常用系统连接器（如数据共享平台、统一身份认证、短信网关、</w:t>
      </w:r>
      <w:r>
        <w:rPr>
          <w:rFonts w:hint="eastAsia"/>
        </w:rPr>
        <w:t>GIS</w:t>
      </w:r>
      <w:r>
        <w:rPr>
          <w:rFonts w:hint="eastAsia"/>
        </w:rPr>
        <w:t>系统等），并提供连接器</w:t>
      </w:r>
      <w:r>
        <w:rPr>
          <w:rFonts w:hint="eastAsia"/>
        </w:rPr>
        <w:t>SDK</w:t>
      </w:r>
      <w:r>
        <w:rPr>
          <w:rFonts w:hint="eastAsia"/>
        </w:rPr>
        <w:t>，支持自定义开发与共享发布，持续扩展平台集成能力。</w:t>
      </w:r>
    </w:p>
    <w:p w14:paraId="7F0FB236" w14:textId="77777777" w:rsidR="009D6247" w:rsidRDefault="00000000">
      <w:pPr>
        <w:ind w:firstLine="480"/>
      </w:pPr>
      <w:r>
        <w:rPr>
          <w:rFonts w:hint="eastAsia"/>
        </w:rPr>
        <w:t>2</w:t>
      </w:r>
      <w:r>
        <w:rPr>
          <w:rFonts w:hint="eastAsia"/>
        </w:rPr>
        <w:t>、</w:t>
      </w:r>
      <w:r>
        <w:rPr>
          <w:rFonts w:hint="eastAsia"/>
        </w:rPr>
        <w:t>API</w:t>
      </w:r>
      <w:r>
        <w:rPr>
          <w:rFonts w:hint="eastAsia"/>
        </w:rPr>
        <w:t>全生命周期管理</w:t>
      </w:r>
    </w:p>
    <w:p w14:paraId="1834AE57" w14:textId="77777777" w:rsidR="009D6247" w:rsidRDefault="00000000">
      <w:pPr>
        <w:ind w:firstLine="480"/>
      </w:pPr>
      <w:r>
        <w:t>建设</w:t>
      </w:r>
      <w:r>
        <w:t>API</w:t>
      </w:r>
      <w:r>
        <w:t>管理平台，支持</w:t>
      </w:r>
      <w:r>
        <w:t>API</w:t>
      </w:r>
      <w:r>
        <w:t>的创建、文档自动生成、版本控制、权限管理、流量限流与监控告警。集成</w:t>
      </w:r>
      <w:proofErr w:type="spellStart"/>
      <w:r>
        <w:t>GraphQL</w:t>
      </w:r>
      <w:proofErr w:type="spellEnd"/>
      <w:r>
        <w:t>网关，支持前端按需查询，减少冗余请求，提升系统性能</w:t>
      </w:r>
      <w:r>
        <w:rPr>
          <w:rFonts w:hint="eastAsia"/>
        </w:rPr>
        <w:t>。</w:t>
      </w:r>
    </w:p>
    <w:p w14:paraId="381108A9" w14:textId="77777777" w:rsidR="009D6247" w:rsidRDefault="00000000">
      <w:pPr>
        <w:ind w:firstLine="480"/>
      </w:pPr>
      <w:r>
        <w:rPr>
          <w:rFonts w:hint="eastAsia"/>
        </w:rPr>
        <w:t>3</w:t>
      </w:r>
      <w:r>
        <w:rPr>
          <w:rFonts w:hint="eastAsia"/>
        </w:rPr>
        <w:t>、智能化数据同步引擎</w:t>
      </w:r>
      <w:r>
        <w:rPr>
          <w:rFonts w:hint="eastAsia"/>
        </w:rPr>
        <w:t xml:space="preserve"> </w:t>
      </w:r>
    </w:p>
    <w:p w14:paraId="0086190F" w14:textId="77777777" w:rsidR="009D6247" w:rsidRDefault="00000000">
      <w:pPr>
        <w:ind w:firstLine="480"/>
      </w:pPr>
      <w:r>
        <w:t>提供可视化数据同步任务配置，支持平台数据库与外部业务系统间的实时增量或定时全量同步，具备冲突检测与自动处理能力，保障跨系统数据一致性</w:t>
      </w:r>
      <w:r>
        <w:rPr>
          <w:rFonts w:hint="eastAsia"/>
        </w:rPr>
        <w:t>。</w:t>
      </w:r>
    </w:p>
    <w:p w14:paraId="337C09E0" w14:textId="77777777" w:rsidR="009D6247" w:rsidRDefault="00000000">
      <w:pPr>
        <w:pStyle w:val="4"/>
      </w:pPr>
      <w:bookmarkStart w:id="382" w:name="_Toc213053727"/>
      <w:r>
        <w:rPr>
          <w:rFonts w:hint="eastAsia"/>
        </w:rPr>
        <w:t>决策与规则引擎集群</w:t>
      </w:r>
      <w:bookmarkEnd w:id="382"/>
    </w:p>
    <w:p w14:paraId="38939D69" w14:textId="77777777" w:rsidR="009D6247" w:rsidRDefault="00000000">
      <w:pPr>
        <w:ind w:firstLine="480"/>
      </w:pPr>
      <w:r>
        <w:rPr>
          <w:rFonts w:hint="eastAsia"/>
        </w:rPr>
        <w:t>1</w:t>
      </w:r>
      <w:r>
        <w:rPr>
          <w:rFonts w:hint="eastAsia"/>
        </w:rPr>
        <w:t>、业务规则管理系统</w:t>
      </w:r>
    </w:p>
    <w:p w14:paraId="120A8B9E" w14:textId="77777777" w:rsidR="009D6247" w:rsidRDefault="00000000">
      <w:pPr>
        <w:ind w:firstLine="480"/>
      </w:pPr>
      <w:r>
        <w:lastRenderedPageBreak/>
        <w:t>支持业务人员通过决策表、决策树等方式定义和管理动态业务规则（如补贴核算、准入判定、风险评估），规则支持热更新，无需重新部署应用，提升业务响应敏捷性</w:t>
      </w:r>
      <w:r>
        <w:rPr>
          <w:rFonts w:hint="eastAsia"/>
        </w:rPr>
        <w:t>。</w:t>
      </w:r>
    </w:p>
    <w:p w14:paraId="399AECB0" w14:textId="77777777" w:rsidR="009D6247" w:rsidRDefault="00000000">
      <w:pPr>
        <w:ind w:firstLine="480"/>
      </w:pPr>
      <w:r>
        <w:rPr>
          <w:rFonts w:hint="eastAsia"/>
        </w:rPr>
        <w:t>2</w:t>
      </w:r>
      <w:r>
        <w:rPr>
          <w:rFonts w:hint="eastAsia"/>
        </w:rPr>
        <w:t>、复杂事件处理（</w:t>
      </w:r>
      <w:r>
        <w:rPr>
          <w:rFonts w:hint="eastAsia"/>
        </w:rPr>
        <w:t>CEP</w:t>
      </w:r>
      <w:r>
        <w:rPr>
          <w:rFonts w:hint="eastAsia"/>
        </w:rPr>
        <w:t>）</w:t>
      </w:r>
      <w:r>
        <w:rPr>
          <w:rFonts w:hint="eastAsia"/>
        </w:rPr>
        <w:t xml:space="preserve"> </w:t>
      </w:r>
    </w:p>
    <w:p w14:paraId="0776EFF0" w14:textId="77777777" w:rsidR="009D6247" w:rsidRDefault="00000000">
      <w:pPr>
        <w:ind w:firstLine="480"/>
      </w:pPr>
      <w:r>
        <w:t>面向实时数据流场景，支持滑动窗口、事件模式匹配与聚合计算，可用于城市运行监测、流程超时预警等</w:t>
      </w:r>
      <w:r>
        <w:t>“</w:t>
      </w:r>
      <w:r>
        <w:t>一网统管</w:t>
      </w:r>
      <w:r>
        <w:t>”</w:t>
      </w:r>
      <w:r>
        <w:t>类智能应用</w:t>
      </w:r>
      <w:r>
        <w:rPr>
          <w:rFonts w:hint="eastAsia"/>
        </w:rPr>
        <w:t>。</w:t>
      </w:r>
    </w:p>
    <w:p w14:paraId="78DF6F0D" w14:textId="77777777" w:rsidR="009D6247" w:rsidRDefault="00000000">
      <w:pPr>
        <w:pStyle w:val="4"/>
      </w:pPr>
      <w:bookmarkStart w:id="383" w:name="_Toc213053728"/>
      <w:r>
        <w:rPr>
          <w:rFonts w:hint="eastAsia"/>
        </w:rPr>
        <w:t>人工智能与数据智能引擎</w:t>
      </w:r>
      <w:bookmarkEnd w:id="383"/>
    </w:p>
    <w:p w14:paraId="2EB42DA6" w14:textId="77777777" w:rsidR="009D6247" w:rsidRDefault="00000000">
      <w:pPr>
        <w:ind w:firstLine="480"/>
      </w:pPr>
      <w:r>
        <w:rPr>
          <w:rFonts w:hint="eastAsia"/>
        </w:rPr>
        <w:t>1</w:t>
      </w:r>
      <w:r>
        <w:rPr>
          <w:rFonts w:hint="eastAsia"/>
        </w:rPr>
        <w:t>、开箱即用</w:t>
      </w:r>
      <w:r>
        <w:rPr>
          <w:rFonts w:hint="eastAsia"/>
        </w:rPr>
        <w:t>AI</w:t>
      </w:r>
      <w:r>
        <w:rPr>
          <w:rFonts w:hint="eastAsia"/>
        </w:rPr>
        <w:t>能力集成</w:t>
      </w:r>
    </w:p>
    <w:p w14:paraId="514810BF" w14:textId="77777777" w:rsidR="009D6247" w:rsidRDefault="00000000">
      <w:pPr>
        <w:ind w:firstLine="480"/>
      </w:pPr>
      <w:r>
        <w:t>封装</w:t>
      </w:r>
      <w:r>
        <w:t>OCR</w:t>
      </w:r>
      <w:r>
        <w:t>、</w:t>
      </w:r>
      <w:r>
        <w:t>NLP</w:t>
      </w:r>
      <w:r>
        <w:t>、人脸识别等主流</w:t>
      </w:r>
      <w:r>
        <w:t>AI</w:t>
      </w:r>
      <w:r>
        <w:t>服务为低代码组件，支持拖拽式集成，赋能应用实现智能识别、语义理解、身份核验等能力</w:t>
      </w:r>
      <w:r>
        <w:rPr>
          <w:rFonts w:hint="eastAsia"/>
        </w:rPr>
        <w:t>。</w:t>
      </w:r>
    </w:p>
    <w:p w14:paraId="54B74840" w14:textId="77777777" w:rsidR="009D6247" w:rsidRDefault="00000000">
      <w:pPr>
        <w:ind w:firstLine="480"/>
      </w:pPr>
      <w:r>
        <w:rPr>
          <w:rFonts w:hint="eastAsia"/>
        </w:rPr>
        <w:t>2</w:t>
      </w:r>
      <w:r>
        <w:rPr>
          <w:rFonts w:hint="eastAsia"/>
        </w:rPr>
        <w:t>、嵌入式</w:t>
      </w:r>
      <w:r>
        <w:rPr>
          <w:rFonts w:hint="eastAsia"/>
        </w:rPr>
        <w:t>BI</w:t>
      </w:r>
      <w:r>
        <w:rPr>
          <w:rFonts w:hint="eastAsia"/>
        </w:rPr>
        <w:t>与报表引擎</w:t>
      </w:r>
    </w:p>
    <w:p w14:paraId="165BA96D" w14:textId="77777777" w:rsidR="009D6247" w:rsidRDefault="00000000">
      <w:pPr>
        <w:ind w:firstLine="480"/>
      </w:pPr>
      <w:r>
        <w:t>提供自助式数据分析工具，支持多维钻取、交叉分析、可视化大屏构建及数据预警推送，推动政务决策从</w:t>
      </w:r>
      <w:r>
        <w:t>“</w:t>
      </w:r>
      <w:r>
        <w:t>经验驱动</w:t>
      </w:r>
      <w:r>
        <w:t>”</w:t>
      </w:r>
      <w:r>
        <w:t>向</w:t>
      </w:r>
      <w:r>
        <w:t>“</w:t>
      </w:r>
      <w:r>
        <w:t>数据驱动</w:t>
      </w:r>
      <w:r>
        <w:t>”</w:t>
      </w:r>
      <w:r>
        <w:t>转型</w:t>
      </w:r>
      <w:r>
        <w:rPr>
          <w:rFonts w:hint="eastAsia"/>
        </w:rPr>
        <w:t>。</w:t>
      </w:r>
    </w:p>
    <w:p w14:paraId="557F7CD5" w14:textId="77777777" w:rsidR="009D6247" w:rsidRDefault="00000000">
      <w:pPr>
        <w:pStyle w:val="4"/>
      </w:pPr>
      <w:bookmarkStart w:id="384" w:name="_Toc213053729"/>
      <w:r>
        <w:rPr>
          <w:rFonts w:hint="eastAsia"/>
        </w:rPr>
        <w:t>移动端深度赋能引擎</w:t>
      </w:r>
      <w:bookmarkEnd w:id="384"/>
    </w:p>
    <w:p w14:paraId="16E4E71A" w14:textId="77777777" w:rsidR="009D6247" w:rsidRDefault="00000000">
      <w:pPr>
        <w:ind w:firstLine="480"/>
      </w:pPr>
      <w:r>
        <w:rPr>
          <w:rFonts w:hint="eastAsia"/>
        </w:rPr>
        <w:t>1</w:t>
      </w:r>
      <w:r>
        <w:rPr>
          <w:rFonts w:hint="eastAsia"/>
        </w:rPr>
        <w:t>、原生能力桥接</w:t>
      </w:r>
    </w:p>
    <w:p w14:paraId="66827D40" w14:textId="77777777" w:rsidR="009D6247" w:rsidRDefault="00000000">
      <w:pPr>
        <w:ind w:firstLine="480"/>
      </w:pPr>
      <w:r>
        <w:t>通过标准化</w:t>
      </w:r>
      <w:r>
        <w:t>JS-API</w:t>
      </w:r>
      <w:r>
        <w:t>封装手机原生能力（如</w:t>
      </w:r>
      <w:r>
        <w:t>GPS</w:t>
      </w:r>
      <w:r>
        <w:t>定位、扫码、</w:t>
      </w:r>
      <w:proofErr w:type="gramStart"/>
      <w:r>
        <w:t>蓝牙打印</w:t>
      </w:r>
      <w:proofErr w:type="gramEnd"/>
      <w:r>
        <w:t>、生物识别、消息推送），使</w:t>
      </w:r>
      <w:r>
        <w:t>H5</w:t>
      </w:r>
      <w:r>
        <w:t>应用具备类原生体验</w:t>
      </w:r>
      <w:r>
        <w:rPr>
          <w:rFonts w:hint="eastAsia"/>
        </w:rPr>
        <w:t>。</w:t>
      </w:r>
    </w:p>
    <w:p w14:paraId="370BF1EB" w14:textId="77777777" w:rsidR="009D6247" w:rsidRDefault="00000000">
      <w:pPr>
        <w:ind w:firstLine="480"/>
      </w:pPr>
      <w:r>
        <w:rPr>
          <w:rFonts w:hint="eastAsia"/>
        </w:rPr>
        <w:t>2</w:t>
      </w:r>
      <w:r>
        <w:rPr>
          <w:rFonts w:hint="eastAsia"/>
        </w:rPr>
        <w:t>、</w:t>
      </w:r>
      <w:r>
        <w:rPr>
          <w:rFonts w:hint="eastAsia"/>
        </w:rPr>
        <w:t>robust</w:t>
      </w:r>
      <w:r>
        <w:rPr>
          <w:rFonts w:hint="eastAsia"/>
        </w:rPr>
        <w:t>的</w:t>
      </w:r>
      <w:proofErr w:type="gramStart"/>
      <w:r>
        <w:rPr>
          <w:rFonts w:hint="eastAsia"/>
        </w:rPr>
        <w:t>离线化</w:t>
      </w:r>
      <w:proofErr w:type="gramEnd"/>
      <w:r>
        <w:rPr>
          <w:rFonts w:hint="eastAsia"/>
        </w:rPr>
        <w:t>能力</w:t>
      </w:r>
    </w:p>
    <w:p w14:paraId="604C8CE6" w14:textId="77777777" w:rsidR="009D6247" w:rsidRDefault="00000000">
      <w:pPr>
        <w:ind w:firstLine="480"/>
      </w:pPr>
      <w:r>
        <w:t>针对户外作业场景，支持应用、表单与核心数据离线缓存，网络恢复后自动同步，保障业务连续性与数据完整性</w:t>
      </w:r>
      <w:r>
        <w:rPr>
          <w:rFonts w:hint="eastAsia"/>
        </w:rPr>
        <w:t>。</w:t>
      </w:r>
    </w:p>
    <w:p w14:paraId="73C64D29" w14:textId="77777777" w:rsidR="009D6247" w:rsidRDefault="00000000">
      <w:pPr>
        <w:pStyle w:val="3"/>
      </w:pPr>
      <w:bookmarkStart w:id="385" w:name="_Toc213053730"/>
      <w:r>
        <w:rPr>
          <w:rFonts w:hint="eastAsia"/>
        </w:rPr>
        <w:t>企业</w:t>
      </w:r>
      <w:proofErr w:type="gramStart"/>
      <w:r>
        <w:rPr>
          <w:rFonts w:hint="eastAsia"/>
        </w:rPr>
        <w:t>级治理</w:t>
      </w:r>
      <w:proofErr w:type="gramEnd"/>
      <w:r>
        <w:rPr>
          <w:rFonts w:hint="eastAsia"/>
        </w:rPr>
        <w:t>与运维体系构建</w:t>
      </w:r>
      <w:bookmarkEnd w:id="385"/>
    </w:p>
    <w:p w14:paraId="198B1688" w14:textId="77777777" w:rsidR="009D6247" w:rsidRDefault="00000000">
      <w:pPr>
        <w:ind w:firstLine="480"/>
      </w:pPr>
      <w:r>
        <w:t>建立覆盖安全、运维、合</w:t>
      </w:r>
      <w:proofErr w:type="gramStart"/>
      <w:r>
        <w:t>规</w:t>
      </w:r>
      <w:proofErr w:type="gramEnd"/>
      <w:r>
        <w:t>、审计的全生命周期治理体系，确保平台及应用</w:t>
      </w:r>
      <w:r>
        <w:t>“</w:t>
      </w:r>
      <w:r>
        <w:t>可控、可靠、可信、可管</w:t>
      </w:r>
      <w:r>
        <w:t>”</w:t>
      </w:r>
      <w:r>
        <w:rPr>
          <w:rFonts w:hint="eastAsia"/>
        </w:rPr>
        <w:t>。</w:t>
      </w:r>
    </w:p>
    <w:p w14:paraId="07EC23F8" w14:textId="77777777" w:rsidR="009D6247" w:rsidRDefault="00000000">
      <w:pPr>
        <w:pStyle w:val="4"/>
      </w:pPr>
      <w:bookmarkStart w:id="386" w:name="_Toc213053731"/>
      <w:r>
        <w:rPr>
          <w:rFonts w:hint="eastAsia"/>
        </w:rPr>
        <w:t>平台运维监控中心</w:t>
      </w:r>
      <w:bookmarkEnd w:id="386"/>
    </w:p>
    <w:p w14:paraId="092C9C4A" w14:textId="77777777" w:rsidR="009D6247" w:rsidRDefault="00000000">
      <w:pPr>
        <w:ind w:firstLine="480"/>
      </w:pPr>
      <w:r>
        <w:rPr>
          <w:rFonts w:hint="eastAsia"/>
        </w:rPr>
        <w:t>1</w:t>
      </w:r>
      <w:r>
        <w:rPr>
          <w:rFonts w:hint="eastAsia"/>
        </w:rPr>
        <w:t>、全</w:t>
      </w:r>
      <w:proofErr w:type="gramStart"/>
      <w:r>
        <w:rPr>
          <w:rFonts w:hint="eastAsia"/>
        </w:rPr>
        <w:t>栈</w:t>
      </w:r>
      <w:proofErr w:type="gramEnd"/>
      <w:r>
        <w:rPr>
          <w:rFonts w:hint="eastAsia"/>
        </w:rPr>
        <w:t>式监控洞察</w:t>
      </w:r>
    </w:p>
    <w:p w14:paraId="0F748965" w14:textId="77777777" w:rsidR="009D6247" w:rsidRDefault="00000000">
      <w:pPr>
        <w:ind w:firstLine="480"/>
      </w:pPr>
      <w:r>
        <w:t>构建从</w:t>
      </w:r>
      <w:r>
        <w:t>IaaS</w:t>
      </w:r>
      <w:r>
        <w:t>、</w:t>
      </w:r>
      <w:r>
        <w:t>PaaS</w:t>
      </w:r>
      <w:r>
        <w:t>到</w:t>
      </w:r>
      <w:r>
        <w:t>SaaS</w:t>
      </w:r>
      <w:r>
        <w:t>层的立体化监控能力，实时采集资源使用、服务</w:t>
      </w:r>
      <w:r>
        <w:lastRenderedPageBreak/>
        <w:t>性能、用户行为等指标，支持全局健康状态可视化</w:t>
      </w:r>
      <w:r>
        <w:rPr>
          <w:rFonts w:hint="eastAsia"/>
        </w:rPr>
        <w:t>。</w:t>
      </w:r>
    </w:p>
    <w:p w14:paraId="04C79840" w14:textId="77777777" w:rsidR="009D6247" w:rsidRDefault="00000000">
      <w:pPr>
        <w:ind w:firstLine="480"/>
      </w:pPr>
      <w:r>
        <w:rPr>
          <w:rFonts w:hint="eastAsia"/>
        </w:rPr>
        <w:t>2</w:t>
      </w:r>
      <w:r>
        <w:rPr>
          <w:rFonts w:hint="eastAsia"/>
        </w:rPr>
        <w:t>、应用性能管理</w:t>
      </w:r>
    </w:p>
    <w:p w14:paraId="78287755" w14:textId="77777777" w:rsidR="009D6247" w:rsidRDefault="00000000">
      <w:pPr>
        <w:ind w:firstLine="480"/>
      </w:pPr>
      <w:r>
        <w:t>实现无侵入式链路追踪，精准定位慢接口、慢</w:t>
      </w:r>
      <w:r>
        <w:t>SQL</w:t>
      </w:r>
      <w:r>
        <w:t>及第三方依赖瓶颈，为性能优化提供数据支撑</w:t>
      </w:r>
      <w:r>
        <w:rPr>
          <w:rFonts w:hint="eastAsia"/>
        </w:rPr>
        <w:t>。</w:t>
      </w:r>
    </w:p>
    <w:p w14:paraId="4376FEE6" w14:textId="77777777" w:rsidR="009D6247" w:rsidRDefault="00000000">
      <w:pPr>
        <w:ind w:firstLine="480"/>
      </w:pPr>
      <w:r>
        <w:rPr>
          <w:rFonts w:hint="eastAsia"/>
        </w:rPr>
        <w:t>3</w:t>
      </w:r>
      <w:r>
        <w:rPr>
          <w:rFonts w:hint="eastAsia"/>
        </w:rPr>
        <w:t>、集中式日志中枢</w:t>
      </w:r>
    </w:p>
    <w:p w14:paraId="471DA3AF" w14:textId="77777777" w:rsidR="009D6247" w:rsidRDefault="00000000">
      <w:pPr>
        <w:ind w:firstLine="480"/>
      </w:pPr>
      <w:r>
        <w:t>聚合操作日志、业务日志与安全审计日志，提供全文检索、多维筛选与关联分析能力，支撑快速故障定位与根因分析</w:t>
      </w:r>
      <w:r>
        <w:rPr>
          <w:rFonts w:hint="eastAsia"/>
        </w:rPr>
        <w:t>。</w:t>
      </w:r>
    </w:p>
    <w:p w14:paraId="571D3A27" w14:textId="77777777" w:rsidR="009D6247" w:rsidRDefault="00000000">
      <w:pPr>
        <w:pStyle w:val="4"/>
      </w:pPr>
      <w:bookmarkStart w:id="387" w:name="_Toc213053732"/>
      <w:r>
        <w:rPr>
          <w:rFonts w:hint="eastAsia"/>
        </w:rPr>
        <w:t>DevOps</w:t>
      </w:r>
      <w:r>
        <w:rPr>
          <w:rFonts w:hint="eastAsia"/>
        </w:rPr>
        <w:t>一体化流水线</w:t>
      </w:r>
      <w:bookmarkEnd w:id="387"/>
    </w:p>
    <w:p w14:paraId="174CD23F" w14:textId="77777777" w:rsidR="009D6247" w:rsidRDefault="00000000">
      <w:pPr>
        <w:ind w:firstLine="480"/>
      </w:pPr>
      <w:r>
        <w:rPr>
          <w:rFonts w:hint="eastAsia"/>
        </w:rPr>
        <w:t>1</w:t>
      </w:r>
      <w:r>
        <w:rPr>
          <w:rFonts w:hint="eastAsia"/>
        </w:rPr>
        <w:t>、</w:t>
      </w:r>
      <w:proofErr w:type="gramStart"/>
      <w:r>
        <w:rPr>
          <w:rFonts w:hint="eastAsia"/>
        </w:rPr>
        <w:t>多环境</w:t>
      </w:r>
      <w:proofErr w:type="gramEnd"/>
      <w:r>
        <w:rPr>
          <w:rFonts w:hint="eastAsia"/>
        </w:rPr>
        <w:t>隔离机制</w:t>
      </w:r>
    </w:p>
    <w:p w14:paraId="792A79D3" w14:textId="77777777" w:rsidR="009D6247" w:rsidRDefault="00000000">
      <w:pPr>
        <w:ind w:firstLine="480"/>
      </w:pPr>
      <w:r>
        <w:t>严格划分开发、测试、预发、生产环境，支持数据脱敏与</w:t>
      </w:r>
      <w:r>
        <w:t>Mock</w:t>
      </w:r>
      <w:r>
        <w:t>服务，保障生产数据安全</w:t>
      </w:r>
      <w:r>
        <w:rPr>
          <w:rFonts w:hint="eastAsia"/>
        </w:rPr>
        <w:t>。</w:t>
      </w:r>
    </w:p>
    <w:p w14:paraId="6D9083AB" w14:textId="77777777" w:rsidR="009D6247" w:rsidRDefault="00000000">
      <w:pPr>
        <w:ind w:firstLine="480"/>
      </w:pPr>
      <w:r>
        <w:rPr>
          <w:rFonts w:hint="eastAsia"/>
        </w:rPr>
        <w:t>2</w:t>
      </w:r>
      <w:r>
        <w:rPr>
          <w:rFonts w:hint="eastAsia"/>
        </w:rPr>
        <w:t>、自动化交付流水线</w:t>
      </w:r>
    </w:p>
    <w:p w14:paraId="5C18263D" w14:textId="77777777" w:rsidR="009D6247" w:rsidRDefault="00000000">
      <w:pPr>
        <w:ind w:firstLine="480"/>
      </w:pPr>
      <w:r>
        <w:t>实现</w:t>
      </w:r>
      <w:r>
        <w:t>“</w:t>
      </w:r>
      <w:r>
        <w:t>代码提交</w:t>
      </w:r>
      <w:r>
        <w:t>→</w:t>
      </w:r>
      <w:r>
        <w:t>自动构建</w:t>
      </w:r>
      <w:r>
        <w:t>→</w:t>
      </w:r>
      <w:r>
        <w:t>自动化测试</w:t>
      </w:r>
      <w:r>
        <w:t>→</w:t>
      </w:r>
      <w:r>
        <w:t>安全扫描</w:t>
      </w:r>
      <w:r>
        <w:t>→</w:t>
      </w:r>
      <w:r>
        <w:t>预发部署</w:t>
      </w:r>
      <w:r>
        <w:t>→</w:t>
      </w:r>
      <w:r>
        <w:t>人工验收</w:t>
      </w:r>
      <w:r>
        <w:t>→</w:t>
      </w:r>
      <w:r>
        <w:t>生产发布</w:t>
      </w:r>
      <w:r>
        <w:t>”</w:t>
      </w:r>
      <w:r>
        <w:t>的全流程自动化，提升交付质量与效率</w:t>
      </w:r>
      <w:r>
        <w:rPr>
          <w:rFonts w:hint="eastAsia"/>
        </w:rPr>
        <w:t>。</w:t>
      </w:r>
    </w:p>
    <w:p w14:paraId="257FDA63" w14:textId="77777777" w:rsidR="009D6247" w:rsidRDefault="00000000">
      <w:pPr>
        <w:ind w:firstLine="480"/>
      </w:pPr>
      <w:r>
        <w:rPr>
          <w:rFonts w:hint="eastAsia"/>
        </w:rPr>
        <w:t>3</w:t>
      </w:r>
      <w:r>
        <w:rPr>
          <w:rFonts w:hint="eastAsia"/>
        </w:rPr>
        <w:t>、版本管理与无缝回滚</w:t>
      </w:r>
    </w:p>
    <w:p w14:paraId="34E9D4D8" w14:textId="77777777" w:rsidR="009D6247" w:rsidRDefault="00000000">
      <w:pPr>
        <w:ind w:firstLine="480"/>
      </w:pPr>
      <w:r>
        <w:rPr>
          <w:rFonts w:hint="eastAsia"/>
        </w:rPr>
        <w:t>平台对应用的每一次修改都生成一个唯一的版本号，并记录完整的变更历史。一旦新版本上线出现问题，可以立即一键回滚到任何一个稳定的历史版本，将业务影响降到最低。</w:t>
      </w:r>
    </w:p>
    <w:p w14:paraId="099723E3" w14:textId="77777777" w:rsidR="009D6247" w:rsidRDefault="00000000">
      <w:pPr>
        <w:pStyle w:val="4"/>
      </w:pPr>
      <w:bookmarkStart w:id="388" w:name="_Toc213053733"/>
      <w:r>
        <w:rPr>
          <w:rFonts w:hint="eastAsia"/>
        </w:rPr>
        <w:t>安全与合</w:t>
      </w:r>
      <w:proofErr w:type="gramStart"/>
      <w:r>
        <w:rPr>
          <w:rFonts w:hint="eastAsia"/>
        </w:rPr>
        <w:t>规</w:t>
      </w:r>
      <w:proofErr w:type="gramEnd"/>
      <w:r>
        <w:rPr>
          <w:rFonts w:hint="eastAsia"/>
        </w:rPr>
        <w:t>治理中心</w:t>
      </w:r>
      <w:bookmarkEnd w:id="388"/>
    </w:p>
    <w:p w14:paraId="06485E89" w14:textId="77777777" w:rsidR="009D6247" w:rsidRDefault="00000000">
      <w:pPr>
        <w:ind w:firstLine="480"/>
      </w:pPr>
      <w:r>
        <w:rPr>
          <w:rFonts w:hint="eastAsia"/>
        </w:rPr>
        <w:t>1</w:t>
      </w:r>
      <w:r>
        <w:rPr>
          <w:rFonts w:hint="eastAsia"/>
        </w:rPr>
        <w:t>、</w:t>
      </w:r>
      <w:proofErr w:type="gramStart"/>
      <w:r>
        <w:rPr>
          <w:rFonts w:hint="eastAsia"/>
        </w:rPr>
        <w:t>四权分立</w:t>
      </w:r>
      <w:proofErr w:type="gramEnd"/>
      <w:r>
        <w:rPr>
          <w:rFonts w:hint="eastAsia"/>
        </w:rPr>
        <w:t>与精细化权限控制</w:t>
      </w:r>
    </w:p>
    <w:p w14:paraId="215F618C" w14:textId="77777777" w:rsidR="009D6247" w:rsidRDefault="00000000">
      <w:pPr>
        <w:ind w:firstLine="480"/>
      </w:pPr>
      <w:r>
        <w:rPr>
          <w:rFonts w:hint="eastAsia"/>
        </w:rPr>
        <w:t>严格遵循系统管理员、安全管理员、安全审计员和普通用户权限分离的原则。权限控制不仅到菜单和页面，更可精细到某个按钮是否可见、某个数据表的某条记录是否可读。支持基于属性的动态授权（</w:t>
      </w:r>
      <w:r>
        <w:rPr>
          <w:rFonts w:hint="eastAsia"/>
        </w:rPr>
        <w:t>ABAC</w:t>
      </w:r>
      <w:r>
        <w:rPr>
          <w:rFonts w:hint="eastAsia"/>
        </w:rPr>
        <w:t>），例如，“允许某部门经理查看本部门且金额小于</w:t>
      </w:r>
      <w:r>
        <w:rPr>
          <w:rFonts w:hint="eastAsia"/>
        </w:rPr>
        <w:t>10</w:t>
      </w:r>
      <w:r>
        <w:rPr>
          <w:rFonts w:hint="eastAsia"/>
        </w:rPr>
        <w:t>万的合同”。</w:t>
      </w:r>
    </w:p>
    <w:p w14:paraId="632DFF0A" w14:textId="77777777" w:rsidR="009D6247" w:rsidRDefault="00000000">
      <w:pPr>
        <w:ind w:firstLine="480"/>
      </w:pPr>
      <w:r>
        <w:rPr>
          <w:rFonts w:hint="eastAsia"/>
        </w:rPr>
        <w:t>2</w:t>
      </w:r>
      <w:r>
        <w:rPr>
          <w:rFonts w:hint="eastAsia"/>
        </w:rPr>
        <w:t>、</w:t>
      </w:r>
      <w:r>
        <w:rPr>
          <w:rFonts w:hint="eastAsia"/>
        </w:rPr>
        <w:t xml:space="preserve"> </w:t>
      </w:r>
      <w:r>
        <w:rPr>
          <w:rFonts w:hint="eastAsia"/>
        </w:rPr>
        <w:t>数据安全沙箱与隐私保护</w:t>
      </w:r>
      <w:r>
        <w:rPr>
          <w:rFonts w:hint="eastAsia"/>
        </w:rPr>
        <w:t xml:space="preserve"> </w:t>
      </w:r>
    </w:p>
    <w:p w14:paraId="769E11E6" w14:textId="77777777" w:rsidR="009D6247" w:rsidRDefault="00000000">
      <w:pPr>
        <w:ind w:firstLine="480"/>
      </w:pPr>
      <w:r>
        <w:rPr>
          <w:rFonts w:hint="eastAsia"/>
        </w:rPr>
        <w:t>对所有敏感数据（如身份证号、手机号）在存储和传输时进行加密和脱敏。提供数据水印功能，防止截图泄密。对所有数据访问操作进行记录和审计，确保任何数据访问行为都可追溯。</w:t>
      </w:r>
    </w:p>
    <w:p w14:paraId="29219AA5" w14:textId="77777777" w:rsidR="009D6247" w:rsidRDefault="00000000">
      <w:pPr>
        <w:ind w:firstLine="480"/>
      </w:pPr>
      <w:r>
        <w:rPr>
          <w:rFonts w:hint="eastAsia"/>
        </w:rPr>
        <w:lastRenderedPageBreak/>
        <w:t>3</w:t>
      </w:r>
      <w:r>
        <w:rPr>
          <w:rFonts w:hint="eastAsia"/>
        </w:rPr>
        <w:t>、内嵌式安全合</w:t>
      </w:r>
      <w:proofErr w:type="gramStart"/>
      <w:r>
        <w:rPr>
          <w:rFonts w:hint="eastAsia"/>
        </w:rPr>
        <w:t>规</w:t>
      </w:r>
      <w:proofErr w:type="gramEnd"/>
      <w:r>
        <w:rPr>
          <w:rFonts w:hint="eastAsia"/>
        </w:rPr>
        <w:t>扫描</w:t>
      </w:r>
    </w:p>
    <w:p w14:paraId="0936699C" w14:textId="77777777" w:rsidR="009D6247" w:rsidRDefault="00000000">
      <w:pPr>
        <w:ind w:firstLine="480"/>
      </w:pPr>
      <w:r>
        <w:rPr>
          <w:rFonts w:hint="eastAsia"/>
        </w:rPr>
        <w:t>在应用上线前，自动对其进行静态代码安全扫描（</w:t>
      </w:r>
      <w:r>
        <w:rPr>
          <w:rFonts w:hint="eastAsia"/>
        </w:rPr>
        <w:t>SAST</w:t>
      </w:r>
      <w:r>
        <w:rPr>
          <w:rFonts w:hint="eastAsia"/>
        </w:rPr>
        <w:t>）、依赖组件漏洞扫描和数据合</w:t>
      </w:r>
      <w:proofErr w:type="gramStart"/>
      <w:r>
        <w:rPr>
          <w:rFonts w:hint="eastAsia"/>
        </w:rPr>
        <w:t>规</w:t>
      </w:r>
      <w:proofErr w:type="gramEnd"/>
      <w:r>
        <w:rPr>
          <w:rFonts w:hint="eastAsia"/>
        </w:rPr>
        <w:t>性检查（如自动检测是否违规收集个人信息），将安全问题消灭在萌芽状态，满足网络安全等级保护（</w:t>
      </w:r>
      <w:proofErr w:type="gramStart"/>
      <w:r>
        <w:rPr>
          <w:rFonts w:hint="eastAsia"/>
        </w:rPr>
        <w:t>等保</w:t>
      </w:r>
      <w:proofErr w:type="gramEnd"/>
      <w:r>
        <w:rPr>
          <w:rFonts w:hint="eastAsia"/>
        </w:rPr>
        <w:t>2.0</w:t>
      </w:r>
      <w:r>
        <w:rPr>
          <w:rFonts w:hint="eastAsia"/>
        </w:rPr>
        <w:t>）</w:t>
      </w:r>
      <w:r>
        <w:rPr>
          <w:rFonts w:hint="eastAsia"/>
        </w:rPr>
        <w:t xml:space="preserve"> </w:t>
      </w:r>
      <w:r>
        <w:rPr>
          <w:rFonts w:hint="eastAsia"/>
        </w:rPr>
        <w:t>和个人信息保护法的合</w:t>
      </w:r>
      <w:proofErr w:type="gramStart"/>
      <w:r>
        <w:rPr>
          <w:rFonts w:hint="eastAsia"/>
        </w:rPr>
        <w:t>规</w:t>
      </w:r>
      <w:proofErr w:type="gramEnd"/>
      <w:r>
        <w:rPr>
          <w:rFonts w:hint="eastAsia"/>
        </w:rPr>
        <w:t>要求。</w:t>
      </w:r>
    </w:p>
    <w:p w14:paraId="077E4BF5" w14:textId="77777777" w:rsidR="009D6247" w:rsidRDefault="00000000">
      <w:pPr>
        <w:ind w:firstLine="480"/>
      </w:pPr>
      <w:r>
        <w:rPr>
          <w:rFonts w:hint="eastAsia"/>
        </w:rPr>
        <w:t>4</w:t>
      </w:r>
      <w:r>
        <w:rPr>
          <w:rFonts w:hint="eastAsia"/>
        </w:rPr>
        <w:t>、统一审计追踪</w:t>
      </w:r>
    </w:p>
    <w:p w14:paraId="1334B805" w14:textId="77777777" w:rsidR="009D6247" w:rsidRDefault="00000000">
      <w:pPr>
        <w:ind w:firstLine="480"/>
      </w:pPr>
      <w:r>
        <w:rPr>
          <w:rFonts w:hint="eastAsia"/>
        </w:rPr>
        <w:t>记录所有用户在平台上的关键操作，包括登录登出、数据访问、配置修改、权限变更等，形成不可篡改的审计日志，为安全事件追溯和责任认定提供铁证。</w:t>
      </w:r>
    </w:p>
    <w:p w14:paraId="68844C44" w14:textId="77777777" w:rsidR="009D6247" w:rsidRDefault="00000000">
      <w:pPr>
        <w:pStyle w:val="3"/>
      </w:pPr>
      <w:bookmarkStart w:id="389" w:name="_Toc213053734"/>
      <w:r>
        <w:rPr>
          <w:rFonts w:hint="eastAsia"/>
        </w:rPr>
        <w:t>生态与运营体系建设</w:t>
      </w:r>
      <w:bookmarkEnd w:id="389"/>
    </w:p>
    <w:p w14:paraId="366EAC3D" w14:textId="77777777" w:rsidR="009D6247" w:rsidRDefault="00000000">
      <w:pPr>
        <w:ind w:firstLine="480"/>
      </w:pPr>
      <w:r>
        <w:t>推动平台从</w:t>
      </w:r>
      <w:r>
        <w:t>“</w:t>
      </w:r>
      <w:r>
        <w:t>工具</w:t>
      </w:r>
      <w:r>
        <w:t>”</w:t>
      </w:r>
      <w:r>
        <w:t>向</w:t>
      </w:r>
      <w:r>
        <w:t>“</w:t>
      </w:r>
      <w:r>
        <w:t>生态</w:t>
      </w:r>
      <w:r>
        <w:t>”</w:t>
      </w:r>
      <w:r>
        <w:t>演进，激发内外部创新活力，形成可持续发展的数字应用共建共享机制</w:t>
      </w:r>
      <w:r>
        <w:rPr>
          <w:rFonts w:hint="eastAsia"/>
        </w:rPr>
        <w:t>。</w:t>
      </w:r>
    </w:p>
    <w:p w14:paraId="4ED26A57" w14:textId="77777777" w:rsidR="009D6247" w:rsidRDefault="00000000">
      <w:pPr>
        <w:ind w:firstLine="480"/>
      </w:pPr>
      <w:r>
        <w:rPr>
          <w:rFonts w:hint="eastAsia"/>
        </w:rPr>
        <w:t>1</w:t>
      </w:r>
      <w:r>
        <w:rPr>
          <w:rFonts w:hint="eastAsia"/>
        </w:rPr>
        <w:t>、高价值应用模板中心</w:t>
      </w:r>
    </w:p>
    <w:p w14:paraId="79465EB3" w14:textId="77777777" w:rsidR="009D6247" w:rsidRDefault="00000000">
      <w:pPr>
        <w:ind w:firstLine="480"/>
      </w:pPr>
      <w:r>
        <w:t>聚焦高频政务场景，建设</w:t>
      </w:r>
      <w:r>
        <w:rPr>
          <w:rFonts w:hint="eastAsia"/>
        </w:rPr>
        <w:t>“</w:t>
      </w:r>
      <w:r>
        <w:t>疫情防控</w:t>
      </w:r>
      <w:r>
        <w:rPr>
          <w:rFonts w:hint="eastAsia"/>
        </w:rPr>
        <w:t>”、“</w:t>
      </w:r>
      <w:r>
        <w:t>智慧党建</w:t>
      </w:r>
      <w:r>
        <w:rPr>
          <w:rFonts w:hint="eastAsia"/>
        </w:rPr>
        <w:t>”、“</w:t>
      </w:r>
      <w:r>
        <w:t>一件事一次办</w:t>
      </w:r>
      <w:r>
        <w:rPr>
          <w:rFonts w:hint="eastAsia"/>
        </w:rPr>
        <w:t>”</w:t>
      </w:r>
      <w:r>
        <w:t>等标准化应用模板库，支持一键部署与个性化改造，加速同类应用复制推广</w:t>
      </w:r>
      <w:r>
        <w:rPr>
          <w:rFonts w:hint="eastAsia"/>
        </w:rPr>
        <w:t>。</w:t>
      </w:r>
    </w:p>
    <w:p w14:paraId="1BABE3BA" w14:textId="77777777" w:rsidR="009D6247" w:rsidRDefault="00000000">
      <w:pPr>
        <w:ind w:firstLine="480"/>
      </w:pPr>
      <w:r>
        <w:rPr>
          <w:rFonts w:hint="eastAsia"/>
        </w:rPr>
        <w:t>2</w:t>
      </w:r>
      <w:r>
        <w:rPr>
          <w:rFonts w:hint="eastAsia"/>
        </w:rPr>
        <w:t>、活跃的组件插件市场</w:t>
      </w:r>
    </w:p>
    <w:p w14:paraId="2C4C2339" w14:textId="77777777" w:rsidR="009D6247" w:rsidRDefault="00000000">
      <w:pPr>
        <w:ind w:firstLine="480"/>
      </w:pPr>
      <w:r>
        <w:t>建立审核、上架、订阅机制，鼓励开发</w:t>
      </w:r>
      <w:proofErr w:type="gramStart"/>
      <w:r>
        <w:t>者贡献</w:t>
      </w:r>
      <w:proofErr w:type="gramEnd"/>
      <w:r>
        <w:t>优质组件、连接器与模板，构建</w:t>
      </w:r>
      <w:r>
        <w:t>“</w:t>
      </w:r>
      <w:r>
        <w:t>共建共享、互利共赢</w:t>
      </w:r>
      <w:r>
        <w:t>”</w:t>
      </w:r>
      <w:r>
        <w:t>的开放生态</w:t>
      </w:r>
      <w:r>
        <w:rPr>
          <w:rFonts w:hint="eastAsia"/>
        </w:rPr>
        <w:t>。</w:t>
      </w:r>
    </w:p>
    <w:p w14:paraId="7FF01493" w14:textId="77777777" w:rsidR="009D6247" w:rsidRDefault="00000000">
      <w:pPr>
        <w:ind w:firstLine="480"/>
      </w:pPr>
      <w:r>
        <w:rPr>
          <w:rFonts w:hint="eastAsia"/>
        </w:rPr>
        <w:t>3</w:t>
      </w:r>
      <w:r>
        <w:rPr>
          <w:rFonts w:hint="eastAsia"/>
        </w:rPr>
        <w:t>、一站式学习平台</w:t>
      </w:r>
    </w:p>
    <w:p w14:paraId="3852478F" w14:textId="77777777" w:rsidR="009D6247" w:rsidRDefault="00000000">
      <w:pPr>
        <w:ind w:firstLine="480"/>
      </w:pPr>
      <w:r>
        <w:t>提供分角色（公民开发者、专业开发者、管理员）的学习路径，涵盖视频课程、交互教程、文档手册与最佳实践，降低使用门槛</w:t>
      </w:r>
      <w:r>
        <w:rPr>
          <w:rFonts w:hint="eastAsia"/>
        </w:rPr>
        <w:t>。</w:t>
      </w:r>
    </w:p>
    <w:p w14:paraId="4790120A" w14:textId="77777777" w:rsidR="009D6247" w:rsidRDefault="00000000">
      <w:pPr>
        <w:ind w:firstLine="480"/>
      </w:pPr>
      <w:r>
        <w:rPr>
          <w:rFonts w:hint="eastAsia"/>
        </w:rPr>
        <w:t>4</w:t>
      </w:r>
      <w:r>
        <w:rPr>
          <w:rFonts w:hint="eastAsia"/>
        </w:rPr>
        <w:t>、活跃的开发者社区</w:t>
      </w:r>
    </w:p>
    <w:p w14:paraId="7D10E258" w14:textId="77777777" w:rsidR="009D6247" w:rsidRDefault="00000000">
      <w:pPr>
        <w:ind w:firstLine="480"/>
      </w:pPr>
      <w:r>
        <w:rPr>
          <w:rFonts w:hint="eastAsia"/>
        </w:rPr>
        <w:t>建立官方论坛和技术交流群，鼓励开发者提问、分享经验和提交创意。设立技术专家和</w:t>
      </w:r>
      <w:r>
        <w:rPr>
          <w:rFonts w:hint="eastAsia"/>
        </w:rPr>
        <w:t>MVP</w:t>
      </w:r>
      <w:r>
        <w:rPr>
          <w:rFonts w:hint="eastAsia"/>
        </w:rPr>
        <w:t>机制，提供官方答疑和指导，营造互助共赢的技术氛围。</w:t>
      </w:r>
    </w:p>
    <w:p w14:paraId="0BC84C93" w14:textId="77777777" w:rsidR="009D6247" w:rsidRDefault="00000000">
      <w:pPr>
        <w:pStyle w:val="1"/>
      </w:pPr>
      <w:bookmarkStart w:id="390" w:name="_Toc213053735"/>
      <w:r>
        <w:rPr>
          <w:rFonts w:hint="eastAsia"/>
        </w:rPr>
        <w:lastRenderedPageBreak/>
        <w:t>进阶支撑能力体系设计</w:t>
      </w:r>
      <w:bookmarkEnd w:id="390"/>
    </w:p>
    <w:p w14:paraId="1E2E4798" w14:textId="77777777" w:rsidR="009D6247" w:rsidRDefault="00000000">
      <w:pPr>
        <w:ind w:firstLine="480"/>
      </w:pPr>
      <w:r>
        <w:rPr>
          <w:rFonts w:hint="eastAsia"/>
        </w:rPr>
        <w:t>在数据融合、系统整合的基础上，着眼于全区智慧城市场景应用的智能化、优化跨部门协同工作流程、切实减轻基层工作负担，在数据和智慧城市底座上建设人工智能大模型能力、协同办公能力和数据采集能力等共性能力，提升应用系统的智能化水平，提高工作效率。</w:t>
      </w:r>
    </w:p>
    <w:p w14:paraId="707D61CA" w14:textId="77777777" w:rsidR="009D6247" w:rsidRDefault="00000000">
      <w:pPr>
        <w:pStyle w:val="2"/>
      </w:pPr>
      <w:bookmarkStart w:id="391" w:name="_Toc213053736"/>
      <w:r>
        <w:rPr>
          <w:rFonts w:hint="eastAsia"/>
        </w:rPr>
        <w:t>人工智能大模型服务平台</w:t>
      </w:r>
      <w:bookmarkEnd w:id="391"/>
    </w:p>
    <w:p w14:paraId="797F6C2B" w14:textId="77777777" w:rsidR="009D6247" w:rsidRDefault="00000000">
      <w:pPr>
        <w:pStyle w:val="3"/>
      </w:pPr>
      <w:bookmarkStart w:id="392" w:name="_Toc213053737"/>
      <w:proofErr w:type="gramStart"/>
      <w:r>
        <w:rPr>
          <w:rFonts w:hint="eastAsia"/>
        </w:rPr>
        <w:t>训推一体化算力</w:t>
      </w:r>
      <w:proofErr w:type="gramEnd"/>
      <w:r>
        <w:rPr>
          <w:rFonts w:hint="eastAsia"/>
        </w:rPr>
        <w:t>平台</w:t>
      </w:r>
      <w:bookmarkEnd w:id="392"/>
    </w:p>
    <w:p w14:paraId="2865B9BD" w14:textId="77777777" w:rsidR="009D6247" w:rsidRDefault="00000000">
      <w:pPr>
        <w:pStyle w:val="4"/>
      </w:pPr>
      <w:bookmarkStart w:id="393" w:name="_Toc213053738"/>
      <w:r>
        <w:rPr>
          <w:rFonts w:hint="eastAsia"/>
        </w:rPr>
        <w:t>架构设计</w:t>
      </w:r>
      <w:bookmarkEnd w:id="393"/>
    </w:p>
    <w:p w14:paraId="619354E9" w14:textId="77777777" w:rsidR="009D6247" w:rsidRDefault="00000000">
      <w:pPr>
        <w:ind w:firstLine="480"/>
      </w:pPr>
      <w:proofErr w:type="gramStart"/>
      <w:r>
        <w:rPr>
          <w:rFonts w:hint="eastAsia"/>
        </w:rPr>
        <w:t>训推一体化算力</w:t>
      </w:r>
      <w:proofErr w:type="gramEnd"/>
      <w:r>
        <w:rPr>
          <w:rFonts w:hint="eastAsia"/>
        </w:rPr>
        <w:t>平台整体架构</w:t>
      </w:r>
      <w:proofErr w:type="gramStart"/>
      <w:r>
        <w:rPr>
          <w:rFonts w:hint="eastAsia"/>
        </w:rPr>
        <w:t>采用端网融合</w:t>
      </w:r>
      <w:proofErr w:type="gramEnd"/>
      <w:r>
        <w:rPr>
          <w:rFonts w:hint="eastAsia"/>
        </w:rPr>
        <w:t>的异构分布式计算和</w:t>
      </w:r>
      <w:r>
        <w:rPr>
          <w:rFonts w:hint="eastAsia"/>
        </w:rPr>
        <w:t>RDMA</w:t>
      </w:r>
      <w:r>
        <w:rPr>
          <w:rFonts w:hint="eastAsia"/>
        </w:rPr>
        <w:t>通信框架，深度融合了高性能任务调度引擎、异构</w:t>
      </w:r>
      <w:r>
        <w:rPr>
          <w:rFonts w:hint="eastAsia"/>
        </w:rPr>
        <w:t>GPU</w:t>
      </w:r>
      <w:r>
        <w:rPr>
          <w:rFonts w:hint="eastAsia"/>
        </w:rPr>
        <w:t>适配、智能监控与运维等核心模块。其底层基于</w:t>
      </w:r>
      <w:r>
        <w:rPr>
          <w:rFonts w:hint="eastAsia"/>
        </w:rPr>
        <w:t>Kubernetes</w:t>
      </w:r>
      <w:r>
        <w:rPr>
          <w:rFonts w:hint="eastAsia"/>
        </w:rPr>
        <w:t>容器编排平台实现资源的灵活管理和调度，向上通过统一的</w:t>
      </w:r>
      <w:r>
        <w:rPr>
          <w:rFonts w:hint="eastAsia"/>
        </w:rPr>
        <w:t>API</w:t>
      </w:r>
      <w:r>
        <w:rPr>
          <w:rFonts w:hint="eastAsia"/>
        </w:rPr>
        <w:t>接口为算法用户提供便捷的开发与训练服务，同时为管理员提供全面的管控功能。</w:t>
      </w:r>
    </w:p>
    <w:p w14:paraId="6C2D52E5" w14:textId="77777777" w:rsidR="009D6247" w:rsidRDefault="00000000">
      <w:pPr>
        <w:ind w:firstLine="480"/>
      </w:pPr>
      <w:r>
        <w:rPr>
          <w:rFonts w:hint="eastAsia"/>
        </w:rPr>
        <w:t>对外提供标准的符合规范要求的</w:t>
      </w:r>
      <w:r>
        <w:rPr>
          <w:rFonts w:hint="eastAsia"/>
        </w:rPr>
        <w:t>API</w:t>
      </w:r>
      <w:r>
        <w:rPr>
          <w:rFonts w:hint="eastAsia"/>
        </w:rPr>
        <w:t>。</w:t>
      </w:r>
    </w:p>
    <w:p w14:paraId="21D21CBF" w14:textId="77777777" w:rsidR="009D6247" w:rsidRDefault="00000000">
      <w:pPr>
        <w:ind w:firstLine="480"/>
      </w:pPr>
      <w:r>
        <w:rPr>
          <w:rFonts w:hint="eastAsia"/>
        </w:rPr>
        <w:t>对内在功能性、可靠性、安全性、支撑工具等方面全面优化开源工具，接入各领域核心组件的同时自主研发了深度学习、集群管理、资源监控、</w:t>
      </w:r>
      <w:r>
        <w:rPr>
          <w:rFonts w:hint="eastAsia"/>
        </w:rPr>
        <w:t xml:space="preserve"> </w:t>
      </w:r>
      <w:r>
        <w:rPr>
          <w:rFonts w:hint="eastAsia"/>
        </w:rPr>
        <w:t>智能运维、用户系统。</w:t>
      </w:r>
    </w:p>
    <w:p w14:paraId="14A5811D" w14:textId="77777777" w:rsidR="009D6247" w:rsidRDefault="00000000">
      <w:pPr>
        <w:ind w:firstLine="480"/>
      </w:pPr>
      <w:r>
        <w:rPr>
          <w:rFonts w:hint="eastAsia"/>
        </w:rPr>
        <w:t>调度系统支持用户优先级调度、作业排队、并行任务、网络拓扑感知调度、调度区分配等多种调度策略。</w:t>
      </w:r>
    </w:p>
    <w:p w14:paraId="2C56F214" w14:textId="77777777" w:rsidR="009D6247" w:rsidRDefault="00000000">
      <w:pPr>
        <w:ind w:firstLine="480"/>
      </w:pPr>
      <w:r>
        <w:rPr>
          <w:rFonts w:hint="eastAsia"/>
        </w:rPr>
        <w:t>智能容错机制可针对系统故障进行很好的任务容错和断点续训，支持单机任务、多机任务。</w:t>
      </w:r>
    </w:p>
    <w:p w14:paraId="1E91BA1E" w14:textId="77777777" w:rsidR="009D6247" w:rsidRDefault="00000000">
      <w:pPr>
        <w:pStyle w:val="4"/>
      </w:pPr>
      <w:bookmarkStart w:id="394" w:name="_Toc213053739"/>
      <w:r>
        <w:rPr>
          <w:rFonts w:hint="eastAsia"/>
        </w:rPr>
        <w:t>功能设计</w:t>
      </w:r>
      <w:bookmarkEnd w:id="394"/>
    </w:p>
    <w:p w14:paraId="579DC400" w14:textId="77777777" w:rsidR="009D6247" w:rsidRDefault="00000000">
      <w:pPr>
        <w:pStyle w:val="5"/>
      </w:pPr>
      <w:r>
        <w:rPr>
          <w:rFonts w:hint="eastAsia"/>
        </w:rPr>
        <w:t>集群概览</w:t>
      </w:r>
    </w:p>
    <w:p w14:paraId="5A750931" w14:textId="77777777" w:rsidR="009D6247" w:rsidRDefault="00000000">
      <w:pPr>
        <w:pStyle w:val="6"/>
      </w:pPr>
      <w:r>
        <w:rPr>
          <w:rFonts w:hint="eastAsia"/>
        </w:rPr>
        <w:lastRenderedPageBreak/>
        <w:t>集群信息</w:t>
      </w:r>
    </w:p>
    <w:p w14:paraId="56EE8ACB" w14:textId="77777777" w:rsidR="009D6247" w:rsidRDefault="00000000">
      <w:pPr>
        <w:ind w:firstLine="480"/>
      </w:pPr>
      <w:r>
        <w:rPr>
          <w:rFonts w:hint="eastAsia"/>
        </w:rPr>
        <w:t>任务数量情况统计：支持实时统计各类任务（训练、推理、微调、开发机）的数量，并按运行状态分类展示，便于统一掌握任务运行态势。</w:t>
      </w:r>
    </w:p>
    <w:p w14:paraId="184F8077" w14:textId="77777777" w:rsidR="009D6247" w:rsidRDefault="00000000">
      <w:pPr>
        <w:ind w:firstLine="480"/>
      </w:pPr>
      <w:r>
        <w:rPr>
          <w:rFonts w:hint="eastAsia"/>
        </w:rPr>
        <w:t>节点信息：支持展示所有集群节点的运行状态及可调度性，帮助运维和调度判断集群资源健康与可用性。</w:t>
      </w:r>
    </w:p>
    <w:p w14:paraId="3D000C3A" w14:textId="77777777" w:rsidR="009D6247" w:rsidRDefault="00000000">
      <w:pPr>
        <w:ind w:firstLine="480"/>
      </w:pPr>
      <w:r>
        <w:rPr>
          <w:rFonts w:hint="eastAsia"/>
        </w:rPr>
        <w:t>配额概览：支持租户维度的</w:t>
      </w:r>
      <w:r>
        <w:rPr>
          <w:rFonts w:hint="eastAsia"/>
        </w:rPr>
        <w:t>GPU</w:t>
      </w:r>
      <w:r>
        <w:rPr>
          <w:rFonts w:hint="eastAsia"/>
        </w:rPr>
        <w:t>配额使用</w:t>
      </w:r>
      <w:r>
        <w:rPr>
          <w:rFonts w:hint="eastAsia"/>
        </w:rPr>
        <w:t>TOP5</w:t>
      </w:r>
      <w:r>
        <w:rPr>
          <w:rFonts w:hint="eastAsia"/>
        </w:rPr>
        <w:t>展示，包含租户名称、配额总量、已使用数量、使用百分比，便于识别资源高占用用户并优化资源配置。</w:t>
      </w:r>
    </w:p>
    <w:p w14:paraId="45E1F359" w14:textId="77777777" w:rsidR="009D6247" w:rsidRDefault="00000000">
      <w:pPr>
        <w:ind w:firstLine="480"/>
      </w:pPr>
      <w:r>
        <w:rPr>
          <w:rFonts w:hint="eastAsia"/>
        </w:rPr>
        <w:t>告警信息：支持展示当前所有告警总数，按等级分类展示不同类型告警，支持点击跳转查看告警详情，提高告警响应和处理效率。</w:t>
      </w:r>
    </w:p>
    <w:p w14:paraId="084174DA" w14:textId="77777777" w:rsidR="009D6247" w:rsidRDefault="00000000">
      <w:pPr>
        <w:ind w:firstLine="480"/>
      </w:pPr>
      <w:r>
        <w:rPr>
          <w:rFonts w:hint="eastAsia"/>
        </w:rPr>
        <w:t>GPU</w:t>
      </w:r>
      <w:r>
        <w:rPr>
          <w:rFonts w:hint="eastAsia"/>
        </w:rPr>
        <w:t>服务器信息：支持展示</w:t>
      </w:r>
      <w:r>
        <w:rPr>
          <w:rFonts w:hint="eastAsia"/>
        </w:rPr>
        <w:t>GPU</w:t>
      </w:r>
      <w:r>
        <w:rPr>
          <w:rFonts w:hint="eastAsia"/>
        </w:rPr>
        <w:t>服务器资源分布信息，包括总服务器数量、运行中数量、空闲数量，以及各状态对应的占比，用于评估资源利用率。</w:t>
      </w:r>
    </w:p>
    <w:p w14:paraId="522C88AA" w14:textId="77777777" w:rsidR="009D6247" w:rsidRDefault="00000000">
      <w:pPr>
        <w:ind w:firstLine="480"/>
      </w:pPr>
      <w:r>
        <w:rPr>
          <w:rFonts w:hint="eastAsia"/>
        </w:rPr>
        <w:t>任务拓扑：支持以集群</w:t>
      </w:r>
      <w:r>
        <w:rPr>
          <w:rFonts w:hint="eastAsia"/>
        </w:rPr>
        <w:t>Block-Slot</w:t>
      </w:r>
      <w:r>
        <w:rPr>
          <w:rFonts w:hint="eastAsia"/>
        </w:rPr>
        <w:t>结构图形式展示所有</w:t>
      </w:r>
      <w:r>
        <w:rPr>
          <w:rFonts w:hint="eastAsia"/>
        </w:rPr>
        <w:t>GPU</w:t>
      </w:r>
      <w:r>
        <w:rPr>
          <w:rFonts w:hint="eastAsia"/>
        </w:rPr>
        <w:t>服务器的任务运行状态，图形化呈现任务资源占用情况，辅助判断资源碎片化和分布模式。</w:t>
      </w:r>
    </w:p>
    <w:p w14:paraId="1183C7D0" w14:textId="77777777" w:rsidR="009D6247" w:rsidRDefault="00000000">
      <w:pPr>
        <w:pStyle w:val="6"/>
      </w:pPr>
      <w:r>
        <w:rPr>
          <w:rFonts w:hint="eastAsia"/>
        </w:rPr>
        <w:t>资源监控</w:t>
      </w:r>
    </w:p>
    <w:p w14:paraId="0795392D" w14:textId="77777777" w:rsidR="009D6247" w:rsidRDefault="00000000">
      <w:pPr>
        <w:ind w:firstLine="480"/>
      </w:pPr>
      <w:r>
        <w:rPr>
          <w:rFonts w:hint="eastAsia"/>
        </w:rPr>
        <w:t>集群监控：提供集群</w:t>
      </w:r>
      <w:r>
        <w:rPr>
          <w:rFonts w:hint="eastAsia"/>
        </w:rPr>
        <w:t>GPU</w:t>
      </w:r>
      <w:r>
        <w:rPr>
          <w:rFonts w:hint="eastAsia"/>
        </w:rPr>
        <w:t>资源实时监控功能，支持查看资源利用率、作业饱和度、资源碎片详情，可基于不同统计维度、刷新频率和时间范围（实时至</w:t>
      </w:r>
      <w:r>
        <w:rPr>
          <w:rFonts w:hint="eastAsia"/>
        </w:rPr>
        <w:t>24</w:t>
      </w:r>
      <w:r>
        <w:rPr>
          <w:rFonts w:hint="eastAsia"/>
        </w:rPr>
        <w:t>小时），并支持数据导出至本地。</w:t>
      </w:r>
    </w:p>
    <w:p w14:paraId="02BF392F" w14:textId="77777777" w:rsidR="009D6247" w:rsidRDefault="00000000">
      <w:pPr>
        <w:ind w:firstLine="480"/>
      </w:pPr>
      <w:r>
        <w:rPr>
          <w:rFonts w:hint="eastAsia"/>
        </w:rPr>
        <w:t>监控大盘：支持调度任务运行期间资源使用监控，覆盖</w:t>
      </w:r>
      <w:r>
        <w:rPr>
          <w:rFonts w:hint="eastAsia"/>
        </w:rPr>
        <w:t>GPU</w:t>
      </w:r>
      <w:r>
        <w:rPr>
          <w:rFonts w:hint="eastAsia"/>
        </w:rPr>
        <w:t>功耗、温度、显存、带宽、</w:t>
      </w:r>
      <w:r>
        <w:rPr>
          <w:rFonts w:hint="eastAsia"/>
        </w:rPr>
        <w:t>CPU</w:t>
      </w:r>
      <w:r>
        <w:rPr>
          <w:rFonts w:hint="eastAsia"/>
        </w:rPr>
        <w:t>、内存等指标，数据可视化呈现，方便性能监控和异常分析。</w:t>
      </w:r>
    </w:p>
    <w:p w14:paraId="7D017EA3" w14:textId="77777777" w:rsidR="009D6247" w:rsidRDefault="00000000">
      <w:pPr>
        <w:pStyle w:val="5"/>
      </w:pPr>
      <w:r>
        <w:rPr>
          <w:rFonts w:hint="eastAsia"/>
        </w:rPr>
        <w:t>集群管理</w:t>
      </w:r>
    </w:p>
    <w:p w14:paraId="3D6426C2" w14:textId="77777777" w:rsidR="009D6247" w:rsidRDefault="00000000">
      <w:pPr>
        <w:pStyle w:val="6"/>
      </w:pPr>
      <w:r>
        <w:rPr>
          <w:rFonts w:hint="eastAsia"/>
        </w:rPr>
        <w:t>资源配置</w:t>
      </w:r>
    </w:p>
    <w:p w14:paraId="462FAE7A" w14:textId="77777777" w:rsidR="009D6247" w:rsidRDefault="00000000">
      <w:pPr>
        <w:ind w:firstLine="480"/>
      </w:pPr>
      <w:r>
        <w:rPr>
          <w:rFonts w:hint="eastAsia"/>
        </w:rPr>
        <w:t>GPU</w:t>
      </w:r>
      <w:r>
        <w:rPr>
          <w:rFonts w:hint="eastAsia"/>
        </w:rPr>
        <w:t>资源详情：支持以集群维度展示</w:t>
      </w:r>
      <w:r>
        <w:rPr>
          <w:rFonts w:hint="eastAsia"/>
        </w:rPr>
        <w:t>GPU</w:t>
      </w:r>
      <w:r>
        <w:rPr>
          <w:rFonts w:hint="eastAsia"/>
        </w:rPr>
        <w:t>服务器资源使用状态，包括空闲</w:t>
      </w:r>
      <w:r>
        <w:rPr>
          <w:rFonts w:hint="eastAsia"/>
        </w:rPr>
        <w:t>/</w:t>
      </w:r>
      <w:r>
        <w:rPr>
          <w:rFonts w:hint="eastAsia"/>
        </w:rPr>
        <w:t>运行中节点数量，快速判断服务器资源分布与负载状态。</w:t>
      </w:r>
    </w:p>
    <w:p w14:paraId="2E455B88" w14:textId="77777777" w:rsidR="009D6247" w:rsidRDefault="00000000">
      <w:pPr>
        <w:ind w:firstLine="480"/>
      </w:pPr>
      <w:r>
        <w:rPr>
          <w:rFonts w:hint="eastAsia"/>
        </w:rPr>
        <w:t>GPU</w:t>
      </w:r>
      <w:r>
        <w:rPr>
          <w:rFonts w:hint="eastAsia"/>
        </w:rPr>
        <w:t>配额详情：支持展示</w:t>
      </w:r>
      <w:r>
        <w:rPr>
          <w:rFonts w:hint="eastAsia"/>
        </w:rPr>
        <w:t>GPU</w:t>
      </w:r>
      <w:r>
        <w:rPr>
          <w:rFonts w:hint="eastAsia"/>
        </w:rPr>
        <w:t>配额配置与实际使用状态，包括已分配数量、空闲配额数量、已使用数量、使用率百分比，辅助判断租户配额使用情况及资源回收决策。</w:t>
      </w:r>
    </w:p>
    <w:p w14:paraId="35D548BF" w14:textId="77777777" w:rsidR="009D6247" w:rsidRDefault="00000000">
      <w:pPr>
        <w:ind w:firstLine="480"/>
      </w:pPr>
      <w:r>
        <w:rPr>
          <w:rFonts w:hint="eastAsia"/>
        </w:rPr>
        <w:t>配额设置：支持展示各租户配置的</w:t>
      </w:r>
      <w:r>
        <w:rPr>
          <w:rFonts w:hint="eastAsia"/>
        </w:rPr>
        <w:t>GPU</w:t>
      </w:r>
      <w:r>
        <w:rPr>
          <w:rFonts w:hint="eastAsia"/>
        </w:rPr>
        <w:t>资源信息，包括</w:t>
      </w:r>
      <w:r>
        <w:rPr>
          <w:rFonts w:hint="eastAsia"/>
        </w:rPr>
        <w:t>GPU</w:t>
      </w:r>
      <w:r>
        <w:rPr>
          <w:rFonts w:hint="eastAsia"/>
        </w:rPr>
        <w:t>型号、配额数</w:t>
      </w:r>
      <w:r>
        <w:rPr>
          <w:rFonts w:hint="eastAsia"/>
        </w:rPr>
        <w:lastRenderedPageBreak/>
        <w:t>量、当前使用量、任务总数、阻塞任务数等，并支持手动更新租户配额配置。</w:t>
      </w:r>
    </w:p>
    <w:p w14:paraId="5254A725" w14:textId="77777777" w:rsidR="009D6247" w:rsidRDefault="00000000">
      <w:pPr>
        <w:pStyle w:val="6"/>
      </w:pPr>
      <w:r>
        <w:rPr>
          <w:rFonts w:hint="eastAsia"/>
        </w:rPr>
        <w:t>节点管理</w:t>
      </w:r>
    </w:p>
    <w:p w14:paraId="149D1587" w14:textId="77777777" w:rsidR="009D6247" w:rsidRDefault="00000000">
      <w:pPr>
        <w:ind w:firstLine="480"/>
      </w:pPr>
      <w:r>
        <w:rPr>
          <w:rFonts w:hint="eastAsia"/>
        </w:rPr>
        <w:t>节点信息查看：支持查看集群节点信息，包括节点名称、运行状态、调度状态、</w:t>
      </w:r>
      <w:r>
        <w:rPr>
          <w:rFonts w:hint="eastAsia"/>
        </w:rPr>
        <w:t>GPU</w:t>
      </w:r>
      <w:r>
        <w:rPr>
          <w:rFonts w:hint="eastAsia"/>
        </w:rPr>
        <w:t>使用量、</w:t>
      </w:r>
      <w:r>
        <w:rPr>
          <w:rFonts w:hint="eastAsia"/>
        </w:rPr>
        <w:t>GPU</w:t>
      </w:r>
      <w:r>
        <w:rPr>
          <w:rFonts w:hint="eastAsia"/>
        </w:rPr>
        <w:t>总数、</w:t>
      </w:r>
      <w:r>
        <w:rPr>
          <w:rFonts w:hint="eastAsia"/>
        </w:rPr>
        <w:t>GPU</w:t>
      </w:r>
      <w:r>
        <w:rPr>
          <w:rFonts w:hint="eastAsia"/>
        </w:rPr>
        <w:t>型号、节点</w:t>
      </w:r>
      <w:r>
        <w:rPr>
          <w:rFonts w:hint="eastAsia"/>
        </w:rPr>
        <w:t>IP</w:t>
      </w:r>
      <w:r>
        <w:rPr>
          <w:rFonts w:hint="eastAsia"/>
        </w:rPr>
        <w:t>和创建时间，便于快速定位与管理节点。</w:t>
      </w:r>
    </w:p>
    <w:p w14:paraId="694FA2C6" w14:textId="77777777" w:rsidR="009D6247" w:rsidRDefault="00000000">
      <w:pPr>
        <w:ind w:firstLine="480"/>
      </w:pPr>
      <w:r>
        <w:rPr>
          <w:rFonts w:hint="eastAsia"/>
        </w:rPr>
        <w:t>节点维护：支持对节点执行驱逐与取消驱逐操作，用于资源调度前的节点维护管理。</w:t>
      </w:r>
    </w:p>
    <w:p w14:paraId="2F2471C1" w14:textId="77777777" w:rsidR="009D6247" w:rsidRDefault="00000000">
      <w:pPr>
        <w:pStyle w:val="6"/>
      </w:pPr>
      <w:r>
        <w:rPr>
          <w:rFonts w:hint="eastAsia"/>
        </w:rPr>
        <w:t>调度区配置</w:t>
      </w:r>
    </w:p>
    <w:p w14:paraId="242CBB34" w14:textId="77777777" w:rsidR="009D6247" w:rsidRDefault="00000000">
      <w:pPr>
        <w:ind w:firstLine="480"/>
      </w:pPr>
      <w:r>
        <w:rPr>
          <w:rFonts w:hint="eastAsia"/>
        </w:rPr>
        <w:t>查看调度区：支持查看调度区信息，包括调度区名称、包含的节点、关联租户、创建时间与最后更新时间，方便进行分区资源调度管理。</w:t>
      </w:r>
    </w:p>
    <w:p w14:paraId="6316754F" w14:textId="77777777" w:rsidR="009D6247" w:rsidRDefault="00000000">
      <w:pPr>
        <w:ind w:firstLine="480"/>
      </w:pPr>
      <w:r>
        <w:rPr>
          <w:rFonts w:hint="eastAsia"/>
        </w:rPr>
        <w:t>添加调度区：支持添加新的调度区，并配置节点与租户的绑定关系，实现资源调度的精细化分配。</w:t>
      </w:r>
    </w:p>
    <w:p w14:paraId="6F9F331C" w14:textId="77777777" w:rsidR="009D6247" w:rsidRDefault="00000000">
      <w:pPr>
        <w:ind w:firstLine="480"/>
      </w:pPr>
      <w:r>
        <w:rPr>
          <w:rFonts w:hint="eastAsia"/>
        </w:rPr>
        <w:t>编辑调度区：支持修改调度区中已配置的节点与租户，便于调整资源策略与业务变更。</w:t>
      </w:r>
    </w:p>
    <w:p w14:paraId="4978AA17" w14:textId="77777777" w:rsidR="009D6247" w:rsidRDefault="00000000">
      <w:pPr>
        <w:ind w:firstLine="480"/>
      </w:pPr>
      <w:r>
        <w:rPr>
          <w:rFonts w:hint="eastAsia"/>
        </w:rPr>
        <w:t>删除调度区：支持删除指定调度区，操作需进行二次确认，确保资源调度稳定性。</w:t>
      </w:r>
    </w:p>
    <w:p w14:paraId="35220401" w14:textId="77777777" w:rsidR="009D6247" w:rsidRDefault="00000000">
      <w:pPr>
        <w:pStyle w:val="6"/>
      </w:pPr>
      <w:r>
        <w:rPr>
          <w:rFonts w:hint="eastAsia"/>
        </w:rPr>
        <w:t>服务配置</w:t>
      </w:r>
    </w:p>
    <w:p w14:paraId="7500776C" w14:textId="77777777" w:rsidR="009D6247" w:rsidRDefault="00000000">
      <w:pPr>
        <w:ind w:firstLine="480"/>
      </w:pPr>
      <w:r>
        <w:rPr>
          <w:rFonts w:hint="eastAsia"/>
        </w:rPr>
        <w:t>服务配置：支持配置平台基础服务项，包括</w:t>
      </w:r>
      <w:r>
        <w:rPr>
          <w:rFonts w:hint="eastAsia"/>
        </w:rPr>
        <w:t>CPU</w:t>
      </w:r>
      <w:r>
        <w:rPr>
          <w:rFonts w:hint="eastAsia"/>
        </w:rPr>
        <w:t>节点标识标签、算法开发访问</w:t>
      </w:r>
      <w:r>
        <w:rPr>
          <w:rFonts w:hint="eastAsia"/>
        </w:rPr>
        <w:t>IP</w:t>
      </w:r>
      <w:r>
        <w:rPr>
          <w:rFonts w:hint="eastAsia"/>
        </w:rPr>
        <w:t>、</w:t>
      </w:r>
      <w:proofErr w:type="spellStart"/>
      <w:r>
        <w:rPr>
          <w:rFonts w:hint="eastAsia"/>
        </w:rPr>
        <w:t>Jupyter</w:t>
      </w:r>
      <w:proofErr w:type="spellEnd"/>
      <w:r>
        <w:rPr>
          <w:rFonts w:hint="eastAsia"/>
        </w:rPr>
        <w:t>和</w:t>
      </w:r>
      <w:proofErr w:type="spellStart"/>
      <w:r>
        <w:rPr>
          <w:rFonts w:hint="eastAsia"/>
        </w:rPr>
        <w:t>VSCode</w:t>
      </w:r>
      <w:proofErr w:type="spellEnd"/>
      <w:r>
        <w:rPr>
          <w:rFonts w:hint="eastAsia"/>
        </w:rPr>
        <w:t>的默认镜像地址、资源到期提醒策略等，提升系统整体可用性与个性化配置能力。</w:t>
      </w:r>
    </w:p>
    <w:p w14:paraId="2DF25B01" w14:textId="77777777" w:rsidR="009D6247" w:rsidRDefault="00000000">
      <w:pPr>
        <w:pStyle w:val="5"/>
      </w:pPr>
      <w:r>
        <w:rPr>
          <w:rFonts w:hint="eastAsia"/>
        </w:rPr>
        <w:t>AI</w:t>
      </w:r>
      <w:r>
        <w:rPr>
          <w:rFonts w:hint="eastAsia"/>
        </w:rPr>
        <w:t>资源管理</w:t>
      </w:r>
    </w:p>
    <w:p w14:paraId="4599F713" w14:textId="77777777" w:rsidR="009D6247" w:rsidRDefault="00000000">
      <w:pPr>
        <w:pStyle w:val="6"/>
      </w:pPr>
      <w:r>
        <w:rPr>
          <w:rFonts w:hint="eastAsia"/>
        </w:rPr>
        <w:t>模型仓库</w:t>
      </w:r>
    </w:p>
    <w:p w14:paraId="3EA87935" w14:textId="77777777" w:rsidR="009D6247" w:rsidRDefault="00000000">
      <w:pPr>
        <w:ind w:firstLine="480"/>
      </w:pPr>
      <w:r>
        <w:rPr>
          <w:rFonts w:hint="eastAsia"/>
        </w:rPr>
        <w:t>预置模型查看：支持查看系统预置模型列表及详细信息，包括模型名称、描述、版本信息等。</w:t>
      </w:r>
    </w:p>
    <w:p w14:paraId="603EAFE8" w14:textId="77777777" w:rsidR="009D6247" w:rsidRDefault="00000000">
      <w:pPr>
        <w:ind w:firstLine="480"/>
      </w:pPr>
      <w:r>
        <w:rPr>
          <w:rFonts w:hint="eastAsia"/>
        </w:rPr>
        <w:t>预置模型微调：支持基于预置模型直接创建模型微调任务，自动填写模型来源及模型仓库信息，简化微调配置流程。</w:t>
      </w:r>
    </w:p>
    <w:p w14:paraId="5FEF4653" w14:textId="77777777" w:rsidR="009D6247" w:rsidRDefault="00000000">
      <w:pPr>
        <w:ind w:firstLine="480"/>
      </w:pPr>
      <w:r>
        <w:rPr>
          <w:rFonts w:hint="eastAsia"/>
        </w:rPr>
        <w:lastRenderedPageBreak/>
        <w:t>预置模型部署：支持基于预置模型一键创建推理服务，自动填充模型来源及配置信息，提升部署效率。</w:t>
      </w:r>
    </w:p>
    <w:p w14:paraId="7969BF55" w14:textId="77777777" w:rsidR="009D6247" w:rsidRDefault="00000000">
      <w:pPr>
        <w:ind w:firstLine="480"/>
      </w:pPr>
      <w:r>
        <w:rPr>
          <w:rFonts w:hint="eastAsia"/>
        </w:rPr>
        <w:t>自定义模型查看：支持查看用户自定义模型列表，展示模型名称、状态、描述、更新时间和最新版本信息，便于管理自定义模型资产。</w:t>
      </w:r>
    </w:p>
    <w:p w14:paraId="68DE1045" w14:textId="77777777" w:rsidR="009D6247" w:rsidRDefault="00000000">
      <w:pPr>
        <w:ind w:firstLine="480"/>
      </w:pPr>
      <w:r>
        <w:rPr>
          <w:rFonts w:hint="eastAsia"/>
        </w:rPr>
        <w:t>导入自定义模型：支持上传自定义模型，填写模型名称、模型描述、模型地址和版本描述信息，用于支持个性化模型部署场景。</w:t>
      </w:r>
    </w:p>
    <w:p w14:paraId="2A231297" w14:textId="77777777" w:rsidR="009D6247" w:rsidRDefault="00000000">
      <w:pPr>
        <w:pStyle w:val="6"/>
      </w:pPr>
      <w:r>
        <w:rPr>
          <w:rFonts w:hint="eastAsia"/>
        </w:rPr>
        <w:t>数据集</w:t>
      </w:r>
    </w:p>
    <w:p w14:paraId="1E8CF76F" w14:textId="77777777" w:rsidR="009D6247" w:rsidRDefault="00000000">
      <w:pPr>
        <w:ind w:firstLine="480"/>
      </w:pPr>
      <w:r>
        <w:rPr>
          <w:rFonts w:hint="eastAsia"/>
        </w:rPr>
        <w:t>数据集查看：支持按租户或数据集名称进行数据集查询，展示数据集名称、状态、上传进度、失败原因、更新时间和最新版本信息。</w:t>
      </w:r>
    </w:p>
    <w:p w14:paraId="20FD293B" w14:textId="77777777" w:rsidR="009D6247" w:rsidRDefault="00000000">
      <w:pPr>
        <w:ind w:firstLine="480"/>
      </w:pPr>
      <w:r>
        <w:rPr>
          <w:rFonts w:hint="eastAsia"/>
        </w:rPr>
        <w:t>新建数据集：支持创建新数据集，配置数据集名称、描述、数据集地址、版本描述，便于构建训练与推理所需的数据基础。</w:t>
      </w:r>
    </w:p>
    <w:p w14:paraId="2B236FFC" w14:textId="77777777" w:rsidR="009D6247" w:rsidRDefault="00000000">
      <w:pPr>
        <w:ind w:firstLine="480"/>
      </w:pPr>
      <w:r>
        <w:rPr>
          <w:rFonts w:hint="eastAsia"/>
        </w:rPr>
        <w:t>删除数据集：支持删除指定数据集，操作需二次确认，防止误删重要数据资产。</w:t>
      </w:r>
    </w:p>
    <w:p w14:paraId="098BEF31" w14:textId="77777777" w:rsidR="009D6247" w:rsidRDefault="00000000">
      <w:pPr>
        <w:ind w:firstLine="480"/>
      </w:pPr>
      <w:r>
        <w:rPr>
          <w:rFonts w:hint="eastAsia"/>
        </w:rPr>
        <w:t>新建数据集版本：支持为已存在的数据集添加新版本。</w:t>
      </w:r>
    </w:p>
    <w:p w14:paraId="5863D9B4" w14:textId="77777777" w:rsidR="009D6247" w:rsidRDefault="00000000">
      <w:pPr>
        <w:pStyle w:val="5"/>
      </w:pPr>
      <w:r>
        <w:rPr>
          <w:rFonts w:hint="eastAsia"/>
        </w:rPr>
        <w:t>训练推理</w:t>
      </w:r>
    </w:p>
    <w:p w14:paraId="09A3C35B" w14:textId="77777777" w:rsidR="009D6247" w:rsidRDefault="00000000">
      <w:pPr>
        <w:pStyle w:val="6"/>
      </w:pPr>
      <w:r>
        <w:rPr>
          <w:rFonts w:hint="eastAsia"/>
        </w:rPr>
        <w:t>开发机</w:t>
      </w:r>
    </w:p>
    <w:p w14:paraId="6A8A424A" w14:textId="77777777" w:rsidR="009D6247" w:rsidRDefault="00000000">
      <w:pPr>
        <w:ind w:firstLine="480"/>
      </w:pPr>
      <w:r>
        <w:rPr>
          <w:rFonts w:hint="eastAsia"/>
        </w:rPr>
        <w:t>查看开发机：支持展示开发机列表及资源使用情况包括</w:t>
      </w:r>
      <w:r>
        <w:rPr>
          <w:rFonts w:hint="eastAsia"/>
        </w:rPr>
        <w:t>CPU</w:t>
      </w:r>
      <w:r>
        <w:rPr>
          <w:rFonts w:hint="eastAsia"/>
        </w:rPr>
        <w:t>、</w:t>
      </w:r>
      <w:r>
        <w:rPr>
          <w:rFonts w:hint="eastAsia"/>
        </w:rPr>
        <w:t>GPU</w:t>
      </w:r>
      <w:r>
        <w:rPr>
          <w:rFonts w:hint="eastAsia"/>
        </w:rPr>
        <w:t>、状态等。</w:t>
      </w:r>
    </w:p>
    <w:p w14:paraId="551DEE9E" w14:textId="77777777" w:rsidR="009D6247" w:rsidRDefault="00000000">
      <w:pPr>
        <w:ind w:firstLine="480"/>
      </w:pPr>
      <w:r>
        <w:rPr>
          <w:rFonts w:hint="eastAsia"/>
        </w:rPr>
        <w:t>删除开发机：支持删除指定开发机实例，操作需进行二次确认，避免误操作影响开发任务。</w:t>
      </w:r>
    </w:p>
    <w:p w14:paraId="78580627" w14:textId="77777777" w:rsidR="009D6247" w:rsidRDefault="00000000">
      <w:pPr>
        <w:ind w:firstLine="480"/>
      </w:pPr>
      <w:r>
        <w:rPr>
          <w:rFonts w:hint="eastAsia"/>
        </w:rPr>
        <w:t>添加开发机：支持配置开发</w:t>
      </w:r>
      <w:proofErr w:type="gramStart"/>
      <w:r>
        <w:rPr>
          <w:rFonts w:hint="eastAsia"/>
        </w:rPr>
        <w:t>机资源</w:t>
      </w:r>
      <w:proofErr w:type="gramEnd"/>
      <w:r>
        <w:rPr>
          <w:rFonts w:hint="eastAsia"/>
        </w:rPr>
        <w:t>信息，包括名称、类型（</w:t>
      </w:r>
      <w:proofErr w:type="spellStart"/>
      <w:r>
        <w:rPr>
          <w:rFonts w:hint="eastAsia"/>
        </w:rPr>
        <w:t>VSCode</w:t>
      </w:r>
      <w:proofErr w:type="spellEnd"/>
      <w:r>
        <w:rPr>
          <w:rFonts w:hint="eastAsia"/>
        </w:rPr>
        <w:t>、</w:t>
      </w:r>
      <w:proofErr w:type="spellStart"/>
      <w:r>
        <w:rPr>
          <w:rFonts w:hint="eastAsia"/>
        </w:rPr>
        <w:t>Jupter</w:t>
      </w:r>
      <w:proofErr w:type="spellEnd"/>
      <w:r>
        <w:rPr>
          <w:rFonts w:hint="eastAsia"/>
        </w:rPr>
        <w:t>）、默认工作目录等基础属性，满足不同开发场景下的资源管理需求。</w:t>
      </w:r>
    </w:p>
    <w:p w14:paraId="63F0EF71" w14:textId="77777777" w:rsidR="009D6247" w:rsidRDefault="00000000">
      <w:pPr>
        <w:pStyle w:val="6"/>
      </w:pPr>
      <w:r>
        <w:rPr>
          <w:rFonts w:hint="eastAsia"/>
        </w:rPr>
        <w:t>训练任务</w:t>
      </w:r>
    </w:p>
    <w:p w14:paraId="2D1EA3D5" w14:textId="77777777" w:rsidR="009D6247" w:rsidRDefault="00000000">
      <w:pPr>
        <w:ind w:firstLine="480"/>
      </w:pPr>
      <w:r>
        <w:rPr>
          <w:rFonts w:hint="eastAsia"/>
        </w:rPr>
        <w:t>创建训练任务：支持通过参数配置或</w:t>
      </w:r>
      <w:r>
        <w:rPr>
          <w:rFonts w:hint="eastAsia"/>
        </w:rPr>
        <w:t>YAML</w:t>
      </w:r>
      <w:r>
        <w:rPr>
          <w:rFonts w:hint="eastAsia"/>
        </w:rPr>
        <w:t>文件方式创建训练任务，支持灵活配置资源类型、运行环境、容错机制等运行参数。</w:t>
      </w:r>
    </w:p>
    <w:p w14:paraId="0B7FFDCC" w14:textId="77777777" w:rsidR="009D6247" w:rsidRDefault="00000000">
      <w:pPr>
        <w:ind w:firstLine="480"/>
      </w:pPr>
      <w:r>
        <w:rPr>
          <w:rFonts w:hint="eastAsia"/>
        </w:rPr>
        <w:t>查看训练任务：支持按用户名称、任务名称或任务</w:t>
      </w:r>
      <w:r>
        <w:rPr>
          <w:rFonts w:hint="eastAsia"/>
        </w:rPr>
        <w:t>ID</w:t>
      </w:r>
      <w:r>
        <w:rPr>
          <w:rFonts w:hint="eastAsia"/>
        </w:rPr>
        <w:t>查询训练任务，展示</w:t>
      </w:r>
      <w:r>
        <w:rPr>
          <w:rFonts w:hint="eastAsia"/>
        </w:rPr>
        <w:lastRenderedPageBreak/>
        <w:t>任务状态、运行时长、所用</w:t>
      </w:r>
      <w:r>
        <w:rPr>
          <w:rFonts w:hint="eastAsia"/>
        </w:rPr>
        <w:t>GPU</w:t>
      </w:r>
      <w:r>
        <w:rPr>
          <w:rFonts w:hint="eastAsia"/>
        </w:rPr>
        <w:t>型号等详细信息。</w:t>
      </w:r>
    </w:p>
    <w:p w14:paraId="48381F4D" w14:textId="77777777" w:rsidR="009D6247" w:rsidRDefault="00000000">
      <w:pPr>
        <w:ind w:firstLine="480"/>
      </w:pPr>
      <w:r>
        <w:rPr>
          <w:rFonts w:hint="eastAsia"/>
        </w:rPr>
        <w:t>删除训练任务：支持删除指定训练任务，删除前需二次确认，确保任务管理的安全性和可控性。</w:t>
      </w:r>
    </w:p>
    <w:p w14:paraId="2C159C8C" w14:textId="77777777" w:rsidR="009D6247" w:rsidRDefault="00000000">
      <w:pPr>
        <w:ind w:firstLine="480"/>
      </w:pPr>
      <w:r>
        <w:rPr>
          <w:rFonts w:hint="eastAsia"/>
        </w:rPr>
        <w:t>克隆训练任务：支持基于现有任务快速克隆为新任务，支持修改部分参数，便于复用已有任务配置。</w:t>
      </w:r>
    </w:p>
    <w:p w14:paraId="54237CF3" w14:textId="77777777" w:rsidR="009D6247" w:rsidRDefault="00000000">
      <w:pPr>
        <w:ind w:firstLine="480"/>
      </w:pPr>
      <w:r>
        <w:rPr>
          <w:rFonts w:hint="eastAsia"/>
        </w:rPr>
        <w:t>任务模版：支持将训练任务配置保存为模板，方便后续快速创建相同任务。</w:t>
      </w:r>
    </w:p>
    <w:p w14:paraId="707D6B2A" w14:textId="77777777" w:rsidR="009D6247" w:rsidRDefault="00000000">
      <w:pPr>
        <w:ind w:firstLine="480"/>
      </w:pPr>
      <w:r>
        <w:rPr>
          <w:rFonts w:hint="eastAsia"/>
        </w:rPr>
        <w:t>任务回收站：支持查看已删除的训练任务列表，并可恢复</w:t>
      </w:r>
      <w:proofErr w:type="gramStart"/>
      <w:r>
        <w:rPr>
          <w:rFonts w:hint="eastAsia"/>
        </w:rPr>
        <w:t>至任务</w:t>
      </w:r>
      <w:proofErr w:type="gramEnd"/>
      <w:r>
        <w:rPr>
          <w:rFonts w:hint="eastAsia"/>
        </w:rPr>
        <w:t>列表，防止关键任务误删后无法找回。</w:t>
      </w:r>
    </w:p>
    <w:p w14:paraId="168511E3" w14:textId="77777777" w:rsidR="009D6247" w:rsidRDefault="00000000">
      <w:pPr>
        <w:pStyle w:val="6"/>
      </w:pPr>
      <w:r>
        <w:rPr>
          <w:rFonts w:hint="eastAsia"/>
        </w:rPr>
        <w:t>模型微调</w:t>
      </w:r>
    </w:p>
    <w:p w14:paraId="0A0BED09" w14:textId="77777777" w:rsidR="009D6247" w:rsidRDefault="00000000">
      <w:pPr>
        <w:ind w:firstLine="480"/>
      </w:pPr>
      <w:r>
        <w:rPr>
          <w:rFonts w:hint="eastAsia"/>
        </w:rPr>
        <w:t>查看模型微调任务：支持查看模型微调任务列表及详细信息，包括任务状态、基础模型名称、</w:t>
      </w:r>
      <w:r>
        <w:rPr>
          <w:rFonts w:hint="eastAsia"/>
        </w:rPr>
        <w:t>GPU</w:t>
      </w:r>
      <w:r>
        <w:rPr>
          <w:rFonts w:hint="eastAsia"/>
        </w:rPr>
        <w:t>使用情况等，便于管理微调任务。</w:t>
      </w:r>
    </w:p>
    <w:p w14:paraId="06913542" w14:textId="77777777" w:rsidR="009D6247" w:rsidRDefault="00000000">
      <w:pPr>
        <w:ind w:firstLine="480"/>
      </w:pPr>
      <w:r>
        <w:rPr>
          <w:rFonts w:hint="eastAsia"/>
        </w:rPr>
        <w:t>创建模型微调任务：支持创建模型微调任务，配置基础模型、训练集、验证集等参数，支持个性化微调行业模型。</w:t>
      </w:r>
    </w:p>
    <w:p w14:paraId="0BB4E74B" w14:textId="77777777" w:rsidR="009D6247" w:rsidRDefault="00000000">
      <w:pPr>
        <w:ind w:firstLine="480"/>
      </w:pPr>
      <w:r>
        <w:rPr>
          <w:rFonts w:hint="eastAsia"/>
        </w:rPr>
        <w:t>导入模型仓库：支持将微调完成的模型导入至模型仓库，便于后续服务部署与管理。</w:t>
      </w:r>
    </w:p>
    <w:p w14:paraId="3619D235" w14:textId="77777777" w:rsidR="009D6247" w:rsidRDefault="00000000">
      <w:pPr>
        <w:ind w:firstLine="480"/>
      </w:pPr>
      <w:r>
        <w:rPr>
          <w:rFonts w:hint="eastAsia"/>
        </w:rPr>
        <w:t>删除微调任务：支持删除指定微调任务，需二次确认，防止误操作。</w:t>
      </w:r>
    </w:p>
    <w:p w14:paraId="17A20A4E" w14:textId="77777777" w:rsidR="009D6247" w:rsidRDefault="00000000">
      <w:pPr>
        <w:pStyle w:val="6"/>
      </w:pPr>
      <w:r>
        <w:rPr>
          <w:rFonts w:hint="eastAsia"/>
        </w:rPr>
        <w:t>推理服务</w:t>
      </w:r>
    </w:p>
    <w:p w14:paraId="3E721E04" w14:textId="77777777" w:rsidR="009D6247" w:rsidRDefault="00000000">
      <w:pPr>
        <w:ind w:firstLine="480"/>
      </w:pPr>
      <w:r>
        <w:rPr>
          <w:rFonts w:hint="eastAsia"/>
        </w:rPr>
        <w:t>创建推理服务：支持</w:t>
      </w:r>
      <w:r>
        <w:rPr>
          <w:rFonts w:hint="eastAsia"/>
        </w:rPr>
        <w:t>DeepSeek</w:t>
      </w:r>
      <w:r>
        <w:rPr>
          <w:rFonts w:hint="eastAsia"/>
        </w:rPr>
        <w:t>、</w:t>
      </w:r>
      <w:r>
        <w:rPr>
          <w:rFonts w:hint="eastAsia"/>
        </w:rPr>
        <w:t>Qwen</w:t>
      </w:r>
      <w:r>
        <w:rPr>
          <w:rFonts w:hint="eastAsia"/>
        </w:rPr>
        <w:t>等模型的容器化部署，配置服务名称、实例数、推理框架等核心参数。</w:t>
      </w:r>
    </w:p>
    <w:p w14:paraId="3AF64476" w14:textId="77777777" w:rsidR="009D6247" w:rsidRDefault="00000000">
      <w:pPr>
        <w:ind w:firstLine="480"/>
      </w:pPr>
      <w:r>
        <w:rPr>
          <w:rFonts w:hint="eastAsia"/>
        </w:rPr>
        <w:t>查看推理任务：支持按服务名称或服务</w:t>
      </w:r>
      <w:r>
        <w:rPr>
          <w:rFonts w:hint="eastAsia"/>
        </w:rPr>
        <w:t>ID</w:t>
      </w:r>
      <w:r>
        <w:rPr>
          <w:rFonts w:hint="eastAsia"/>
        </w:rPr>
        <w:t>查询推理任务，展示模型名称、运行状态、资源使用情况等关键信息。</w:t>
      </w:r>
    </w:p>
    <w:p w14:paraId="14AD47E0" w14:textId="77777777" w:rsidR="009D6247" w:rsidRDefault="00000000">
      <w:pPr>
        <w:ind w:firstLine="480"/>
      </w:pPr>
      <w:r>
        <w:rPr>
          <w:rFonts w:hint="eastAsia"/>
        </w:rPr>
        <w:t>删除推理服务：支持删除指定推理服务，操作需进行二次确认，避免误操作。</w:t>
      </w:r>
    </w:p>
    <w:p w14:paraId="56AB0A28" w14:textId="77777777" w:rsidR="009D6247" w:rsidRDefault="00000000">
      <w:pPr>
        <w:ind w:firstLine="480"/>
      </w:pPr>
      <w:r>
        <w:rPr>
          <w:rFonts w:hint="eastAsia"/>
        </w:rPr>
        <w:t>停止</w:t>
      </w:r>
      <w:r>
        <w:rPr>
          <w:rFonts w:hint="eastAsia"/>
        </w:rPr>
        <w:t>/</w:t>
      </w:r>
      <w:r>
        <w:rPr>
          <w:rFonts w:hint="eastAsia"/>
        </w:rPr>
        <w:t>启动推理服务：支持手动停止或启动推理服务实例，便于灵活管理服务运行状态。</w:t>
      </w:r>
    </w:p>
    <w:p w14:paraId="7AB179B1" w14:textId="77777777" w:rsidR="009D6247" w:rsidRDefault="00000000">
      <w:pPr>
        <w:ind w:firstLine="480"/>
      </w:pPr>
      <w:r>
        <w:rPr>
          <w:rFonts w:hint="eastAsia"/>
        </w:rPr>
        <w:t>克隆推理服务：支持基于现有推理服务参数快速克隆新服务，简化服务部署流程。</w:t>
      </w:r>
    </w:p>
    <w:p w14:paraId="0596815A" w14:textId="77777777" w:rsidR="009D6247" w:rsidRDefault="00000000">
      <w:pPr>
        <w:ind w:firstLine="480"/>
      </w:pPr>
      <w:r>
        <w:rPr>
          <w:rFonts w:hint="eastAsia"/>
        </w:rPr>
        <w:t>手动扩缩容：支持动态调整服务副本数量，实现服务扩容或缩容以应对不同业务压力。</w:t>
      </w:r>
    </w:p>
    <w:p w14:paraId="79ED0B85" w14:textId="77777777" w:rsidR="009D6247" w:rsidRDefault="00000000">
      <w:pPr>
        <w:ind w:firstLine="480"/>
      </w:pPr>
      <w:r>
        <w:rPr>
          <w:rFonts w:hint="eastAsia"/>
        </w:rPr>
        <w:lastRenderedPageBreak/>
        <w:t>定时扩缩容：支持设置服务定时规则，根据时间段自动调整服务副本数，优化资源利用率。</w:t>
      </w:r>
    </w:p>
    <w:p w14:paraId="15DFE581" w14:textId="77777777" w:rsidR="009D6247" w:rsidRDefault="00000000">
      <w:pPr>
        <w:ind w:firstLine="480"/>
      </w:pPr>
      <w:r>
        <w:rPr>
          <w:rFonts w:hint="eastAsia"/>
        </w:rPr>
        <w:t>API Key</w:t>
      </w:r>
      <w:r>
        <w:rPr>
          <w:rFonts w:hint="eastAsia"/>
        </w:rPr>
        <w:t>生成：支持生成推理服务的</w:t>
      </w:r>
      <w:r>
        <w:rPr>
          <w:rFonts w:hint="eastAsia"/>
        </w:rPr>
        <w:t xml:space="preserve"> API Key</w:t>
      </w:r>
      <w:r>
        <w:rPr>
          <w:rFonts w:hint="eastAsia"/>
        </w:rPr>
        <w:t>，出于安全</w:t>
      </w:r>
      <w:proofErr w:type="gramStart"/>
      <w:r>
        <w:rPr>
          <w:rFonts w:hint="eastAsia"/>
        </w:rPr>
        <w:t>考虑仅</w:t>
      </w:r>
      <w:proofErr w:type="gramEnd"/>
      <w:r>
        <w:rPr>
          <w:rFonts w:hint="eastAsia"/>
        </w:rPr>
        <w:t>允许生成一次，须妥善保存。</w:t>
      </w:r>
    </w:p>
    <w:p w14:paraId="497446D3" w14:textId="77777777" w:rsidR="009D6247" w:rsidRDefault="00000000">
      <w:pPr>
        <w:pStyle w:val="5"/>
      </w:pPr>
      <w:r>
        <w:rPr>
          <w:rFonts w:hint="eastAsia"/>
        </w:rPr>
        <w:t>镜像管理</w:t>
      </w:r>
    </w:p>
    <w:p w14:paraId="0CCDF901" w14:textId="77777777" w:rsidR="009D6247" w:rsidRDefault="00000000">
      <w:pPr>
        <w:pStyle w:val="6"/>
      </w:pPr>
      <w:r>
        <w:rPr>
          <w:rFonts w:hint="eastAsia"/>
        </w:rPr>
        <w:t>镜像中心</w:t>
      </w:r>
    </w:p>
    <w:p w14:paraId="54D64180" w14:textId="77777777" w:rsidR="009D6247" w:rsidRDefault="00000000">
      <w:pPr>
        <w:ind w:firstLine="480"/>
      </w:pPr>
      <w:r>
        <w:rPr>
          <w:rFonts w:hint="eastAsia"/>
        </w:rPr>
        <w:t>查看镜像列表：支持查看镜像列表，包括镜像仓库名称、镜像总数、拉取次数等信息，便于进行镜像资源管理与优化。</w:t>
      </w:r>
    </w:p>
    <w:p w14:paraId="3A9BB6CC" w14:textId="77777777" w:rsidR="009D6247" w:rsidRDefault="00000000">
      <w:pPr>
        <w:ind w:firstLine="480"/>
      </w:pPr>
      <w:r>
        <w:rPr>
          <w:rFonts w:hint="eastAsia"/>
        </w:rPr>
        <w:t>上传镜像：支持上传镜像，可通过</w:t>
      </w:r>
      <w:r>
        <w:rPr>
          <w:rFonts w:hint="eastAsia"/>
        </w:rPr>
        <w:t xml:space="preserve"> </w:t>
      </w:r>
      <w:proofErr w:type="spellStart"/>
      <w:r>
        <w:rPr>
          <w:rFonts w:hint="eastAsia"/>
        </w:rPr>
        <w:t>Dockerfile</w:t>
      </w:r>
      <w:proofErr w:type="spellEnd"/>
      <w:r>
        <w:rPr>
          <w:rFonts w:hint="eastAsia"/>
        </w:rPr>
        <w:t xml:space="preserve"> </w:t>
      </w:r>
      <w:r>
        <w:rPr>
          <w:rFonts w:hint="eastAsia"/>
        </w:rPr>
        <w:t>构建或基于已有镜像创建新版本，满足不同开发者需求。</w:t>
      </w:r>
    </w:p>
    <w:p w14:paraId="02C08E26" w14:textId="77777777" w:rsidR="009D6247" w:rsidRDefault="00000000">
      <w:pPr>
        <w:ind w:firstLine="480"/>
      </w:pPr>
      <w:r>
        <w:rPr>
          <w:rFonts w:hint="eastAsia"/>
        </w:rPr>
        <w:t>删除镜像：支持删除指定镜像，操作需二次确认，确保镜像资源的管理安全。</w:t>
      </w:r>
    </w:p>
    <w:p w14:paraId="3019F9B5" w14:textId="77777777" w:rsidR="009D6247" w:rsidRDefault="00000000">
      <w:pPr>
        <w:pStyle w:val="6"/>
      </w:pPr>
      <w:r>
        <w:rPr>
          <w:rFonts w:hint="eastAsia"/>
        </w:rPr>
        <w:t>镜像任务</w:t>
      </w:r>
    </w:p>
    <w:p w14:paraId="6F8D6D8B" w14:textId="77777777" w:rsidR="009D6247" w:rsidRDefault="00000000">
      <w:pPr>
        <w:ind w:firstLine="480"/>
      </w:pPr>
      <w:r>
        <w:rPr>
          <w:rFonts w:hint="eastAsia"/>
        </w:rPr>
        <w:t>查看镜像任务：支持查看当前进行中的镜像上</w:t>
      </w:r>
      <w:proofErr w:type="gramStart"/>
      <w:r>
        <w:rPr>
          <w:rFonts w:hint="eastAsia"/>
        </w:rPr>
        <w:t>传任务</w:t>
      </w:r>
      <w:proofErr w:type="gramEnd"/>
      <w:r>
        <w:rPr>
          <w:rFonts w:hint="eastAsia"/>
        </w:rPr>
        <w:t>列表，展示任务进度与状态，便于掌握上传进度。</w:t>
      </w:r>
    </w:p>
    <w:p w14:paraId="1FB067B5" w14:textId="77777777" w:rsidR="009D6247" w:rsidRDefault="00000000">
      <w:pPr>
        <w:ind w:firstLine="480"/>
      </w:pPr>
      <w:r>
        <w:rPr>
          <w:rFonts w:hint="eastAsia"/>
        </w:rPr>
        <w:t>删除镜像任务：支持删除指定镜像上传任务，操作需二次确认，避免误删影响正常上传流程。</w:t>
      </w:r>
    </w:p>
    <w:p w14:paraId="4D87481F" w14:textId="77777777" w:rsidR="009D6247" w:rsidRDefault="00000000">
      <w:pPr>
        <w:pStyle w:val="5"/>
      </w:pPr>
      <w:r>
        <w:rPr>
          <w:rFonts w:hint="eastAsia"/>
        </w:rPr>
        <w:t>用户管理</w:t>
      </w:r>
    </w:p>
    <w:p w14:paraId="59E69E08" w14:textId="77777777" w:rsidR="009D6247" w:rsidRDefault="00000000">
      <w:pPr>
        <w:pStyle w:val="6"/>
      </w:pPr>
      <w:r>
        <w:rPr>
          <w:rFonts w:hint="eastAsia"/>
        </w:rPr>
        <w:t>用户管理</w:t>
      </w:r>
    </w:p>
    <w:p w14:paraId="7F4991C3" w14:textId="77777777" w:rsidR="009D6247" w:rsidRDefault="00000000">
      <w:pPr>
        <w:ind w:firstLine="480"/>
      </w:pPr>
      <w:r>
        <w:rPr>
          <w:rFonts w:hint="eastAsia"/>
        </w:rPr>
        <w:t>查看用户：支持按租户名称或用户名称查询用户信息，展示用户角色、手机号、邮箱等基础资料，支持系统级用户管理。</w:t>
      </w:r>
    </w:p>
    <w:p w14:paraId="4469E585" w14:textId="77777777" w:rsidR="009D6247" w:rsidRDefault="00000000">
      <w:pPr>
        <w:ind w:firstLine="480"/>
      </w:pPr>
      <w:r>
        <w:rPr>
          <w:rFonts w:hint="eastAsia"/>
        </w:rPr>
        <w:t>添加用户：支持创建新用户，配置初始角色、密码、租户关联等权限信息，保障用户访问安全与资源隔离。</w:t>
      </w:r>
    </w:p>
    <w:p w14:paraId="2D96E693" w14:textId="77777777" w:rsidR="009D6247" w:rsidRDefault="00000000">
      <w:pPr>
        <w:ind w:firstLine="480"/>
      </w:pPr>
      <w:r>
        <w:rPr>
          <w:rFonts w:hint="eastAsia"/>
        </w:rPr>
        <w:t>编辑用户：支持修改用户信息，包括角色权限、手机号、邮箱等基础资料，实现用户信息灵活维护。</w:t>
      </w:r>
    </w:p>
    <w:p w14:paraId="11186547" w14:textId="77777777" w:rsidR="009D6247" w:rsidRDefault="00000000">
      <w:pPr>
        <w:ind w:firstLine="480"/>
      </w:pPr>
      <w:r>
        <w:rPr>
          <w:rFonts w:hint="eastAsia"/>
        </w:rPr>
        <w:t>删除用户：支持删除指定用户，需二次确认操作，防止误删重要用户账户。</w:t>
      </w:r>
    </w:p>
    <w:p w14:paraId="6FF22065" w14:textId="77777777" w:rsidR="009D6247" w:rsidRDefault="00000000">
      <w:pPr>
        <w:ind w:firstLine="480"/>
      </w:pPr>
      <w:r>
        <w:rPr>
          <w:rFonts w:hint="eastAsia"/>
        </w:rPr>
        <w:t>修改密码：支持管理员或用户修改登录密码，保障账户安全性。</w:t>
      </w:r>
    </w:p>
    <w:p w14:paraId="36D1A719" w14:textId="77777777" w:rsidR="009D6247" w:rsidRDefault="00000000">
      <w:pPr>
        <w:pStyle w:val="6"/>
      </w:pPr>
      <w:r>
        <w:rPr>
          <w:rFonts w:hint="eastAsia"/>
        </w:rPr>
        <w:lastRenderedPageBreak/>
        <w:t>租户管理</w:t>
      </w:r>
    </w:p>
    <w:p w14:paraId="24042CD8" w14:textId="77777777" w:rsidR="009D6247" w:rsidRDefault="00000000">
      <w:pPr>
        <w:ind w:firstLine="480"/>
      </w:pPr>
      <w:r>
        <w:rPr>
          <w:rFonts w:hint="eastAsia"/>
        </w:rPr>
        <w:t>租户查看：支持展示租户列表及租户所关联的调度区，便于全局掌握资源分配与使用情况。</w:t>
      </w:r>
    </w:p>
    <w:p w14:paraId="4F392E3D" w14:textId="77777777" w:rsidR="009D6247" w:rsidRDefault="00000000">
      <w:pPr>
        <w:ind w:firstLine="480"/>
      </w:pPr>
      <w:r>
        <w:rPr>
          <w:rFonts w:hint="eastAsia"/>
        </w:rPr>
        <w:t>添加租户：支持新增租户并配置租户名称。</w:t>
      </w:r>
    </w:p>
    <w:p w14:paraId="5FAFB6D8" w14:textId="77777777" w:rsidR="009D6247" w:rsidRDefault="00000000">
      <w:pPr>
        <w:ind w:firstLine="480"/>
      </w:pPr>
      <w:r>
        <w:rPr>
          <w:rFonts w:hint="eastAsia"/>
        </w:rPr>
        <w:t>删除租户：支持删除指定租户，操作需二次确认，避免误操作带来风险。</w:t>
      </w:r>
    </w:p>
    <w:p w14:paraId="730670C1" w14:textId="77777777" w:rsidR="009D6247" w:rsidRDefault="00000000">
      <w:pPr>
        <w:pStyle w:val="6"/>
      </w:pPr>
      <w:r>
        <w:rPr>
          <w:rFonts w:hint="eastAsia"/>
        </w:rPr>
        <w:t>操作日志</w:t>
      </w:r>
    </w:p>
    <w:p w14:paraId="592098B8" w14:textId="77777777" w:rsidR="009D6247" w:rsidRDefault="00000000">
      <w:pPr>
        <w:ind w:firstLine="480"/>
      </w:pPr>
      <w:r>
        <w:rPr>
          <w:rFonts w:hint="eastAsia"/>
        </w:rPr>
        <w:t>查看操作日志：支持查看操作审计日志，记录所有关键操作，包括操作人、操作时间、操作内容，确保系统可审计可追踪。</w:t>
      </w:r>
    </w:p>
    <w:p w14:paraId="528FA761" w14:textId="77777777" w:rsidR="009D6247" w:rsidRDefault="00000000">
      <w:pPr>
        <w:ind w:firstLine="480"/>
      </w:pPr>
      <w:r>
        <w:rPr>
          <w:rFonts w:hint="eastAsia"/>
        </w:rPr>
        <w:t>下载操作日志：支持导出审计日志，满足运维或合</w:t>
      </w:r>
      <w:proofErr w:type="gramStart"/>
      <w:r>
        <w:rPr>
          <w:rFonts w:hint="eastAsia"/>
        </w:rPr>
        <w:t>规</w:t>
      </w:r>
      <w:proofErr w:type="gramEnd"/>
      <w:r>
        <w:rPr>
          <w:rFonts w:hint="eastAsia"/>
        </w:rPr>
        <w:t>场景下的留存与分析需求。</w:t>
      </w:r>
    </w:p>
    <w:p w14:paraId="6C151A97" w14:textId="77777777" w:rsidR="009D6247" w:rsidRDefault="00000000">
      <w:pPr>
        <w:pStyle w:val="5"/>
      </w:pPr>
      <w:r>
        <w:rPr>
          <w:rFonts w:hint="eastAsia"/>
        </w:rPr>
        <w:t>存储服务</w:t>
      </w:r>
    </w:p>
    <w:p w14:paraId="00A9F158" w14:textId="77777777" w:rsidR="009D6247" w:rsidRDefault="00000000">
      <w:pPr>
        <w:pStyle w:val="6"/>
      </w:pPr>
      <w:r>
        <w:rPr>
          <w:rFonts w:hint="eastAsia"/>
        </w:rPr>
        <w:t>存储管理</w:t>
      </w:r>
    </w:p>
    <w:p w14:paraId="129C7265" w14:textId="77777777" w:rsidR="009D6247" w:rsidRDefault="00000000">
      <w:pPr>
        <w:ind w:firstLine="480"/>
      </w:pPr>
      <w:r>
        <w:rPr>
          <w:rFonts w:hint="eastAsia"/>
        </w:rPr>
        <w:t>查看存储管理：支持查看存储管理列表，包含存储名称、类型、容量、状态及创建时间。</w:t>
      </w:r>
    </w:p>
    <w:p w14:paraId="16DD53BA" w14:textId="77777777" w:rsidR="009D6247" w:rsidRDefault="00000000">
      <w:pPr>
        <w:ind w:firstLine="480"/>
      </w:pPr>
      <w:r>
        <w:rPr>
          <w:rFonts w:hint="eastAsia"/>
        </w:rPr>
        <w:t>添加</w:t>
      </w:r>
      <w:r>
        <w:rPr>
          <w:rFonts w:hint="eastAsia"/>
        </w:rPr>
        <w:t>PVC</w:t>
      </w:r>
      <w:r>
        <w:rPr>
          <w:rFonts w:hint="eastAsia"/>
        </w:rPr>
        <w:t>：支持添加</w:t>
      </w:r>
      <w:r>
        <w:rPr>
          <w:rFonts w:hint="eastAsia"/>
        </w:rPr>
        <w:t xml:space="preserve"> PVC </w:t>
      </w:r>
      <w:r>
        <w:rPr>
          <w:rFonts w:hint="eastAsia"/>
        </w:rPr>
        <w:t>操作，实现</w:t>
      </w:r>
      <w:r>
        <w:rPr>
          <w:rFonts w:hint="eastAsia"/>
        </w:rPr>
        <w:t xml:space="preserve"> PVC </w:t>
      </w:r>
      <w:r>
        <w:rPr>
          <w:rFonts w:hint="eastAsia"/>
        </w:rPr>
        <w:t>自动挂载至</w:t>
      </w:r>
      <w:r>
        <w:rPr>
          <w:rFonts w:hint="eastAsia"/>
        </w:rPr>
        <w:t xml:space="preserve"> /</w:t>
      </w:r>
      <w:proofErr w:type="spellStart"/>
      <w:r>
        <w:rPr>
          <w:rFonts w:hint="eastAsia"/>
        </w:rPr>
        <w:t>gpfs</w:t>
      </w:r>
      <w:proofErr w:type="spellEnd"/>
      <w:r>
        <w:rPr>
          <w:rFonts w:hint="eastAsia"/>
        </w:rPr>
        <w:t xml:space="preserve"> </w:t>
      </w:r>
      <w:r>
        <w:rPr>
          <w:rFonts w:hint="eastAsia"/>
        </w:rPr>
        <w:t>目录，提升存储管理便捷性。</w:t>
      </w:r>
    </w:p>
    <w:p w14:paraId="43E1CD0A" w14:textId="77777777" w:rsidR="009D6247" w:rsidRDefault="00000000">
      <w:pPr>
        <w:ind w:firstLine="480"/>
      </w:pPr>
      <w:r>
        <w:rPr>
          <w:rFonts w:hint="eastAsia"/>
        </w:rPr>
        <w:t>更新存储：支持动态调整存储空间容量，满足业务弹性扩容需求。</w:t>
      </w:r>
    </w:p>
    <w:p w14:paraId="4883DF3F" w14:textId="77777777" w:rsidR="009D6247" w:rsidRDefault="00000000">
      <w:pPr>
        <w:ind w:firstLine="480"/>
      </w:pPr>
      <w:r>
        <w:rPr>
          <w:rFonts w:hint="eastAsia"/>
        </w:rPr>
        <w:t>删除存储：删除指定存储资源，操作需二次确认，减少误操作。</w:t>
      </w:r>
    </w:p>
    <w:p w14:paraId="0618578C" w14:textId="77777777" w:rsidR="009D6247" w:rsidRDefault="00000000">
      <w:pPr>
        <w:pStyle w:val="5"/>
      </w:pPr>
      <w:r>
        <w:rPr>
          <w:rFonts w:hint="eastAsia"/>
        </w:rPr>
        <w:t>资源管理</w:t>
      </w:r>
    </w:p>
    <w:p w14:paraId="6EE3394C" w14:textId="77777777" w:rsidR="009D6247" w:rsidRDefault="00000000">
      <w:pPr>
        <w:pStyle w:val="6"/>
      </w:pPr>
      <w:r>
        <w:rPr>
          <w:rFonts w:hint="eastAsia"/>
        </w:rPr>
        <w:t>资源查看</w:t>
      </w:r>
    </w:p>
    <w:p w14:paraId="1E1A1598" w14:textId="77777777" w:rsidR="009D6247" w:rsidRDefault="00000000">
      <w:pPr>
        <w:ind w:firstLine="480"/>
      </w:pPr>
      <w:r>
        <w:rPr>
          <w:rFonts w:hint="eastAsia"/>
        </w:rPr>
        <w:t>查看资源详情：查看</w:t>
      </w:r>
      <w:r>
        <w:rPr>
          <w:rFonts w:hint="eastAsia"/>
        </w:rPr>
        <w:t>GPU</w:t>
      </w:r>
      <w:r>
        <w:rPr>
          <w:rFonts w:hint="eastAsia"/>
        </w:rPr>
        <w:t>资源详细信息，包括型号、所属节点、租期等，支持多维筛选与数据导出。</w:t>
      </w:r>
    </w:p>
    <w:p w14:paraId="69BB1ACB" w14:textId="77777777" w:rsidR="009D6247" w:rsidRDefault="00000000">
      <w:pPr>
        <w:pStyle w:val="6"/>
      </w:pPr>
      <w:r>
        <w:rPr>
          <w:rFonts w:hint="eastAsia"/>
        </w:rPr>
        <w:t>资源分配</w:t>
      </w:r>
    </w:p>
    <w:p w14:paraId="49FFCEE3" w14:textId="77777777" w:rsidR="009D6247" w:rsidRDefault="00000000">
      <w:pPr>
        <w:ind w:firstLine="480"/>
      </w:pPr>
      <w:r>
        <w:rPr>
          <w:rFonts w:hint="eastAsia"/>
        </w:rPr>
        <w:t>资源分配</w:t>
      </w:r>
      <w:r>
        <w:rPr>
          <w:rFonts w:hint="eastAsia"/>
        </w:rPr>
        <w:t>-GPU</w:t>
      </w:r>
      <w:r>
        <w:rPr>
          <w:rFonts w:hint="eastAsia"/>
        </w:rPr>
        <w:t>：管理员可为租户分配</w:t>
      </w:r>
      <w:r>
        <w:rPr>
          <w:rFonts w:hint="eastAsia"/>
        </w:rPr>
        <w:t>GPU</w:t>
      </w:r>
      <w:r>
        <w:rPr>
          <w:rFonts w:hint="eastAsia"/>
        </w:rPr>
        <w:t>资源并设置租期，实现资源灵活</w:t>
      </w:r>
      <w:r>
        <w:rPr>
          <w:rFonts w:hint="eastAsia"/>
        </w:rPr>
        <w:lastRenderedPageBreak/>
        <w:t>调度与管理。</w:t>
      </w:r>
    </w:p>
    <w:p w14:paraId="75B0BEF1" w14:textId="77777777" w:rsidR="009D6247" w:rsidRDefault="00000000">
      <w:pPr>
        <w:ind w:firstLine="480"/>
      </w:pPr>
      <w:r>
        <w:rPr>
          <w:rFonts w:hint="eastAsia"/>
        </w:rPr>
        <w:t>资源分配</w:t>
      </w:r>
      <w:r>
        <w:rPr>
          <w:rFonts w:hint="eastAsia"/>
        </w:rPr>
        <w:t>-API</w:t>
      </w:r>
      <w:r>
        <w:rPr>
          <w:rFonts w:hint="eastAsia"/>
        </w:rPr>
        <w:t>并发：支持管理员为租户分配</w:t>
      </w:r>
      <w:r>
        <w:rPr>
          <w:rFonts w:hint="eastAsia"/>
        </w:rPr>
        <w:t>API</w:t>
      </w:r>
      <w:r>
        <w:rPr>
          <w:rFonts w:hint="eastAsia"/>
        </w:rPr>
        <w:t>并发数，保障接口访问的合理负载。</w:t>
      </w:r>
    </w:p>
    <w:p w14:paraId="189A13A5" w14:textId="77777777" w:rsidR="009D6247" w:rsidRDefault="00000000">
      <w:pPr>
        <w:pStyle w:val="6"/>
      </w:pPr>
      <w:r>
        <w:rPr>
          <w:rFonts w:hint="eastAsia"/>
        </w:rPr>
        <w:t>资源管理</w:t>
      </w:r>
    </w:p>
    <w:p w14:paraId="69F07097" w14:textId="77777777" w:rsidR="009D6247" w:rsidRDefault="00000000">
      <w:pPr>
        <w:ind w:firstLine="480"/>
      </w:pPr>
      <w:r>
        <w:rPr>
          <w:rFonts w:hint="eastAsia"/>
        </w:rPr>
        <w:t>修改租期：支持单个资源租期起止时间的调整，满足租用灵活性需求。</w:t>
      </w:r>
    </w:p>
    <w:p w14:paraId="481C2DEB" w14:textId="77777777" w:rsidR="009D6247" w:rsidRDefault="00000000">
      <w:pPr>
        <w:ind w:firstLine="480"/>
      </w:pPr>
      <w:r>
        <w:rPr>
          <w:rFonts w:hint="eastAsia"/>
        </w:rPr>
        <w:t>批量修改租期：支持批量调整多条资源租期，提升资源管理效率。</w:t>
      </w:r>
    </w:p>
    <w:p w14:paraId="7C1A5AC6" w14:textId="77777777" w:rsidR="009D6247" w:rsidRDefault="00000000">
      <w:pPr>
        <w:ind w:firstLine="480"/>
      </w:pPr>
      <w:r>
        <w:rPr>
          <w:rFonts w:hint="eastAsia"/>
        </w:rPr>
        <w:t>收回资源：强制收回已分配的</w:t>
      </w:r>
      <w:r>
        <w:rPr>
          <w:rFonts w:hint="eastAsia"/>
        </w:rPr>
        <w:t>GPU</w:t>
      </w:r>
      <w:r>
        <w:rPr>
          <w:rFonts w:hint="eastAsia"/>
        </w:rPr>
        <w:t>资源，恢复至未出租状态，保障资源合理回收。</w:t>
      </w:r>
    </w:p>
    <w:p w14:paraId="1A1945EF" w14:textId="77777777" w:rsidR="009D6247" w:rsidRDefault="00000000">
      <w:pPr>
        <w:ind w:firstLine="480"/>
      </w:pPr>
      <w:r>
        <w:rPr>
          <w:rFonts w:hint="eastAsia"/>
        </w:rPr>
        <w:t>批量收回资源：支持批量强制收回多个资源，简化大规模资源回收操作。</w:t>
      </w:r>
    </w:p>
    <w:p w14:paraId="569C99CB" w14:textId="77777777" w:rsidR="009D6247" w:rsidRDefault="00000000">
      <w:pPr>
        <w:ind w:firstLine="480"/>
      </w:pPr>
      <w:r>
        <w:rPr>
          <w:rFonts w:hint="eastAsia"/>
        </w:rPr>
        <w:t>资源到期提醒与确认：自动提醒即将到期或过期资源，用户需确认后才能继续操作。</w:t>
      </w:r>
    </w:p>
    <w:p w14:paraId="50C4F4E2" w14:textId="77777777" w:rsidR="009D6247" w:rsidRDefault="00000000">
      <w:pPr>
        <w:pStyle w:val="5"/>
      </w:pPr>
      <w:r>
        <w:rPr>
          <w:rFonts w:hint="eastAsia"/>
        </w:rPr>
        <w:t>计费管理</w:t>
      </w:r>
    </w:p>
    <w:p w14:paraId="2EF370C6" w14:textId="77777777" w:rsidR="009D6247" w:rsidRDefault="00000000">
      <w:pPr>
        <w:pStyle w:val="6"/>
      </w:pPr>
      <w:r>
        <w:rPr>
          <w:rFonts w:hint="eastAsia"/>
        </w:rPr>
        <w:t>商品定价</w:t>
      </w:r>
    </w:p>
    <w:p w14:paraId="4C3A1A45" w14:textId="77777777" w:rsidR="009D6247" w:rsidRDefault="00000000">
      <w:pPr>
        <w:ind w:firstLine="480"/>
      </w:pPr>
      <w:proofErr w:type="gramStart"/>
      <w:r>
        <w:rPr>
          <w:rFonts w:hint="eastAsia"/>
        </w:rPr>
        <w:t>算力商品</w:t>
      </w:r>
      <w:proofErr w:type="gramEnd"/>
      <w:r>
        <w:rPr>
          <w:rFonts w:hint="eastAsia"/>
        </w:rPr>
        <w:t>：</w:t>
      </w:r>
      <w:proofErr w:type="gramStart"/>
      <w:r>
        <w:rPr>
          <w:rFonts w:hint="eastAsia"/>
        </w:rPr>
        <w:t>查看算力资源</w:t>
      </w:r>
      <w:proofErr w:type="gramEnd"/>
      <w:r>
        <w:rPr>
          <w:rFonts w:hint="eastAsia"/>
        </w:rPr>
        <w:t>规格及定价信息，涵盖</w:t>
      </w:r>
      <w:r>
        <w:rPr>
          <w:rFonts w:hint="eastAsia"/>
        </w:rPr>
        <w:t>GPU</w:t>
      </w:r>
      <w:r>
        <w:rPr>
          <w:rFonts w:hint="eastAsia"/>
        </w:rPr>
        <w:t>、</w:t>
      </w:r>
      <w:r>
        <w:rPr>
          <w:rFonts w:hint="eastAsia"/>
        </w:rPr>
        <w:t>CPU</w:t>
      </w:r>
      <w:r>
        <w:rPr>
          <w:rFonts w:hint="eastAsia"/>
        </w:rPr>
        <w:t>及内存在内的核心资源。</w:t>
      </w:r>
    </w:p>
    <w:p w14:paraId="6C0EA7B3" w14:textId="77777777" w:rsidR="009D6247" w:rsidRDefault="00000000">
      <w:pPr>
        <w:ind w:firstLine="480"/>
      </w:pPr>
      <w:proofErr w:type="gramStart"/>
      <w:r>
        <w:rPr>
          <w:rFonts w:hint="eastAsia"/>
        </w:rPr>
        <w:t>算力商品</w:t>
      </w:r>
      <w:proofErr w:type="gramEnd"/>
      <w:r>
        <w:rPr>
          <w:rFonts w:hint="eastAsia"/>
        </w:rPr>
        <w:t>编辑：支持</w:t>
      </w:r>
      <w:proofErr w:type="gramStart"/>
      <w:r>
        <w:rPr>
          <w:rFonts w:hint="eastAsia"/>
        </w:rPr>
        <w:t>编辑算力资源</w:t>
      </w:r>
      <w:proofErr w:type="gramEnd"/>
      <w:r>
        <w:rPr>
          <w:rFonts w:hint="eastAsia"/>
        </w:rPr>
        <w:t>价格，实现灵活定价策略，以卡时为单位。</w:t>
      </w:r>
    </w:p>
    <w:p w14:paraId="094467AE" w14:textId="77777777" w:rsidR="009D6247" w:rsidRDefault="00000000">
      <w:pPr>
        <w:ind w:firstLine="480"/>
      </w:pPr>
      <w:r>
        <w:rPr>
          <w:rFonts w:hint="eastAsia"/>
        </w:rPr>
        <w:t>模型商品：查看模型商品详情，包括模型名称、参数规格及定价信息，以</w:t>
      </w:r>
      <w:r>
        <w:rPr>
          <w:rFonts w:hint="eastAsia"/>
        </w:rPr>
        <w:t>token</w:t>
      </w:r>
      <w:r>
        <w:rPr>
          <w:rFonts w:hint="eastAsia"/>
        </w:rPr>
        <w:t>为单位。</w:t>
      </w:r>
    </w:p>
    <w:p w14:paraId="204A362F" w14:textId="77777777" w:rsidR="009D6247" w:rsidRDefault="00000000">
      <w:pPr>
        <w:ind w:firstLine="480"/>
      </w:pPr>
      <w:r>
        <w:rPr>
          <w:rFonts w:hint="eastAsia"/>
        </w:rPr>
        <w:t>模型商品编辑：支持编辑模型商品价格，便于动态调整商业策略。</w:t>
      </w:r>
    </w:p>
    <w:p w14:paraId="5A0D76D9" w14:textId="77777777" w:rsidR="009D6247" w:rsidRDefault="00000000">
      <w:pPr>
        <w:pStyle w:val="6"/>
      </w:pPr>
      <w:r>
        <w:rPr>
          <w:rFonts w:hint="eastAsia"/>
        </w:rPr>
        <w:t>账单概览</w:t>
      </w:r>
    </w:p>
    <w:p w14:paraId="51955180" w14:textId="77777777" w:rsidR="009D6247" w:rsidRDefault="00000000">
      <w:pPr>
        <w:ind w:firstLine="480"/>
      </w:pPr>
      <w:r>
        <w:rPr>
          <w:rFonts w:hint="eastAsia"/>
        </w:rPr>
        <w:t>按租户：按月、季度或自定义时间范围查看各租户账单，包含应付金额、目录总价及优惠金额等详细信息。</w:t>
      </w:r>
    </w:p>
    <w:p w14:paraId="68648034" w14:textId="77777777" w:rsidR="009D6247" w:rsidRDefault="00000000">
      <w:pPr>
        <w:ind w:firstLine="480"/>
      </w:pPr>
      <w:r>
        <w:rPr>
          <w:rFonts w:hint="eastAsia"/>
        </w:rPr>
        <w:t>按商品：按月、季度或自定义时间范围查看各租户账单明细，展示商品类型、名称及金额等数据。</w:t>
      </w:r>
    </w:p>
    <w:p w14:paraId="72972986" w14:textId="77777777" w:rsidR="009D6247" w:rsidRDefault="00000000">
      <w:pPr>
        <w:ind w:firstLine="480"/>
      </w:pPr>
      <w:r>
        <w:rPr>
          <w:rFonts w:hint="eastAsia"/>
        </w:rPr>
        <w:t>导出账单：支持导出账单列表至本地，方便账务分析与归档。</w:t>
      </w:r>
    </w:p>
    <w:p w14:paraId="2C20E355" w14:textId="77777777" w:rsidR="009D6247" w:rsidRDefault="00000000">
      <w:pPr>
        <w:pStyle w:val="6"/>
      </w:pPr>
      <w:r>
        <w:rPr>
          <w:rFonts w:hint="eastAsia"/>
        </w:rPr>
        <w:lastRenderedPageBreak/>
        <w:t>导出记录</w:t>
      </w:r>
    </w:p>
    <w:p w14:paraId="04BDEBDB" w14:textId="77777777" w:rsidR="009D6247" w:rsidRDefault="00000000">
      <w:pPr>
        <w:ind w:firstLine="480"/>
      </w:pPr>
      <w:r>
        <w:rPr>
          <w:rFonts w:hint="eastAsia"/>
        </w:rPr>
        <w:t>账单导出记录：查看账单导出记录，追踪导出操作的时间和详情。</w:t>
      </w:r>
    </w:p>
    <w:p w14:paraId="050DD7FA" w14:textId="77777777" w:rsidR="009D6247" w:rsidRDefault="00000000">
      <w:pPr>
        <w:pStyle w:val="3"/>
      </w:pPr>
      <w:bookmarkStart w:id="395" w:name="_Toc213053740"/>
      <w:r>
        <w:rPr>
          <w:rFonts w:hint="eastAsia"/>
        </w:rPr>
        <w:t>大模型核心能力层</w:t>
      </w:r>
      <w:bookmarkEnd w:id="395"/>
    </w:p>
    <w:p w14:paraId="7F2333C2" w14:textId="77777777" w:rsidR="009D6247" w:rsidRDefault="00000000">
      <w:pPr>
        <w:ind w:firstLine="480"/>
      </w:pPr>
      <w:proofErr w:type="gramStart"/>
      <w:r>
        <w:rPr>
          <w:rFonts w:hint="eastAsia"/>
        </w:rPr>
        <w:t>为智算业务</w:t>
      </w:r>
      <w:proofErr w:type="gramEnd"/>
      <w:r>
        <w:rPr>
          <w:rFonts w:hint="eastAsia"/>
        </w:rPr>
        <w:t>提供大模型核心能力，采用通用基础大模型与智慧城市行业场景垂直专家模型结合的方式实现。提供开源基础通用大模型，例如：</w:t>
      </w:r>
      <w:r>
        <w:rPr>
          <w:rFonts w:hint="eastAsia"/>
        </w:rPr>
        <w:t>DeepSeek R1</w:t>
      </w:r>
      <w:r>
        <w:rPr>
          <w:rFonts w:hint="eastAsia"/>
        </w:rPr>
        <w:t>系列自然语言通用大模型、</w:t>
      </w:r>
      <w:r>
        <w:rPr>
          <w:rFonts w:hint="eastAsia"/>
        </w:rPr>
        <w:t>Qwen</w:t>
      </w:r>
      <w:r>
        <w:rPr>
          <w:rFonts w:hint="eastAsia"/>
        </w:rPr>
        <w:t>系列大模型。为公安各个行业场景提供行业场景专家模型，例如：指挥调度、案件文书处理。</w:t>
      </w:r>
    </w:p>
    <w:p w14:paraId="0485A48C" w14:textId="77777777" w:rsidR="009D6247" w:rsidRDefault="00000000">
      <w:pPr>
        <w:pStyle w:val="4"/>
      </w:pPr>
      <w:bookmarkStart w:id="396" w:name="_Toc213053741"/>
      <w:r>
        <w:rPr>
          <w:rFonts w:hint="eastAsia"/>
        </w:rPr>
        <w:t>主流开源基础大模型</w:t>
      </w:r>
      <w:bookmarkEnd w:id="396"/>
    </w:p>
    <w:p w14:paraId="16064722" w14:textId="77777777" w:rsidR="009D6247" w:rsidRDefault="00000000">
      <w:pPr>
        <w:ind w:firstLine="480"/>
      </w:pPr>
      <w:r>
        <w:rPr>
          <w:rFonts w:hint="eastAsia"/>
        </w:rPr>
        <w:t>DeepSeek</w:t>
      </w:r>
      <w:r>
        <w:rPr>
          <w:rFonts w:hint="eastAsia"/>
        </w:rPr>
        <w:t>革命掀起大模型应用浪潮后，大模型发展日新月异，有相当多基础模型能力表现卓越，各有特点。相比成本高、定制能力弱、数据敏感的闭环模型而言，开源模型拥有成本低、可自行部署、数据隐私安全、可定制化微调、可扩展性强等特点，作为本项目方案的推荐选择。</w:t>
      </w:r>
    </w:p>
    <w:p w14:paraId="09E3A6A4" w14:textId="77777777" w:rsidR="009D6247" w:rsidRDefault="00000000">
      <w:pPr>
        <w:pStyle w:val="B"/>
      </w:pPr>
      <w:r>
        <w:rPr>
          <w:rFonts w:hint="eastAsia"/>
        </w:rPr>
        <w:t>主流开源基础模型举例表</w:t>
      </w:r>
    </w:p>
    <w:tbl>
      <w:tblPr>
        <w:tblW w:w="8900" w:type="dxa"/>
        <w:jc w:val="center"/>
        <w:tblLayout w:type="fixed"/>
        <w:tblCellMar>
          <w:top w:w="32" w:type="dxa"/>
          <w:left w:w="64" w:type="dxa"/>
          <w:bottom w:w="32" w:type="dxa"/>
          <w:right w:w="64" w:type="dxa"/>
        </w:tblCellMar>
        <w:tblLook w:val="04A0" w:firstRow="1" w:lastRow="0" w:firstColumn="1" w:lastColumn="0" w:noHBand="0" w:noVBand="1"/>
      </w:tblPr>
      <w:tblGrid>
        <w:gridCol w:w="1206"/>
        <w:gridCol w:w="1374"/>
        <w:gridCol w:w="1185"/>
        <w:gridCol w:w="1282"/>
        <w:gridCol w:w="2395"/>
        <w:gridCol w:w="1458"/>
      </w:tblGrid>
      <w:tr w:rsidR="009D6247" w14:paraId="21127F93" w14:textId="77777777">
        <w:trPr>
          <w:tblHeader/>
          <w:jc w:val="center"/>
        </w:trPr>
        <w:tc>
          <w:tcPr>
            <w:tcW w:w="12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7C9965" w14:textId="77777777" w:rsidR="009D6247" w:rsidRDefault="00000000">
            <w:pPr>
              <w:pStyle w:val="B1"/>
            </w:pPr>
            <w:r>
              <w:rPr>
                <w:rFonts w:hint="eastAsia"/>
              </w:rPr>
              <w:t>类别</w:t>
            </w:r>
          </w:p>
        </w:tc>
        <w:tc>
          <w:tcPr>
            <w:tcW w:w="13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15C442" w14:textId="77777777" w:rsidR="009D6247" w:rsidRDefault="00000000">
            <w:pPr>
              <w:pStyle w:val="B1"/>
            </w:pPr>
            <w:r>
              <w:rPr>
                <w:rFonts w:hint="eastAsia"/>
              </w:rPr>
              <w:t>公司</w:t>
            </w:r>
            <w:r>
              <w:rPr>
                <w:rFonts w:hint="eastAsia"/>
              </w:rPr>
              <w:t>/</w:t>
            </w:r>
            <w:r>
              <w:rPr>
                <w:rFonts w:hint="eastAsia"/>
              </w:rPr>
              <w:t>机构</w:t>
            </w:r>
          </w:p>
        </w:tc>
        <w:tc>
          <w:tcPr>
            <w:tcW w:w="11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E16E886" w14:textId="77777777" w:rsidR="009D6247" w:rsidRDefault="00000000">
            <w:pPr>
              <w:pStyle w:val="B1"/>
            </w:pPr>
            <w:r>
              <w:rPr>
                <w:rFonts w:hint="eastAsia"/>
              </w:rPr>
              <w:t>主要模型品牌</w:t>
            </w: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FE340A2" w14:textId="77777777" w:rsidR="009D6247" w:rsidRDefault="00000000">
            <w:pPr>
              <w:pStyle w:val="B1"/>
            </w:pPr>
            <w:r>
              <w:rPr>
                <w:rFonts w:hint="eastAsia"/>
              </w:rPr>
              <w:t>代表性模型</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C336C88" w14:textId="77777777" w:rsidR="009D6247" w:rsidRDefault="00000000">
            <w:pPr>
              <w:pStyle w:val="B1"/>
            </w:pPr>
            <w:r>
              <w:rPr>
                <w:rFonts w:hint="eastAsia"/>
              </w:rPr>
              <w:t>主要特点</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BD7638A" w14:textId="77777777" w:rsidR="009D6247" w:rsidRDefault="00000000">
            <w:pPr>
              <w:pStyle w:val="B1"/>
            </w:pPr>
            <w:r>
              <w:rPr>
                <w:rFonts w:hint="eastAsia"/>
              </w:rPr>
              <w:t>参数量</w:t>
            </w:r>
          </w:p>
        </w:tc>
      </w:tr>
      <w:tr w:rsidR="009D6247" w14:paraId="61B01E51" w14:textId="77777777">
        <w:trPr>
          <w:jc w:val="center"/>
        </w:trPr>
        <w:tc>
          <w:tcPr>
            <w:tcW w:w="1206"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14:paraId="5DB4E718" w14:textId="77777777" w:rsidR="009D6247" w:rsidRDefault="00000000">
            <w:pPr>
              <w:pStyle w:val="B0"/>
            </w:pPr>
            <w:r>
              <w:t>自然语言处理</w:t>
            </w:r>
          </w:p>
        </w:tc>
        <w:tc>
          <w:tcPr>
            <w:tcW w:w="1374"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14:paraId="00126282" w14:textId="77777777" w:rsidR="009D6247" w:rsidRDefault="00000000">
            <w:pPr>
              <w:pStyle w:val="B0"/>
            </w:pPr>
            <w:r>
              <w:t>阿里巴巴</w:t>
            </w:r>
          </w:p>
        </w:tc>
        <w:tc>
          <w:tcPr>
            <w:tcW w:w="1185"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14:paraId="5C59C016" w14:textId="77777777" w:rsidR="009D6247" w:rsidRDefault="00000000">
            <w:pPr>
              <w:pStyle w:val="B0"/>
            </w:pPr>
            <w:proofErr w:type="gramStart"/>
            <w:r>
              <w:t>通义千问</w:t>
            </w:r>
            <w:proofErr w:type="gramEnd"/>
            <w:r>
              <w:t xml:space="preserve"> (Qwen)</w:t>
            </w: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A2AE1EF" w14:textId="77777777" w:rsidR="009D6247" w:rsidRDefault="00000000">
            <w:pPr>
              <w:pStyle w:val="B0"/>
            </w:pPr>
            <w:r>
              <w:t>Qwen3</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2A8269" w14:textId="77777777" w:rsidR="009D6247" w:rsidRDefault="00000000">
            <w:pPr>
              <w:pStyle w:val="B0"/>
            </w:pPr>
            <w:r>
              <w:t>混合专家架构</w:t>
            </w:r>
            <w:r>
              <w:t xml:space="preserve"> (</w:t>
            </w:r>
            <w:proofErr w:type="spellStart"/>
            <w:r>
              <w:t>MoE</w:t>
            </w:r>
            <w:proofErr w:type="spellEnd"/>
            <w:r>
              <w:t>)</w:t>
            </w:r>
            <w:r>
              <w:t>，支持快慢思考混合推理</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BD9E843" w14:textId="77777777" w:rsidR="009D6247" w:rsidRDefault="00000000">
            <w:pPr>
              <w:pStyle w:val="B0"/>
            </w:pPr>
            <w:r>
              <w:t>235B (</w:t>
            </w:r>
            <w:r>
              <w:t>激活</w:t>
            </w:r>
            <w:r>
              <w:t>22B)</w:t>
            </w:r>
          </w:p>
        </w:tc>
      </w:tr>
      <w:tr w:rsidR="009D6247" w14:paraId="71B20867"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3C87EA4F" w14:textId="77777777" w:rsidR="009D6247" w:rsidRDefault="009D6247">
            <w:pPr>
              <w:pStyle w:val="B0"/>
            </w:pPr>
          </w:p>
        </w:tc>
        <w:tc>
          <w:tcPr>
            <w:tcW w:w="1374"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4534AD38" w14:textId="77777777" w:rsidR="009D6247" w:rsidRDefault="009D6247">
            <w:pPr>
              <w:pStyle w:val="B0"/>
            </w:pPr>
          </w:p>
        </w:tc>
        <w:tc>
          <w:tcPr>
            <w:tcW w:w="1185"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10E612FD" w14:textId="77777777" w:rsidR="009D6247" w:rsidRDefault="009D6247">
            <w:pPr>
              <w:pStyle w:val="B0"/>
            </w:pP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5733EFD" w14:textId="77777777" w:rsidR="009D6247" w:rsidRDefault="00000000">
            <w:pPr>
              <w:pStyle w:val="B0"/>
            </w:pPr>
            <w:r>
              <w:t>Qwen2.5</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4449E7" w14:textId="77777777" w:rsidR="009D6247" w:rsidRDefault="00000000">
            <w:pPr>
              <w:pStyle w:val="B0"/>
            </w:pPr>
            <w:r>
              <w:t>理解、推理、指令遵循、代码能力较前代显著提升</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3D3DC2B" w14:textId="77777777" w:rsidR="009D6247" w:rsidRDefault="00000000">
            <w:pPr>
              <w:pStyle w:val="B0"/>
            </w:pPr>
            <w:r>
              <w:t>0.5B, 1.8B, 4B, 7B, 14B, 32B, 72B, 110B</w:t>
            </w:r>
          </w:p>
        </w:tc>
      </w:tr>
      <w:tr w:rsidR="009D6247" w14:paraId="2A4DBFF4"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55F94CC1" w14:textId="77777777" w:rsidR="009D6247" w:rsidRDefault="009D6247">
            <w:pPr>
              <w:pStyle w:val="B0"/>
            </w:pPr>
          </w:p>
        </w:tc>
        <w:tc>
          <w:tcPr>
            <w:tcW w:w="1374"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14:paraId="58027356" w14:textId="77777777" w:rsidR="009D6247" w:rsidRDefault="00000000">
            <w:pPr>
              <w:pStyle w:val="B0"/>
            </w:pPr>
            <w:r>
              <w:t>深度求索</w:t>
            </w:r>
            <w:r>
              <w:t xml:space="preserve"> (DeepSeek)</w:t>
            </w:r>
          </w:p>
        </w:tc>
        <w:tc>
          <w:tcPr>
            <w:tcW w:w="1185"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14:paraId="710F814E" w14:textId="77777777" w:rsidR="009D6247" w:rsidRDefault="00000000">
            <w:pPr>
              <w:pStyle w:val="B0"/>
            </w:pPr>
            <w:r>
              <w:t>DeepSeek</w:t>
            </w: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AE09015" w14:textId="77777777" w:rsidR="009D6247" w:rsidRDefault="00000000">
            <w:pPr>
              <w:pStyle w:val="B0"/>
            </w:pPr>
            <w:r>
              <w:t>DeepSeek-V3.1</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404747C" w14:textId="77777777" w:rsidR="009D6247" w:rsidRDefault="00000000">
            <w:pPr>
              <w:pStyle w:val="B0"/>
            </w:pPr>
            <w:r>
              <w:t>支持</w:t>
            </w:r>
            <w:r>
              <w:t>128K</w:t>
            </w:r>
            <w:r>
              <w:t>上下文，混合推理架构（思考</w:t>
            </w:r>
            <w:r>
              <w:t>/</w:t>
            </w:r>
            <w:r>
              <w:t>非思考模式），工具调用与智能</w:t>
            </w:r>
            <w:proofErr w:type="gramStart"/>
            <w:r>
              <w:t>体任务</w:t>
            </w:r>
            <w:proofErr w:type="gramEnd"/>
            <w:r>
              <w:t>增强，国产芯片优化</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9F58075" w14:textId="77777777" w:rsidR="009D6247" w:rsidRDefault="00000000">
            <w:pPr>
              <w:pStyle w:val="B0"/>
            </w:pPr>
            <w:r>
              <w:t>总参数量</w:t>
            </w:r>
            <w:r>
              <w:t>685B</w:t>
            </w:r>
            <w:r>
              <w:t>，激活参数约</w:t>
            </w:r>
            <w:r>
              <w:t>37B</w:t>
            </w:r>
          </w:p>
        </w:tc>
      </w:tr>
      <w:tr w:rsidR="009D6247" w14:paraId="0D5E2B20"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03C9B701" w14:textId="77777777" w:rsidR="009D6247" w:rsidRDefault="009D6247">
            <w:pPr>
              <w:pStyle w:val="B0"/>
            </w:pPr>
          </w:p>
        </w:tc>
        <w:tc>
          <w:tcPr>
            <w:tcW w:w="1374"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6C7E6027" w14:textId="77777777" w:rsidR="009D6247" w:rsidRDefault="009D6247">
            <w:pPr>
              <w:pStyle w:val="B0"/>
            </w:pPr>
          </w:p>
        </w:tc>
        <w:tc>
          <w:tcPr>
            <w:tcW w:w="1185"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473B9A40" w14:textId="77777777" w:rsidR="009D6247" w:rsidRDefault="009D6247">
            <w:pPr>
              <w:pStyle w:val="B0"/>
            </w:pP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4995A3F" w14:textId="77777777" w:rsidR="009D6247" w:rsidRDefault="00000000">
            <w:pPr>
              <w:pStyle w:val="B0"/>
            </w:pPr>
            <w:r>
              <w:t>DeepSeek-R1</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280A4A" w14:textId="77777777" w:rsidR="009D6247" w:rsidRDefault="00000000">
            <w:pPr>
              <w:pStyle w:val="B0"/>
            </w:pPr>
            <w:r>
              <w:t>混合专家架构</w:t>
            </w:r>
            <w:r>
              <w:t xml:space="preserve"> (</w:t>
            </w:r>
            <w:proofErr w:type="spellStart"/>
            <w:r>
              <w:t>MoE</w:t>
            </w:r>
            <w:proofErr w:type="spellEnd"/>
            <w:r>
              <w:t>)</w:t>
            </w:r>
            <w:r>
              <w:t>，动态推理优化，降低推理成本</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1F85D6" w14:textId="77777777" w:rsidR="009D6247" w:rsidRDefault="00000000">
            <w:pPr>
              <w:pStyle w:val="B0"/>
            </w:pPr>
            <w:r>
              <w:rPr>
                <w:rFonts w:hint="eastAsia"/>
              </w:rPr>
              <w:t>32B,72B,671B</w:t>
            </w:r>
            <w:r>
              <w:rPr>
                <w:rFonts w:hint="eastAsia"/>
              </w:rPr>
              <w:t>等</w:t>
            </w:r>
          </w:p>
        </w:tc>
      </w:tr>
      <w:tr w:rsidR="009D6247" w14:paraId="5D98BD8B"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70A92FEE" w14:textId="77777777" w:rsidR="009D6247" w:rsidRDefault="009D6247">
            <w:pPr>
              <w:pStyle w:val="B0"/>
            </w:pPr>
          </w:p>
        </w:tc>
        <w:tc>
          <w:tcPr>
            <w:tcW w:w="1374"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25A0BE57" w14:textId="77777777" w:rsidR="009D6247" w:rsidRDefault="009D6247">
            <w:pPr>
              <w:pStyle w:val="B0"/>
            </w:pPr>
          </w:p>
        </w:tc>
        <w:tc>
          <w:tcPr>
            <w:tcW w:w="1185"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22B2D345" w14:textId="77777777" w:rsidR="009D6247" w:rsidRDefault="009D6247">
            <w:pPr>
              <w:pStyle w:val="B0"/>
            </w:pP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15FB25E" w14:textId="77777777" w:rsidR="009D6247" w:rsidRDefault="00000000">
            <w:pPr>
              <w:pStyle w:val="B0"/>
            </w:pPr>
            <w:r>
              <w:t>DeepSeek-V3</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4A91C0" w14:textId="77777777" w:rsidR="009D6247" w:rsidRDefault="00000000">
            <w:pPr>
              <w:pStyle w:val="B0"/>
            </w:pPr>
            <w:r>
              <w:t>数学推理、代码生成和中文知识问答表现突出</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AC61ECF" w14:textId="77777777" w:rsidR="009D6247" w:rsidRDefault="00000000">
            <w:pPr>
              <w:pStyle w:val="B0"/>
            </w:pPr>
            <w:r>
              <w:t>671B</w:t>
            </w:r>
          </w:p>
        </w:tc>
      </w:tr>
      <w:tr w:rsidR="009D6247" w14:paraId="7926EC60"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47AC6F3D" w14:textId="77777777" w:rsidR="009D6247" w:rsidRDefault="009D6247">
            <w:pPr>
              <w:pStyle w:val="B0"/>
            </w:pPr>
          </w:p>
        </w:tc>
        <w:tc>
          <w:tcPr>
            <w:tcW w:w="13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D3446A9" w14:textId="77777777" w:rsidR="009D6247" w:rsidRDefault="00000000">
            <w:pPr>
              <w:pStyle w:val="B0"/>
            </w:pPr>
            <w:r>
              <w:t>月之暗面</w:t>
            </w:r>
            <w:r>
              <w:t xml:space="preserve"> (Moonshot AI)</w:t>
            </w:r>
          </w:p>
        </w:tc>
        <w:tc>
          <w:tcPr>
            <w:tcW w:w="11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9879085" w14:textId="77777777" w:rsidR="009D6247" w:rsidRDefault="00000000">
            <w:pPr>
              <w:pStyle w:val="B0"/>
            </w:pPr>
            <w:r>
              <w:t>Kimi</w:t>
            </w: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C010F7" w14:textId="77777777" w:rsidR="009D6247" w:rsidRDefault="00000000">
            <w:pPr>
              <w:pStyle w:val="B0"/>
            </w:pPr>
            <w:r>
              <w:t>Kimi K2</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357949E" w14:textId="77777777" w:rsidR="009D6247" w:rsidRDefault="00000000">
            <w:pPr>
              <w:pStyle w:val="B0"/>
            </w:pPr>
            <w:r>
              <w:t>超长无损上下文支持（</w:t>
            </w:r>
            <w:r>
              <w:t>200</w:t>
            </w:r>
            <w:r>
              <w:t>万字），擅长编程、工具调用、数学推理</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ED56C7" w14:textId="77777777" w:rsidR="009D6247" w:rsidRDefault="00000000">
            <w:pPr>
              <w:pStyle w:val="B0"/>
            </w:pPr>
            <w:r>
              <w:t>万亿级别（激活参数</w:t>
            </w:r>
            <w:r>
              <w:t>320</w:t>
            </w:r>
            <w:r>
              <w:t>亿）</w:t>
            </w:r>
          </w:p>
        </w:tc>
      </w:tr>
      <w:tr w:rsidR="009D6247" w14:paraId="21D68409" w14:textId="77777777">
        <w:trPr>
          <w:jc w:val="center"/>
        </w:trPr>
        <w:tc>
          <w:tcPr>
            <w:tcW w:w="1206"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14:paraId="65472824" w14:textId="77777777" w:rsidR="009D6247" w:rsidRDefault="00000000">
            <w:pPr>
              <w:pStyle w:val="B0"/>
            </w:pPr>
            <w:r>
              <w:lastRenderedPageBreak/>
              <w:t>多模态</w:t>
            </w:r>
          </w:p>
        </w:tc>
        <w:tc>
          <w:tcPr>
            <w:tcW w:w="13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5DBE449" w14:textId="77777777" w:rsidR="009D6247" w:rsidRDefault="00000000">
            <w:pPr>
              <w:pStyle w:val="B0"/>
            </w:pPr>
            <w:r>
              <w:t>百度</w:t>
            </w:r>
          </w:p>
        </w:tc>
        <w:tc>
          <w:tcPr>
            <w:tcW w:w="11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D1C45A" w14:textId="77777777" w:rsidR="009D6247" w:rsidRDefault="00000000">
            <w:pPr>
              <w:pStyle w:val="B0"/>
            </w:pPr>
            <w:r>
              <w:rPr>
                <w:rFonts w:hint="eastAsia"/>
              </w:rPr>
              <w:t>文心</w:t>
            </w:r>
            <w:r>
              <w:t>ERNIE</w:t>
            </w: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665FAC" w14:textId="77777777" w:rsidR="009D6247" w:rsidRDefault="00000000">
            <w:pPr>
              <w:pStyle w:val="B0"/>
            </w:pPr>
            <w:r>
              <w:t>ERNIE-4.5-VL-424B-A47B</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71456A" w14:textId="77777777" w:rsidR="009D6247" w:rsidRDefault="00000000">
            <w:pPr>
              <w:pStyle w:val="B0"/>
            </w:pPr>
            <w:r>
              <w:t>多模态异构结构，思考与非思考模式统一</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380DE22" w14:textId="77777777" w:rsidR="009D6247" w:rsidRDefault="00000000">
            <w:pPr>
              <w:pStyle w:val="B0"/>
            </w:pPr>
            <w:r>
              <w:t>424B (</w:t>
            </w:r>
            <w:r>
              <w:t>激活</w:t>
            </w:r>
            <w:r>
              <w:t>47B)</w:t>
            </w:r>
          </w:p>
        </w:tc>
      </w:tr>
      <w:tr w:rsidR="009D6247" w14:paraId="5D1BCE34"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3D942443" w14:textId="77777777" w:rsidR="009D6247" w:rsidRDefault="009D6247">
            <w:pPr>
              <w:pStyle w:val="B0"/>
            </w:pPr>
          </w:p>
        </w:tc>
        <w:tc>
          <w:tcPr>
            <w:tcW w:w="13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73FF3C1" w14:textId="77777777" w:rsidR="009D6247" w:rsidRDefault="00000000">
            <w:pPr>
              <w:pStyle w:val="B0"/>
            </w:pPr>
            <w:proofErr w:type="gramStart"/>
            <w:r>
              <w:t>智谱科技</w:t>
            </w:r>
            <w:proofErr w:type="gramEnd"/>
          </w:p>
        </w:tc>
        <w:tc>
          <w:tcPr>
            <w:tcW w:w="11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B773603" w14:textId="77777777" w:rsidR="009D6247" w:rsidRDefault="00000000">
            <w:pPr>
              <w:pStyle w:val="B0"/>
            </w:pPr>
            <w:r>
              <w:t>GLM</w:t>
            </w: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75FF784" w14:textId="77777777" w:rsidR="009D6247" w:rsidRDefault="00000000">
            <w:pPr>
              <w:pStyle w:val="B0"/>
            </w:pPr>
            <w:r>
              <w:t>GLM-4.1V-9B-Thinking</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7A7687C" w14:textId="77777777" w:rsidR="009D6247" w:rsidRDefault="00000000">
            <w:pPr>
              <w:pStyle w:val="B0"/>
            </w:pPr>
            <w:r>
              <w:t>支持思考的视觉理解模型</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C60153F" w14:textId="77777777" w:rsidR="009D6247" w:rsidRDefault="00000000">
            <w:pPr>
              <w:pStyle w:val="B0"/>
            </w:pPr>
            <w:r>
              <w:t>9B</w:t>
            </w:r>
          </w:p>
        </w:tc>
      </w:tr>
      <w:tr w:rsidR="009D6247" w14:paraId="3BD8C5F6"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0EC28333" w14:textId="77777777" w:rsidR="009D6247" w:rsidRDefault="009D6247">
            <w:pPr>
              <w:pStyle w:val="B0"/>
            </w:pPr>
          </w:p>
        </w:tc>
        <w:tc>
          <w:tcPr>
            <w:tcW w:w="13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72FFAFE" w14:textId="77777777" w:rsidR="009D6247" w:rsidRDefault="00000000">
            <w:pPr>
              <w:pStyle w:val="B0"/>
            </w:pPr>
            <w:proofErr w:type="gramStart"/>
            <w:r>
              <w:t>昆仑万维</w:t>
            </w:r>
            <w:proofErr w:type="gramEnd"/>
          </w:p>
        </w:tc>
        <w:tc>
          <w:tcPr>
            <w:tcW w:w="11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6BCB657" w14:textId="77777777" w:rsidR="009D6247" w:rsidRDefault="00000000">
            <w:pPr>
              <w:pStyle w:val="B0"/>
            </w:pPr>
            <w:proofErr w:type="spellStart"/>
            <w:r>
              <w:t>Skywork</w:t>
            </w:r>
            <w:proofErr w:type="spellEnd"/>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AC202A" w14:textId="77777777" w:rsidR="009D6247" w:rsidRDefault="00000000">
            <w:pPr>
              <w:pStyle w:val="B0"/>
            </w:pPr>
            <w:r>
              <w:t>Skywork-R1V3</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65ACF11" w14:textId="77777777" w:rsidR="009D6247" w:rsidRDefault="00000000">
            <w:pPr>
              <w:pStyle w:val="B0"/>
            </w:pPr>
            <w:r>
              <w:t>模块化设计，视觉编码器与语言模型解耦，动态注意力机制</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C6708E" w14:textId="77777777" w:rsidR="009D6247" w:rsidRDefault="00000000">
            <w:pPr>
              <w:pStyle w:val="B0"/>
            </w:pPr>
            <w:r>
              <w:t>未明确</w:t>
            </w:r>
          </w:p>
        </w:tc>
      </w:tr>
      <w:tr w:rsidR="009D6247" w14:paraId="7A7BA51C"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062F480F" w14:textId="77777777" w:rsidR="009D6247" w:rsidRDefault="009D6247">
            <w:pPr>
              <w:pStyle w:val="B0"/>
            </w:pPr>
          </w:p>
        </w:tc>
        <w:tc>
          <w:tcPr>
            <w:tcW w:w="13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EEC2B2F" w14:textId="77777777" w:rsidR="009D6247" w:rsidRDefault="00000000">
            <w:pPr>
              <w:pStyle w:val="B0"/>
            </w:pPr>
            <w:proofErr w:type="gramStart"/>
            <w:r>
              <w:t>阶跃科技</w:t>
            </w:r>
            <w:proofErr w:type="gramEnd"/>
          </w:p>
        </w:tc>
        <w:tc>
          <w:tcPr>
            <w:tcW w:w="11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5418BB5" w14:textId="77777777" w:rsidR="009D6247" w:rsidRDefault="00000000">
            <w:pPr>
              <w:pStyle w:val="B0"/>
            </w:pPr>
            <w:r>
              <w:t>Step3</w:t>
            </w: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E996C3A" w14:textId="77777777" w:rsidR="009D6247" w:rsidRDefault="00000000">
            <w:pPr>
              <w:pStyle w:val="B0"/>
            </w:pPr>
            <w:r>
              <w:t>Step3</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ED9E63B" w14:textId="77777777" w:rsidR="009D6247" w:rsidRDefault="00000000">
            <w:pPr>
              <w:pStyle w:val="B0"/>
            </w:pPr>
            <w:r>
              <w:t>端到</w:t>
            </w:r>
            <w:proofErr w:type="gramStart"/>
            <w:r>
              <w:t>端联合</w:t>
            </w:r>
            <w:proofErr w:type="gramEnd"/>
            <w:r>
              <w:t>训练，统一的表示空间</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623442" w14:textId="77777777" w:rsidR="009D6247" w:rsidRDefault="00000000">
            <w:pPr>
              <w:pStyle w:val="B0"/>
            </w:pPr>
            <w:r>
              <w:t>未明确</w:t>
            </w:r>
          </w:p>
        </w:tc>
      </w:tr>
      <w:tr w:rsidR="009D6247" w14:paraId="6CA30859"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747A1AE8" w14:textId="77777777" w:rsidR="009D6247" w:rsidRDefault="009D6247">
            <w:pPr>
              <w:pStyle w:val="B0"/>
            </w:pPr>
          </w:p>
        </w:tc>
        <w:tc>
          <w:tcPr>
            <w:tcW w:w="13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B671A50" w14:textId="77777777" w:rsidR="009D6247" w:rsidRDefault="00000000">
            <w:pPr>
              <w:pStyle w:val="B0"/>
            </w:pPr>
            <w:proofErr w:type="gramStart"/>
            <w:r>
              <w:t>千问科技</w:t>
            </w:r>
            <w:proofErr w:type="gramEnd"/>
          </w:p>
        </w:tc>
        <w:tc>
          <w:tcPr>
            <w:tcW w:w="1185" w:type="dxa"/>
            <w:tcBorders>
              <w:top w:val="single" w:sz="4" w:space="0" w:color="000000"/>
              <w:left w:val="single" w:sz="4" w:space="0" w:color="000000"/>
              <w:bottom w:val="single" w:sz="4" w:space="0" w:color="000000"/>
              <w:right w:val="single" w:sz="4" w:space="0" w:color="000000"/>
            </w:tcBorders>
            <w:noWrap/>
            <w:vAlign w:val="center"/>
          </w:tcPr>
          <w:p w14:paraId="0D69356C" w14:textId="77777777" w:rsidR="009D6247" w:rsidRDefault="00000000">
            <w:pPr>
              <w:pStyle w:val="B0"/>
            </w:pPr>
            <w:proofErr w:type="gramStart"/>
            <w:r>
              <w:rPr>
                <w:rFonts w:hint="eastAsia"/>
              </w:rPr>
              <w:t>通义千问</w:t>
            </w:r>
            <w:proofErr w:type="gramEnd"/>
            <w:r>
              <w:rPr>
                <w:rFonts w:hint="eastAsia"/>
              </w:rPr>
              <w:t xml:space="preserve"> (Qwen)</w:t>
            </w: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8333938" w14:textId="77777777" w:rsidR="009D6247" w:rsidRDefault="00000000">
            <w:pPr>
              <w:pStyle w:val="B0"/>
            </w:pPr>
            <w:r>
              <w:t>Qwen2.5-VL-72B</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26C9AD" w14:textId="77777777" w:rsidR="009D6247" w:rsidRDefault="00000000">
            <w:pPr>
              <w:pStyle w:val="B0"/>
            </w:pPr>
            <w:r>
              <w:t>强大的多模态处理能力</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B13AB64" w14:textId="77777777" w:rsidR="009D6247" w:rsidRDefault="00000000">
            <w:pPr>
              <w:pStyle w:val="B0"/>
            </w:pPr>
            <w:r>
              <w:t>72B</w:t>
            </w:r>
          </w:p>
        </w:tc>
      </w:tr>
      <w:tr w:rsidR="009D6247" w14:paraId="2EC73C5F"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458431A6" w14:textId="77777777" w:rsidR="009D6247" w:rsidRDefault="009D6247">
            <w:pPr>
              <w:pStyle w:val="B0"/>
            </w:pPr>
          </w:p>
        </w:tc>
        <w:tc>
          <w:tcPr>
            <w:tcW w:w="13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B7175C2" w14:textId="77777777" w:rsidR="009D6247" w:rsidRDefault="00000000">
            <w:pPr>
              <w:pStyle w:val="B0"/>
            </w:pPr>
            <w:r>
              <w:t>书生科技</w:t>
            </w:r>
          </w:p>
        </w:tc>
        <w:tc>
          <w:tcPr>
            <w:tcW w:w="1185" w:type="dxa"/>
            <w:tcBorders>
              <w:top w:val="single" w:sz="4" w:space="0" w:color="000000"/>
              <w:left w:val="single" w:sz="4" w:space="0" w:color="000000"/>
              <w:bottom w:val="single" w:sz="4" w:space="0" w:color="000000"/>
              <w:right w:val="single" w:sz="4" w:space="0" w:color="000000"/>
            </w:tcBorders>
            <w:noWrap/>
            <w:vAlign w:val="center"/>
          </w:tcPr>
          <w:p w14:paraId="4ABF861E" w14:textId="77777777" w:rsidR="009D6247" w:rsidRDefault="00000000">
            <w:pPr>
              <w:pStyle w:val="B0"/>
            </w:pPr>
            <w:r>
              <w:rPr>
                <w:rFonts w:hint="eastAsia"/>
              </w:rPr>
              <w:t>书生</w:t>
            </w: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890371" w14:textId="77777777" w:rsidR="009D6247" w:rsidRDefault="00000000">
            <w:pPr>
              <w:pStyle w:val="B0"/>
            </w:pPr>
            <w:r>
              <w:t>InternVL3-78B</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355D806" w14:textId="77777777" w:rsidR="009D6247" w:rsidRDefault="00000000">
            <w:pPr>
              <w:pStyle w:val="B0"/>
            </w:pPr>
            <w:r>
              <w:t>视觉问答任务优势明显</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F4D2D14" w14:textId="77777777" w:rsidR="009D6247" w:rsidRDefault="00000000">
            <w:pPr>
              <w:pStyle w:val="B0"/>
            </w:pPr>
            <w:r>
              <w:t>78B</w:t>
            </w:r>
          </w:p>
        </w:tc>
      </w:tr>
      <w:tr w:rsidR="009D6247" w14:paraId="34A12916"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2C63D5C4" w14:textId="77777777" w:rsidR="009D6247" w:rsidRDefault="009D6247">
            <w:pPr>
              <w:pStyle w:val="B0"/>
            </w:pPr>
          </w:p>
        </w:tc>
        <w:tc>
          <w:tcPr>
            <w:tcW w:w="13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0C7E19" w14:textId="77777777" w:rsidR="009D6247" w:rsidRDefault="00000000">
            <w:pPr>
              <w:pStyle w:val="B0"/>
            </w:pPr>
            <w:r>
              <w:t>Ming Team</w:t>
            </w:r>
          </w:p>
        </w:tc>
        <w:tc>
          <w:tcPr>
            <w:tcW w:w="1185" w:type="dxa"/>
            <w:tcBorders>
              <w:top w:val="single" w:sz="4" w:space="0" w:color="000000"/>
              <w:left w:val="single" w:sz="4" w:space="0" w:color="000000"/>
              <w:bottom w:val="single" w:sz="4" w:space="0" w:color="000000"/>
              <w:right w:val="single" w:sz="4" w:space="0" w:color="000000"/>
            </w:tcBorders>
            <w:noWrap/>
            <w:vAlign w:val="center"/>
          </w:tcPr>
          <w:p w14:paraId="334E39E8" w14:textId="77777777" w:rsidR="009D6247" w:rsidRDefault="00000000">
            <w:pPr>
              <w:pStyle w:val="B0"/>
            </w:pPr>
            <w:r>
              <w:rPr>
                <w:rFonts w:hint="eastAsia"/>
              </w:rPr>
              <w:t>Ming</w:t>
            </w: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10554B" w14:textId="77777777" w:rsidR="009D6247" w:rsidRDefault="00000000">
            <w:pPr>
              <w:pStyle w:val="B0"/>
            </w:pPr>
            <w:r>
              <w:t>Ming-Omni</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CA4FA30" w14:textId="77777777" w:rsidR="009D6247" w:rsidRDefault="00000000">
            <w:pPr>
              <w:pStyle w:val="B0"/>
            </w:pPr>
            <w:r>
              <w:t>支持图像、文本、音频、视频输入与生成的统一多模态模型，</w:t>
            </w:r>
            <w:proofErr w:type="spellStart"/>
            <w:r>
              <w:t>MoE</w:t>
            </w:r>
            <w:proofErr w:type="spellEnd"/>
            <w:r>
              <w:t>架构</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1EB20C" w14:textId="77777777" w:rsidR="009D6247" w:rsidRDefault="00000000">
            <w:pPr>
              <w:pStyle w:val="B0"/>
            </w:pPr>
            <w:r>
              <w:t>未明确</w:t>
            </w:r>
          </w:p>
        </w:tc>
      </w:tr>
      <w:tr w:rsidR="009D6247" w14:paraId="762712C3"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25B209B6" w14:textId="77777777" w:rsidR="009D6247" w:rsidRDefault="009D6247">
            <w:pPr>
              <w:pStyle w:val="B0"/>
            </w:pPr>
          </w:p>
        </w:tc>
        <w:tc>
          <w:tcPr>
            <w:tcW w:w="13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A2B4F61" w14:textId="77777777" w:rsidR="009D6247" w:rsidRDefault="00000000">
            <w:pPr>
              <w:pStyle w:val="B0"/>
            </w:pPr>
            <w:r>
              <w:t>Ming Team</w:t>
            </w:r>
          </w:p>
        </w:tc>
        <w:tc>
          <w:tcPr>
            <w:tcW w:w="1185" w:type="dxa"/>
            <w:tcBorders>
              <w:top w:val="single" w:sz="4" w:space="0" w:color="000000"/>
              <w:left w:val="single" w:sz="4" w:space="0" w:color="000000"/>
              <w:bottom w:val="single" w:sz="4" w:space="0" w:color="000000"/>
              <w:right w:val="single" w:sz="4" w:space="0" w:color="000000"/>
            </w:tcBorders>
            <w:noWrap/>
            <w:vAlign w:val="center"/>
          </w:tcPr>
          <w:p w14:paraId="2A9101EC" w14:textId="77777777" w:rsidR="009D6247" w:rsidRDefault="009D6247">
            <w:pPr>
              <w:pStyle w:val="B0"/>
            </w:pP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80391BB" w14:textId="77777777" w:rsidR="009D6247" w:rsidRDefault="00000000">
            <w:pPr>
              <w:pStyle w:val="B0"/>
            </w:pPr>
            <w:r>
              <w:t>Ming-Lite-Uni</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FA61FD" w14:textId="77777777" w:rsidR="009D6247" w:rsidRDefault="00000000">
            <w:pPr>
              <w:pStyle w:val="B0"/>
            </w:pPr>
            <w:r>
              <w:t>统一视觉生成与语言模型架构，多尺度可学习</w:t>
            </w:r>
            <w:r>
              <w:t>token</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F8E0373" w14:textId="77777777" w:rsidR="009D6247" w:rsidRDefault="00000000">
            <w:pPr>
              <w:pStyle w:val="B0"/>
            </w:pPr>
            <w:r>
              <w:t>未明确</w:t>
            </w:r>
          </w:p>
        </w:tc>
      </w:tr>
      <w:tr w:rsidR="009D6247" w14:paraId="4D783AB1"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5407C7B0" w14:textId="77777777" w:rsidR="009D6247" w:rsidRDefault="009D6247">
            <w:pPr>
              <w:pStyle w:val="B0"/>
            </w:pPr>
          </w:p>
        </w:tc>
        <w:tc>
          <w:tcPr>
            <w:tcW w:w="13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8486B9" w14:textId="77777777" w:rsidR="009D6247" w:rsidRDefault="00000000">
            <w:pPr>
              <w:pStyle w:val="B0"/>
            </w:pPr>
            <w:proofErr w:type="spellStart"/>
            <w:r>
              <w:t>OpenMMLab</w:t>
            </w:r>
            <w:proofErr w:type="spellEnd"/>
          </w:p>
        </w:tc>
        <w:tc>
          <w:tcPr>
            <w:tcW w:w="1185" w:type="dxa"/>
            <w:tcBorders>
              <w:top w:val="single" w:sz="4" w:space="0" w:color="000000"/>
              <w:left w:val="single" w:sz="4" w:space="0" w:color="000000"/>
              <w:bottom w:val="single" w:sz="4" w:space="0" w:color="000000"/>
              <w:right w:val="single" w:sz="4" w:space="0" w:color="000000"/>
            </w:tcBorders>
            <w:noWrap/>
            <w:vAlign w:val="center"/>
          </w:tcPr>
          <w:p w14:paraId="7C315499" w14:textId="77777777" w:rsidR="009D6247" w:rsidRDefault="009D6247">
            <w:pPr>
              <w:pStyle w:val="B0"/>
            </w:pP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B877948" w14:textId="77777777" w:rsidR="009D6247" w:rsidRDefault="00000000">
            <w:pPr>
              <w:pStyle w:val="B0"/>
            </w:pPr>
            <w:proofErr w:type="spellStart"/>
            <w:r>
              <w:t>MMaDA</w:t>
            </w:r>
            <w:proofErr w:type="spellEnd"/>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4470D5" w14:textId="77777777" w:rsidR="009D6247" w:rsidRDefault="00000000">
            <w:pPr>
              <w:pStyle w:val="B0"/>
            </w:pPr>
            <w:r>
              <w:t>多模态</w:t>
            </w:r>
            <w:r>
              <w:t>“</w:t>
            </w:r>
            <w:r>
              <w:t>扩散大语言模型</w:t>
            </w:r>
            <w:r>
              <w:t>”</w:t>
            </w:r>
            <w:r>
              <w:t>，统一扩散结构，跨模态推理微调</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A985A1" w14:textId="77777777" w:rsidR="009D6247" w:rsidRDefault="00000000">
            <w:pPr>
              <w:pStyle w:val="B0"/>
            </w:pPr>
            <w:r>
              <w:t>8B</w:t>
            </w:r>
          </w:p>
        </w:tc>
      </w:tr>
      <w:tr w:rsidR="009D6247" w14:paraId="48BE9C21"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187083E7" w14:textId="77777777" w:rsidR="009D6247" w:rsidRDefault="009D6247">
            <w:pPr>
              <w:pStyle w:val="B0"/>
            </w:pPr>
          </w:p>
        </w:tc>
        <w:tc>
          <w:tcPr>
            <w:tcW w:w="13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F80E21A" w14:textId="77777777" w:rsidR="009D6247" w:rsidRDefault="00000000">
            <w:pPr>
              <w:pStyle w:val="B0"/>
            </w:pPr>
            <w:proofErr w:type="spellStart"/>
            <w:r>
              <w:t>OpenUni</w:t>
            </w:r>
            <w:proofErr w:type="spellEnd"/>
            <w:r>
              <w:t>团队</w:t>
            </w:r>
          </w:p>
        </w:tc>
        <w:tc>
          <w:tcPr>
            <w:tcW w:w="1185" w:type="dxa"/>
            <w:tcBorders>
              <w:top w:val="single" w:sz="4" w:space="0" w:color="000000"/>
              <w:left w:val="single" w:sz="4" w:space="0" w:color="000000"/>
              <w:bottom w:val="single" w:sz="4" w:space="0" w:color="000000"/>
              <w:right w:val="single" w:sz="4" w:space="0" w:color="000000"/>
            </w:tcBorders>
            <w:noWrap/>
            <w:vAlign w:val="center"/>
          </w:tcPr>
          <w:p w14:paraId="7E6EC739" w14:textId="77777777" w:rsidR="009D6247" w:rsidRDefault="009D6247">
            <w:pPr>
              <w:pStyle w:val="B0"/>
            </w:pP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ADDD65B" w14:textId="77777777" w:rsidR="009D6247" w:rsidRDefault="00000000">
            <w:pPr>
              <w:pStyle w:val="B0"/>
            </w:pPr>
            <w:proofErr w:type="spellStart"/>
            <w:r>
              <w:t>OpenUni</w:t>
            </w:r>
            <w:proofErr w:type="spellEnd"/>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B755C9E" w14:textId="77777777" w:rsidR="009D6247" w:rsidRDefault="00000000">
            <w:pPr>
              <w:pStyle w:val="B0"/>
            </w:pPr>
            <w:r>
              <w:t>轻量级统一多模态理解与生成模型</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06EE11B" w14:textId="77777777" w:rsidR="009D6247" w:rsidRDefault="00000000">
            <w:pPr>
              <w:pStyle w:val="B0"/>
            </w:pPr>
            <w:r>
              <w:t>激活参数</w:t>
            </w:r>
            <w:r>
              <w:t>1.1B</w:t>
            </w:r>
            <w:r>
              <w:t>或</w:t>
            </w:r>
            <w:r>
              <w:t>3.1B</w:t>
            </w:r>
          </w:p>
        </w:tc>
      </w:tr>
      <w:tr w:rsidR="009D6247" w14:paraId="0C70FAB7"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5378773A" w14:textId="77777777" w:rsidR="009D6247" w:rsidRDefault="009D6247">
            <w:pPr>
              <w:pStyle w:val="B0"/>
            </w:pPr>
          </w:p>
        </w:tc>
        <w:tc>
          <w:tcPr>
            <w:tcW w:w="13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F82D2B9" w14:textId="77777777" w:rsidR="009D6247" w:rsidRDefault="00000000">
            <w:pPr>
              <w:pStyle w:val="B0"/>
            </w:pPr>
            <w:r>
              <w:t>面壁智能</w:t>
            </w:r>
          </w:p>
        </w:tc>
        <w:tc>
          <w:tcPr>
            <w:tcW w:w="1185" w:type="dxa"/>
            <w:tcBorders>
              <w:top w:val="single" w:sz="4" w:space="0" w:color="000000"/>
              <w:left w:val="single" w:sz="4" w:space="0" w:color="000000"/>
              <w:bottom w:val="single" w:sz="4" w:space="0" w:color="000000"/>
              <w:right w:val="single" w:sz="4" w:space="0" w:color="000000"/>
            </w:tcBorders>
            <w:noWrap/>
            <w:vAlign w:val="center"/>
          </w:tcPr>
          <w:p w14:paraId="68DAD733" w14:textId="77777777" w:rsidR="009D6247" w:rsidRDefault="00000000">
            <w:pPr>
              <w:pStyle w:val="B0"/>
            </w:pPr>
            <w:proofErr w:type="spellStart"/>
            <w:r>
              <w:rPr>
                <w:rFonts w:hint="eastAsia"/>
              </w:rPr>
              <w:t>MiniCPM</w:t>
            </w:r>
            <w:proofErr w:type="spellEnd"/>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E7EB11F" w14:textId="77777777" w:rsidR="009D6247" w:rsidRDefault="00000000">
            <w:pPr>
              <w:pStyle w:val="B0"/>
            </w:pPr>
            <w:proofErr w:type="spellStart"/>
            <w:r>
              <w:t>MiniCPM</w:t>
            </w:r>
            <w:proofErr w:type="spellEnd"/>
            <w:r>
              <w:t>-V</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D5DB3D3" w14:textId="77777777" w:rsidR="009D6247" w:rsidRDefault="00000000">
            <w:pPr>
              <w:pStyle w:val="B0"/>
            </w:pPr>
            <w:r>
              <w:t>适配边缘设备的高效多模态大语言模型</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C87D05" w14:textId="77777777" w:rsidR="009D6247" w:rsidRDefault="00000000">
            <w:pPr>
              <w:pStyle w:val="B0"/>
            </w:pPr>
            <w:r>
              <w:t>未明确</w:t>
            </w:r>
          </w:p>
        </w:tc>
      </w:tr>
      <w:tr w:rsidR="009D6247" w14:paraId="6689A356"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654F0669" w14:textId="77777777" w:rsidR="009D6247" w:rsidRDefault="009D6247">
            <w:pPr>
              <w:pStyle w:val="B0"/>
            </w:pPr>
          </w:p>
        </w:tc>
        <w:tc>
          <w:tcPr>
            <w:tcW w:w="13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3B5D25F" w14:textId="77777777" w:rsidR="009D6247" w:rsidRDefault="00000000">
            <w:pPr>
              <w:pStyle w:val="B0"/>
            </w:pPr>
            <w:r>
              <w:t>ByteDance</w:t>
            </w:r>
          </w:p>
        </w:tc>
        <w:tc>
          <w:tcPr>
            <w:tcW w:w="11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545364" w14:textId="77777777" w:rsidR="009D6247" w:rsidRDefault="009D6247">
            <w:pPr>
              <w:pStyle w:val="B0"/>
            </w:pP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B0FE4BD" w14:textId="77777777" w:rsidR="009D6247" w:rsidRDefault="00000000">
            <w:pPr>
              <w:pStyle w:val="B0"/>
            </w:pPr>
            <w:r>
              <w:t>BAGEL</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C71674" w14:textId="77777777" w:rsidR="009D6247" w:rsidRDefault="00000000">
            <w:pPr>
              <w:pStyle w:val="B0"/>
            </w:pPr>
            <w:r>
              <w:t>统一多模态基础模型，多模态理解性能优异</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FB53A47" w14:textId="77777777" w:rsidR="009D6247" w:rsidRDefault="00000000">
            <w:pPr>
              <w:pStyle w:val="B0"/>
            </w:pPr>
            <w:r>
              <w:t>总计约</w:t>
            </w:r>
            <w:r>
              <w:t>14B (</w:t>
            </w:r>
            <w:r>
              <w:t>激活</w:t>
            </w:r>
            <w:r>
              <w:t>7B)</w:t>
            </w:r>
          </w:p>
        </w:tc>
      </w:tr>
      <w:tr w:rsidR="009D6247" w14:paraId="0CD2FAA8" w14:textId="77777777">
        <w:trPr>
          <w:jc w:val="center"/>
        </w:trPr>
        <w:tc>
          <w:tcPr>
            <w:tcW w:w="120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494C09A9" w14:textId="77777777" w:rsidR="009D6247" w:rsidRDefault="009D6247">
            <w:pPr>
              <w:pStyle w:val="B0"/>
            </w:pPr>
          </w:p>
        </w:tc>
        <w:tc>
          <w:tcPr>
            <w:tcW w:w="13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51B760F" w14:textId="77777777" w:rsidR="009D6247" w:rsidRDefault="00000000">
            <w:pPr>
              <w:pStyle w:val="B0"/>
            </w:pPr>
            <w:r>
              <w:t>Salesforce</w:t>
            </w:r>
          </w:p>
        </w:tc>
        <w:tc>
          <w:tcPr>
            <w:tcW w:w="11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98CD2E0" w14:textId="77777777" w:rsidR="009D6247" w:rsidRDefault="009D6247">
            <w:pPr>
              <w:pStyle w:val="B0"/>
            </w:pPr>
          </w:p>
        </w:tc>
        <w:tc>
          <w:tcPr>
            <w:tcW w:w="12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A82A267" w14:textId="77777777" w:rsidR="009D6247" w:rsidRDefault="00000000">
            <w:pPr>
              <w:pStyle w:val="B0"/>
            </w:pPr>
            <w:r>
              <w:t>BLIP3-o</w:t>
            </w:r>
          </w:p>
        </w:tc>
        <w:tc>
          <w:tcPr>
            <w:tcW w:w="239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9D511E" w14:textId="77777777" w:rsidR="009D6247" w:rsidRDefault="00000000">
            <w:pPr>
              <w:pStyle w:val="B0"/>
            </w:pPr>
            <w:r>
              <w:t>结合扩散</w:t>
            </w:r>
            <w:r>
              <w:t>transformer</w:t>
            </w:r>
            <w:r>
              <w:t>的统一生成与理解模型，使用扩散</w:t>
            </w:r>
            <w:r>
              <w:t>transformer</w:t>
            </w:r>
            <w:r>
              <w:t>生成</w:t>
            </w:r>
            <w:r>
              <w:t>CLIP</w:t>
            </w:r>
            <w:r>
              <w:t>图像特征</w:t>
            </w:r>
          </w:p>
        </w:tc>
        <w:tc>
          <w:tcPr>
            <w:tcW w:w="14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E3D9D94" w14:textId="77777777" w:rsidR="009D6247" w:rsidRDefault="00000000">
            <w:pPr>
              <w:pStyle w:val="B0"/>
            </w:pPr>
            <w:r>
              <w:t>未明确</w:t>
            </w:r>
          </w:p>
        </w:tc>
      </w:tr>
    </w:tbl>
    <w:p w14:paraId="14E6AD61" w14:textId="77777777" w:rsidR="009D6247" w:rsidRDefault="009D6247">
      <w:pPr>
        <w:ind w:firstLine="480"/>
      </w:pPr>
    </w:p>
    <w:p w14:paraId="70960FC1" w14:textId="77777777" w:rsidR="009D6247" w:rsidRDefault="00000000">
      <w:pPr>
        <w:pStyle w:val="4"/>
      </w:pPr>
      <w:bookmarkStart w:id="397" w:name="_Toc213053742"/>
      <w:r>
        <w:rPr>
          <w:rFonts w:hint="eastAsia"/>
        </w:rPr>
        <w:t>基础模型选择</w:t>
      </w:r>
      <w:bookmarkEnd w:id="397"/>
    </w:p>
    <w:p w14:paraId="47E7596F" w14:textId="77777777" w:rsidR="009D6247" w:rsidRDefault="00000000">
      <w:pPr>
        <w:ind w:firstLine="480"/>
      </w:pPr>
      <w:r>
        <w:rPr>
          <w:rFonts w:hint="eastAsia"/>
        </w:rPr>
        <w:t>1</w:t>
      </w:r>
      <w:r>
        <w:rPr>
          <w:rFonts w:hint="eastAsia"/>
        </w:rPr>
        <w:t>、核心任务与业务需求</w:t>
      </w:r>
    </w:p>
    <w:p w14:paraId="09354DC4" w14:textId="77777777" w:rsidR="009D6247" w:rsidRDefault="00000000">
      <w:pPr>
        <w:ind w:firstLine="480"/>
      </w:pPr>
      <w:r>
        <w:lastRenderedPageBreak/>
        <w:t>采用以多模态模型为核心的技术架构，以实现对文本、图像、视频和语音等多</w:t>
      </w:r>
      <w:proofErr w:type="gramStart"/>
      <w:r>
        <w:t>源数据</w:t>
      </w:r>
      <w:proofErr w:type="gramEnd"/>
      <w:r>
        <w:t>的综合感知与智能处理。该架构设计紧密围绕城市治理现代化需求，重点支撑以下应用场景：一是智能政务服务中心，实现</w:t>
      </w:r>
      <w:r>
        <w:t>"</w:t>
      </w:r>
      <w:r>
        <w:t>能听会看</w:t>
      </w:r>
      <w:r>
        <w:t>"</w:t>
      </w:r>
      <w:r>
        <w:t>的交互体验，通过语音识别和图像理解提升服务效率；二是城市运行</w:t>
      </w:r>
      <w:r>
        <w:t>"</w:t>
      </w:r>
      <w:r>
        <w:t>一网统管</w:t>
      </w:r>
      <w:r>
        <w:t>"</w:t>
      </w:r>
      <w:r>
        <w:t>平台，融合视频监控、传感器数据等多源信息，实现城市态势的全面感知与智能分析；三是全媒体内容审核体系，构建覆盖图文、音视频的自动化审核能力。通过构建统一的多模态智能中枢，将有效打通各部门数据壁垒，实现跨业</w:t>
      </w:r>
      <w:proofErr w:type="gramStart"/>
      <w:r>
        <w:t>务</w:t>
      </w:r>
      <w:proofErr w:type="gramEnd"/>
      <w:r>
        <w:t>、跨层级的智能协同，为城市治理数字化转型提供核心技术支持。</w:t>
      </w:r>
    </w:p>
    <w:p w14:paraId="5CF50948" w14:textId="77777777" w:rsidR="009D6247" w:rsidRDefault="00000000">
      <w:pPr>
        <w:ind w:firstLine="480"/>
      </w:pPr>
      <w:r>
        <w:rPr>
          <w:rFonts w:hint="eastAsia"/>
        </w:rPr>
        <w:t>2</w:t>
      </w:r>
      <w:r>
        <w:rPr>
          <w:rFonts w:hint="eastAsia"/>
        </w:rPr>
        <w:t>、模型能力和技术</w:t>
      </w:r>
      <w:proofErr w:type="gramStart"/>
      <w:r>
        <w:rPr>
          <w:rFonts w:hint="eastAsia"/>
        </w:rPr>
        <w:t>考量</w:t>
      </w:r>
      <w:proofErr w:type="gramEnd"/>
    </w:p>
    <w:p w14:paraId="7BB78AA6" w14:textId="77777777" w:rsidR="009D6247" w:rsidRDefault="00000000">
      <w:pPr>
        <w:ind w:firstLine="480"/>
      </w:pPr>
      <w:r>
        <w:rPr>
          <w:rFonts w:hint="eastAsia"/>
        </w:rPr>
        <w:t>基于以下四个核心维度进行综合评估：</w:t>
      </w:r>
    </w:p>
    <w:p w14:paraId="4B4F0654" w14:textId="77777777" w:rsidR="009D6247" w:rsidRDefault="00000000">
      <w:pPr>
        <w:ind w:firstLine="480"/>
      </w:pPr>
      <w:r>
        <w:rPr>
          <w:rFonts w:hint="eastAsia"/>
        </w:rPr>
        <w:t>1</w:t>
      </w:r>
      <w:r>
        <w:rPr>
          <w:rFonts w:hint="eastAsia"/>
        </w:rPr>
        <w:t>）性能表现</w:t>
      </w:r>
    </w:p>
    <w:p w14:paraId="2CC2571C" w14:textId="77777777" w:rsidR="009D6247" w:rsidRDefault="00000000">
      <w:pPr>
        <w:ind w:firstLine="480"/>
      </w:pPr>
      <w:r>
        <w:rPr>
          <w:rFonts w:hint="eastAsia"/>
        </w:rPr>
        <w:t>需重点考察模型在权威基准测试中的表现。针对自然语言处理任务，应关注</w:t>
      </w:r>
      <w:r>
        <w:rPr>
          <w:rFonts w:hint="eastAsia"/>
        </w:rPr>
        <w:t>MMLU</w:t>
      </w:r>
      <w:r>
        <w:rPr>
          <w:rFonts w:hint="eastAsia"/>
        </w:rPr>
        <w:t>（通用知识理解）、</w:t>
      </w:r>
      <w:r>
        <w:rPr>
          <w:rFonts w:hint="eastAsia"/>
        </w:rPr>
        <w:t>GSM8K</w:t>
      </w:r>
      <w:r>
        <w:rPr>
          <w:rFonts w:hint="eastAsia"/>
        </w:rPr>
        <w:t>（数学推理）和</w:t>
      </w:r>
      <w:proofErr w:type="spellStart"/>
      <w:r>
        <w:rPr>
          <w:rFonts w:hint="eastAsia"/>
        </w:rPr>
        <w:t>HumanEval</w:t>
      </w:r>
      <w:proofErr w:type="spellEnd"/>
      <w:r>
        <w:rPr>
          <w:rFonts w:hint="eastAsia"/>
        </w:rPr>
        <w:t>（代码生成）等标准化测试指标；对于多模态场景，则需参考</w:t>
      </w:r>
      <w:proofErr w:type="spellStart"/>
      <w:r>
        <w:rPr>
          <w:rFonts w:hint="eastAsia"/>
        </w:rPr>
        <w:t>MMBench</w:t>
      </w:r>
      <w:proofErr w:type="spellEnd"/>
      <w:r>
        <w:rPr>
          <w:rFonts w:hint="eastAsia"/>
        </w:rPr>
        <w:t>、</w:t>
      </w:r>
      <w:r>
        <w:rPr>
          <w:rFonts w:hint="eastAsia"/>
        </w:rPr>
        <w:t>Seed-Bench</w:t>
      </w:r>
      <w:r>
        <w:rPr>
          <w:rFonts w:hint="eastAsia"/>
        </w:rPr>
        <w:t>等专业多模态评测体系的排名结果，确保所选模型在目标领域具备可靠的能力支撑。</w:t>
      </w:r>
    </w:p>
    <w:p w14:paraId="3694A643" w14:textId="77777777" w:rsidR="009D6247" w:rsidRDefault="00000000">
      <w:pPr>
        <w:ind w:firstLine="480"/>
      </w:pPr>
      <w:r>
        <w:rPr>
          <w:rFonts w:hint="eastAsia"/>
        </w:rPr>
        <w:t>2</w:t>
      </w:r>
      <w:r>
        <w:rPr>
          <w:rFonts w:hint="eastAsia"/>
        </w:rPr>
        <w:t>）上下文长度</w:t>
      </w:r>
    </w:p>
    <w:p w14:paraId="4B55C253" w14:textId="77777777" w:rsidR="009D6247" w:rsidRDefault="00000000">
      <w:pPr>
        <w:ind w:firstLine="480"/>
      </w:pPr>
      <w:r>
        <w:rPr>
          <w:rFonts w:hint="eastAsia"/>
        </w:rPr>
        <w:t>需根据业务场景的数据规模确定所需的上下文处理能力。长文档分析、持续性对话等场景要求模型支持超长上下文窗口（如</w:t>
      </w:r>
      <w:r>
        <w:rPr>
          <w:rFonts w:hint="eastAsia"/>
        </w:rPr>
        <w:t>128K</w:t>
      </w:r>
      <w:r>
        <w:rPr>
          <w:rFonts w:hint="eastAsia"/>
        </w:rPr>
        <w:t>以上</w:t>
      </w:r>
      <w:r>
        <w:rPr>
          <w:rFonts w:hint="eastAsia"/>
        </w:rPr>
        <w:t>tokens</w:t>
      </w:r>
      <w:r>
        <w:rPr>
          <w:rFonts w:hint="eastAsia"/>
        </w:rPr>
        <w:t>），但需同步考虑由此带来的计算资源消耗和响应延迟，在性能与成本间取得平衡。</w:t>
      </w:r>
    </w:p>
    <w:p w14:paraId="340CB4B5" w14:textId="77777777" w:rsidR="009D6247" w:rsidRDefault="00000000">
      <w:pPr>
        <w:ind w:firstLine="480"/>
      </w:pPr>
      <w:r>
        <w:rPr>
          <w:rFonts w:hint="eastAsia"/>
        </w:rPr>
        <w:t>3.</w:t>
      </w:r>
      <w:r>
        <w:rPr>
          <w:rFonts w:hint="eastAsia"/>
        </w:rPr>
        <w:t>）推理能力</w:t>
      </w:r>
    </w:p>
    <w:p w14:paraId="70F2939B" w14:textId="77777777" w:rsidR="009D6247" w:rsidRDefault="00000000">
      <w:pPr>
        <w:ind w:firstLine="480"/>
      </w:pPr>
      <w:r>
        <w:rPr>
          <w:rFonts w:hint="eastAsia"/>
        </w:rPr>
        <w:t>对于政务决策分析、法规解读等需要深度思考的复杂场景，必须重点评估模型的逻辑推理和数学计算能力。建议通过</w:t>
      </w:r>
      <w:proofErr w:type="gramStart"/>
      <w:r>
        <w:rPr>
          <w:rFonts w:hint="eastAsia"/>
        </w:rPr>
        <w:t>真实业务</w:t>
      </w:r>
      <w:proofErr w:type="gramEnd"/>
      <w:r>
        <w:rPr>
          <w:rFonts w:hint="eastAsia"/>
        </w:rPr>
        <w:t>案例测试其思维链推理效果，优先考虑提供</w:t>
      </w:r>
      <w:r>
        <w:rPr>
          <w:rFonts w:hint="eastAsia"/>
        </w:rPr>
        <w:t>"</w:t>
      </w:r>
      <w:r>
        <w:rPr>
          <w:rFonts w:hint="eastAsia"/>
        </w:rPr>
        <w:t>思考模式</w:t>
      </w:r>
      <w:r>
        <w:rPr>
          <w:rFonts w:hint="eastAsia"/>
        </w:rPr>
        <w:t>"</w:t>
      </w:r>
      <w:r>
        <w:rPr>
          <w:rFonts w:hint="eastAsia"/>
        </w:rPr>
        <w:t>或具备强化推理机制的模型架构。</w:t>
      </w:r>
    </w:p>
    <w:p w14:paraId="25159633" w14:textId="77777777" w:rsidR="009D6247" w:rsidRDefault="00000000">
      <w:pPr>
        <w:ind w:firstLine="480"/>
      </w:pPr>
      <w:r>
        <w:rPr>
          <w:rFonts w:hint="eastAsia"/>
        </w:rPr>
        <w:t>4</w:t>
      </w:r>
      <w:r>
        <w:rPr>
          <w:rFonts w:hint="eastAsia"/>
        </w:rPr>
        <w:t>）指令遵循与安全性</w:t>
      </w:r>
    </w:p>
    <w:p w14:paraId="72473028" w14:textId="77777777" w:rsidR="009D6247" w:rsidRDefault="00000000">
      <w:pPr>
        <w:ind w:firstLine="480"/>
      </w:pPr>
      <w:r>
        <w:rPr>
          <w:rFonts w:hint="eastAsia"/>
        </w:rPr>
        <w:t>在公共服务场景中，模型的指令理解准确性和内容安全性具有最高优先级。应通过严格的红队测试验证其对齐效果，确保模型输出符合政策规范与伦理要求，建立完善的内容过滤和风险控制机制。</w:t>
      </w:r>
    </w:p>
    <w:p w14:paraId="300F672B" w14:textId="77777777" w:rsidR="009D6247" w:rsidRDefault="00000000">
      <w:pPr>
        <w:ind w:firstLine="480"/>
      </w:pPr>
      <w:r>
        <w:rPr>
          <w:rFonts w:hint="eastAsia"/>
        </w:rPr>
        <w:t>3</w:t>
      </w:r>
      <w:r>
        <w:rPr>
          <w:rFonts w:hint="eastAsia"/>
        </w:rPr>
        <w:t>、工程化</w:t>
      </w:r>
      <w:proofErr w:type="gramStart"/>
      <w:r>
        <w:rPr>
          <w:rFonts w:hint="eastAsia"/>
        </w:rPr>
        <w:t>考量</w:t>
      </w:r>
      <w:proofErr w:type="gramEnd"/>
    </w:p>
    <w:p w14:paraId="59F5A12E" w14:textId="77777777" w:rsidR="009D6247" w:rsidRDefault="00000000">
      <w:pPr>
        <w:ind w:firstLine="480"/>
      </w:pPr>
      <w:proofErr w:type="gramStart"/>
      <w:r>
        <w:rPr>
          <w:rFonts w:hint="eastAsia"/>
        </w:rPr>
        <w:t>考量</w:t>
      </w:r>
      <w:proofErr w:type="gramEnd"/>
      <w:r>
        <w:rPr>
          <w:rFonts w:hint="eastAsia"/>
        </w:rPr>
        <w:t>因素</w:t>
      </w:r>
      <w:r>
        <w:rPr>
          <w:rFonts w:hint="eastAsia"/>
        </w:rPr>
        <w:tab/>
      </w:r>
      <w:r>
        <w:rPr>
          <w:rFonts w:hint="eastAsia"/>
        </w:rPr>
        <w:t>说明</w:t>
      </w:r>
      <w:r>
        <w:rPr>
          <w:rFonts w:hint="eastAsia"/>
        </w:rPr>
        <w:tab/>
      </w:r>
      <w:r>
        <w:rPr>
          <w:rFonts w:hint="eastAsia"/>
        </w:rPr>
        <w:t>注意事项</w:t>
      </w:r>
    </w:p>
    <w:p w14:paraId="3F354345" w14:textId="77777777" w:rsidR="009D6247" w:rsidRDefault="00000000">
      <w:pPr>
        <w:ind w:firstLine="480"/>
      </w:pPr>
      <w:r>
        <w:rPr>
          <w:rFonts w:hint="eastAsia"/>
        </w:rPr>
        <w:lastRenderedPageBreak/>
        <w:t>计算资源与部署</w:t>
      </w:r>
      <w:r>
        <w:rPr>
          <w:rFonts w:hint="eastAsia"/>
        </w:rPr>
        <w:tab/>
      </w:r>
      <w:r>
        <w:rPr>
          <w:rFonts w:hint="eastAsia"/>
        </w:rPr>
        <w:t>模型对</w:t>
      </w:r>
      <w:r>
        <w:rPr>
          <w:rFonts w:hint="eastAsia"/>
        </w:rPr>
        <w:t>GPU</w:t>
      </w:r>
      <w:r>
        <w:rPr>
          <w:rFonts w:hint="eastAsia"/>
        </w:rPr>
        <w:t>显存、计算力的要求。</w:t>
      </w:r>
      <w:r>
        <w:rPr>
          <w:rFonts w:hint="eastAsia"/>
        </w:rPr>
        <w:tab/>
      </w:r>
      <w:r>
        <w:rPr>
          <w:rFonts w:hint="eastAsia"/>
        </w:rPr>
        <w:t>模型参数量（尤其是激活参数量）直接决定硬件成本。</w:t>
      </w:r>
      <w:r>
        <w:rPr>
          <w:rFonts w:hint="eastAsia"/>
        </w:rPr>
        <w:t>70B</w:t>
      </w:r>
      <w:r>
        <w:rPr>
          <w:rFonts w:hint="eastAsia"/>
        </w:rPr>
        <w:t>模型和</w:t>
      </w:r>
      <w:r>
        <w:rPr>
          <w:rFonts w:hint="eastAsia"/>
        </w:rPr>
        <w:t>7B</w:t>
      </w:r>
      <w:r>
        <w:rPr>
          <w:rFonts w:hint="eastAsia"/>
        </w:rPr>
        <w:t>模型的硬件需求相差十倍以上。需评估推理速度和吞吐量要求。</w:t>
      </w:r>
    </w:p>
    <w:p w14:paraId="79627492" w14:textId="77777777" w:rsidR="009D6247" w:rsidRDefault="00000000">
      <w:pPr>
        <w:ind w:firstLine="480"/>
      </w:pPr>
      <w:r>
        <w:rPr>
          <w:rFonts w:hint="eastAsia"/>
        </w:rPr>
        <w:t>微调与定制</w:t>
      </w:r>
      <w:r>
        <w:rPr>
          <w:rFonts w:hint="eastAsia"/>
        </w:rPr>
        <w:tab/>
      </w:r>
      <w:r>
        <w:rPr>
          <w:rFonts w:hint="eastAsia"/>
        </w:rPr>
        <w:t>是否需要使用自有数据对模型进行微调（</w:t>
      </w:r>
      <w:r>
        <w:rPr>
          <w:rFonts w:hint="eastAsia"/>
        </w:rPr>
        <w:t>Fine-tuning</w:t>
      </w:r>
      <w:r>
        <w:rPr>
          <w:rFonts w:hint="eastAsia"/>
        </w:rPr>
        <w:t>）。</w:t>
      </w:r>
      <w:r>
        <w:rPr>
          <w:rFonts w:hint="eastAsia"/>
        </w:rPr>
        <w:tab/>
      </w:r>
      <w:r>
        <w:rPr>
          <w:rFonts w:hint="eastAsia"/>
        </w:rPr>
        <w:t>开源模型通常支持微调。需考虑微调数据的准备成本、计算成本和技术门槛。</w:t>
      </w:r>
    </w:p>
    <w:p w14:paraId="511F0252" w14:textId="77777777" w:rsidR="009D6247" w:rsidRDefault="00000000">
      <w:pPr>
        <w:ind w:firstLine="480"/>
      </w:pPr>
      <w:r>
        <w:rPr>
          <w:rFonts w:hint="eastAsia"/>
        </w:rPr>
        <w:t>许可协议</w:t>
      </w:r>
      <w:r>
        <w:rPr>
          <w:rFonts w:hint="eastAsia"/>
        </w:rPr>
        <w:tab/>
      </w:r>
      <w:r>
        <w:rPr>
          <w:rFonts w:hint="eastAsia"/>
        </w:rPr>
        <w:t>模型的开源许可证是否允许商业使用。</w:t>
      </w:r>
      <w:r>
        <w:rPr>
          <w:rFonts w:hint="eastAsia"/>
        </w:rPr>
        <w:tab/>
        <w:t>Apache 2.0</w:t>
      </w:r>
      <w:r>
        <w:rPr>
          <w:rFonts w:hint="eastAsia"/>
        </w:rPr>
        <w:t>、</w:t>
      </w:r>
      <w:r>
        <w:rPr>
          <w:rFonts w:hint="eastAsia"/>
        </w:rPr>
        <w:t xml:space="preserve">MIT </w:t>
      </w:r>
      <w:r>
        <w:rPr>
          <w:rFonts w:hint="eastAsia"/>
        </w:rPr>
        <w:t>许可证通常最友好。非商业（</w:t>
      </w:r>
      <w:r>
        <w:rPr>
          <w:rFonts w:hint="eastAsia"/>
        </w:rPr>
        <w:t>NC</w:t>
      </w:r>
      <w:r>
        <w:rPr>
          <w:rFonts w:hint="eastAsia"/>
        </w:rPr>
        <w:t>）许可证则不能用于商业产品。务必仔细阅读许可证条款。</w:t>
      </w:r>
    </w:p>
    <w:p w14:paraId="2DA8D23E" w14:textId="77777777" w:rsidR="009D6247" w:rsidRDefault="00000000">
      <w:pPr>
        <w:ind w:firstLine="480"/>
      </w:pPr>
      <w:r>
        <w:rPr>
          <w:rFonts w:hint="eastAsia"/>
        </w:rPr>
        <w:t>生态与社区</w:t>
      </w:r>
      <w:r>
        <w:rPr>
          <w:rFonts w:hint="eastAsia"/>
        </w:rPr>
        <w:tab/>
      </w:r>
      <w:r>
        <w:rPr>
          <w:rFonts w:hint="eastAsia"/>
        </w:rPr>
        <w:t>模型社区的活跃度、文档质量和工具链支持。</w:t>
      </w:r>
      <w:r>
        <w:rPr>
          <w:rFonts w:hint="eastAsia"/>
        </w:rPr>
        <w:tab/>
      </w:r>
      <w:r>
        <w:rPr>
          <w:rFonts w:hint="eastAsia"/>
        </w:rPr>
        <w:t>活跃的社区意味着更多问题解答、更多第三方工具和持续更新，能降低开发难度。</w:t>
      </w:r>
    </w:p>
    <w:p w14:paraId="40964ED1" w14:textId="77777777" w:rsidR="009D6247" w:rsidRDefault="00000000">
      <w:pPr>
        <w:pStyle w:val="3"/>
      </w:pPr>
      <w:bookmarkStart w:id="398" w:name="_Toc213053743"/>
      <w:r>
        <w:rPr>
          <w:rFonts w:hint="eastAsia"/>
        </w:rPr>
        <w:t>智能</w:t>
      </w:r>
      <w:proofErr w:type="gramStart"/>
      <w:r>
        <w:rPr>
          <w:rFonts w:hint="eastAsia"/>
        </w:rPr>
        <w:t>体开发</w:t>
      </w:r>
      <w:proofErr w:type="gramEnd"/>
      <w:r>
        <w:rPr>
          <w:rFonts w:hint="eastAsia"/>
        </w:rPr>
        <w:t>平台</w:t>
      </w:r>
      <w:bookmarkEnd w:id="398"/>
    </w:p>
    <w:p w14:paraId="615A8DE7" w14:textId="77777777" w:rsidR="009D6247" w:rsidRDefault="00000000">
      <w:pPr>
        <w:pStyle w:val="4"/>
      </w:pPr>
      <w:bookmarkStart w:id="399" w:name="_Toc213053744"/>
      <w:r>
        <w:rPr>
          <w:rFonts w:hint="eastAsia"/>
        </w:rPr>
        <w:t>智能体管理</w:t>
      </w:r>
      <w:bookmarkEnd w:id="399"/>
    </w:p>
    <w:p w14:paraId="6A02B8EC" w14:textId="77777777" w:rsidR="009D6247" w:rsidRDefault="00000000">
      <w:pPr>
        <w:ind w:firstLine="480"/>
      </w:pPr>
      <w:r>
        <w:rPr>
          <w:rFonts w:hint="eastAsia"/>
        </w:rPr>
        <w:t>智能</w:t>
      </w:r>
      <w:proofErr w:type="gramStart"/>
      <w:r>
        <w:rPr>
          <w:rFonts w:hint="eastAsia"/>
        </w:rPr>
        <w:t>体管理</w:t>
      </w:r>
      <w:proofErr w:type="gramEnd"/>
      <w:r>
        <w:rPr>
          <w:rFonts w:hint="eastAsia"/>
        </w:rPr>
        <w:t>模块是平台核心业务入口，支持从智能体创建、配置、调试、发布到运维的全生命周期管理，</w:t>
      </w:r>
      <w:proofErr w:type="gramStart"/>
      <w:r>
        <w:rPr>
          <w:rFonts w:hint="eastAsia"/>
        </w:rPr>
        <w:t>依托低</w:t>
      </w:r>
      <w:proofErr w:type="gramEnd"/>
      <w:r>
        <w:rPr>
          <w:rFonts w:hint="eastAsia"/>
        </w:rPr>
        <w:t>代码界面与原子能力编排，快速构建贴合行业场景的智能体应用。</w:t>
      </w:r>
    </w:p>
    <w:p w14:paraId="057D260E" w14:textId="77777777" w:rsidR="009D6247" w:rsidRDefault="00000000">
      <w:pPr>
        <w:pStyle w:val="5"/>
      </w:pPr>
      <w:proofErr w:type="gramStart"/>
      <w:r>
        <w:rPr>
          <w:rFonts w:hint="eastAsia"/>
        </w:rPr>
        <w:t>智能体低代码</w:t>
      </w:r>
      <w:proofErr w:type="gramEnd"/>
      <w:r>
        <w:rPr>
          <w:rFonts w:hint="eastAsia"/>
        </w:rPr>
        <w:t>创建</w:t>
      </w:r>
    </w:p>
    <w:p w14:paraId="2D29A547" w14:textId="77777777" w:rsidR="009D6247" w:rsidRDefault="00000000">
      <w:pPr>
        <w:ind w:firstLine="480"/>
      </w:pPr>
      <w:r>
        <w:rPr>
          <w:rFonts w:hint="eastAsia"/>
        </w:rPr>
        <w:t>可视化配置界面：提供拖拽式操作界面，支持模型选择</w:t>
      </w:r>
      <w:r>
        <w:rPr>
          <w:rFonts w:hint="eastAsia"/>
        </w:rPr>
        <w:t>Deepseek-R1</w:t>
      </w:r>
      <w:r>
        <w:rPr>
          <w:rFonts w:hint="eastAsia"/>
        </w:rPr>
        <w:t>、</w:t>
      </w:r>
      <w:r>
        <w:rPr>
          <w:rFonts w:hint="eastAsia"/>
        </w:rPr>
        <w:t>Qwen2.5-7b/14b/72b</w:t>
      </w:r>
      <w:r>
        <w:rPr>
          <w:rFonts w:hint="eastAsia"/>
        </w:rPr>
        <w:t>等、提示词编写内置行业模板，政务政策问答模板、插件添加智能校对、</w:t>
      </w:r>
      <w:proofErr w:type="gramStart"/>
      <w:r>
        <w:rPr>
          <w:rFonts w:hint="eastAsia"/>
        </w:rPr>
        <w:t>录音智记等</w:t>
      </w:r>
      <w:proofErr w:type="gramEnd"/>
      <w:r>
        <w:rPr>
          <w:rFonts w:hint="eastAsia"/>
        </w:rPr>
        <w:t>、工作流关联</w:t>
      </w:r>
      <w:r>
        <w:rPr>
          <w:rFonts w:hint="eastAsia"/>
        </w:rPr>
        <w:t>RAG</w:t>
      </w:r>
      <w:r>
        <w:rPr>
          <w:rFonts w:hint="eastAsia"/>
        </w:rPr>
        <w:t>流程、数据分析流程、变量配置、知识库绑定支持多知识库关联，无需编写代码即可完成智能体搭建。</w:t>
      </w:r>
    </w:p>
    <w:p w14:paraId="31B6657E" w14:textId="77777777" w:rsidR="009D6247" w:rsidRDefault="00000000">
      <w:pPr>
        <w:ind w:firstLine="480"/>
      </w:pPr>
      <w:r>
        <w:rPr>
          <w:rFonts w:hint="eastAsia"/>
        </w:rPr>
        <w:t>原子能力编排：支持提示词、知识库、插件、工作流、变量等原子能力组合，例“知识库绑定政务政策库</w:t>
      </w:r>
      <w:r>
        <w:rPr>
          <w:rFonts w:hint="eastAsia"/>
        </w:rPr>
        <w:t>+</w:t>
      </w:r>
      <w:r>
        <w:rPr>
          <w:rFonts w:hint="eastAsia"/>
        </w:rPr>
        <w:t>提示词政策解答逻辑</w:t>
      </w:r>
      <w:r>
        <w:rPr>
          <w:rFonts w:hint="eastAsia"/>
        </w:rPr>
        <w:t>+</w:t>
      </w:r>
      <w:r>
        <w:rPr>
          <w:rFonts w:hint="eastAsia"/>
        </w:rPr>
        <w:t>智能校对插件格式优化”组合，快速生成政务政策咨询智能体；支持原子能力参数动态调整更换知识库版本、修改提示词逻辑。</w:t>
      </w:r>
    </w:p>
    <w:p w14:paraId="3D605E4D" w14:textId="77777777" w:rsidR="009D6247" w:rsidRDefault="00000000">
      <w:pPr>
        <w:ind w:firstLine="480"/>
      </w:pPr>
      <w:r>
        <w:rPr>
          <w:rFonts w:hint="eastAsia"/>
        </w:rPr>
        <w:t>实时预览与调试：创建过程中支持实时预览智能体交互效果，输入测试问题“社保断缴何补缴”即可查看智能体输出结果；支持单节点</w:t>
      </w:r>
      <w:proofErr w:type="gramStart"/>
      <w:r>
        <w:rPr>
          <w:rFonts w:hint="eastAsia"/>
        </w:rPr>
        <w:t>调试仅</w:t>
      </w:r>
      <w:proofErr w:type="gramEnd"/>
      <w:r>
        <w:rPr>
          <w:rFonts w:hint="eastAsia"/>
        </w:rPr>
        <w:t>测试知识库检索环节，定位功能偏差并优化，确保智能体上线</w:t>
      </w:r>
      <w:proofErr w:type="gramStart"/>
      <w:r>
        <w:rPr>
          <w:rFonts w:hint="eastAsia"/>
        </w:rPr>
        <w:t>前功能</w:t>
      </w:r>
      <w:proofErr w:type="gramEnd"/>
      <w:r>
        <w:rPr>
          <w:rFonts w:hint="eastAsia"/>
        </w:rPr>
        <w:t>达标。</w:t>
      </w:r>
    </w:p>
    <w:p w14:paraId="350E8D69" w14:textId="77777777" w:rsidR="009D6247" w:rsidRDefault="00000000">
      <w:pPr>
        <w:pStyle w:val="5"/>
      </w:pPr>
      <w:r>
        <w:rPr>
          <w:rFonts w:hint="eastAsia"/>
        </w:rPr>
        <w:lastRenderedPageBreak/>
        <w:t>智能体多模式发布</w:t>
      </w:r>
    </w:p>
    <w:p w14:paraId="0A53BC08" w14:textId="77777777" w:rsidR="009D6247" w:rsidRDefault="00000000">
      <w:pPr>
        <w:ind w:firstLine="480"/>
      </w:pPr>
      <w:r>
        <w:rPr>
          <w:rFonts w:hint="eastAsia"/>
        </w:rPr>
        <w:t>发布类型支持：支持</w:t>
      </w:r>
      <w:r>
        <w:rPr>
          <w:rFonts w:hint="eastAsia"/>
        </w:rPr>
        <w:t>URL</w:t>
      </w:r>
      <w:r>
        <w:rPr>
          <w:rFonts w:hint="eastAsia"/>
        </w:rPr>
        <w:t>与</w:t>
      </w:r>
      <w:r>
        <w:rPr>
          <w:rFonts w:hint="eastAsia"/>
        </w:rPr>
        <w:t>API</w:t>
      </w:r>
      <w:r>
        <w:rPr>
          <w:rFonts w:hint="eastAsia"/>
        </w:rPr>
        <w:t>两种发布类型，</w:t>
      </w:r>
      <w:r>
        <w:rPr>
          <w:rFonts w:hint="eastAsia"/>
        </w:rPr>
        <w:t>URL</w:t>
      </w:r>
      <w:r>
        <w:rPr>
          <w:rFonts w:hint="eastAsia"/>
        </w:rPr>
        <w:t>发布生成独立访问链接可设置访问密码与有效期，适用于轻量型场景内部政策查询；</w:t>
      </w:r>
      <w:r>
        <w:rPr>
          <w:rFonts w:hint="eastAsia"/>
        </w:rPr>
        <w:t>API</w:t>
      </w:r>
      <w:r>
        <w:rPr>
          <w:rFonts w:hint="eastAsia"/>
        </w:rPr>
        <w:t>发布生成标准化接口，支持与招标人现有系统无缝对接，适配复杂业务集成场景。</w:t>
      </w:r>
    </w:p>
    <w:p w14:paraId="49612BF0" w14:textId="77777777" w:rsidR="009D6247" w:rsidRDefault="00000000">
      <w:pPr>
        <w:ind w:firstLine="480"/>
      </w:pPr>
      <w:r>
        <w:rPr>
          <w:rFonts w:hint="eastAsia"/>
        </w:rPr>
        <w:t>多版本管理：智能体每次发布</w:t>
      </w:r>
      <w:proofErr w:type="gramStart"/>
      <w:r>
        <w:rPr>
          <w:rFonts w:hint="eastAsia"/>
        </w:rPr>
        <w:t>含功能</w:t>
      </w:r>
      <w:proofErr w:type="gramEnd"/>
      <w:r>
        <w:rPr>
          <w:rFonts w:hint="eastAsia"/>
        </w:rPr>
        <w:t>更新、参数调整生成独立版本，记录版本号、发布时间、更新内容与负责人；支持版本回滚，当新版本出现问题响应超时</w:t>
      </w:r>
      <w:proofErr w:type="gramStart"/>
      <w:r>
        <w:rPr>
          <w:rFonts w:hint="eastAsia"/>
        </w:rPr>
        <w:t>时</w:t>
      </w:r>
      <w:proofErr w:type="gramEnd"/>
      <w:r>
        <w:rPr>
          <w:rFonts w:hint="eastAsia"/>
        </w:rPr>
        <w:t>，一键恢复至历史稳定版本，保障业务连续性。</w:t>
      </w:r>
    </w:p>
    <w:p w14:paraId="2FDF7666" w14:textId="77777777" w:rsidR="009D6247" w:rsidRDefault="00000000">
      <w:pPr>
        <w:ind w:firstLine="480"/>
      </w:pPr>
      <w:r>
        <w:rPr>
          <w:rFonts w:hint="eastAsia"/>
        </w:rPr>
        <w:t>发布审批流程：发布前需经过管理员审批，支持配置多节点审批“业务负责人初审→技术管理员复审”，审批人可查看智能体配置详情与测试报告，审批通过后方可发布；审批记录自动留存，支持后续审计追溯。</w:t>
      </w:r>
    </w:p>
    <w:p w14:paraId="2ACDE339" w14:textId="77777777" w:rsidR="009D6247" w:rsidRDefault="00000000">
      <w:pPr>
        <w:pStyle w:val="5"/>
      </w:pPr>
      <w:r>
        <w:rPr>
          <w:rFonts w:hint="eastAsia"/>
        </w:rPr>
        <w:t>智能体权限与监控</w:t>
      </w:r>
    </w:p>
    <w:p w14:paraId="3792D614" w14:textId="77777777" w:rsidR="009D6247" w:rsidRDefault="00000000">
      <w:pPr>
        <w:ind w:firstLine="480"/>
      </w:pPr>
      <w:r>
        <w:rPr>
          <w:rFonts w:hint="eastAsia"/>
        </w:rPr>
        <w:t>精细化权限管理：支持对上架的智能体设置访问权限，按组织、用户组、角色分配使用权限；支持功能权限细分“查看权限”“编辑权限”“调用权限”，避免越权操作。</w:t>
      </w:r>
    </w:p>
    <w:p w14:paraId="172B84FA" w14:textId="77777777" w:rsidR="009D6247" w:rsidRDefault="00000000">
      <w:pPr>
        <w:ind w:firstLine="480"/>
      </w:pPr>
      <w:r>
        <w:rPr>
          <w:rFonts w:hint="eastAsia"/>
        </w:rPr>
        <w:t>运行监控与统计：实时统计智能</w:t>
      </w:r>
      <w:proofErr w:type="gramStart"/>
      <w:r>
        <w:rPr>
          <w:rFonts w:hint="eastAsia"/>
        </w:rPr>
        <w:t>体运行</w:t>
      </w:r>
      <w:proofErr w:type="gramEnd"/>
      <w:r>
        <w:rPr>
          <w:rFonts w:hint="eastAsia"/>
        </w:rPr>
        <w:t>数据，包括调用总量、调用失败次数、响应时间、</w:t>
      </w:r>
      <w:r>
        <w:rPr>
          <w:rFonts w:hint="eastAsia"/>
        </w:rPr>
        <w:t>Token</w:t>
      </w:r>
      <w:r>
        <w:rPr>
          <w:rFonts w:hint="eastAsia"/>
        </w:rPr>
        <w:t>消耗输入</w:t>
      </w:r>
      <w:r>
        <w:rPr>
          <w:rFonts w:hint="eastAsia"/>
        </w:rPr>
        <w:t>/</w:t>
      </w:r>
      <w:r>
        <w:rPr>
          <w:rFonts w:hint="eastAsia"/>
        </w:rPr>
        <w:t>输出；生成可视化看板，展示</w:t>
      </w:r>
      <w:proofErr w:type="gramStart"/>
      <w:r>
        <w:rPr>
          <w:rFonts w:hint="eastAsia"/>
        </w:rPr>
        <w:t>智能体日</w:t>
      </w:r>
      <w:proofErr w:type="gramEnd"/>
      <w:r>
        <w:rPr>
          <w:rFonts w:hint="eastAsia"/>
        </w:rPr>
        <w:t>/</w:t>
      </w:r>
      <w:r>
        <w:rPr>
          <w:rFonts w:hint="eastAsia"/>
        </w:rPr>
        <w:t>周</w:t>
      </w:r>
      <w:r>
        <w:rPr>
          <w:rFonts w:hint="eastAsia"/>
        </w:rPr>
        <w:t>/</w:t>
      </w:r>
      <w:r>
        <w:rPr>
          <w:rFonts w:hint="eastAsia"/>
        </w:rPr>
        <w:t>月调用趋势、热门功能使用排行、故障分布，触发阈值时自动通知管理员。</w:t>
      </w:r>
    </w:p>
    <w:p w14:paraId="7B9917C6" w14:textId="77777777" w:rsidR="009D6247" w:rsidRDefault="00000000">
      <w:pPr>
        <w:ind w:firstLine="480"/>
      </w:pPr>
      <w:r>
        <w:rPr>
          <w:rFonts w:hint="eastAsia"/>
        </w:rPr>
        <w:t>调用日志管理：记录每一次智能体调用的详细日志，包括调用用户、调用时间、输入内容、输出结果、调用状态成功</w:t>
      </w:r>
      <w:r>
        <w:rPr>
          <w:rFonts w:hint="eastAsia"/>
        </w:rPr>
        <w:t>/</w:t>
      </w:r>
      <w:r>
        <w:rPr>
          <w:rFonts w:hint="eastAsia"/>
        </w:rPr>
        <w:t>失败；支持按用户、时间、调用状态筛选日志，日志留存不少于</w:t>
      </w:r>
      <w:r>
        <w:rPr>
          <w:rFonts w:hint="eastAsia"/>
        </w:rPr>
        <w:t>6</w:t>
      </w:r>
      <w:r>
        <w:rPr>
          <w:rFonts w:hint="eastAsia"/>
        </w:rPr>
        <w:t>个月，满足合</w:t>
      </w:r>
      <w:proofErr w:type="gramStart"/>
      <w:r>
        <w:rPr>
          <w:rFonts w:hint="eastAsia"/>
        </w:rPr>
        <w:t>规</w:t>
      </w:r>
      <w:proofErr w:type="gramEnd"/>
      <w:r>
        <w:rPr>
          <w:rFonts w:hint="eastAsia"/>
        </w:rPr>
        <w:t>审计需求。</w:t>
      </w:r>
    </w:p>
    <w:p w14:paraId="3B320688" w14:textId="77777777" w:rsidR="009D6247" w:rsidRDefault="00000000">
      <w:pPr>
        <w:pStyle w:val="4"/>
      </w:pPr>
      <w:bookmarkStart w:id="400" w:name="_Toc213053745"/>
      <w:r>
        <w:rPr>
          <w:rFonts w:hint="eastAsia"/>
        </w:rPr>
        <w:t>工作流管理</w:t>
      </w:r>
      <w:bookmarkEnd w:id="400"/>
    </w:p>
    <w:p w14:paraId="09317623" w14:textId="77777777" w:rsidR="009D6247" w:rsidRDefault="00000000">
      <w:pPr>
        <w:ind w:firstLine="480"/>
      </w:pPr>
      <w:r>
        <w:rPr>
          <w:rFonts w:hint="eastAsia"/>
        </w:rPr>
        <w:t>工作流管理模块支持可视化编排业务流程，覆盖从工作流创建、调试、发布到运维的全流程，可快速构建包含</w:t>
      </w:r>
      <w:r>
        <w:rPr>
          <w:rFonts w:hint="eastAsia"/>
        </w:rPr>
        <w:t>RAG</w:t>
      </w:r>
      <w:r>
        <w:rPr>
          <w:rFonts w:hint="eastAsia"/>
        </w:rPr>
        <w:t>功能、模型调用、数据处理的复杂流程“企业舆情分析→风险评估→报告生成”。</w:t>
      </w:r>
    </w:p>
    <w:p w14:paraId="498DD150" w14:textId="77777777" w:rsidR="009D6247" w:rsidRDefault="00000000">
      <w:pPr>
        <w:pStyle w:val="5"/>
      </w:pPr>
      <w:proofErr w:type="gramStart"/>
      <w:r>
        <w:rPr>
          <w:rFonts w:hint="eastAsia"/>
        </w:rPr>
        <w:t>工作流低代码</w:t>
      </w:r>
      <w:proofErr w:type="gramEnd"/>
      <w:r>
        <w:rPr>
          <w:rFonts w:hint="eastAsia"/>
        </w:rPr>
        <w:t>创建</w:t>
      </w:r>
    </w:p>
    <w:p w14:paraId="60A3D788" w14:textId="77777777" w:rsidR="009D6247" w:rsidRDefault="00000000">
      <w:pPr>
        <w:ind w:firstLine="480"/>
      </w:pPr>
      <w:r>
        <w:rPr>
          <w:rFonts w:hint="eastAsia"/>
        </w:rPr>
        <w:t>图形化拖拽编排：提供可视化画布，支持拖拽“大模型节点、工具节点插件、</w:t>
      </w:r>
      <w:r>
        <w:rPr>
          <w:rFonts w:hint="eastAsia"/>
        </w:rPr>
        <w:lastRenderedPageBreak/>
        <w:t>条件判断节点、知识库节点、循环节点、终止循环节点、消息节点、数据库节点”等组件，按业务逻辑串联成工作流；例“用户提问→知识库检索</w:t>
      </w:r>
      <w:r>
        <w:rPr>
          <w:rFonts w:hint="eastAsia"/>
        </w:rPr>
        <w:t>RAG</w:t>
      </w:r>
      <w:r>
        <w:rPr>
          <w:rFonts w:hint="eastAsia"/>
        </w:rPr>
        <w:t>→大模型生成回答→智能校对→输出结果”流程。</w:t>
      </w:r>
    </w:p>
    <w:p w14:paraId="089064B6" w14:textId="77777777" w:rsidR="009D6247" w:rsidRDefault="00000000">
      <w:pPr>
        <w:ind w:firstLine="480"/>
      </w:pPr>
      <w:r>
        <w:rPr>
          <w:rFonts w:hint="eastAsia"/>
        </w:rPr>
        <w:t>节点灵活配置：</w:t>
      </w:r>
    </w:p>
    <w:p w14:paraId="2674479A" w14:textId="77777777" w:rsidR="009D6247" w:rsidRDefault="00000000">
      <w:pPr>
        <w:ind w:firstLine="480"/>
      </w:pPr>
      <w:r>
        <w:rPr>
          <w:rFonts w:hint="eastAsia"/>
        </w:rPr>
        <w:t>大模型节点：支持选择</w:t>
      </w:r>
      <w:proofErr w:type="spellStart"/>
      <w:r>
        <w:rPr>
          <w:rFonts w:hint="eastAsia"/>
        </w:rPr>
        <w:t>Deepseek</w:t>
      </w:r>
      <w:proofErr w:type="spellEnd"/>
      <w:r>
        <w:rPr>
          <w:rFonts w:hint="eastAsia"/>
        </w:rPr>
        <w:t>、</w:t>
      </w:r>
      <w:r>
        <w:rPr>
          <w:rFonts w:hint="eastAsia"/>
        </w:rPr>
        <w:t>Qwen</w:t>
      </w:r>
      <w:r>
        <w:rPr>
          <w:rFonts w:hint="eastAsia"/>
        </w:rPr>
        <w:t>等模型，配置参数响应时长、输出长度、准确率阈值，支持</w:t>
      </w:r>
      <w:r>
        <w:rPr>
          <w:rFonts w:hint="eastAsia"/>
        </w:rPr>
        <w:t>Python</w:t>
      </w:r>
      <w:r>
        <w:rPr>
          <w:rFonts w:hint="eastAsia"/>
        </w:rPr>
        <w:t>脚本自定义逻辑“根据输入数据动态调整模型输出格式”；</w:t>
      </w:r>
    </w:p>
    <w:p w14:paraId="55EB9C3C" w14:textId="77777777" w:rsidR="009D6247" w:rsidRDefault="00000000">
      <w:pPr>
        <w:ind w:firstLine="480"/>
      </w:pPr>
      <w:r>
        <w:rPr>
          <w:rFonts w:hint="eastAsia"/>
        </w:rPr>
        <w:t>条件判断节点：支持多条件设置“舆情风险等级＞高→触发风控告警”，支持两级嵌套“风险等级高→进一步判断是否涉及资金安全”；</w:t>
      </w:r>
    </w:p>
    <w:p w14:paraId="4AD599F7" w14:textId="77777777" w:rsidR="009D6247" w:rsidRDefault="00000000">
      <w:pPr>
        <w:ind w:firstLine="480"/>
      </w:pPr>
      <w:r>
        <w:rPr>
          <w:rFonts w:hint="eastAsia"/>
        </w:rPr>
        <w:t>知识库节点：支持绑定多个知识库，配置检索规则，自动将检索结果传入大模型节点；</w:t>
      </w:r>
    </w:p>
    <w:p w14:paraId="7F806F58" w14:textId="77777777" w:rsidR="009D6247" w:rsidRDefault="00000000">
      <w:pPr>
        <w:ind w:firstLine="480"/>
      </w:pPr>
      <w:r>
        <w:rPr>
          <w:rFonts w:hint="eastAsia"/>
        </w:rPr>
        <w:t>数据库节点：支持对接招标人内部数据库</w:t>
      </w:r>
      <w:r>
        <w:rPr>
          <w:rFonts w:hint="eastAsia"/>
        </w:rPr>
        <w:t>Oracle</w:t>
      </w:r>
      <w:r>
        <w:rPr>
          <w:rFonts w:hint="eastAsia"/>
        </w:rPr>
        <w:t>、海量数据库，配置数据读取</w:t>
      </w:r>
      <w:r>
        <w:rPr>
          <w:rFonts w:hint="eastAsia"/>
        </w:rPr>
        <w:t>/</w:t>
      </w:r>
      <w:r>
        <w:rPr>
          <w:rFonts w:hint="eastAsia"/>
        </w:rPr>
        <w:t>写入规则。</w:t>
      </w:r>
    </w:p>
    <w:p w14:paraId="7D3C8245" w14:textId="77777777" w:rsidR="009D6247" w:rsidRDefault="00000000">
      <w:pPr>
        <w:ind w:firstLine="480"/>
      </w:pPr>
      <w:r>
        <w:rPr>
          <w:rFonts w:hint="eastAsia"/>
        </w:rPr>
        <w:t>RAG</w:t>
      </w:r>
      <w:r>
        <w:rPr>
          <w:rFonts w:hint="eastAsia"/>
        </w:rPr>
        <w:t>流程快速构建：内置</w:t>
      </w:r>
      <w:r>
        <w:rPr>
          <w:rFonts w:hint="eastAsia"/>
        </w:rPr>
        <w:t>RAG</w:t>
      </w:r>
      <w:r>
        <w:rPr>
          <w:rFonts w:hint="eastAsia"/>
        </w:rPr>
        <w:t>流程模板，包含“问题解析→知识检索→知识排序→模型生成→结果优化”核心环节，用户仅需替换绑定的知识库与模型，即可快速生成</w:t>
      </w:r>
      <w:r>
        <w:rPr>
          <w:rFonts w:hint="eastAsia"/>
        </w:rPr>
        <w:t>RAG</w:t>
      </w:r>
      <w:r>
        <w:rPr>
          <w:rFonts w:hint="eastAsia"/>
        </w:rPr>
        <w:t>工作流“招股书合</w:t>
      </w:r>
      <w:proofErr w:type="gramStart"/>
      <w:r>
        <w:rPr>
          <w:rFonts w:hint="eastAsia"/>
        </w:rPr>
        <w:t>规</w:t>
      </w:r>
      <w:proofErr w:type="gramEnd"/>
      <w:r>
        <w:rPr>
          <w:rFonts w:hint="eastAsia"/>
        </w:rPr>
        <w:t>检查</w:t>
      </w:r>
      <w:r>
        <w:rPr>
          <w:rFonts w:hint="eastAsia"/>
        </w:rPr>
        <w:t>RAG</w:t>
      </w:r>
      <w:r>
        <w:rPr>
          <w:rFonts w:hint="eastAsia"/>
        </w:rPr>
        <w:t>流程”，无需从零编排。</w:t>
      </w:r>
    </w:p>
    <w:p w14:paraId="155E8249" w14:textId="77777777" w:rsidR="009D6247" w:rsidRDefault="00000000">
      <w:pPr>
        <w:pStyle w:val="5"/>
      </w:pPr>
      <w:r>
        <w:rPr>
          <w:rFonts w:hint="eastAsia"/>
        </w:rPr>
        <w:t>工作流调试与发布</w:t>
      </w:r>
    </w:p>
    <w:p w14:paraId="65B8EFAD" w14:textId="77777777" w:rsidR="009D6247" w:rsidRDefault="00000000">
      <w:pPr>
        <w:ind w:firstLine="480"/>
      </w:pPr>
      <w:r>
        <w:rPr>
          <w:rFonts w:hint="eastAsia"/>
        </w:rPr>
        <w:t>全流程与单节点调试：支持工作流全流程试运行，实时展示各节点执行状态待执行</w:t>
      </w:r>
      <w:r>
        <w:rPr>
          <w:rFonts w:hint="eastAsia"/>
        </w:rPr>
        <w:t>/</w:t>
      </w:r>
      <w:r>
        <w:rPr>
          <w:rFonts w:hint="eastAsia"/>
        </w:rPr>
        <w:t>运行中</w:t>
      </w:r>
      <w:r>
        <w:rPr>
          <w:rFonts w:hint="eastAsia"/>
        </w:rPr>
        <w:t>/</w:t>
      </w:r>
      <w:r>
        <w:rPr>
          <w:rFonts w:hint="eastAsia"/>
        </w:rPr>
        <w:t>成功</w:t>
      </w:r>
      <w:r>
        <w:rPr>
          <w:rFonts w:hint="eastAsia"/>
        </w:rPr>
        <w:t>/</w:t>
      </w:r>
      <w:r>
        <w:rPr>
          <w:rFonts w:hint="eastAsia"/>
        </w:rPr>
        <w:t>失败与数据流转轨迹“从知识库节点传入大模型的知识片段”；支持单节点调试，选中目标节点数据库节点，输入测试数据即可验证节点功能“测试数据库数据读取是否正常”，快速定位问题。</w:t>
      </w:r>
    </w:p>
    <w:p w14:paraId="02CFB2CB" w14:textId="77777777" w:rsidR="009D6247" w:rsidRDefault="00000000">
      <w:pPr>
        <w:ind w:firstLine="480"/>
      </w:pPr>
      <w:r>
        <w:rPr>
          <w:rFonts w:hint="eastAsia"/>
        </w:rPr>
        <w:t>多版本管理与</w:t>
      </w:r>
      <w:r>
        <w:rPr>
          <w:rFonts w:hint="eastAsia"/>
        </w:rPr>
        <w:t>API</w:t>
      </w:r>
      <w:r>
        <w:rPr>
          <w:rFonts w:hint="eastAsia"/>
        </w:rPr>
        <w:t>发布：工作流每次创建</w:t>
      </w:r>
      <w:r>
        <w:rPr>
          <w:rFonts w:hint="eastAsia"/>
        </w:rPr>
        <w:t>/</w:t>
      </w:r>
      <w:r>
        <w:rPr>
          <w:rFonts w:hint="eastAsia"/>
        </w:rPr>
        <w:t>编辑生成独立版本，记录版本更新内容与负责人；支持版本回滚，当工作流逻辑调整导致异常时，一键恢复至历史版本；发布时生成标准化</w:t>
      </w:r>
      <w:r>
        <w:rPr>
          <w:rFonts w:hint="eastAsia"/>
        </w:rPr>
        <w:t>API</w:t>
      </w:r>
      <w:r>
        <w:rPr>
          <w:rFonts w:hint="eastAsia"/>
        </w:rPr>
        <w:t>，支持外部系统招标人业务系统通过</w:t>
      </w:r>
      <w:r>
        <w:rPr>
          <w:rFonts w:hint="eastAsia"/>
        </w:rPr>
        <w:t>API</w:t>
      </w:r>
      <w:r>
        <w:rPr>
          <w:rFonts w:hint="eastAsia"/>
        </w:rPr>
        <w:t>调用工作流，传入参数“企业名称”并获取执行结果。</w:t>
      </w:r>
    </w:p>
    <w:p w14:paraId="750ABB48" w14:textId="77777777" w:rsidR="009D6247" w:rsidRDefault="00000000">
      <w:pPr>
        <w:ind w:firstLine="480"/>
      </w:pPr>
      <w:r>
        <w:rPr>
          <w:rFonts w:hint="eastAsia"/>
        </w:rPr>
        <w:t>调试日志与优化建议：调试过程中自动记录日志，包含节点执行时间、错误信息“知识库检索超时”；针对常见问题“条件判断逻辑冲突”，系统自动给出优化建议“调整条件优先级”，辅助用户快速优化工作流。</w:t>
      </w:r>
    </w:p>
    <w:p w14:paraId="37BFB970" w14:textId="77777777" w:rsidR="009D6247" w:rsidRDefault="00000000">
      <w:pPr>
        <w:pStyle w:val="5"/>
      </w:pPr>
      <w:r>
        <w:rPr>
          <w:rFonts w:hint="eastAsia"/>
        </w:rPr>
        <w:lastRenderedPageBreak/>
        <w:t>工作流监控与运维</w:t>
      </w:r>
    </w:p>
    <w:p w14:paraId="5139C70B" w14:textId="77777777" w:rsidR="009D6247" w:rsidRDefault="00000000">
      <w:pPr>
        <w:ind w:firstLine="480"/>
      </w:pPr>
      <w:r>
        <w:rPr>
          <w:rFonts w:hint="eastAsia"/>
        </w:rPr>
        <w:t>运行状态监控：实时监控工作流执行情况，包括执行总量、成功</w:t>
      </w:r>
      <w:r>
        <w:rPr>
          <w:rFonts w:hint="eastAsia"/>
        </w:rPr>
        <w:t>/</w:t>
      </w:r>
      <w:r>
        <w:rPr>
          <w:rFonts w:hint="eastAsia"/>
        </w:rPr>
        <w:t>失败次数、平均执行时长；生成“工作流执行趋势图”“节点失败分布饼图”，直观展示工作流运行健康度；支持设置告警规则，触发时通过短信</w:t>
      </w:r>
      <w:r>
        <w:rPr>
          <w:rFonts w:hint="eastAsia"/>
        </w:rPr>
        <w:t>/</w:t>
      </w:r>
      <w:r>
        <w:rPr>
          <w:rFonts w:hint="eastAsia"/>
        </w:rPr>
        <w:t>邮件通知管理员。</w:t>
      </w:r>
    </w:p>
    <w:p w14:paraId="3095C42B" w14:textId="77777777" w:rsidR="009D6247" w:rsidRDefault="00000000">
      <w:pPr>
        <w:ind w:firstLine="480"/>
      </w:pPr>
      <w:r>
        <w:rPr>
          <w:rFonts w:hint="eastAsia"/>
        </w:rPr>
        <w:t>资源占用管理：统计工作流执行过程中</w:t>
      </w:r>
      <w:proofErr w:type="gramStart"/>
      <w:r>
        <w:rPr>
          <w:rFonts w:hint="eastAsia"/>
        </w:rPr>
        <w:t>的算力使用率</w:t>
      </w:r>
      <w:proofErr w:type="gramEnd"/>
      <w:r>
        <w:rPr>
          <w:rFonts w:hint="eastAsia"/>
        </w:rPr>
        <w:t>、存储数据读写量、网络数据传输量占用情况；支持按工作流优先级分配资源“政务公文处理工作流优先级高于普通查询工作流”，避免资源争抢导致执行延迟。</w:t>
      </w:r>
    </w:p>
    <w:p w14:paraId="7C9370EC" w14:textId="77777777" w:rsidR="009D6247" w:rsidRDefault="00000000">
      <w:pPr>
        <w:ind w:firstLine="480"/>
      </w:pPr>
      <w:r>
        <w:rPr>
          <w:rFonts w:hint="eastAsia"/>
        </w:rPr>
        <w:t>流程模板复用：支持将成熟的工作流保存为模板“企业舆情分析模板”“招股书合</w:t>
      </w:r>
      <w:proofErr w:type="gramStart"/>
      <w:r>
        <w:rPr>
          <w:rFonts w:hint="eastAsia"/>
        </w:rPr>
        <w:t>规</w:t>
      </w:r>
      <w:proofErr w:type="gramEnd"/>
      <w:r>
        <w:rPr>
          <w:rFonts w:hint="eastAsia"/>
        </w:rPr>
        <w:t>检查模板”，模板包含节点配置、参数设置与关联资源绑定的知识库；其他用户可直接复用模板，仅需修改少量参数“替换企业名称”，大幅缩短工作流创建时间。</w:t>
      </w:r>
    </w:p>
    <w:p w14:paraId="3F5FFCA1" w14:textId="77777777" w:rsidR="009D6247" w:rsidRDefault="00000000">
      <w:pPr>
        <w:pStyle w:val="4"/>
      </w:pPr>
      <w:bookmarkStart w:id="401" w:name="_Toc213053746"/>
      <w:r>
        <w:rPr>
          <w:rFonts w:hint="eastAsia"/>
        </w:rPr>
        <w:t>评测集管理</w:t>
      </w:r>
      <w:bookmarkEnd w:id="401"/>
    </w:p>
    <w:p w14:paraId="606B7FBB" w14:textId="77777777" w:rsidR="009D6247" w:rsidRDefault="00000000">
      <w:pPr>
        <w:ind w:firstLine="480"/>
      </w:pPr>
      <w:r>
        <w:rPr>
          <w:rFonts w:hint="eastAsia"/>
        </w:rPr>
        <w:t>评测集管理模块为模型与智能体的性能验证提供标准化工具，支持创建评测任务、管理评测集、分析评测结果，覆盖提示词、大模型、智能体等多类评测对象，确保模型输出准确性、安全性与性能达标。</w:t>
      </w:r>
    </w:p>
    <w:p w14:paraId="17102192" w14:textId="77777777" w:rsidR="009D6247" w:rsidRDefault="00000000">
      <w:pPr>
        <w:pStyle w:val="5"/>
      </w:pPr>
      <w:r>
        <w:rPr>
          <w:rFonts w:hint="eastAsia"/>
        </w:rPr>
        <w:t>评测任务创建与管理</w:t>
      </w:r>
    </w:p>
    <w:p w14:paraId="60E4A272" w14:textId="77777777" w:rsidR="009D6247" w:rsidRDefault="00000000">
      <w:pPr>
        <w:ind w:firstLine="480"/>
      </w:pPr>
      <w:proofErr w:type="gramStart"/>
      <w:r>
        <w:rPr>
          <w:rFonts w:hint="eastAsia"/>
        </w:rPr>
        <w:t>多对象</w:t>
      </w:r>
      <w:proofErr w:type="gramEnd"/>
      <w:r>
        <w:rPr>
          <w:rFonts w:hint="eastAsia"/>
        </w:rPr>
        <w:t>评测支持：支持对提示词、大模型、智能</w:t>
      </w:r>
      <w:proofErr w:type="gramStart"/>
      <w:r>
        <w:rPr>
          <w:rFonts w:hint="eastAsia"/>
        </w:rPr>
        <w:t>体创建</w:t>
      </w:r>
      <w:proofErr w:type="gramEnd"/>
      <w:r>
        <w:rPr>
          <w:rFonts w:hint="eastAsia"/>
        </w:rPr>
        <w:t>评测任务：</w:t>
      </w:r>
    </w:p>
    <w:p w14:paraId="3E38E966" w14:textId="77777777" w:rsidR="009D6247" w:rsidRDefault="00000000">
      <w:pPr>
        <w:ind w:firstLine="480"/>
      </w:pPr>
      <w:r>
        <w:rPr>
          <w:rFonts w:hint="eastAsia"/>
        </w:rPr>
        <w:t>提示词评测：验证提示</w:t>
      </w:r>
      <w:proofErr w:type="gramStart"/>
      <w:r>
        <w:rPr>
          <w:rFonts w:hint="eastAsia"/>
        </w:rPr>
        <w:t>词引导</w:t>
      </w:r>
      <w:proofErr w:type="gramEnd"/>
      <w:r>
        <w:rPr>
          <w:rFonts w:hint="eastAsia"/>
        </w:rPr>
        <w:t>模型输出的准确性“政策解答提示词是否能引导模型输出正确流程”，覆盖正确性、有益性、争议性、有害性维度；</w:t>
      </w:r>
    </w:p>
    <w:p w14:paraId="285EBCCE" w14:textId="77777777" w:rsidR="009D6247" w:rsidRDefault="00000000">
      <w:pPr>
        <w:ind w:firstLine="480"/>
      </w:pPr>
      <w:r>
        <w:rPr>
          <w:rFonts w:hint="eastAsia"/>
        </w:rPr>
        <w:t>大模型评测：评测模型在特定任务代码生成、文本摘要的性能，支持</w:t>
      </w:r>
      <w:r>
        <w:rPr>
          <w:rFonts w:hint="eastAsia"/>
        </w:rPr>
        <w:t>C-Eval</w:t>
      </w:r>
      <w:r>
        <w:rPr>
          <w:rFonts w:hint="eastAsia"/>
        </w:rPr>
        <w:t>、</w:t>
      </w:r>
      <w:r>
        <w:rPr>
          <w:rFonts w:hint="eastAsia"/>
        </w:rPr>
        <w:t>CMMLU</w:t>
      </w:r>
      <w:r>
        <w:rPr>
          <w:rFonts w:hint="eastAsia"/>
        </w:rPr>
        <w:t>、</w:t>
      </w:r>
      <w:proofErr w:type="spellStart"/>
      <w:r>
        <w:rPr>
          <w:rFonts w:hint="eastAsia"/>
        </w:rPr>
        <w:t>HumanEval</w:t>
      </w:r>
      <w:proofErr w:type="spellEnd"/>
      <w:r>
        <w:rPr>
          <w:rFonts w:hint="eastAsia"/>
        </w:rPr>
        <w:t>、</w:t>
      </w:r>
      <w:proofErr w:type="spellStart"/>
      <w:r>
        <w:rPr>
          <w:rFonts w:hint="eastAsia"/>
        </w:rPr>
        <w:t>ChineseSimpleQA</w:t>
      </w:r>
      <w:proofErr w:type="spellEnd"/>
      <w:r>
        <w:rPr>
          <w:rFonts w:hint="eastAsia"/>
        </w:rPr>
        <w:t>等主流数据集；</w:t>
      </w:r>
    </w:p>
    <w:p w14:paraId="557E0101" w14:textId="77777777" w:rsidR="009D6247" w:rsidRDefault="00000000">
      <w:pPr>
        <w:ind w:firstLine="480"/>
      </w:pPr>
      <w:r>
        <w:rPr>
          <w:rFonts w:hint="eastAsia"/>
        </w:rPr>
        <w:t>智能体评测：评测智能体的综合能力，覆盖业务维度准确率、召回率与性能维度耗时、</w:t>
      </w:r>
      <w:r>
        <w:rPr>
          <w:rFonts w:hint="eastAsia"/>
        </w:rPr>
        <w:t>Token</w:t>
      </w:r>
      <w:r>
        <w:rPr>
          <w:rFonts w:hint="eastAsia"/>
        </w:rPr>
        <w:t>消耗。</w:t>
      </w:r>
    </w:p>
    <w:p w14:paraId="5DF958DB" w14:textId="77777777" w:rsidR="009D6247" w:rsidRDefault="00000000">
      <w:pPr>
        <w:ind w:firstLine="480"/>
      </w:pPr>
      <w:r>
        <w:rPr>
          <w:rFonts w:hint="eastAsia"/>
        </w:rPr>
        <w:t>评测任务配置：支持设置评测任务名称、评测对象、评测集、评测规则、执行时间立即执行</w:t>
      </w:r>
      <w:r>
        <w:rPr>
          <w:rFonts w:hint="eastAsia"/>
        </w:rPr>
        <w:t>/</w:t>
      </w:r>
      <w:r>
        <w:rPr>
          <w:rFonts w:hint="eastAsia"/>
        </w:rPr>
        <w:t>定时执行；支持批量创建评测任务“同时评测</w:t>
      </w:r>
      <w:r>
        <w:rPr>
          <w:rFonts w:hint="eastAsia"/>
        </w:rPr>
        <w:t>10</w:t>
      </w:r>
      <w:r>
        <w:rPr>
          <w:rFonts w:hint="eastAsia"/>
        </w:rPr>
        <w:t>个提示词的正确性”，任务执行状态待执行</w:t>
      </w:r>
      <w:r>
        <w:rPr>
          <w:rFonts w:hint="eastAsia"/>
        </w:rPr>
        <w:t>/</w:t>
      </w:r>
      <w:r>
        <w:rPr>
          <w:rFonts w:hint="eastAsia"/>
        </w:rPr>
        <w:t>运行中</w:t>
      </w:r>
      <w:r>
        <w:rPr>
          <w:rFonts w:hint="eastAsia"/>
        </w:rPr>
        <w:t>/</w:t>
      </w:r>
      <w:r>
        <w:rPr>
          <w:rFonts w:hint="eastAsia"/>
        </w:rPr>
        <w:t>完成</w:t>
      </w:r>
      <w:r>
        <w:rPr>
          <w:rFonts w:hint="eastAsia"/>
        </w:rPr>
        <w:t>/</w:t>
      </w:r>
      <w:r>
        <w:rPr>
          <w:rFonts w:hint="eastAsia"/>
        </w:rPr>
        <w:t>失败实时展示。</w:t>
      </w:r>
    </w:p>
    <w:p w14:paraId="41D2AD10" w14:textId="77777777" w:rsidR="009D6247" w:rsidRDefault="00000000">
      <w:pPr>
        <w:ind w:firstLine="480"/>
      </w:pPr>
      <w:r>
        <w:rPr>
          <w:rFonts w:hint="eastAsia"/>
        </w:rPr>
        <w:t>任务监控与终止：实时监控评测任务进度与资源占用</w:t>
      </w:r>
      <w:r>
        <w:rPr>
          <w:rFonts w:hint="eastAsia"/>
        </w:rPr>
        <w:t>GPU</w:t>
      </w:r>
      <w:r>
        <w:rPr>
          <w:rFonts w:hint="eastAsia"/>
        </w:rPr>
        <w:t>使用率、内存占</w:t>
      </w:r>
      <w:r>
        <w:rPr>
          <w:rFonts w:hint="eastAsia"/>
        </w:rPr>
        <w:lastRenderedPageBreak/>
        <w:t>用；支持手动终止异常任务“评测耗时过长”，终止后保留已完成评测结果，避免资源浪费。</w:t>
      </w:r>
    </w:p>
    <w:p w14:paraId="4A46210B" w14:textId="77777777" w:rsidR="009D6247" w:rsidRDefault="00000000">
      <w:pPr>
        <w:pStyle w:val="5"/>
      </w:pPr>
      <w:r>
        <w:rPr>
          <w:rFonts w:hint="eastAsia"/>
        </w:rPr>
        <w:t>评测集全生命周期管理</w:t>
      </w:r>
    </w:p>
    <w:p w14:paraId="7F6E81DA" w14:textId="77777777" w:rsidR="009D6247" w:rsidRDefault="00000000">
      <w:pPr>
        <w:ind w:firstLine="480"/>
      </w:pPr>
      <w:r>
        <w:rPr>
          <w:rFonts w:hint="eastAsia"/>
        </w:rPr>
        <w:t>评测集生成与导入：支持两种评测集获取方式：</w:t>
      </w:r>
    </w:p>
    <w:p w14:paraId="4D7886C0" w14:textId="77777777" w:rsidR="009D6247" w:rsidRDefault="00000000">
      <w:pPr>
        <w:ind w:firstLine="480"/>
      </w:pPr>
      <w:r>
        <w:rPr>
          <w:rFonts w:hint="eastAsia"/>
        </w:rPr>
        <w:t>自动生成：基于行业场景生成标准化评测集“政务政策问答评测集”“金融舆情分析评测集”，包含评测用例问题</w:t>
      </w:r>
      <w:r>
        <w:rPr>
          <w:rFonts w:hint="eastAsia"/>
        </w:rPr>
        <w:t>+</w:t>
      </w:r>
      <w:r>
        <w:rPr>
          <w:rFonts w:hint="eastAsia"/>
        </w:rPr>
        <w:t>标准答案、评测维度“政策解答准确率”；</w:t>
      </w:r>
    </w:p>
    <w:p w14:paraId="23D645A6" w14:textId="77777777" w:rsidR="009D6247" w:rsidRDefault="00000000">
      <w:pPr>
        <w:ind w:firstLine="480"/>
      </w:pPr>
      <w:r>
        <w:rPr>
          <w:rFonts w:hint="eastAsia"/>
        </w:rPr>
        <w:t>手动导入：支持导入</w:t>
      </w:r>
      <w:r>
        <w:rPr>
          <w:rFonts w:hint="eastAsia"/>
        </w:rPr>
        <w:t>CSV/JSON</w:t>
      </w:r>
      <w:r>
        <w:rPr>
          <w:rFonts w:hint="eastAsia"/>
        </w:rPr>
        <w:t>格式的自定义评测集，导入时自动校验格式“是否包含‘问题’‘标准答案’字段”，支持版本管理记录导入时间、导入人、修改记录。</w:t>
      </w:r>
    </w:p>
    <w:p w14:paraId="6E3AB93C" w14:textId="77777777" w:rsidR="009D6247" w:rsidRDefault="00000000">
      <w:pPr>
        <w:ind w:firstLine="480"/>
      </w:pPr>
      <w:r>
        <w:rPr>
          <w:rFonts w:hint="eastAsia"/>
        </w:rPr>
        <w:t>评测集编辑与发布：支持对评测集中的用例进行添加、修改、删除操作“新增‘社保补缴’评测用例”；支持评测集发布，发布后不可修改，确保评测基准一致性；支持评测集下载</w:t>
      </w:r>
      <w:r>
        <w:rPr>
          <w:rFonts w:hint="eastAsia"/>
        </w:rPr>
        <w:t>CSV/Excel</w:t>
      </w:r>
      <w:r>
        <w:rPr>
          <w:rFonts w:hint="eastAsia"/>
        </w:rPr>
        <w:t>格式，用于外部分析或共享。</w:t>
      </w:r>
    </w:p>
    <w:p w14:paraId="5DE11B05" w14:textId="77777777" w:rsidR="009D6247" w:rsidRDefault="00000000">
      <w:pPr>
        <w:ind w:firstLine="480"/>
      </w:pPr>
      <w:r>
        <w:rPr>
          <w:rFonts w:hint="eastAsia"/>
        </w:rPr>
        <w:t>评测集分类与检索：按评测对象提示词</w:t>
      </w:r>
      <w:r>
        <w:rPr>
          <w:rFonts w:hint="eastAsia"/>
        </w:rPr>
        <w:t>/</w:t>
      </w:r>
      <w:r>
        <w:rPr>
          <w:rFonts w:hint="eastAsia"/>
        </w:rPr>
        <w:t>大模型</w:t>
      </w:r>
      <w:r>
        <w:rPr>
          <w:rFonts w:hint="eastAsia"/>
        </w:rPr>
        <w:t>/</w:t>
      </w:r>
      <w:r>
        <w:rPr>
          <w:rFonts w:hint="eastAsia"/>
        </w:rPr>
        <w:t>智能体、行业场景、评测维度业务</w:t>
      </w:r>
      <w:r>
        <w:rPr>
          <w:rFonts w:hint="eastAsia"/>
        </w:rPr>
        <w:t>/</w:t>
      </w:r>
      <w:r>
        <w:rPr>
          <w:rFonts w:hint="eastAsia"/>
        </w:rPr>
        <w:t>性能对评测集分类存储；支持模糊检索输入“政策”检索所有政策相关评测集，快速定位目标评测集。</w:t>
      </w:r>
    </w:p>
    <w:p w14:paraId="1FD68222" w14:textId="77777777" w:rsidR="009D6247" w:rsidRDefault="00000000">
      <w:pPr>
        <w:pStyle w:val="5"/>
      </w:pPr>
      <w:r>
        <w:rPr>
          <w:rFonts w:hint="eastAsia"/>
        </w:rPr>
        <w:t>评测规则与结果分析</w:t>
      </w:r>
    </w:p>
    <w:p w14:paraId="034B1ABC" w14:textId="77777777" w:rsidR="009D6247" w:rsidRDefault="00000000">
      <w:pPr>
        <w:ind w:firstLine="480"/>
      </w:pPr>
      <w:r>
        <w:rPr>
          <w:rFonts w:hint="eastAsia"/>
        </w:rPr>
        <w:t>评测规则与规则组管理：支持创建、编辑、删除评测规则：</w:t>
      </w:r>
    </w:p>
    <w:p w14:paraId="734D639A" w14:textId="77777777" w:rsidR="009D6247" w:rsidRDefault="00000000">
      <w:pPr>
        <w:ind w:firstLine="480"/>
      </w:pPr>
      <w:r>
        <w:rPr>
          <w:rFonts w:hint="eastAsia"/>
        </w:rPr>
        <w:t>提示词规则：包含正确性输出是否符合事实、有益性是否对用户有帮助、争议性是否存在歧义、有害性是否包含违规内容；</w:t>
      </w:r>
    </w:p>
    <w:p w14:paraId="7AF30BD2" w14:textId="77777777" w:rsidR="009D6247" w:rsidRDefault="00000000">
      <w:pPr>
        <w:ind w:firstLine="480"/>
      </w:pPr>
      <w:r>
        <w:rPr>
          <w:rFonts w:hint="eastAsia"/>
        </w:rPr>
        <w:t>代码规则：针对</w:t>
      </w:r>
      <w:r>
        <w:rPr>
          <w:rFonts w:hint="eastAsia"/>
        </w:rPr>
        <w:t>Python</w:t>
      </w:r>
      <w:r>
        <w:rPr>
          <w:rFonts w:hint="eastAsia"/>
        </w:rPr>
        <w:t>、</w:t>
      </w:r>
      <w:proofErr w:type="spellStart"/>
      <w:r>
        <w:rPr>
          <w:rFonts w:hint="eastAsia"/>
        </w:rPr>
        <w:t>Javascript</w:t>
      </w:r>
      <w:proofErr w:type="spellEnd"/>
      <w:r>
        <w:rPr>
          <w:rFonts w:hint="eastAsia"/>
        </w:rPr>
        <w:t>等语言，验证代码语法正确性、逻辑合</w:t>
      </w:r>
      <w:proofErr w:type="gramStart"/>
      <w:r>
        <w:rPr>
          <w:rFonts w:hint="eastAsia"/>
        </w:rPr>
        <w:t>规</w:t>
      </w:r>
      <w:proofErr w:type="gramEnd"/>
      <w:r>
        <w:rPr>
          <w:rFonts w:hint="eastAsia"/>
        </w:rPr>
        <w:t>性、安全性是否存在漏洞；</w:t>
      </w:r>
    </w:p>
    <w:p w14:paraId="59197864" w14:textId="77777777" w:rsidR="009D6247" w:rsidRDefault="00000000">
      <w:pPr>
        <w:ind w:firstLine="480"/>
      </w:pPr>
      <w:r>
        <w:rPr>
          <w:rFonts w:hint="eastAsia"/>
        </w:rPr>
        <w:t>RAG</w:t>
      </w:r>
      <w:r>
        <w:rPr>
          <w:rFonts w:hint="eastAsia"/>
        </w:rPr>
        <w:t>规则：验证答案相关性输出是否紧扣问题、上下文精度检索的知识是否准确、上下文召回率是否召回所有相关知识、上下文相关性检索知识与问题是否关联；</w:t>
      </w:r>
    </w:p>
    <w:p w14:paraId="412C6CF8" w14:textId="77777777" w:rsidR="009D6247" w:rsidRDefault="00000000">
      <w:pPr>
        <w:ind w:firstLine="480"/>
      </w:pPr>
      <w:r>
        <w:rPr>
          <w:rFonts w:hint="eastAsia"/>
        </w:rPr>
        <w:t>规则组管理：支持将多条规则组合为规则组“</w:t>
      </w:r>
      <w:r>
        <w:rPr>
          <w:rFonts w:hint="eastAsia"/>
        </w:rPr>
        <w:t>RAG</w:t>
      </w:r>
      <w:r>
        <w:rPr>
          <w:rFonts w:hint="eastAsia"/>
        </w:rPr>
        <w:t>基础规则组</w:t>
      </w:r>
      <w:r>
        <w:rPr>
          <w:rFonts w:hint="eastAsia"/>
        </w:rPr>
        <w:t>=</w:t>
      </w:r>
      <w:r>
        <w:rPr>
          <w:rFonts w:hint="eastAsia"/>
        </w:rPr>
        <w:t>答案相关性</w:t>
      </w:r>
      <w:r>
        <w:rPr>
          <w:rFonts w:hint="eastAsia"/>
        </w:rPr>
        <w:t>+</w:t>
      </w:r>
      <w:r>
        <w:rPr>
          <w:rFonts w:hint="eastAsia"/>
        </w:rPr>
        <w:t>上下文精度</w:t>
      </w:r>
      <w:r>
        <w:rPr>
          <w:rFonts w:hint="eastAsia"/>
        </w:rPr>
        <w:t>+</w:t>
      </w:r>
      <w:r>
        <w:rPr>
          <w:rFonts w:hint="eastAsia"/>
        </w:rPr>
        <w:t>上下文召回率”，评测时直接调用规则组，提升效率。</w:t>
      </w:r>
    </w:p>
    <w:p w14:paraId="605D3B5C" w14:textId="77777777" w:rsidR="009D6247" w:rsidRDefault="00000000">
      <w:pPr>
        <w:ind w:firstLine="480"/>
      </w:pPr>
      <w:r>
        <w:rPr>
          <w:rFonts w:hint="eastAsia"/>
        </w:rPr>
        <w:t>评测结果可视化分析：评测完成后生成详细报告，包含：</w:t>
      </w:r>
    </w:p>
    <w:p w14:paraId="73BB2D62" w14:textId="77777777" w:rsidR="009D6247" w:rsidRDefault="00000000">
      <w:pPr>
        <w:ind w:firstLine="480"/>
      </w:pPr>
      <w:r>
        <w:rPr>
          <w:rFonts w:hint="eastAsia"/>
        </w:rPr>
        <w:t>对比分析：支持多评测对象对比、多版本对比；</w:t>
      </w:r>
    </w:p>
    <w:p w14:paraId="6EC8F731" w14:textId="77777777" w:rsidR="009D6247" w:rsidRDefault="00000000">
      <w:pPr>
        <w:ind w:firstLine="480"/>
      </w:pPr>
      <w:r>
        <w:rPr>
          <w:rFonts w:hint="eastAsia"/>
        </w:rPr>
        <w:lastRenderedPageBreak/>
        <w:t>错误案例：标记错误评测用例“问题‘居住证办理’输出错误流程”，展示错误类型“上下文召回不全”与原因分析“知识库未包含最新政策”。</w:t>
      </w:r>
    </w:p>
    <w:p w14:paraId="2EC016E7" w14:textId="77777777" w:rsidR="009D6247" w:rsidRDefault="00000000">
      <w:pPr>
        <w:ind w:firstLine="480"/>
      </w:pPr>
      <w:r>
        <w:rPr>
          <w:rFonts w:hint="eastAsia"/>
        </w:rPr>
        <w:t>评测结果导出与反馈：支持导出</w:t>
      </w:r>
      <w:r>
        <w:rPr>
          <w:rFonts w:hint="eastAsia"/>
        </w:rPr>
        <w:t>PDF/Excel</w:t>
      </w:r>
      <w:r>
        <w:rPr>
          <w:rFonts w:hint="eastAsia"/>
        </w:rPr>
        <w:t>格式的评测报告，包含完整指标、图表与错误案例；支持用户反馈评测结果“标记某用例评测结果不准确”，反馈信息自动关联至对应评测任务，用于后续规则优化。</w:t>
      </w:r>
    </w:p>
    <w:p w14:paraId="1A3B5863" w14:textId="77777777" w:rsidR="009D6247" w:rsidRDefault="00000000">
      <w:pPr>
        <w:pStyle w:val="4"/>
      </w:pPr>
      <w:bookmarkStart w:id="402" w:name="_Toc213053747"/>
      <w:r>
        <w:rPr>
          <w:rFonts w:hint="eastAsia"/>
        </w:rPr>
        <w:t>文本分析工具</w:t>
      </w:r>
      <w:bookmarkEnd w:id="402"/>
    </w:p>
    <w:p w14:paraId="71BA97D7" w14:textId="77777777" w:rsidR="009D6247" w:rsidRDefault="00000000">
      <w:pPr>
        <w:ind w:firstLine="480"/>
      </w:pPr>
      <w:r>
        <w:rPr>
          <w:rFonts w:hint="eastAsia"/>
        </w:rPr>
        <w:t>文本分析工具模块是平台核心业务支撑组件，整合</w:t>
      </w:r>
      <w:r>
        <w:rPr>
          <w:rFonts w:hint="eastAsia"/>
        </w:rPr>
        <w:t>OCR</w:t>
      </w:r>
      <w:r>
        <w:rPr>
          <w:rFonts w:hint="eastAsia"/>
        </w:rPr>
        <w:t>识别、文本纠错、语义检索、信息抽取、财务校验、舆情分析等功能，可处理</w:t>
      </w:r>
      <w:r>
        <w:rPr>
          <w:rFonts w:hint="eastAsia"/>
        </w:rPr>
        <w:t>PDF</w:t>
      </w:r>
      <w:r>
        <w:rPr>
          <w:rFonts w:hint="eastAsia"/>
        </w:rPr>
        <w:t>、</w:t>
      </w:r>
      <w:r>
        <w:rPr>
          <w:rFonts w:hint="eastAsia"/>
        </w:rPr>
        <w:t>DOCX</w:t>
      </w:r>
      <w:r>
        <w:rPr>
          <w:rFonts w:hint="eastAsia"/>
        </w:rPr>
        <w:t>、</w:t>
      </w:r>
      <w:r>
        <w:rPr>
          <w:rFonts w:hint="eastAsia"/>
        </w:rPr>
        <w:t>MP3</w:t>
      </w:r>
      <w:r>
        <w:rPr>
          <w:rFonts w:hint="eastAsia"/>
        </w:rPr>
        <w:t>等多格式文件，提供“文档解析</w:t>
      </w:r>
      <w:r>
        <w:rPr>
          <w:rFonts w:hint="eastAsia"/>
        </w:rPr>
        <w:t>-</w:t>
      </w:r>
      <w:r>
        <w:rPr>
          <w:rFonts w:hint="eastAsia"/>
        </w:rPr>
        <w:t>内容优化</w:t>
      </w:r>
      <w:r>
        <w:rPr>
          <w:rFonts w:hint="eastAsia"/>
        </w:rPr>
        <w:t>-</w:t>
      </w:r>
      <w:r>
        <w:rPr>
          <w:rFonts w:hint="eastAsia"/>
        </w:rPr>
        <w:t>深度分析”全流程服务。</w:t>
      </w:r>
    </w:p>
    <w:p w14:paraId="1E60170E" w14:textId="77777777" w:rsidR="009D6247" w:rsidRDefault="00000000">
      <w:pPr>
        <w:pStyle w:val="5"/>
      </w:pPr>
      <w:r>
        <w:rPr>
          <w:rFonts w:hint="eastAsia"/>
        </w:rPr>
        <w:t>OCR</w:t>
      </w:r>
      <w:r>
        <w:rPr>
          <w:rFonts w:hint="eastAsia"/>
        </w:rPr>
        <w:t>文字识别与文档处理</w:t>
      </w:r>
    </w:p>
    <w:p w14:paraId="676148FA" w14:textId="77777777" w:rsidR="009D6247" w:rsidRDefault="00000000">
      <w:pPr>
        <w:ind w:firstLine="480"/>
      </w:pPr>
      <w:r>
        <w:rPr>
          <w:rFonts w:hint="eastAsia"/>
        </w:rPr>
        <w:t>多格式文档识别：支持对</w:t>
      </w:r>
      <w:r>
        <w:rPr>
          <w:rFonts w:hint="eastAsia"/>
        </w:rPr>
        <w:t>PDF</w:t>
      </w:r>
      <w:r>
        <w:rPr>
          <w:rFonts w:hint="eastAsia"/>
        </w:rPr>
        <w:t>、</w:t>
      </w:r>
      <w:r>
        <w:rPr>
          <w:rFonts w:hint="eastAsia"/>
        </w:rPr>
        <w:t>DOCX</w:t>
      </w:r>
      <w:r>
        <w:rPr>
          <w:rFonts w:hint="eastAsia"/>
        </w:rPr>
        <w:t>、</w:t>
      </w:r>
      <w:r>
        <w:rPr>
          <w:rFonts w:hint="eastAsia"/>
        </w:rPr>
        <w:t>DOC</w:t>
      </w:r>
      <w:r>
        <w:rPr>
          <w:rFonts w:hint="eastAsia"/>
        </w:rPr>
        <w:t>、</w:t>
      </w:r>
      <w:r>
        <w:rPr>
          <w:rFonts w:hint="eastAsia"/>
        </w:rPr>
        <w:t>TXT</w:t>
      </w:r>
      <w:r>
        <w:rPr>
          <w:rFonts w:hint="eastAsia"/>
        </w:rPr>
        <w:t>、</w:t>
      </w:r>
      <w:r>
        <w:rPr>
          <w:rFonts w:hint="eastAsia"/>
        </w:rPr>
        <w:t>OFD</w:t>
      </w:r>
      <w:r>
        <w:rPr>
          <w:rFonts w:hint="eastAsia"/>
        </w:rPr>
        <w:t>等格式文档进行结构识别标题</w:t>
      </w:r>
      <w:r>
        <w:rPr>
          <w:rFonts w:hint="eastAsia"/>
        </w:rPr>
        <w:t>/</w:t>
      </w:r>
      <w:r>
        <w:rPr>
          <w:rFonts w:hint="eastAsia"/>
        </w:rPr>
        <w:t>正文</w:t>
      </w:r>
      <w:r>
        <w:rPr>
          <w:rFonts w:hint="eastAsia"/>
        </w:rPr>
        <w:t>/</w:t>
      </w:r>
      <w:r>
        <w:rPr>
          <w:rFonts w:hint="eastAsia"/>
        </w:rPr>
        <w:t>脚注、表格识别合并单元格</w:t>
      </w:r>
      <w:r>
        <w:rPr>
          <w:rFonts w:hint="eastAsia"/>
        </w:rPr>
        <w:t>/</w:t>
      </w:r>
      <w:r>
        <w:rPr>
          <w:rFonts w:hint="eastAsia"/>
        </w:rPr>
        <w:t>嵌套表格、目录结构识别自动生成目录并跳转；支持扫描件</w:t>
      </w:r>
      <w:r>
        <w:rPr>
          <w:rFonts w:hint="eastAsia"/>
        </w:rPr>
        <w:t>PDF</w:t>
      </w:r>
      <w:r>
        <w:rPr>
          <w:rFonts w:hint="eastAsia"/>
        </w:rPr>
        <w:t>图像格式的文字识别，识别准确率较高，支持多语言中文</w:t>
      </w:r>
      <w:r>
        <w:rPr>
          <w:rFonts w:hint="eastAsia"/>
        </w:rPr>
        <w:t>/</w:t>
      </w:r>
      <w:r>
        <w:rPr>
          <w:rFonts w:hint="eastAsia"/>
        </w:rPr>
        <w:t>英文识别。</w:t>
      </w:r>
    </w:p>
    <w:p w14:paraId="1A39974F" w14:textId="77777777" w:rsidR="009D6247" w:rsidRDefault="00000000">
      <w:pPr>
        <w:ind w:firstLine="480"/>
      </w:pPr>
      <w:r>
        <w:rPr>
          <w:rFonts w:hint="eastAsia"/>
        </w:rPr>
        <w:t>文档格式转换与协同：支持</w:t>
      </w:r>
      <w:r>
        <w:rPr>
          <w:rFonts w:hint="eastAsia"/>
        </w:rPr>
        <w:t>PDF</w:t>
      </w:r>
      <w:r>
        <w:rPr>
          <w:rFonts w:hint="eastAsia"/>
        </w:rPr>
        <w:t>与</w:t>
      </w:r>
      <w:r>
        <w:rPr>
          <w:rFonts w:hint="eastAsia"/>
        </w:rPr>
        <w:t>DOCX</w:t>
      </w:r>
      <w:r>
        <w:rPr>
          <w:rFonts w:hint="eastAsia"/>
        </w:rPr>
        <w:t>、</w:t>
      </w:r>
      <w:r>
        <w:rPr>
          <w:rFonts w:hint="eastAsia"/>
        </w:rPr>
        <w:t>TXT</w:t>
      </w:r>
      <w:r>
        <w:rPr>
          <w:rFonts w:hint="eastAsia"/>
        </w:rPr>
        <w:t>、</w:t>
      </w:r>
      <w:r>
        <w:rPr>
          <w:rFonts w:hint="eastAsia"/>
        </w:rPr>
        <w:t>OFD</w:t>
      </w:r>
      <w:r>
        <w:rPr>
          <w:rFonts w:hint="eastAsia"/>
        </w:rPr>
        <w:t>等格式双向转换，转换过程保持排版格式字体</w:t>
      </w:r>
      <w:r>
        <w:rPr>
          <w:rFonts w:hint="eastAsia"/>
        </w:rPr>
        <w:t>/</w:t>
      </w:r>
      <w:r>
        <w:rPr>
          <w:rFonts w:hint="eastAsia"/>
        </w:rPr>
        <w:t>行距</w:t>
      </w:r>
      <w:r>
        <w:rPr>
          <w:rFonts w:hint="eastAsia"/>
        </w:rPr>
        <w:t>/</w:t>
      </w:r>
      <w:r>
        <w:rPr>
          <w:rFonts w:hint="eastAsia"/>
        </w:rPr>
        <w:t>表格位置与内容完整性；支持协同批注，多用户对同一文档添加高亮、下划线、批注框，批注内容实时同步，记录批注人、批注时间；支持阅读行为统计，记录用户阅读时长、重点浏览区域、批注次数，生成阅读报告。</w:t>
      </w:r>
    </w:p>
    <w:p w14:paraId="2E6E682C" w14:textId="77777777" w:rsidR="009D6247" w:rsidRDefault="00000000">
      <w:pPr>
        <w:ind w:firstLine="480"/>
      </w:pPr>
      <w:r>
        <w:rPr>
          <w:rFonts w:hint="eastAsia"/>
        </w:rPr>
        <w:t>大文档处理优化：针对</w:t>
      </w:r>
      <w:r>
        <w:rPr>
          <w:rFonts w:hint="eastAsia"/>
        </w:rPr>
        <w:t>500</w:t>
      </w:r>
      <w:r>
        <w:rPr>
          <w:rFonts w:hint="eastAsia"/>
        </w:rPr>
        <w:t>页以上大文档，采用分块处理技术，避免内存溢出；支持文档分页加载与异步处理，用户上传后可继续操作其他功能，处理完成后自动通知；识别结果支持批量导出</w:t>
      </w:r>
      <w:r>
        <w:rPr>
          <w:rFonts w:hint="eastAsia"/>
        </w:rPr>
        <w:t>Excel/CSV</w:t>
      </w:r>
      <w:r>
        <w:rPr>
          <w:rFonts w:hint="eastAsia"/>
        </w:rPr>
        <w:t>，表格识别结果可直接编辑，减少人工录入工作量。</w:t>
      </w:r>
    </w:p>
    <w:p w14:paraId="5C9F3BD8" w14:textId="77777777" w:rsidR="009D6247" w:rsidRDefault="00000000">
      <w:pPr>
        <w:pStyle w:val="5"/>
      </w:pPr>
      <w:r>
        <w:rPr>
          <w:rFonts w:hint="eastAsia"/>
        </w:rPr>
        <w:t>文本纠错与敏感词管理</w:t>
      </w:r>
    </w:p>
    <w:p w14:paraId="63C7C1D5" w14:textId="77777777" w:rsidR="009D6247" w:rsidRDefault="00000000">
      <w:pPr>
        <w:ind w:firstLine="480"/>
      </w:pPr>
      <w:proofErr w:type="gramStart"/>
      <w:r>
        <w:rPr>
          <w:rFonts w:hint="eastAsia"/>
        </w:rPr>
        <w:t>全类型</w:t>
      </w:r>
      <w:proofErr w:type="gramEnd"/>
      <w:r>
        <w:rPr>
          <w:rFonts w:hint="eastAsia"/>
        </w:rPr>
        <w:t>错误检测：自动检测文档中的低级文字错误错别字、多字</w:t>
      </w:r>
      <w:r>
        <w:rPr>
          <w:rFonts w:hint="eastAsia"/>
        </w:rPr>
        <w:t>/</w:t>
      </w:r>
      <w:r>
        <w:rPr>
          <w:rFonts w:hint="eastAsia"/>
        </w:rPr>
        <w:t>漏字，“决订→决定”“邻剧→邻居”、语法错误语句不通顺、搭配不当、格式错误公文标题字体、段落缩进；支持专业术语校验术语不被误判，</w:t>
      </w:r>
      <w:proofErr w:type="gramStart"/>
      <w:r>
        <w:rPr>
          <w:rFonts w:hint="eastAsia"/>
        </w:rPr>
        <w:t>术语库可自定义</w:t>
      </w:r>
      <w:proofErr w:type="gramEnd"/>
      <w:r>
        <w:rPr>
          <w:rFonts w:hint="eastAsia"/>
        </w:rPr>
        <w:t>扩展添加行</w:t>
      </w:r>
      <w:r>
        <w:rPr>
          <w:rFonts w:hint="eastAsia"/>
        </w:rPr>
        <w:lastRenderedPageBreak/>
        <w:t>业专属术语。</w:t>
      </w:r>
    </w:p>
    <w:p w14:paraId="0163E598" w14:textId="77777777" w:rsidR="009D6247" w:rsidRDefault="00000000">
      <w:pPr>
        <w:ind w:firstLine="480"/>
      </w:pPr>
      <w:r>
        <w:rPr>
          <w:rFonts w:hint="eastAsia"/>
        </w:rPr>
        <w:t>敏感词检测与管控：内置敏感词库涵盖政治、色情、暴力等违规内容，支持自定义添加</w:t>
      </w:r>
      <w:r>
        <w:rPr>
          <w:rFonts w:hint="eastAsia"/>
        </w:rPr>
        <w:t>/</w:t>
      </w:r>
      <w:r>
        <w:rPr>
          <w:rFonts w:hint="eastAsia"/>
        </w:rPr>
        <w:t>删除敏感词；支持</w:t>
      </w:r>
      <w:proofErr w:type="gramStart"/>
      <w:r>
        <w:rPr>
          <w:rFonts w:hint="eastAsia"/>
        </w:rPr>
        <w:t>敏感词白名单</w:t>
      </w:r>
      <w:proofErr w:type="gramEnd"/>
      <w:r>
        <w:rPr>
          <w:rFonts w:hint="eastAsia"/>
        </w:rPr>
        <w:t>/</w:t>
      </w:r>
      <w:r>
        <w:rPr>
          <w:rFonts w:hint="eastAsia"/>
        </w:rPr>
        <w:t>黑名单配置，白名单词汇行业专属表述不被纠错，黑名单词汇违规术语强制标记；支持敏感词自动学习，通过分析历史文档，检测潜在敏感词变体表述，解决词库覆盖不足问题。</w:t>
      </w:r>
    </w:p>
    <w:p w14:paraId="706BAA31" w14:textId="77777777" w:rsidR="009D6247" w:rsidRDefault="00000000">
      <w:pPr>
        <w:ind w:firstLine="480"/>
      </w:pPr>
      <w:r>
        <w:rPr>
          <w:rFonts w:hint="eastAsia"/>
        </w:rPr>
        <w:t>大文档纠错与导出：支持对</w:t>
      </w:r>
      <w:r>
        <w:rPr>
          <w:rFonts w:hint="eastAsia"/>
        </w:rPr>
        <w:t>500</w:t>
      </w:r>
      <w:r>
        <w:rPr>
          <w:rFonts w:hint="eastAsia"/>
        </w:rPr>
        <w:t>页以上文档进行全文纠错，纠错时间≤</w:t>
      </w:r>
      <w:r>
        <w:rPr>
          <w:rFonts w:hint="eastAsia"/>
        </w:rPr>
        <w:t>30min</w:t>
      </w:r>
      <w:r>
        <w:rPr>
          <w:rFonts w:hint="eastAsia"/>
        </w:rPr>
        <w:t>；纠错结果在文档中高亮标注红色下划线标错别字、黄色背景标语法错误、橙色边框标敏感词，鼠标悬停显示错误类型与修正建议；支持一键采纳所有修正建议，纠错后的文档可导出为</w:t>
      </w:r>
      <w:r>
        <w:rPr>
          <w:rFonts w:hint="eastAsia"/>
        </w:rPr>
        <w:t>DOCX/PDF</w:t>
      </w:r>
      <w:r>
        <w:rPr>
          <w:rFonts w:hint="eastAsia"/>
        </w:rPr>
        <w:t>格式，保留原排版。</w:t>
      </w:r>
    </w:p>
    <w:p w14:paraId="6D6D1FEC" w14:textId="77777777" w:rsidR="009D6247" w:rsidRDefault="00000000">
      <w:pPr>
        <w:pStyle w:val="5"/>
      </w:pPr>
      <w:r>
        <w:rPr>
          <w:rFonts w:hint="eastAsia"/>
        </w:rPr>
        <w:t>语义检索与信息抽取</w:t>
      </w:r>
    </w:p>
    <w:p w14:paraId="0E6E8B5C" w14:textId="77777777" w:rsidR="009D6247" w:rsidRDefault="00000000">
      <w:pPr>
        <w:ind w:firstLine="480"/>
      </w:pPr>
      <w:r>
        <w:rPr>
          <w:rFonts w:hint="eastAsia"/>
        </w:rPr>
        <w:t>精准语义检索：基于向量库</w:t>
      </w:r>
      <w:r>
        <w:rPr>
          <w:rFonts w:hint="eastAsia"/>
        </w:rPr>
        <w:t>FAISS</w:t>
      </w:r>
      <w:r>
        <w:rPr>
          <w:rFonts w:hint="eastAsia"/>
        </w:rPr>
        <w:t>与</w:t>
      </w:r>
      <w:r>
        <w:rPr>
          <w:rFonts w:hint="eastAsia"/>
        </w:rPr>
        <w:t>RAG</w:t>
      </w:r>
      <w:r>
        <w:rPr>
          <w:rFonts w:hint="eastAsia"/>
        </w:rPr>
        <w:t>技术，支持对文档进行语义</w:t>
      </w:r>
      <w:proofErr w:type="gramStart"/>
      <w:r>
        <w:rPr>
          <w:rFonts w:hint="eastAsia"/>
        </w:rPr>
        <w:t>检索非</w:t>
      </w:r>
      <w:proofErr w:type="gramEnd"/>
      <w:r>
        <w:rPr>
          <w:rFonts w:hint="eastAsia"/>
        </w:rPr>
        <w:t>关键词匹配，例输入“社保断缴补缴流程”，可检索到包含“社会保险断缴后补缴方法”的文档段落；支持多条件筛选“按发布时间</w:t>
      </w:r>
      <w:r>
        <w:rPr>
          <w:rFonts w:hint="eastAsia"/>
        </w:rPr>
        <w:t>/</w:t>
      </w:r>
      <w:r>
        <w:rPr>
          <w:rFonts w:hint="eastAsia"/>
        </w:rPr>
        <w:t>行业筛选”，检索结果按相关性排序，展示匹配度“</w:t>
      </w:r>
      <w:r>
        <w:rPr>
          <w:rFonts w:hint="eastAsia"/>
        </w:rPr>
        <w:t>92%</w:t>
      </w:r>
      <w:r>
        <w:rPr>
          <w:rFonts w:hint="eastAsia"/>
        </w:rPr>
        <w:t>匹配”与来源位置。</w:t>
      </w:r>
    </w:p>
    <w:p w14:paraId="41E50E2E" w14:textId="77777777" w:rsidR="009D6247" w:rsidRDefault="00000000">
      <w:pPr>
        <w:ind w:firstLine="480"/>
      </w:pPr>
      <w:r>
        <w:rPr>
          <w:rFonts w:hint="eastAsia"/>
        </w:rPr>
        <w:t>结构化信息抽取：自动从文档中提取关键信息，文档中的“政策条款、责任主体、实施时间”，文档中的“企业名称、财务数据营收</w:t>
      </w:r>
      <w:r>
        <w:rPr>
          <w:rFonts w:hint="eastAsia"/>
        </w:rPr>
        <w:t>/</w:t>
      </w:r>
      <w:r>
        <w:rPr>
          <w:rFonts w:hint="eastAsia"/>
        </w:rPr>
        <w:t>净利润、关联交易金额”；支持自定义抽取规则“提取‘</w:t>
      </w:r>
      <w:r>
        <w:rPr>
          <w:rFonts w:hint="eastAsia"/>
        </w:rPr>
        <w:t>GDP</w:t>
      </w:r>
      <w:r>
        <w:rPr>
          <w:rFonts w:hint="eastAsia"/>
        </w:rPr>
        <w:t>增长’后的数值”，抽取结果生成结构化表格</w:t>
      </w:r>
      <w:r>
        <w:rPr>
          <w:rFonts w:hint="eastAsia"/>
        </w:rPr>
        <w:t>Excel/JSON</w:t>
      </w:r>
      <w:r>
        <w:rPr>
          <w:rFonts w:hint="eastAsia"/>
        </w:rPr>
        <w:t>，支持导出与数据库对接。</w:t>
      </w:r>
    </w:p>
    <w:p w14:paraId="0B5DD8AD" w14:textId="77777777" w:rsidR="009D6247" w:rsidRDefault="00000000">
      <w:pPr>
        <w:ind w:firstLine="480"/>
      </w:pPr>
      <w:r>
        <w:rPr>
          <w:rFonts w:hint="eastAsia"/>
        </w:rPr>
        <w:t>文本分类与一致性检验：支持自定义文本分类标签，通过标注样本训练分类模型，自动对文档归类，分类准确率较高；支持跨文档一致性检验，对比前后轮次问询回复、招股书与审计报告的描述差异“营收数据不一致”，标记差异位置并提示依据，确保文档内容严谨。</w:t>
      </w:r>
    </w:p>
    <w:p w14:paraId="2A4E0FC9" w14:textId="77777777" w:rsidR="009D6247" w:rsidRDefault="00000000">
      <w:pPr>
        <w:pStyle w:val="5"/>
      </w:pPr>
      <w:r>
        <w:rPr>
          <w:rFonts w:hint="eastAsia"/>
        </w:rPr>
        <w:t>财务校验与舆情分析</w:t>
      </w:r>
    </w:p>
    <w:p w14:paraId="0FC04892" w14:textId="77777777" w:rsidR="009D6247" w:rsidRDefault="00000000">
      <w:pPr>
        <w:ind w:firstLine="480"/>
      </w:pPr>
      <w:r>
        <w:rPr>
          <w:rFonts w:hint="eastAsia"/>
        </w:rPr>
        <w:t>财务勾</w:t>
      </w:r>
      <w:proofErr w:type="gramStart"/>
      <w:r>
        <w:rPr>
          <w:rFonts w:hint="eastAsia"/>
        </w:rPr>
        <w:t>稽</w:t>
      </w:r>
      <w:proofErr w:type="gramEnd"/>
      <w:r>
        <w:rPr>
          <w:rFonts w:hint="eastAsia"/>
        </w:rPr>
        <w:t>校验：自动分析申报材料、底稿文件</w:t>
      </w:r>
      <w:r>
        <w:rPr>
          <w:rFonts w:hint="eastAsia"/>
        </w:rPr>
        <w:t>PDF/WORD</w:t>
      </w:r>
      <w:r>
        <w:rPr>
          <w:rFonts w:hint="eastAsia"/>
        </w:rPr>
        <w:t>格式，完成财务数据勾</w:t>
      </w:r>
      <w:proofErr w:type="gramStart"/>
      <w:r>
        <w:rPr>
          <w:rFonts w:hint="eastAsia"/>
        </w:rPr>
        <w:t>稽</w:t>
      </w:r>
      <w:proofErr w:type="gramEnd"/>
      <w:r>
        <w:rPr>
          <w:rFonts w:hint="eastAsia"/>
        </w:rPr>
        <w:t>，“资产负债表未分配利润期末数</w:t>
      </w:r>
      <w:r>
        <w:rPr>
          <w:rFonts w:hint="eastAsia"/>
        </w:rPr>
        <w:t>=</w:t>
      </w:r>
      <w:r>
        <w:rPr>
          <w:rFonts w:hint="eastAsia"/>
        </w:rPr>
        <w:t>期初数</w:t>
      </w:r>
      <w:r>
        <w:rPr>
          <w:rFonts w:hint="eastAsia"/>
        </w:rPr>
        <w:t>+</w:t>
      </w:r>
      <w:r>
        <w:rPr>
          <w:rFonts w:hint="eastAsia"/>
        </w:rPr>
        <w:t>净利润</w:t>
      </w:r>
      <w:r>
        <w:rPr>
          <w:rFonts w:hint="eastAsia"/>
        </w:rPr>
        <w:t>-</w:t>
      </w:r>
      <w:r>
        <w:rPr>
          <w:rFonts w:hint="eastAsia"/>
        </w:rPr>
        <w:t>分红”“利润表营收</w:t>
      </w:r>
      <w:r>
        <w:rPr>
          <w:rFonts w:hint="eastAsia"/>
        </w:rPr>
        <w:t>=</w:t>
      </w:r>
      <w:r>
        <w:rPr>
          <w:rFonts w:hint="eastAsia"/>
        </w:rPr>
        <w:t>增值税申报收入”；支持自定义勾</w:t>
      </w:r>
      <w:proofErr w:type="gramStart"/>
      <w:r>
        <w:rPr>
          <w:rFonts w:hint="eastAsia"/>
        </w:rPr>
        <w:t>稽</w:t>
      </w:r>
      <w:proofErr w:type="gramEnd"/>
      <w:r>
        <w:rPr>
          <w:rFonts w:hint="eastAsia"/>
        </w:rPr>
        <w:t>规则“制造业存货周转率≥行业均值</w:t>
      </w:r>
      <w:r>
        <w:rPr>
          <w:rFonts w:hint="eastAsia"/>
        </w:rPr>
        <w:t>80%</w:t>
      </w:r>
      <w:r>
        <w:rPr>
          <w:rFonts w:hint="eastAsia"/>
        </w:rPr>
        <w:t>”，校验不通过时标记差异金额与涉及科目，生成校验报告。</w:t>
      </w:r>
    </w:p>
    <w:p w14:paraId="5EACC581" w14:textId="77777777" w:rsidR="009D6247" w:rsidRDefault="00000000">
      <w:pPr>
        <w:ind w:firstLine="480"/>
      </w:pPr>
      <w:r>
        <w:rPr>
          <w:rFonts w:hint="eastAsia"/>
        </w:rPr>
        <w:t>企业舆情分析：支持联网调取全网舆情信息新闻、社交媒体、论坛，监控目</w:t>
      </w:r>
      <w:r>
        <w:rPr>
          <w:rFonts w:hint="eastAsia"/>
        </w:rPr>
        <w:lastRenderedPageBreak/>
        <w:t>标企业的“重点事件、经营状况、风险预警债券违约、高管违法”；自动提炼舆情概要，分析消息导向正面</w:t>
      </w:r>
      <w:r>
        <w:rPr>
          <w:rFonts w:hint="eastAsia"/>
        </w:rPr>
        <w:t>/</w:t>
      </w:r>
      <w:r>
        <w:rPr>
          <w:rFonts w:hint="eastAsia"/>
        </w:rPr>
        <w:t>负面</w:t>
      </w:r>
      <w:r>
        <w:rPr>
          <w:rFonts w:hint="eastAsia"/>
        </w:rPr>
        <w:t>/</w:t>
      </w:r>
      <w:r>
        <w:rPr>
          <w:rFonts w:hint="eastAsia"/>
        </w:rPr>
        <w:t>中性与重要性，生成舆情分析报告；支持舆情风险预警，当负面舆情提及</w:t>
      </w:r>
      <w:proofErr w:type="gramStart"/>
      <w:r>
        <w:rPr>
          <w:rFonts w:hint="eastAsia"/>
        </w:rPr>
        <w:t>频次超</w:t>
      </w:r>
      <w:proofErr w:type="gramEnd"/>
      <w:r>
        <w:rPr>
          <w:rFonts w:hint="eastAsia"/>
        </w:rPr>
        <w:t>阈值</w:t>
      </w:r>
      <w:r>
        <w:rPr>
          <w:rFonts w:hint="eastAsia"/>
        </w:rPr>
        <w:t>24</w:t>
      </w:r>
      <w:r>
        <w:rPr>
          <w:rFonts w:hint="eastAsia"/>
        </w:rPr>
        <w:t>小时内</w:t>
      </w:r>
      <w:r>
        <w:rPr>
          <w:rFonts w:hint="eastAsia"/>
        </w:rPr>
        <w:t>50</w:t>
      </w:r>
      <w:r>
        <w:rPr>
          <w:rFonts w:hint="eastAsia"/>
        </w:rPr>
        <w:t>次时，自动通知用户。</w:t>
      </w:r>
    </w:p>
    <w:p w14:paraId="2521D61C" w14:textId="77777777" w:rsidR="009D6247" w:rsidRDefault="00000000">
      <w:pPr>
        <w:ind w:firstLine="480"/>
      </w:pPr>
      <w:r>
        <w:rPr>
          <w:rFonts w:hint="eastAsia"/>
        </w:rPr>
        <w:t>会议纪要与报告生成：支持将会议录音</w:t>
      </w:r>
      <w:r>
        <w:rPr>
          <w:rFonts w:hint="eastAsia"/>
        </w:rPr>
        <w:t>MP3</w:t>
      </w:r>
      <w:r>
        <w:rPr>
          <w:rFonts w:hint="eastAsia"/>
        </w:rPr>
        <w:t>格式转化为文字，自动按发言人、时间分段标注；支持生成会议纪要，提炼“会议主题、参会人员、核心讨论内容、达成共识、待跟进事项”；支持生成深度报告，基于研究主题与数据资料，生成包含数据图表、案例分析、趋势预测的报告。</w:t>
      </w:r>
    </w:p>
    <w:p w14:paraId="1E1FA765" w14:textId="77777777" w:rsidR="009D6247" w:rsidRDefault="00000000">
      <w:pPr>
        <w:pStyle w:val="4"/>
      </w:pPr>
      <w:bookmarkStart w:id="403" w:name="_Toc213053748"/>
      <w:r>
        <w:rPr>
          <w:rFonts w:hint="eastAsia"/>
        </w:rPr>
        <w:t>知识库管理</w:t>
      </w:r>
      <w:bookmarkEnd w:id="403"/>
    </w:p>
    <w:p w14:paraId="3F65A283" w14:textId="77777777" w:rsidR="009D6247" w:rsidRDefault="00000000">
      <w:pPr>
        <w:ind w:firstLine="480"/>
      </w:pPr>
      <w:r>
        <w:rPr>
          <w:rFonts w:hint="eastAsia"/>
        </w:rPr>
        <w:t>知识库管理模块是智能</w:t>
      </w:r>
      <w:proofErr w:type="gramStart"/>
      <w:r>
        <w:rPr>
          <w:rFonts w:hint="eastAsia"/>
        </w:rPr>
        <w:t>体应用</w:t>
      </w:r>
      <w:proofErr w:type="gramEnd"/>
      <w:r>
        <w:rPr>
          <w:rFonts w:hint="eastAsia"/>
        </w:rPr>
        <w:t>的核心知识支撑，支持多格式知识导入、结构化存储、精准检索与动态更新，构建“行业专属知识库</w:t>
      </w:r>
      <w:r>
        <w:rPr>
          <w:rFonts w:hint="eastAsia"/>
        </w:rPr>
        <w:t>+</w:t>
      </w:r>
      <w:r>
        <w:rPr>
          <w:rFonts w:hint="eastAsia"/>
        </w:rPr>
        <w:t>通用知识库”的知识体系，为智能问答、</w:t>
      </w:r>
      <w:r>
        <w:rPr>
          <w:rFonts w:hint="eastAsia"/>
        </w:rPr>
        <w:t>RAG</w:t>
      </w:r>
      <w:r>
        <w:rPr>
          <w:rFonts w:hint="eastAsia"/>
        </w:rPr>
        <w:t>工作流等功能提供专业知识支撑。</w:t>
      </w:r>
    </w:p>
    <w:p w14:paraId="391846BE" w14:textId="77777777" w:rsidR="009D6247" w:rsidRDefault="00000000">
      <w:pPr>
        <w:pStyle w:val="5"/>
      </w:pPr>
      <w:r>
        <w:rPr>
          <w:rFonts w:hint="eastAsia"/>
        </w:rPr>
        <w:t>知识库创建与知识导入</w:t>
      </w:r>
    </w:p>
    <w:p w14:paraId="735EC7FA" w14:textId="77777777" w:rsidR="009D6247" w:rsidRDefault="00000000">
      <w:pPr>
        <w:ind w:firstLine="480"/>
      </w:pPr>
      <w:r>
        <w:rPr>
          <w:rFonts w:hint="eastAsia"/>
        </w:rPr>
        <w:t>多格式知识导入：支持导入</w:t>
      </w:r>
      <w:r>
        <w:rPr>
          <w:rFonts w:hint="eastAsia"/>
        </w:rPr>
        <w:t>Word</w:t>
      </w:r>
      <w:r>
        <w:rPr>
          <w:rFonts w:hint="eastAsia"/>
        </w:rPr>
        <w:t>、</w:t>
      </w:r>
      <w:r>
        <w:rPr>
          <w:rFonts w:hint="eastAsia"/>
        </w:rPr>
        <w:t>Excel</w:t>
      </w:r>
      <w:r>
        <w:rPr>
          <w:rFonts w:hint="eastAsia"/>
        </w:rPr>
        <w:t>、</w:t>
      </w:r>
      <w:r>
        <w:rPr>
          <w:rFonts w:hint="eastAsia"/>
        </w:rPr>
        <w:t>PDF</w:t>
      </w:r>
      <w:r>
        <w:rPr>
          <w:rFonts w:hint="eastAsia"/>
        </w:rPr>
        <w:t>、</w:t>
      </w:r>
      <w:r>
        <w:rPr>
          <w:rFonts w:hint="eastAsia"/>
        </w:rPr>
        <w:t>DOCX</w:t>
      </w:r>
      <w:r>
        <w:rPr>
          <w:rFonts w:hint="eastAsia"/>
        </w:rPr>
        <w:t>、</w:t>
      </w:r>
      <w:r>
        <w:rPr>
          <w:rFonts w:hint="eastAsia"/>
        </w:rPr>
        <w:t>TXT</w:t>
      </w:r>
      <w:r>
        <w:rPr>
          <w:rFonts w:hint="eastAsia"/>
        </w:rPr>
        <w:t>、</w:t>
      </w:r>
      <w:r>
        <w:rPr>
          <w:rFonts w:hint="eastAsia"/>
        </w:rPr>
        <w:t>PPTX</w:t>
      </w:r>
      <w:r>
        <w:rPr>
          <w:rFonts w:hint="eastAsia"/>
        </w:rPr>
        <w:t>等</w:t>
      </w:r>
      <w:r>
        <w:rPr>
          <w:rFonts w:hint="eastAsia"/>
        </w:rPr>
        <w:t>20+</w:t>
      </w:r>
      <w:r>
        <w:rPr>
          <w:rFonts w:hint="eastAsia"/>
        </w:rPr>
        <w:t>格式知识文档，包括政策法规、行业报告、操作手册、</w:t>
      </w:r>
      <w:r>
        <w:rPr>
          <w:rFonts w:hint="eastAsia"/>
        </w:rPr>
        <w:t>FAQ</w:t>
      </w:r>
      <w:r>
        <w:rPr>
          <w:rFonts w:hint="eastAsia"/>
        </w:rPr>
        <w:t>等；支持批量导入一次性导入</w:t>
      </w:r>
      <w:r>
        <w:rPr>
          <w:rFonts w:hint="eastAsia"/>
        </w:rPr>
        <w:t>100</w:t>
      </w:r>
      <w:r>
        <w:rPr>
          <w:rFonts w:hint="eastAsia"/>
        </w:rPr>
        <w:t>份政务政策文件，导入时自动解析文档结构标题</w:t>
      </w:r>
      <w:r>
        <w:rPr>
          <w:rFonts w:hint="eastAsia"/>
        </w:rPr>
        <w:t>/</w:t>
      </w:r>
      <w:r>
        <w:rPr>
          <w:rFonts w:hint="eastAsia"/>
        </w:rPr>
        <w:t>章节</w:t>
      </w:r>
      <w:r>
        <w:rPr>
          <w:rFonts w:hint="eastAsia"/>
        </w:rPr>
        <w:t>/</w:t>
      </w:r>
      <w:r>
        <w:rPr>
          <w:rFonts w:hint="eastAsia"/>
        </w:rPr>
        <w:t>表格，提取关键信息；支持网页站点同步，自动抓取指定网页政府</w:t>
      </w:r>
      <w:proofErr w:type="gramStart"/>
      <w:r>
        <w:rPr>
          <w:rFonts w:hint="eastAsia"/>
        </w:rPr>
        <w:t>官网政策</w:t>
      </w:r>
      <w:proofErr w:type="gramEnd"/>
      <w:r>
        <w:rPr>
          <w:rFonts w:hint="eastAsia"/>
        </w:rPr>
        <w:t>页面的知识内容，定期更新。</w:t>
      </w:r>
    </w:p>
    <w:p w14:paraId="162AC3AD" w14:textId="77777777" w:rsidR="009D6247" w:rsidRDefault="00000000">
      <w:pPr>
        <w:ind w:firstLine="480"/>
      </w:pPr>
      <w:r>
        <w:rPr>
          <w:rFonts w:hint="eastAsia"/>
        </w:rPr>
        <w:t>知识库分类与配置：支持按行业、知识类型创建知识库；支持配置知识库属性，包括名称、描述、访问权限公开</w:t>
      </w:r>
      <w:r>
        <w:rPr>
          <w:rFonts w:hint="eastAsia"/>
        </w:rPr>
        <w:t>/</w:t>
      </w:r>
      <w:r>
        <w:rPr>
          <w:rFonts w:hint="eastAsia"/>
        </w:rPr>
        <w:t>私有、更新周期；支持知识库版本管理，记录知识更新历史，支持版本回滚。</w:t>
      </w:r>
    </w:p>
    <w:p w14:paraId="01A16F16" w14:textId="77777777" w:rsidR="009D6247" w:rsidRDefault="00000000">
      <w:pPr>
        <w:ind w:firstLine="480"/>
      </w:pPr>
      <w:r>
        <w:rPr>
          <w:rFonts w:hint="eastAsia"/>
        </w:rPr>
        <w:t>知识向量化与存储：导入的知识文档自动转化为向量形式，存储于</w:t>
      </w:r>
      <w:r>
        <w:rPr>
          <w:rFonts w:hint="eastAsia"/>
        </w:rPr>
        <w:t>FAISS</w:t>
      </w:r>
      <w:r>
        <w:rPr>
          <w:rFonts w:hint="eastAsia"/>
        </w:rPr>
        <w:t>向量库，提升检索效率；支持知识切片配置，</w:t>
      </w:r>
      <w:proofErr w:type="gramStart"/>
      <w:r>
        <w:rPr>
          <w:rFonts w:hint="eastAsia"/>
        </w:rPr>
        <w:t>单段文本</w:t>
      </w:r>
      <w:proofErr w:type="gramEnd"/>
      <w:r>
        <w:rPr>
          <w:rFonts w:hint="eastAsia"/>
        </w:rPr>
        <w:t>最大长度</w:t>
      </w:r>
      <w:r>
        <w:rPr>
          <w:rFonts w:hint="eastAsia"/>
        </w:rPr>
        <w:t>256</w:t>
      </w:r>
      <w:r>
        <w:rPr>
          <w:rFonts w:hint="eastAsia"/>
        </w:rPr>
        <w:t>字符，相邻文本重合长度</w:t>
      </w:r>
      <w:r>
        <w:rPr>
          <w:rFonts w:hint="eastAsia"/>
        </w:rPr>
        <w:t>100</w:t>
      </w:r>
      <w:r>
        <w:rPr>
          <w:rFonts w:hint="eastAsia"/>
        </w:rPr>
        <w:t>字符，确保知识片段完整性与关联性；支持全量</w:t>
      </w:r>
      <w:r>
        <w:rPr>
          <w:rFonts w:hint="eastAsia"/>
        </w:rPr>
        <w:t>/</w:t>
      </w:r>
      <w:r>
        <w:rPr>
          <w:rFonts w:hint="eastAsia"/>
        </w:rPr>
        <w:t>增量向量化，新增知识仅需增量处理，</w:t>
      </w:r>
      <w:proofErr w:type="gramStart"/>
      <w:r>
        <w:rPr>
          <w:rFonts w:hint="eastAsia"/>
        </w:rPr>
        <w:t>减少算力消耗</w:t>
      </w:r>
      <w:proofErr w:type="gramEnd"/>
      <w:r>
        <w:rPr>
          <w:rFonts w:hint="eastAsia"/>
        </w:rPr>
        <w:t>。</w:t>
      </w:r>
    </w:p>
    <w:p w14:paraId="292F4B0D" w14:textId="77777777" w:rsidR="009D6247" w:rsidRDefault="00000000">
      <w:pPr>
        <w:pStyle w:val="5"/>
      </w:pPr>
      <w:r>
        <w:rPr>
          <w:rFonts w:hint="eastAsia"/>
        </w:rPr>
        <w:t>知识检索与应用</w:t>
      </w:r>
    </w:p>
    <w:p w14:paraId="20C5A448" w14:textId="77777777" w:rsidR="009D6247" w:rsidRDefault="00000000">
      <w:pPr>
        <w:ind w:firstLine="480"/>
      </w:pPr>
      <w:r>
        <w:rPr>
          <w:rFonts w:hint="eastAsia"/>
        </w:rPr>
        <w:t>在功能设计上，系统提供多维</w:t>
      </w:r>
      <w:proofErr w:type="gramStart"/>
      <w:r>
        <w:rPr>
          <w:rFonts w:hint="eastAsia"/>
        </w:rPr>
        <w:t>度知识</w:t>
      </w:r>
      <w:proofErr w:type="gramEnd"/>
      <w:r>
        <w:rPr>
          <w:rFonts w:hint="eastAsia"/>
        </w:rPr>
        <w:t>检索能力，支持关键词、多条件组合及自然语言语义检索，并能基于向量相似度计算快速返回按相关性排序的结果。同</w:t>
      </w:r>
      <w:r>
        <w:rPr>
          <w:rFonts w:hint="eastAsia"/>
        </w:rPr>
        <w:lastRenderedPageBreak/>
        <w:t>时，系统具备知识关联与智能推荐功能，可自动构建知识间的关联网络，并根据用户画像与行为历史，主动推荐相关知识，变被动查询为主动发现，显著提升知识获取效率。</w:t>
      </w:r>
    </w:p>
    <w:p w14:paraId="70A5D004" w14:textId="77777777" w:rsidR="009D6247" w:rsidRDefault="00000000">
      <w:pPr>
        <w:ind w:firstLine="480"/>
      </w:pPr>
      <w:r>
        <w:rPr>
          <w:rFonts w:hint="eastAsia"/>
        </w:rPr>
        <w:t>在业务赋能层面，强调知识的实时调用与闭环管理。核心业务场景如智能问答、公文写作等可直接调用最新、最准的知识条目作为依据，确保输出内容的准确性与规范性。系统还将全面统计知识的使用情况，为知识库的持续优化与更新提供数据驱动，最终形成一个活跃、可生长、深度赋能业务的知识生态系统。。</w:t>
      </w:r>
    </w:p>
    <w:p w14:paraId="242A1F64" w14:textId="77777777" w:rsidR="009D6247" w:rsidRDefault="00000000">
      <w:pPr>
        <w:pStyle w:val="5"/>
      </w:pPr>
      <w:r>
        <w:rPr>
          <w:rFonts w:hint="eastAsia"/>
        </w:rPr>
        <w:t>知识库维护与安全</w:t>
      </w:r>
    </w:p>
    <w:p w14:paraId="7F031591" w14:textId="77777777" w:rsidR="009D6247" w:rsidRDefault="00000000">
      <w:pPr>
        <w:ind w:firstLine="480"/>
      </w:pPr>
      <w:r>
        <w:rPr>
          <w:rFonts w:hint="eastAsia"/>
        </w:rPr>
        <w:t>知识实时更新与修正：支持手动更新知识库内容添加</w:t>
      </w:r>
      <w:r>
        <w:rPr>
          <w:rFonts w:hint="eastAsia"/>
        </w:rPr>
        <w:t>/</w:t>
      </w:r>
      <w:r>
        <w:rPr>
          <w:rFonts w:hint="eastAsia"/>
        </w:rPr>
        <w:t>修改</w:t>
      </w:r>
      <w:r>
        <w:rPr>
          <w:rFonts w:hint="eastAsia"/>
        </w:rPr>
        <w:t>/</w:t>
      </w:r>
      <w:r>
        <w:rPr>
          <w:rFonts w:hint="eastAsia"/>
        </w:rPr>
        <w:t>删除知识，修改时记录修改人、修改时间、修改内容；支持自动更新，通过网页同步、</w:t>
      </w:r>
      <w:r>
        <w:rPr>
          <w:rFonts w:hint="eastAsia"/>
        </w:rPr>
        <w:t>API</w:t>
      </w:r>
      <w:r>
        <w:rPr>
          <w:rFonts w:hint="eastAsia"/>
        </w:rPr>
        <w:t>对接等方式，定期更新知识库“每日同步政府官网最新政策”；支持知识审核，新增</w:t>
      </w:r>
      <w:r>
        <w:rPr>
          <w:rFonts w:hint="eastAsia"/>
        </w:rPr>
        <w:t>/</w:t>
      </w:r>
      <w:r>
        <w:rPr>
          <w:rFonts w:hint="eastAsia"/>
        </w:rPr>
        <w:t>修改的知识需经过管理员审核后方可生效，确保知识准确性。</w:t>
      </w:r>
    </w:p>
    <w:p w14:paraId="345F5E80" w14:textId="77777777" w:rsidR="009D6247" w:rsidRDefault="00000000">
      <w:pPr>
        <w:ind w:firstLine="480"/>
      </w:pPr>
      <w:r>
        <w:rPr>
          <w:rFonts w:hint="eastAsia"/>
        </w:rPr>
        <w:t>知识权限与安全：支持精细化知识权限管理，按组织、用户组、角色分配知识库访问权限；支持知识脱敏，对敏感信息企业核心数据进行脱敏处理“隐藏手机号中间</w:t>
      </w:r>
      <w:r>
        <w:rPr>
          <w:rFonts w:hint="eastAsia"/>
        </w:rPr>
        <w:t>4</w:t>
      </w:r>
      <w:r>
        <w:rPr>
          <w:rFonts w:hint="eastAsia"/>
        </w:rPr>
        <w:t>位”；知识存储采用国密算法加密，传输采用</w:t>
      </w:r>
      <w:r>
        <w:rPr>
          <w:rFonts w:hint="eastAsia"/>
        </w:rPr>
        <w:t>HTTPS</w:t>
      </w:r>
      <w:r>
        <w:rPr>
          <w:rFonts w:hint="eastAsia"/>
        </w:rPr>
        <w:t>协议，防止知识泄露。</w:t>
      </w:r>
    </w:p>
    <w:p w14:paraId="49B93409" w14:textId="77777777" w:rsidR="009D6247" w:rsidRDefault="00000000">
      <w:pPr>
        <w:ind w:firstLine="480"/>
      </w:pPr>
      <w:r>
        <w:rPr>
          <w:rFonts w:hint="eastAsia"/>
        </w:rPr>
        <w:t>知识库健康度管理：定期检测知识库健康度，包括知识完整性是否存在残缺内容、准确性是否存在错误信息、时效性是否存在过期知识；生成健康度报告，标记待优化知识“</w:t>
      </w:r>
      <w:r>
        <w:rPr>
          <w:rFonts w:hint="eastAsia"/>
        </w:rPr>
        <w:t>2019</w:t>
      </w:r>
      <w:r>
        <w:rPr>
          <w:rFonts w:hint="eastAsia"/>
        </w:rPr>
        <w:t>年社保政策已过期”，并给出更新建议；支持过期知识自动归档，避免影响智能体输出准确性。</w:t>
      </w:r>
    </w:p>
    <w:p w14:paraId="610E0772" w14:textId="77777777" w:rsidR="009D6247" w:rsidRDefault="00000000">
      <w:pPr>
        <w:pStyle w:val="4"/>
      </w:pPr>
      <w:bookmarkStart w:id="404" w:name="_Toc213053749"/>
      <w:r>
        <w:rPr>
          <w:rFonts w:hint="eastAsia"/>
        </w:rPr>
        <w:t>用户与权限管理</w:t>
      </w:r>
      <w:bookmarkEnd w:id="404"/>
    </w:p>
    <w:p w14:paraId="724099DF" w14:textId="77777777" w:rsidR="009D6247" w:rsidRDefault="00000000">
      <w:pPr>
        <w:ind w:firstLine="480"/>
      </w:pPr>
      <w:r>
        <w:rPr>
          <w:rFonts w:hint="eastAsia"/>
        </w:rPr>
        <w:t>用户与权限管理模块是平台安全运行的基础，支持多组织层级管理、用户全生命周期管控、角色与权限精细化分配，确保不同用户管理员、业务操作员、普通用户仅能访问授权资源。</w:t>
      </w:r>
    </w:p>
    <w:p w14:paraId="335BEAB6" w14:textId="77777777" w:rsidR="009D6247" w:rsidRDefault="00000000">
      <w:pPr>
        <w:pStyle w:val="5"/>
      </w:pPr>
      <w:r>
        <w:rPr>
          <w:rFonts w:hint="eastAsia"/>
        </w:rPr>
        <w:t>组织管理</w:t>
      </w:r>
    </w:p>
    <w:p w14:paraId="684814C4" w14:textId="77777777" w:rsidR="009D6247" w:rsidRDefault="00000000">
      <w:pPr>
        <w:ind w:firstLine="480"/>
      </w:pPr>
      <w:r>
        <w:rPr>
          <w:rFonts w:hint="eastAsia"/>
        </w:rPr>
        <w:t>多组织层级创建与维护：支持创建、删除、编辑、查看组织，可构建“总部</w:t>
      </w:r>
      <w:r>
        <w:rPr>
          <w:rFonts w:hint="eastAsia"/>
        </w:rPr>
        <w:t>-</w:t>
      </w:r>
      <w:r>
        <w:rPr>
          <w:rFonts w:hint="eastAsia"/>
        </w:rPr>
        <w:t>分部</w:t>
      </w:r>
      <w:r>
        <w:rPr>
          <w:rFonts w:hint="eastAsia"/>
        </w:rPr>
        <w:t>-</w:t>
      </w:r>
      <w:r>
        <w:rPr>
          <w:rFonts w:hint="eastAsia"/>
        </w:rPr>
        <w:t>部门”多层级组织架构；支持组织信息配置，包括组织名称、描述、负责</w:t>
      </w:r>
      <w:r>
        <w:rPr>
          <w:rFonts w:hint="eastAsia"/>
        </w:rPr>
        <w:lastRenderedPageBreak/>
        <w:t>人、联系方式；支持组织层级调整将“上海分公司”从“华东区域”调整至“华北区域”，调整时自动同步该组织的用户与权限。</w:t>
      </w:r>
    </w:p>
    <w:p w14:paraId="30519C70" w14:textId="77777777" w:rsidR="009D6247" w:rsidRDefault="00000000">
      <w:pPr>
        <w:ind w:firstLine="480"/>
      </w:pPr>
      <w:r>
        <w:rPr>
          <w:rFonts w:hint="eastAsia"/>
        </w:rPr>
        <w:t>组织用户授权：支持为组织添加授权用户，可单个添加输入用户名</w:t>
      </w:r>
      <w:r>
        <w:rPr>
          <w:rFonts w:hint="eastAsia"/>
        </w:rPr>
        <w:t>/</w:t>
      </w:r>
      <w:r>
        <w:rPr>
          <w:rFonts w:hint="eastAsia"/>
        </w:rPr>
        <w:t>账号或批量导入</w:t>
      </w:r>
      <w:r>
        <w:rPr>
          <w:rFonts w:hint="eastAsia"/>
        </w:rPr>
        <w:t>Excel</w:t>
      </w:r>
      <w:r>
        <w:rPr>
          <w:rFonts w:hint="eastAsia"/>
        </w:rPr>
        <w:t>模板，含“用户名、账号、角色”字段；支持设置用户在组织内的角色“组织管理员”“普通成员”，角色关联不同权限“组织管理员可添加用户，普通成员仅可使用智能体”；支持查看组织用户列表，按用户状态启用</w:t>
      </w:r>
      <w:r>
        <w:rPr>
          <w:rFonts w:hint="eastAsia"/>
        </w:rPr>
        <w:t>/</w:t>
      </w:r>
      <w:r>
        <w:rPr>
          <w:rFonts w:hint="eastAsia"/>
        </w:rPr>
        <w:t>禁用、角色筛选，支持用户模糊检索。</w:t>
      </w:r>
    </w:p>
    <w:p w14:paraId="45EB4A7B" w14:textId="77777777" w:rsidR="009D6247" w:rsidRDefault="00000000">
      <w:pPr>
        <w:ind w:firstLine="480"/>
      </w:pPr>
      <w:r>
        <w:rPr>
          <w:rFonts w:hint="eastAsia"/>
        </w:rPr>
        <w:t>组织数据隔离：不同组织</w:t>
      </w:r>
      <w:proofErr w:type="gramStart"/>
      <w:r>
        <w:rPr>
          <w:rFonts w:hint="eastAsia"/>
        </w:rPr>
        <w:t>间数据</w:t>
      </w:r>
      <w:proofErr w:type="gramEnd"/>
      <w:r>
        <w:rPr>
          <w:rFonts w:hint="eastAsia"/>
        </w:rPr>
        <w:t>完全隔离，用户仅能访问所属组织的资源智能体、知识库、工作流；组织内资源“政务办知识库”仅对该组织授权用户开放，避免跨组织数据泄露；支持组织数据统计，记录组织用户数量、智能体调用次数、知识库使用情况，生成组织运营报告。</w:t>
      </w:r>
    </w:p>
    <w:p w14:paraId="6E9529B2" w14:textId="77777777" w:rsidR="009D6247" w:rsidRDefault="00000000">
      <w:pPr>
        <w:pStyle w:val="5"/>
      </w:pPr>
      <w:r>
        <w:rPr>
          <w:rFonts w:hint="eastAsia"/>
        </w:rPr>
        <w:t>用户管理</w:t>
      </w:r>
    </w:p>
    <w:p w14:paraId="6B6D89C6" w14:textId="77777777" w:rsidR="009D6247" w:rsidRDefault="00000000">
      <w:pPr>
        <w:ind w:firstLine="480"/>
      </w:pPr>
      <w:r>
        <w:rPr>
          <w:rFonts w:hint="eastAsia"/>
        </w:rPr>
        <w:t>用户全生命周期管控：支持创建、删除、编辑、查看、禁用、启用用户；创建用户时配置基本信息姓名、账号、所属组织、联系方式与初始密码，初始密码需强制修改后方可登录；禁用用户时保留用户数据，启用后可恢复正常使用；删除用户前需二次确认，删除</w:t>
      </w:r>
      <w:proofErr w:type="gramStart"/>
      <w:r>
        <w:rPr>
          <w:rFonts w:hint="eastAsia"/>
        </w:rPr>
        <w:t>后记录</w:t>
      </w:r>
      <w:proofErr w:type="gramEnd"/>
      <w:r>
        <w:rPr>
          <w:rFonts w:hint="eastAsia"/>
        </w:rPr>
        <w:t>操作日志操作人、删除时间，便于追溯。</w:t>
      </w:r>
    </w:p>
    <w:p w14:paraId="644B515C" w14:textId="77777777" w:rsidR="009D6247" w:rsidRDefault="00000000">
      <w:pPr>
        <w:ind w:firstLine="480"/>
      </w:pPr>
      <w:r>
        <w:rPr>
          <w:rFonts w:hint="eastAsia"/>
        </w:rPr>
        <w:t>用户角色分配：支持预设角色管理员、业务操作员、普通用户与自定义角色；预设角色权限固定“管理员拥有全平台权限”，自定义角色可创建、编辑、删除，为角色配置功能权限“智能体创建权限”“工作流发布权限”；支持为用户批量分配角色，角色变更时自动同步权限，避免权限冗余或缺失。</w:t>
      </w:r>
    </w:p>
    <w:p w14:paraId="387D2DEF" w14:textId="77777777" w:rsidR="009D6247" w:rsidRDefault="00000000">
      <w:pPr>
        <w:ind w:firstLine="480"/>
      </w:pPr>
      <w:r>
        <w:rPr>
          <w:rFonts w:hint="eastAsia"/>
        </w:rPr>
        <w:t>用户状态监控：实时展示用户状态在线</w:t>
      </w:r>
      <w:r>
        <w:rPr>
          <w:rFonts w:hint="eastAsia"/>
        </w:rPr>
        <w:t>/</w:t>
      </w:r>
      <w:r>
        <w:rPr>
          <w:rFonts w:hint="eastAsia"/>
        </w:rPr>
        <w:t>离线</w:t>
      </w:r>
      <w:r>
        <w:rPr>
          <w:rFonts w:hint="eastAsia"/>
        </w:rPr>
        <w:t>/</w:t>
      </w:r>
      <w:r>
        <w:rPr>
          <w:rFonts w:hint="eastAsia"/>
        </w:rPr>
        <w:t>禁用，记录用户最后登录时间、登录</w:t>
      </w:r>
      <w:r>
        <w:rPr>
          <w:rFonts w:hint="eastAsia"/>
        </w:rPr>
        <w:t>IP</w:t>
      </w:r>
      <w:r>
        <w:rPr>
          <w:rFonts w:hint="eastAsia"/>
        </w:rPr>
        <w:t>；支持用户登录日志查询，包含登录时间、</w:t>
      </w:r>
      <w:r>
        <w:rPr>
          <w:rFonts w:hint="eastAsia"/>
        </w:rPr>
        <w:t>IP</w:t>
      </w:r>
      <w:r>
        <w:rPr>
          <w:rFonts w:hint="eastAsia"/>
        </w:rPr>
        <w:t>地址、登录状态成功</w:t>
      </w:r>
      <w:r>
        <w:rPr>
          <w:rFonts w:hint="eastAsia"/>
        </w:rPr>
        <w:t>/</w:t>
      </w:r>
      <w:r>
        <w:rPr>
          <w:rFonts w:hint="eastAsia"/>
        </w:rPr>
        <w:t>失败；支持设置用户登录失败阈值</w:t>
      </w:r>
      <w:r>
        <w:rPr>
          <w:rFonts w:hint="eastAsia"/>
        </w:rPr>
        <w:t>5</w:t>
      </w:r>
      <w:r>
        <w:rPr>
          <w:rFonts w:hint="eastAsia"/>
        </w:rPr>
        <w:t>次，超过阈值锁定账户锁定时长可配置，</w:t>
      </w:r>
      <w:r>
        <w:rPr>
          <w:rFonts w:hint="eastAsia"/>
        </w:rPr>
        <w:t>1</w:t>
      </w:r>
      <w:r>
        <w:rPr>
          <w:rFonts w:hint="eastAsia"/>
        </w:rPr>
        <w:t>小时，防止恶意登录。</w:t>
      </w:r>
    </w:p>
    <w:p w14:paraId="3557F8CD" w14:textId="77777777" w:rsidR="009D6247" w:rsidRDefault="00000000">
      <w:pPr>
        <w:pStyle w:val="5"/>
      </w:pPr>
      <w:r>
        <w:rPr>
          <w:rFonts w:hint="eastAsia"/>
        </w:rPr>
        <w:t>用户组与密码安全</w:t>
      </w:r>
    </w:p>
    <w:p w14:paraId="1BA55B5E" w14:textId="77777777" w:rsidR="009D6247" w:rsidRDefault="00000000">
      <w:pPr>
        <w:ind w:firstLine="480"/>
      </w:pPr>
      <w:r>
        <w:rPr>
          <w:rFonts w:hint="eastAsia"/>
        </w:rPr>
        <w:t>构建一个集中、高效且安全的访问控制中枢，以支撑平台的有序运行与安全管控。</w:t>
      </w:r>
    </w:p>
    <w:p w14:paraId="31AEEFA1" w14:textId="77777777" w:rsidR="009D6247" w:rsidRDefault="00000000">
      <w:pPr>
        <w:ind w:firstLine="480"/>
      </w:pPr>
      <w:r>
        <w:rPr>
          <w:rFonts w:hint="eastAsia"/>
        </w:rPr>
        <w:t>在功能设计上，系统通过用户组管理功能，将相同角色的用户进行统一管理，</w:t>
      </w:r>
      <w:r>
        <w:rPr>
          <w:rFonts w:hint="eastAsia"/>
        </w:rPr>
        <w:lastRenderedPageBreak/>
        <w:t>实现基于角色的权限批量分配与自动继承，极大简化了用户权限的维护流程。同时，系统建立了一套严格的密码安全策略，从密码复杂度、有效期、历史密码检查</w:t>
      </w:r>
      <w:proofErr w:type="gramStart"/>
      <w:r>
        <w:rPr>
          <w:rFonts w:hint="eastAsia"/>
        </w:rPr>
        <w:t>及首次</w:t>
      </w:r>
      <w:proofErr w:type="gramEnd"/>
      <w:r>
        <w:rPr>
          <w:rFonts w:hint="eastAsia"/>
        </w:rPr>
        <w:t>登录强制修改等多个维度进行强制约束，确保账户认证环节的安全基线。</w:t>
      </w:r>
    </w:p>
    <w:p w14:paraId="1F2BBC19" w14:textId="77777777" w:rsidR="009D6247" w:rsidRDefault="009D6247">
      <w:pPr>
        <w:ind w:firstLine="480"/>
      </w:pPr>
    </w:p>
    <w:p w14:paraId="42A6B085" w14:textId="77777777" w:rsidR="009D6247" w:rsidRDefault="00000000">
      <w:pPr>
        <w:ind w:firstLine="480"/>
      </w:pPr>
      <w:r>
        <w:rPr>
          <w:rFonts w:hint="eastAsia"/>
        </w:rPr>
        <w:t>在业务运营层面，方案注重风险防控与资源管理。通过设定会话超时与不活跃用户自动禁用机制，系统能有效减少未授权访问风险并清理冗余账户，从而保障系统资源的有效利用与整体安全态势的持续稳定。管理员保留对不活跃账户的恢复权限，在确保安全的同时兼顾管理的灵活性。。</w:t>
      </w:r>
    </w:p>
    <w:p w14:paraId="0FCEB5FC" w14:textId="77777777" w:rsidR="009D6247" w:rsidRDefault="00000000">
      <w:pPr>
        <w:pStyle w:val="4"/>
      </w:pPr>
      <w:bookmarkStart w:id="405" w:name="_Toc213053750"/>
      <w:r>
        <w:rPr>
          <w:rFonts w:hint="eastAsia"/>
        </w:rPr>
        <w:t>文件格式处理与安全模块</w:t>
      </w:r>
      <w:bookmarkEnd w:id="405"/>
    </w:p>
    <w:p w14:paraId="08284BF5" w14:textId="77777777" w:rsidR="009D6247" w:rsidRDefault="00000000">
      <w:pPr>
        <w:ind w:firstLine="480"/>
      </w:pPr>
      <w:r>
        <w:rPr>
          <w:rFonts w:hint="eastAsia"/>
        </w:rPr>
        <w:t>API-KEY</w:t>
      </w:r>
      <w:r>
        <w:rPr>
          <w:rFonts w:hint="eastAsia"/>
        </w:rPr>
        <w:t>与操作审计模块是平台接口安全与合</w:t>
      </w:r>
      <w:proofErr w:type="gramStart"/>
      <w:r>
        <w:rPr>
          <w:rFonts w:hint="eastAsia"/>
        </w:rPr>
        <w:t>规</w:t>
      </w:r>
      <w:proofErr w:type="gramEnd"/>
      <w:r>
        <w:rPr>
          <w:rFonts w:hint="eastAsia"/>
        </w:rPr>
        <w:t>审计的核心，支持</w:t>
      </w:r>
      <w:r>
        <w:rPr>
          <w:rFonts w:hint="eastAsia"/>
        </w:rPr>
        <w:t>API-KEY</w:t>
      </w:r>
      <w:r>
        <w:rPr>
          <w:rFonts w:hint="eastAsia"/>
        </w:rPr>
        <w:t>全生命周期管理、操作日志实时记录与分析，确保模型服务调用安全、操作行为可追溯。</w:t>
      </w:r>
    </w:p>
    <w:p w14:paraId="0CF6AD74" w14:textId="77777777" w:rsidR="009D6247" w:rsidRDefault="00000000">
      <w:pPr>
        <w:pStyle w:val="5"/>
      </w:pPr>
      <w:r>
        <w:rPr>
          <w:rFonts w:hint="eastAsia"/>
        </w:rPr>
        <w:t>多格式文件支持与处理</w:t>
      </w:r>
    </w:p>
    <w:p w14:paraId="6E68FE80" w14:textId="77777777" w:rsidR="009D6247" w:rsidRDefault="00000000">
      <w:pPr>
        <w:ind w:firstLine="480"/>
      </w:pPr>
      <w:r>
        <w:rPr>
          <w:rFonts w:hint="eastAsia"/>
        </w:rPr>
        <w:t>文件格式兼容：支持上传</w:t>
      </w:r>
      <w:r>
        <w:rPr>
          <w:rFonts w:hint="eastAsia"/>
        </w:rPr>
        <w:t>PDF</w:t>
      </w:r>
      <w:r>
        <w:rPr>
          <w:rFonts w:hint="eastAsia"/>
        </w:rPr>
        <w:t>、</w:t>
      </w:r>
      <w:r>
        <w:rPr>
          <w:rFonts w:hint="eastAsia"/>
        </w:rPr>
        <w:t>DOCX</w:t>
      </w:r>
      <w:r>
        <w:rPr>
          <w:rFonts w:hint="eastAsia"/>
        </w:rPr>
        <w:t>、</w:t>
      </w:r>
      <w:r>
        <w:rPr>
          <w:rFonts w:hint="eastAsia"/>
        </w:rPr>
        <w:t>DOC</w:t>
      </w:r>
      <w:r>
        <w:rPr>
          <w:rFonts w:hint="eastAsia"/>
        </w:rPr>
        <w:t>、</w:t>
      </w:r>
      <w:r>
        <w:rPr>
          <w:rFonts w:hint="eastAsia"/>
        </w:rPr>
        <w:t>TXT</w:t>
      </w:r>
      <w:r>
        <w:rPr>
          <w:rFonts w:hint="eastAsia"/>
        </w:rPr>
        <w:t>、</w:t>
      </w:r>
      <w:r>
        <w:rPr>
          <w:rFonts w:hint="eastAsia"/>
        </w:rPr>
        <w:t>OFD</w:t>
      </w:r>
      <w:r>
        <w:rPr>
          <w:rFonts w:hint="eastAsia"/>
        </w:rPr>
        <w:t>、</w:t>
      </w:r>
      <w:r>
        <w:rPr>
          <w:rFonts w:hint="eastAsia"/>
        </w:rPr>
        <w:t>WPS</w:t>
      </w:r>
      <w:r>
        <w:rPr>
          <w:rFonts w:hint="eastAsia"/>
        </w:rPr>
        <w:t>、</w:t>
      </w:r>
      <w:r>
        <w:rPr>
          <w:rFonts w:hint="eastAsia"/>
        </w:rPr>
        <w:t>MP3</w:t>
      </w:r>
      <w:r>
        <w:rPr>
          <w:rFonts w:hint="eastAsia"/>
        </w:rPr>
        <w:t>、</w:t>
      </w:r>
      <w:r>
        <w:rPr>
          <w:rFonts w:hint="eastAsia"/>
        </w:rPr>
        <w:t>PNG</w:t>
      </w:r>
      <w:r>
        <w:rPr>
          <w:rFonts w:hint="eastAsia"/>
        </w:rPr>
        <w:t>、</w:t>
      </w:r>
      <w:r>
        <w:rPr>
          <w:rFonts w:hint="eastAsia"/>
        </w:rPr>
        <w:t>JPG</w:t>
      </w:r>
      <w:r>
        <w:rPr>
          <w:rFonts w:hint="eastAsia"/>
        </w:rPr>
        <w:t>等</w:t>
      </w:r>
      <w:r>
        <w:rPr>
          <w:rFonts w:hint="eastAsia"/>
        </w:rPr>
        <w:t>20+</w:t>
      </w:r>
      <w:r>
        <w:rPr>
          <w:rFonts w:hint="eastAsia"/>
        </w:rPr>
        <w:t>格式文件，覆盖文档、音频、图片类型；支持文件批量上传一次性上传</w:t>
      </w:r>
      <w:r>
        <w:rPr>
          <w:rFonts w:hint="eastAsia"/>
        </w:rPr>
        <w:t>50</w:t>
      </w:r>
      <w:r>
        <w:rPr>
          <w:rFonts w:hint="eastAsia"/>
        </w:rPr>
        <w:t>份</w:t>
      </w:r>
      <w:r>
        <w:rPr>
          <w:rFonts w:hint="eastAsia"/>
        </w:rPr>
        <w:t>PDF</w:t>
      </w:r>
      <w:r>
        <w:rPr>
          <w:rFonts w:hint="eastAsia"/>
        </w:rPr>
        <w:t>文档，上传时自动校验格式，不支持的格式</w:t>
      </w:r>
      <w:r>
        <w:rPr>
          <w:rFonts w:hint="eastAsia"/>
        </w:rPr>
        <w:t>exe</w:t>
      </w:r>
      <w:r>
        <w:rPr>
          <w:rFonts w:hint="eastAsia"/>
        </w:rPr>
        <w:t>自动拒绝；支持文件大小限制</w:t>
      </w:r>
      <w:proofErr w:type="gramStart"/>
      <w:r>
        <w:rPr>
          <w:rFonts w:hint="eastAsia"/>
        </w:rPr>
        <w:t>单文件</w:t>
      </w:r>
      <w:proofErr w:type="gramEnd"/>
      <w:r>
        <w:rPr>
          <w:rFonts w:hint="eastAsia"/>
        </w:rPr>
        <w:t>最大</w:t>
      </w:r>
      <w:r>
        <w:rPr>
          <w:rFonts w:hint="eastAsia"/>
        </w:rPr>
        <w:t>200MB</w:t>
      </w:r>
      <w:r>
        <w:rPr>
          <w:rFonts w:hint="eastAsia"/>
        </w:rPr>
        <w:t>，超过限制时提示用户压缩后上传。</w:t>
      </w:r>
    </w:p>
    <w:p w14:paraId="4CF859A7" w14:textId="77777777" w:rsidR="009D6247" w:rsidRDefault="00000000">
      <w:pPr>
        <w:ind w:firstLine="480"/>
      </w:pPr>
      <w:r>
        <w:rPr>
          <w:rFonts w:hint="eastAsia"/>
        </w:rPr>
        <w:t>文件预处理与转换：上传的非文本文件</w:t>
      </w:r>
      <w:r>
        <w:rPr>
          <w:rFonts w:hint="eastAsia"/>
        </w:rPr>
        <w:t>MP3</w:t>
      </w:r>
      <w:r>
        <w:rPr>
          <w:rFonts w:hint="eastAsia"/>
        </w:rPr>
        <w:t>录音自动转换为文本格式通过录音智记功能；扫描件</w:t>
      </w:r>
      <w:r>
        <w:rPr>
          <w:rFonts w:hint="eastAsia"/>
        </w:rPr>
        <w:t>PDF</w:t>
      </w:r>
      <w:r>
        <w:rPr>
          <w:rFonts w:hint="eastAsia"/>
        </w:rPr>
        <w:t>图像格式自动进行</w:t>
      </w:r>
      <w:r>
        <w:rPr>
          <w:rFonts w:hint="eastAsia"/>
        </w:rPr>
        <w:t>OCR</w:t>
      </w:r>
      <w:r>
        <w:rPr>
          <w:rFonts w:hint="eastAsia"/>
        </w:rPr>
        <w:t>识别，转换为可编辑文本；支持文件格式批量转换将</w:t>
      </w:r>
      <w:r>
        <w:rPr>
          <w:rFonts w:hint="eastAsia"/>
        </w:rPr>
        <w:t>10</w:t>
      </w:r>
      <w:r>
        <w:rPr>
          <w:rFonts w:hint="eastAsia"/>
        </w:rPr>
        <w:t>份</w:t>
      </w:r>
      <w:r>
        <w:rPr>
          <w:rFonts w:hint="eastAsia"/>
        </w:rPr>
        <w:t>OFD</w:t>
      </w:r>
      <w:r>
        <w:rPr>
          <w:rFonts w:hint="eastAsia"/>
        </w:rPr>
        <w:t>文件转换为</w:t>
      </w:r>
      <w:r>
        <w:rPr>
          <w:rFonts w:hint="eastAsia"/>
        </w:rPr>
        <w:t>PDF</w:t>
      </w:r>
      <w:r>
        <w:rPr>
          <w:rFonts w:hint="eastAsia"/>
        </w:rPr>
        <w:t>，转换过程保持内容与排版完整性，转换结果可批量导出。</w:t>
      </w:r>
    </w:p>
    <w:p w14:paraId="6E943DE5" w14:textId="77777777" w:rsidR="009D6247" w:rsidRDefault="00000000">
      <w:pPr>
        <w:ind w:firstLine="480"/>
      </w:pPr>
      <w:r>
        <w:rPr>
          <w:rFonts w:hint="eastAsia"/>
        </w:rPr>
        <w:t>文件预览与管理：支持上传文件在线预览</w:t>
      </w:r>
      <w:r>
        <w:rPr>
          <w:rFonts w:hint="eastAsia"/>
        </w:rPr>
        <w:t>PDF</w:t>
      </w:r>
      <w:r>
        <w:rPr>
          <w:rFonts w:hint="eastAsia"/>
        </w:rPr>
        <w:t>文档、播放</w:t>
      </w:r>
      <w:r>
        <w:rPr>
          <w:rFonts w:hint="eastAsia"/>
        </w:rPr>
        <w:t>MP3</w:t>
      </w:r>
      <w:r>
        <w:rPr>
          <w:rFonts w:hint="eastAsia"/>
        </w:rPr>
        <w:t>录音，预览时</w:t>
      </w:r>
      <w:proofErr w:type="gramStart"/>
      <w:r>
        <w:rPr>
          <w:rFonts w:hint="eastAsia"/>
        </w:rPr>
        <w:t>支持分</w:t>
      </w:r>
      <w:proofErr w:type="gramEnd"/>
      <w:r>
        <w:rPr>
          <w:rFonts w:hint="eastAsia"/>
        </w:rPr>
        <w:t>页浏览、缩放、播放控制；支持文件分类管理，按文件类型文档</w:t>
      </w:r>
      <w:r>
        <w:rPr>
          <w:rFonts w:hint="eastAsia"/>
        </w:rPr>
        <w:t>/</w:t>
      </w:r>
      <w:r>
        <w:rPr>
          <w:rFonts w:hint="eastAsia"/>
        </w:rPr>
        <w:t>音频</w:t>
      </w:r>
      <w:r>
        <w:rPr>
          <w:rFonts w:hint="eastAsia"/>
        </w:rPr>
        <w:t>/</w:t>
      </w:r>
      <w:r>
        <w:rPr>
          <w:rFonts w:hint="eastAsia"/>
        </w:rPr>
        <w:t>图片、上传时间、上</w:t>
      </w:r>
      <w:proofErr w:type="gramStart"/>
      <w:r>
        <w:rPr>
          <w:rFonts w:hint="eastAsia"/>
        </w:rPr>
        <w:t>传用户</w:t>
      </w:r>
      <w:proofErr w:type="gramEnd"/>
      <w:r>
        <w:rPr>
          <w:rFonts w:hint="eastAsia"/>
        </w:rPr>
        <w:t>分类存储；支持文件搜索，按文件名、上传时间、上</w:t>
      </w:r>
      <w:proofErr w:type="gramStart"/>
      <w:r>
        <w:rPr>
          <w:rFonts w:hint="eastAsia"/>
        </w:rPr>
        <w:t>传用户</w:t>
      </w:r>
      <w:proofErr w:type="gramEnd"/>
      <w:r>
        <w:rPr>
          <w:rFonts w:hint="eastAsia"/>
        </w:rPr>
        <w:t>模糊检索，快速定位目标文件。</w:t>
      </w:r>
    </w:p>
    <w:p w14:paraId="48177F6A" w14:textId="77777777" w:rsidR="009D6247" w:rsidRDefault="00000000">
      <w:pPr>
        <w:pStyle w:val="5"/>
      </w:pPr>
      <w:r>
        <w:rPr>
          <w:rFonts w:hint="eastAsia"/>
        </w:rPr>
        <w:t>文件安全检测与管控</w:t>
      </w:r>
    </w:p>
    <w:p w14:paraId="487FDDD9" w14:textId="77777777" w:rsidR="009D6247" w:rsidRDefault="00000000">
      <w:pPr>
        <w:ind w:firstLine="480"/>
      </w:pPr>
      <w:r>
        <w:rPr>
          <w:rFonts w:hint="eastAsia"/>
        </w:rPr>
        <w:t>违规文件拦截：禁止上传</w:t>
      </w:r>
      <w:r>
        <w:rPr>
          <w:rFonts w:hint="eastAsia"/>
        </w:rPr>
        <w:t>exe</w:t>
      </w:r>
      <w:r>
        <w:rPr>
          <w:rFonts w:hint="eastAsia"/>
        </w:rPr>
        <w:t>、</w:t>
      </w:r>
      <w:r>
        <w:rPr>
          <w:rFonts w:hint="eastAsia"/>
        </w:rPr>
        <w:t>bat</w:t>
      </w:r>
      <w:r>
        <w:rPr>
          <w:rFonts w:hint="eastAsia"/>
        </w:rPr>
        <w:t>等可执行文件，上传时通过文件扩展名</w:t>
      </w:r>
      <w:r>
        <w:rPr>
          <w:rFonts w:hint="eastAsia"/>
        </w:rPr>
        <w:lastRenderedPageBreak/>
        <w:t>与</w:t>
      </w:r>
      <w:proofErr w:type="gramStart"/>
      <w:r>
        <w:rPr>
          <w:rFonts w:hint="eastAsia"/>
        </w:rPr>
        <w:t>文件魔数</w:t>
      </w:r>
      <w:proofErr w:type="spellStart"/>
      <w:proofErr w:type="gramEnd"/>
      <w:r>
        <w:rPr>
          <w:rFonts w:hint="eastAsia"/>
        </w:rPr>
        <w:t>FileMagicNumber</w:t>
      </w:r>
      <w:proofErr w:type="spellEnd"/>
      <w:r>
        <w:rPr>
          <w:rFonts w:hint="eastAsia"/>
        </w:rPr>
        <w:t>双重校验，即使修改扩展名将</w:t>
      </w:r>
      <w:r>
        <w:rPr>
          <w:rFonts w:hint="eastAsia"/>
        </w:rPr>
        <w:t>exe</w:t>
      </w:r>
      <w:r>
        <w:rPr>
          <w:rFonts w:hint="eastAsia"/>
        </w:rPr>
        <w:t>改为</w:t>
      </w:r>
      <w:r>
        <w:rPr>
          <w:rFonts w:hint="eastAsia"/>
        </w:rPr>
        <w:t>pdf</w:t>
      </w:r>
      <w:r>
        <w:rPr>
          <w:rFonts w:hint="eastAsia"/>
        </w:rPr>
        <w:t>，仍能识别真实格式并拒绝；禁止通过压包</w:t>
      </w:r>
      <w:r>
        <w:rPr>
          <w:rFonts w:hint="eastAsia"/>
        </w:rPr>
        <w:t>ZIP/RAR</w:t>
      </w:r>
      <w:r>
        <w:rPr>
          <w:rFonts w:hint="eastAsia"/>
        </w:rPr>
        <w:t>方式绕过格式限制，上传压包文件时自动解压，检测内部文件格式，包含违规文件则拒绝上传。</w:t>
      </w:r>
    </w:p>
    <w:p w14:paraId="6C6EAD97" w14:textId="77777777" w:rsidR="009D6247" w:rsidRDefault="00000000">
      <w:pPr>
        <w:ind w:firstLine="480"/>
      </w:pPr>
      <w:r>
        <w:rPr>
          <w:rFonts w:hint="eastAsia"/>
        </w:rPr>
        <w:t>文件病毒扫描：集成杀毒引擎，上传文件时自动进行病毒扫描，检测恶意代码、木马程序等；扫描结果实时展示安全</w:t>
      </w:r>
      <w:r>
        <w:rPr>
          <w:rFonts w:hint="eastAsia"/>
        </w:rPr>
        <w:t>/</w:t>
      </w:r>
      <w:r>
        <w:rPr>
          <w:rFonts w:hint="eastAsia"/>
        </w:rPr>
        <w:t>危险，危险文件自动隔离并删除，防止病毒传播；支持扫描日志记录，包含文件名、扫描时间、扫描结果、处理方式，便于追溯。</w:t>
      </w:r>
    </w:p>
    <w:p w14:paraId="6D0658F0" w14:textId="77777777" w:rsidR="009D6247" w:rsidRDefault="00000000">
      <w:pPr>
        <w:ind w:firstLine="480"/>
      </w:pPr>
      <w:r>
        <w:rPr>
          <w:rFonts w:hint="eastAsia"/>
        </w:rPr>
        <w:t>文件访问权限：支持设置文件访问权限，按用户、用户组、角色分配权限“仅上传用户可编辑，其他用户仅可预览”；支持文件共享，用户可将文件共享给指定用户</w:t>
      </w:r>
      <w:r>
        <w:rPr>
          <w:rFonts w:hint="eastAsia"/>
        </w:rPr>
        <w:t>/</w:t>
      </w:r>
      <w:r>
        <w:rPr>
          <w:rFonts w:hint="eastAsia"/>
        </w:rPr>
        <w:t>用户组，共享时设置共享有效期</w:t>
      </w:r>
      <w:r>
        <w:rPr>
          <w:rFonts w:hint="eastAsia"/>
        </w:rPr>
        <w:t>7</w:t>
      </w:r>
      <w:r>
        <w:rPr>
          <w:rFonts w:hint="eastAsia"/>
        </w:rPr>
        <w:t>天</w:t>
      </w:r>
      <w:r>
        <w:rPr>
          <w:rFonts w:hint="eastAsia"/>
        </w:rPr>
        <w:t>/30</w:t>
      </w:r>
      <w:r>
        <w:rPr>
          <w:rFonts w:hint="eastAsia"/>
        </w:rPr>
        <w:t>天；支持文件删除权限管控，</w:t>
      </w:r>
      <w:proofErr w:type="gramStart"/>
      <w:r>
        <w:rPr>
          <w:rFonts w:hint="eastAsia"/>
        </w:rPr>
        <w:t>仅文件</w:t>
      </w:r>
      <w:proofErr w:type="gramEnd"/>
      <w:r>
        <w:rPr>
          <w:rFonts w:hint="eastAsia"/>
        </w:rPr>
        <w:t>上传者或管理员可删除文件，删除前需二次确认，删除</w:t>
      </w:r>
      <w:proofErr w:type="gramStart"/>
      <w:r>
        <w:rPr>
          <w:rFonts w:hint="eastAsia"/>
        </w:rPr>
        <w:t>后记录</w:t>
      </w:r>
      <w:proofErr w:type="gramEnd"/>
      <w:r>
        <w:rPr>
          <w:rFonts w:hint="eastAsia"/>
        </w:rPr>
        <w:t>操作日志。</w:t>
      </w:r>
    </w:p>
    <w:p w14:paraId="278EDC5C" w14:textId="77777777" w:rsidR="009D6247" w:rsidRDefault="00000000">
      <w:pPr>
        <w:pStyle w:val="3"/>
      </w:pPr>
      <w:bookmarkStart w:id="406" w:name="_Toc213053751"/>
      <w:r>
        <w:rPr>
          <w:rFonts w:hint="eastAsia"/>
        </w:rPr>
        <w:t>共性政务服务智能应用</w:t>
      </w:r>
      <w:bookmarkEnd w:id="406"/>
    </w:p>
    <w:p w14:paraId="2EA881ED" w14:textId="77777777" w:rsidR="009D6247" w:rsidRDefault="00000000">
      <w:pPr>
        <w:ind w:firstLine="480"/>
      </w:pPr>
      <w:r>
        <w:rPr>
          <w:rFonts w:hint="eastAsia"/>
        </w:rPr>
        <w:t>在智能政务服务平台建设过程中，政策解读、普法问答、公文写作、智能民情分析、文档智能校对和</w:t>
      </w:r>
      <w:proofErr w:type="gramStart"/>
      <w:r>
        <w:rPr>
          <w:rFonts w:hint="eastAsia"/>
        </w:rPr>
        <w:t>录音智记六项</w:t>
      </w:r>
      <w:proofErr w:type="gramEnd"/>
      <w:r>
        <w:rPr>
          <w:rFonts w:hint="eastAsia"/>
        </w:rPr>
        <w:t>共性智能应用作为核心功能模块，正逐步重塑政府治理模式与公共服务体系。这些应用依托人工智能、自然语言处理、大数据分析等前沿技术，深度融合政务服务实际业务场景，显著提升行政效能、优化群众体验、增强决策科学性，并推动政府数字化转型向纵深发展。</w:t>
      </w:r>
    </w:p>
    <w:p w14:paraId="118D2609" w14:textId="77777777" w:rsidR="009D6247" w:rsidRDefault="00000000">
      <w:pPr>
        <w:pStyle w:val="4"/>
      </w:pPr>
      <w:bookmarkStart w:id="407" w:name="_Toc213053752"/>
      <w:r>
        <w:rPr>
          <w:rFonts w:hint="eastAsia"/>
        </w:rPr>
        <w:t>政策解读</w:t>
      </w:r>
      <w:bookmarkEnd w:id="407"/>
    </w:p>
    <w:p w14:paraId="6EF8DEF0" w14:textId="77777777" w:rsidR="009D6247" w:rsidRDefault="00000000">
      <w:pPr>
        <w:ind w:firstLine="480"/>
      </w:pPr>
      <w:r>
        <w:rPr>
          <w:rFonts w:hint="eastAsia"/>
        </w:rPr>
        <w:t>政策解读智能应用面向各级委办局工作人员、政务服务窗口人员以及广大社会公众，致力于破解政策信息“难理解、难获取、难传播”的现实难题。该系统整合国家、省、市、区四</w:t>
      </w:r>
      <w:proofErr w:type="gramStart"/>
      <w:r>
        <w:rPr>
          <w:rFonts w:hint="eastAsia"/>
        </w:rPr>
        <w:t>级政策</w:t>
      </w:r>
      <w:proofErr w:type="gramEnd"/>
      <w:r>
        <w:rPr>
          <w:rFonts w:hint="eastAsia"/>
        </w:rPr>
        <w:t>法规数据库，构建覆盖全生命周期的政策知识图谱，不仅包含现行有效的法律法规、部门规章和规范性文件，还纳入政策背景、制定依据、适用范围及执行标准等辅助信息。通过深度神经网络模型对复杂政策条文进行语义解析，系统能够精准识别条款中的主体、客体、权利义务关系及执行条件，将晦涩的专业术语转化为通俗易懂的表达方式。用户可通过网页端、移动端或自助终端发起交互式查询，系统支持关键词检索、问题引导式问答、案例匹配等多种访问模式，自动推送相关度最高的政策解释内容。此外，系统具备多轮对话能力，可针对用户追问进行上下文关联响应，实现个性化、沉浸式的政策</w:t>
      </w:r>
      <w:r>
        <w:rPr>
          <w:rFonts w:hint="eastAsia"/>
        </w:rPr>
        <w:lastRenderedPageBreak/>
        <w:t>咨询服务。这一应用有效提升了政策发布的透明度与执行的一致性，减少了因理解偏差导致的执行误差，同时大幅缓解了热线咨询、窗口接待等传统服务渠道的压力，为构建公开、公平、公正的政务环境提供有力支撑。</w:t>
      </w:r>
    </w:p>
    <w:p w14:paraId="06E24C4A" w14:textId="77777777" w:rsidR="009D6247" w:rsidRDefault="00000000">
      <w:pPr>
        <w:pStyle w:val="4"/>
      </w:pPr>
      <w:bookmarkStart w:id="408" w:name="_Toc213053753"/>
      <w:r>
        <w:rPr>
          <w:rFonts w:hint="eastAsia"/>
        </w:rPr>
        <w:t>公文写作</w:t>
      </w:r>
      <w:bookmarkEnd w:id="408"/>
    </w:p>
    <w:p w14:paraId="32956995" w14:textId="77777777" w:rsidR="009D6247" w:rsidRDefault="00000000">
      <w:pPr>
        <w:ind w:firstLine="480"/>
      </w:pPr>
      <w:r>
        <w:rPr>
          <w:rFonts w:hint="eastAsia"/>
        </w:rPr>
        <w:t>公文写作智能应用服务于各级行政机关工作人员，针对日常办公中高频、重复且格式要求严格的公文撰写任务，提供全流程智能化辅助。系统内置涵盖通知、请示、报告、函件、纪要等数十种常用文种的标准模板库，工作人员只需输入关键要素，即可一键生成符合规范的公文初稿。在写作过程中，系统实时进行语法纠错、标点修正、用词优化和逻辑结构检查，避免出现语病、歧义或表述不清等问题。特别地，系统集成了敏感词库和合</w:t>
      </w:r>
      <w:proofErr w:type="gramStart"/>
      <w:r>
        <w:rPr>
          <w:rFonts w:hint="eastAsia"/>
        </w:rPr>
        <w:t>规</w:t>
      </w:r>
      <w:proofErr w:type="gramEnd"/>
      <w:r>
        <w:rPr>
          <w:rFonts w:hint="eastAsia"/>
        </w:rPr>
        <w:t>审查机制，可自动识别并提示涉密信息、不当言论、政治错误表述等内容，确保公文的政治安全与合</w:t>
      </w:r>
      <w:proofErr w:type="gramStart"/>
      <w:r>
        <w:rPr>
          <w:rFonts w:hint="eastAsia"/>
        </w:rPr>
        <w:t>规</w:t>
      </w:r>
      <w:proofErr w:type="gramEnd"/>
      <w:r>
        <w:rPr>
          <w:rFonts w:hint="eastAsia"/>
        </w:rPr>
        <w:t>性。高级功能还包括内容扩写、要点提炼、风格润色等，支持根据上级文件精神或领导讲话要点自动生成汇报材料框架。通过人机协同模式，大幅缩短公文起草周期，减少人工返工率，提升整体行文质量与规范水平。该应用不仅减轻了基层公务员的文字工作负担，更从源头上保障了政府文书的严肃性、统一性和权威性，为建设高效、规范的行政运转体系提供技术保障。</w:t>
      </w:r>
    </w:p>
    <w:p w14:paraId="29004389" w14:textId="77777777" w:rsidR="009D6247" w:rsidRDefault="00000000">
      <w:pPr>
        <w:pStyle w:val="4"/>
      </w:pPr>
      <w:bookmarkStart w:id="409" w:name="_Toc213053754"/>
      <w:r>
        <w:rPr>
          <w:rFonts w:hint="eastAsia"/>
        </w:rPr>
        <w:t>文档智能校对</w:t>
      </w:r>
      <w:bookmarkEnd w:id="409"/>
    </w:p>
    <w:p w14:paraId="0A2BA069" w14:textId="77777777" w:rsidR="009D6247" w:rsidRDefault="00000000">
      <w:pPr>
        <w:ind w:firstLine="480"/>
      </w:pPr>
      <w:r>
        <w:rPr>
          <w:rFonts w:hint="eastAsia"/>
        </w:rPr>
        <w:t>文档智能校对应用作为提升行政文书质量的关键工具，广泛服务于所有委办局工作人员。该系统超越传统拼写检查功能，构建了涵盖错别字、语法错误、标点误用、数字格式、单位规范等多维度的智能检测体系。系统采用</w:t>
      </w:r>
      <w:proofErr w:type="gramStart"/>
      <w:r>
        <w:rPr>
          <w:rFonts w:hint="eastAsia"/>
        </w:rPr>
        <w:t>预训练</w:t>
      </w:r>
      <w:proofErr w:type="gramEnd"/>
      <w:r>
        <w:rPr>
          <w:rFonts w:hint="eastAsia"/>
        </w:rPr>
        <w:t>语言模型进行上下文感知校验，能够识别“的地得”混用、“截止</w:t>
      </w:r>
      <w:r>
        <w:rPr>
          <w:rFonts w:hint="eastAsia"/>
        </w:rPr>
        <w:t>/</w:t>
      </w:r>
      <w:r>
        <w:rPr>
          <w:rFonts w:hint="eastAsia"/>
        </w:rPr>
        <w:t>截至”误用等常见但难以察觉的错误。更为重要的是，系统集成了定制化的敏感词库与合</w:t>
      </w:r>
      <w:proofErr w:type="gramStart"/>
      <w:r>
        <w:rPr>
          <w:rFonts w:hint="eastAsia"/>
        </w:rPr>
        <w:t>规</w:t>
      </w:r>
      <w:proofErr w:type="gramEnd"/>
      <w:r>
        <w:rPr>
          <w:rFonts w:hint="eastAsia"/>
        </w:rPr>
        <w:t>规则引擎，可根据不同部门业务特点设置审核策略，自动筛查涉及政治、民族、宗教、社会稳定等方面的敏感表述，防止不当信息外流。系统还支持格式标准化检查，确保公文的字体字号、段落间距、页眉页脚、标题层级等符合《党政机关公文格式》国家标准。校对结果以批注形式清晰标注，并提供修改建议，支持一键修正或多选处理。该功能有效解决了人工校对耗时长、易遗漏的问题，显著提升了文本产出的质量与效率，降低了因文字差错引发的行政风险和声誉损失，为打造严谨、</w:t>
      </w:r>
      <w:r>
        <w:rPr>
          <w:rFonts w:hint="eastAsia"/>
        </w:rPr>
        <w:lastRenderedPageBreak/>
        <w:t>专业的政府形象保驾护航。</w:t>
      </w:r>
    </w:p>
    <w:p w14:paraId="46B5941E" w14:textId="77777777" w:rsidR="009D6247" w:rsidRDefault="00000000">
      <w:pPr>
        <w:pStyle w:val="4"/>
      </w:pPr>
      <w:bookmarkStart w:id="410" w:name="_Toc213053755"/>
      <w:r>
        <w:rPr>
          <w:rFonts w:hint="eastAsia"/>
        </w:rPr>
        <w:t>录音智记</w:t>
      </w:r>
      <w:bookmarkEnd w:id="410"/>
    </w:p>
    <w:p w14:paraId="3F0010AD" w14:textId="77777777" w:rsidR="009D6247" w:rsidRDefault="00000000">
      <w:pPr>
        <w:ind w:firstLine="480"/>
      </w:pPr>
      <w:r>
        <w:rPr>
          <w:rFonts w:hint="eastAsia"/>
        </w:rPr>
        <w:t>录音</w:t>
      </w:r>
      <w:proofErr w:type="gramStart"/>
      <w:r>
        <w:rPr>
          <w:rFonts w:hint="eastAsia"/>
        </w:rPr>
        <w:t>智记应用</w:t>
      </w:r>
      <w:proofErr w:type="gramEnd"/>
      <w:r>
        <w:rPr>
          <w:rFonts w:hint="eastAsia"/>
        </w:rPr>
        <w:t>主要面向会议组织者、记录人员及文档归档管理人员，解决传统会议记录依赖人工速记、效率低、易出错的痛点。系统基于高精度语音识别技术，支持对线上线下各类会议进行实时录音转写，准确率高达</w:t>
      </w:r>
      <w:r>
        <w:rPr>
          <w:rFonts w:hint="eastAsia"/>
        </w:rPr>
        <w:t>95%</w:t>
      </w:r>
      <w:r>
        <w:rPr>
          <w:rFonts w:hint="eastAsia"/>
        </w:rPr>
        <w:t>以上，可区分不同发言人并自动标注。转写完成后，系统提供智能编辑功能，支持关键词搜索、段落标记、重点标注等操作，便于后期整理。核心亮点在于会议纪要自动生成能力：系统通过摘要算法提取会议核心议题、讨论要点、决议事项和待办任务，结合预设模板生成结构清晰、内容完整的会议纪要初稿，经人工确认后即可发布。该应用彻底改变了“一人讲、众人记”的低效模式，使参会人员能够更加专注于议题讨论而非笔记记录，提升了会议质量和决策效率。同时，所有会议音频与文字记录可统一归档，形成可追溯、可检索的知识资产库，为后续工作查证、经验总结和知识传承提供便利。录音</w:t>
      </w:r>
      <w:proofErr w:type="gramStart"/>
      <w:r>
        <w:rPr>
          <w:rFonts w:hint="eastAsia"/>
        </w:rPr>
        <w:t>智记不仅</w:t>
      </w:r>
      <w:proofErr w:type="gramEnd"/>
      <w:r>
        <w:rPr>
          <w:rFonts w:hint="eastAsia"/>
        </w:rPr>
        <w:t>是办公自动化的重要体现，更是推动机关内部治理精细化、规范化的重要抓手。</w:t>
      </w:r>
    </w:p>
    <w:p w14:paraId="008C8528" w14:textId="77777777" w:rsidR="009D6247" w:rsidRDefault="00000000">
      <w:pPr>
        <w:pStyle w:val="2"/>
      </w:pPr>
      <w:bookmarkStart w:id="411" w:name="_Toc213053756"/>
      <w:r>
        <w:rPr>
          <w:rFonts w:hint="eastAsia"/>
        </w:rPr>
        <w:t>协同办公</w:t>
      </w:r>
      <w:bookmarkEnd w:id="411"/>
    </w:p>
    <w:p w14:paraId="29DD0DE0" w14:textId="77777777" w:rsidR="009D6247" w:rsidRDefault="00000000">
      <w:pPr>
        <w:ind w:firstLine="480"/>
      </w:pPr>
      <w:ins w:id="412" w:author="喜羊羊的好朋友" w:date="2025-11-10T17:59:00Z">
        <w:r>
          <w:rPr>
            <w:rFonts w:hint="eastAsia"/>
          </w:rPr>
          <w:t>一体化办公平台建设内容包括：门户平台建设、协同办公平台建设、移动端平台建设、基础支撑平台建设、基层信息大数据平台及基层一表通系统对接、数据共享、视频会议系统升级</w:t>
        </w:r>
        <w:r>
          <w:rPr>
            <w:rFonts w:hint="eastAsia"/>
          </w:rPr>
          <w:t>7</w:t>
        </w:r>
        <w:r>
          <w:rPr>
            <w:rFonts w:hint="eastAsia"/>
          </w:rPr>
          <w:t>部分组成。</w:t>
        </w:r>
      </w:ins>
      <w:r>
        <w:rPr>
          <w:rFonts w:hint="eastAsia"/>
        </w:rPr>
        <w:t>具体内容如下：</w:t>
      </w:r>
    </w:p>
    <w:p w14:paraId="027F258D" w14:textId="77777777" w:rsidR="009D6247" w:rsidRDefault="00000000">
      <w:pPr>
        <w:pStyle w:val="3"/>
      </w:pPr>
      <w:bookmarkStart w:id="413" w:name="_Toc213053757"/>
      <w:r>
        <w:rPr>
          <w:rFonts w:hint="eastAsia"/>
        </w:rPr>
        <w:t>门户平台建设</w:t>
      </w:r>
      <w:bookmarkEnd w:id="413"/>
    </w:p>
    <w:p w14:paraId="62D03643" w14:textId="77777777" w:rsidR="009D6247" w:rsidRDefault="00000000">
      <w:pPr>
        <w:ind w:firstLine="480"/>
      </w:pPr>
      <w:r>
        <w:rPr>
          <w:rFonts w:hint="eastAsia"/>
        </w:rPr>
        <w:t>门户平台主要用于全区的</w:t>
      </w:r>
      <w:r>
        <w:rPr>
          <w:rFonts w:cs="仿宋_GB2312" w:hint="eastAsia"/>
        </w:rPr>
        <w:t>通知公告、风采展示、运行维护</w:t>
      </w:r>
      <w:r>
        <w:rPr>
          <w:rFonts w:hint="eastAsia"/>
        </w:rPr>
        <w:t>等，主要包括政务门户子系统。</w:t>
      </w:r>
    </w:p>
    <w:p w14:paraId="68BE9057" w14:textId="77777777" w:rsidR="009D6247" w:rsidRDefault="00000000">
      <w:pPr>
        <w:pStyle w:val="4"/>
      </w:pPr>
      <w:bookmarkStart w:id="414" w:name="_Toc213053758"/>
      <w:r>
        <w:rPr>
          <w:rFonts w:hint="eastAsia"/>
        </w:rPr>
        <w:t>政务门户子系统</w:t>
      </w:r>
      <w:bookmarkEnd w:id="414"/>
    </w:p>
    <w:p w14:paraId="71B44EF1" w14:textId="77777777" w:rsidR="009D6247" w:rsidRDefault="00000000">
      <w:pPr>
        <w:ind w:firstLine="480"/>
      </w:pPr>
      <w:r>
        <w:rPr>
          <w:rFonts w:hint="eastAsia"/>
        </w:rPr>
        <w:t>建设政务门户子系统</w:t>
      </w:r>
      <w:r>
        <w:rPr>
          <w:rFonts w:hint="eastAsia"/>
        </w:rPr>
        <w:t>,</w:t>
      </w:r>
      <w:r>
        <w:rPr>
          <w:rFonts w:hint="eastAsia"/>
        </w:rPr>
        <w:t>主要功能包括：统一权限认证、单点登录、信息发布、内容管理、栏目管理、全文检索、工作动态、政务新闻、文件管理、专题管理、权限管理、媒体资源管理、模板管理、插件管理、日志管理、运维监控、个人信息、待办消息。</w:t>
      </w:r>
    </w:p>
    <w:p w14:paraId="2D455EA0" w14:textId="77777777" w:rsidR="009D6247" w:rsidRDefault="00000000">
      <w:pPr>
        <w:pStyle w:val="5"/>
      </w:pPr>
      <w:r>
        <w:rPr>
          <w:rFonts w:hint="eastAsia"/>
        </w:rPr>
        <w:lastRenderedPageBreak/>
        <w:t>统一身份认证</w:t>
      </w:r>
    </w:p>
    <w:p w14:paraId="5043271D" w14:textId="77777777" w:rsidR="009D6247" w:rsidRDefault="00000000">
      <w:pPr>
        <w:ind w:firstLine="480"/>
      </w:pPr>
      <w:r>
        <w:rPr>
          <w:rFonts w:hint="eastAsia"/>
        </w:rPr>
        <w:t>对接京办平台实现统一身份认证。</w:t>
      </w:r>
    </w:p>
    <w:p w14:paraId="3B405715" w14:textId="77777777" w:rsidR="009D6247" w:rsidRDefault="00000000">
      <w:pPr>
        <w:pStyle w:val="5"/>
      </w:pPr>
      <w:r>
        <w:rPr>
          <w:rFonts w:hint="eastAsia"/>
        </w:rPr>
        <w:t>单点登录</w:t>
      </w:r>
    </w:p>
    <w:p w14:paraId="2E598869" w14:textId="77777777" w:rsidR="009D6247" w:rsidRDefault="00000000">
      <w:pPr>
        <w:ind w:firstLine="480"/>
      </w:pPr>
      <w:r>
        <w:t>实现</w:t>
      </w:r>
      <w:r>
        <w:t xml:space="preserve"> “</w:t>
      </w:r>
      <w:r>
        <w:t>一次登录、全网通行</w:t>
      </w:r>
      <w:r>
        <w:t>”</w:t>
      </w:r>
      <w:r>
        <w:t>。</w:t>
      </w:r>
      <w:r>
        <w:rPr>
          <w:rFonts w:hint="eastAsia"/>
        </w:rPr>
        <w:t>用户</w:t>
      </w:r>
      <w:r>
        <w:t>无需重复输入账号密码即可访问多个业务系统，缩短系统切换时间，提升跨部门协同办公效率。</w:t>
      </w:r>
    </w:p>
    <w:p w14:paraId="3BD2FE6F" w14:textId="77777777" w:rsidR="009D6247" w:rsidRDefault="00000000">
      <w:pPr>
        <w:pStyle w:val="5"/>
      </w:pPr>
      <w:r>
        <w:rPr>
          <w:rFonts w:hint="eastAsia"/>
        </w:rPr>
        <w:t>信息发布</w:t>
      </w:r>
    </w:p>
    <w:p w14:paraId="2877BD72" w14:textId="77777777" w:rsidR="009D6247" w:rsidRDefault="00000000">
      <w:pPr>
        <w:ind w:firstLine="480"/>
      </w:pPr>
      <w:r>
        <w:t>信息发布为政务部门提供便捷信息发布渠道，可将政策法规、办事指南、通知公告等政务信息及时准确发布到门户平台。设置不同发布级别和范围，精准推送信息至目标用户群体，支持文字、图片等多种格式，丰富信息展示形式。</w:t>
      </w:r>
    </w:p>
    <w:p w14:paraId="14AB7F15" w14:textId="77777777" w:rsidR="009D6247" w:rsidRDefault="00000000">
      <w:pPr>
        <w:pStyle w:val="5"/>
      </w:pPr>
      <w:r>
        <w:rPr>
          <w:rFonts w:hint="eastAsia"/>
        </w:rPr>
        <w:t>内容管理</w:t>
      </w:r>
    </w:p>
    <w:p w14:paraId="1236F2BE" w14:textId="77777777" w:rsidR="009D6247" w:rsidRDefault="00000000">
      <w:pPr>
        <w:ind w:firstLine="480"/>
      </w:pPr>
      <w:r>
        <w:t>内容管理对门户平台所有内容进行管理，涵盖创建、编辑、审核、发布、归档等全生命周期。</w:t>
      </w:r>
      <w:r>
        <w:rPr>
          <w:rFonts w:hint="eastAsia"/>
        </w:rPr>
        <w:t>通过</w:t>
      </w:r>
      <w:r>
        <w:t>设置不同角色和权限，确保内容管理规范化和专业化，支持内容分类管理，方便用户快速查找使用。</w:t>
      </w:r>
    </w:p>
    <w:p w14:paraId="610B19A5" w14:textId="77777777" w:rsidR="009D6247" w:rsidRDefault="00000000">
      <w:pPr>
        <w:pStyle w:val="5"/>
      </w:pPr>
      <w:r>
        <w:rPr>
          <w:rFonts w:hint="eastAsia"/>
        </w:rPr>
        <w:t>栏目管理</w:t>
      </w:r>
    </w:p>
    <w:p w14:paraId="01E3B8BF" w14:textId="77777777" w:rsidR="009D6247" w:rsidRDefault="00000000">
      <w:pPr>
        <w:ind w:firstLine="480"/>
      </w:pPr>
      <w:r>
        <w:t>栏目管理规划和组织门户平台栏目结构，根据政务业务和用户需求创建政务公开、在线服务、互动交流等栏目类别。灵活设置和调整栏目，优化平台导航结构，使用户清晰找到所需信息。</w:t>
      </w:r>
    </w:p>
    <w:p w14:paraId="183316C9" w14:textId="77777777" w:rsidR="009D6247" w:rsidRDefault="00000000">
      <w:pPr>
        <w:pStyle w:val="5"/>
      </w:pPr>
      <w:r>
        <w:rPr>
          <w:rFonts w:hint="eastAsia"/>
        </w:rPr>
        <w:t>全文检索</w:t>
      </w:r>
    </w:p>
    <w:p w14:paraId="7AFDD49E" w14:textId="77777777" w:rsidR="009D6247" w:rsidRDefault="00000000">
      <w:pPr>
        <w:ind w:firstLine="480"/>
      </w:pPr>
      <w:r>
        <w:t>全文检索支持用户在门户平台对所有文本内容快速搜索，通过先进检索算法，在海量政务信息中迅速定位所需内容。支持关键词搜索、高级搜索等多种方式，按相关性排序信息。提供便捷信息查询方式，节省查找时间，提高信息利用效率。</w:t>
      </w:r>
    </w:p>
    <w:p w14:paraId="76D299B2" w14:textId="77777777" w:rsidR="009D6247" w:rsidRDefault="00000000">
      <w:pPr>
        <w:pStyle w:val="5"/>
      </w:pPr>
      <w:r>
        <w:rPr>
          <w:rFonts w:hint="eastAsia"/>
        </w:rPr>
        <w:t>工作动态</w:t>
      </w:r>
    </w:p>
    <w:p w14:paraId="085F3BE0" w14:textId="77777777" w:rsidR="009D6247" w:rsidRDefault="00000000">
      <w:pPr>
        <w:ind w:firstLine="480"/>
      </w:pPr>
      <w:r>
        <w:t>工作动态展示政务部门日常工作进展和成果，及时</w:t>
      </w:r>
      <w:proofErr w:type="gramStart"/>
      <w:r>
        <w:t>更新让</w:t>
      </w:r>
      <w:proofErr w:type="gramEnd"/>
      <w:r>
        <w:t>公众了解政府工作状态和成效，设置不同发布权限确保真实性和可靠性。</w:t>
      </w:r>
    </w:p>
    <w:p w14:paraId="4888BDBE" w14:textId="77777777" w:rsidR="009D6247" w:rsidRDefault="00000000">
      <w:pPr>
        <w:pStyle w:val="5"/>
      </w:pPr>
      <w:r>
        <w:rPr>
          <w:rFonts w:hint="eastAsia"/>
        </w:rPr>
        <w:lastRenderedPageBreak/>
        <w:t>政务新闻</w:t>
      </w:r>
    </w:p>
    <w:p w14:paraId="40E3F2CC" w14:textId="77777777" w:rsidR="009D6247" w:rsidRDefault="00000000">
      <w:pPr>
        <w:pStyle w:val="aff3"/>
        <w:numPr>
          <w:ilvl w:val="0"/>
          <w:numId w:val="7"/>
        </w:numPr>
        <w:ind w:firstLineChars="0"/>
      </w:pPr>
      <w:r>
        <w:rPr>
          <w:rFonts w:hint="eastAsia"/>
        </w:rPr>
        <w:t>新闻编辑</w:t>
      </w:r>
    </w:p>
    <w:p w14:paraId="03E64E9C" w14:textId="77777777" w:rsidR="009D6247" w:rsidRDefault="00000000">
      <w:pPr>
        <w:ind w:firstLine="480"/>
      </w:pPr>
      <w:r>
        <w:rPr>
          <w:rFonts w:hint="eastAsia"/>
        </w:rPr>
        <w:t>开发政务新闻编辑功能，应用通知公告栏目的权限用户可通过该模块发布通知公告信息，包括标题、内容摘要、新闻内容、封面</w:t>
      </w:r>
      <w:proofErr w:type="gramStart"/>
      <w:r>
        <w:rPr>
          <w:rFonts w:hint="eastAsia"/>
        </w:rPr>
        <w:t>轮播图</w:t>
      </w:r>
      <w:proofErr w:type="gramEnd"/>
      <w:r>
        <w:rPr>
          <w:rFonts w:hint="eastAsia"/>
        </w:rPr>
        <w:t>、附件等内容，通知内容采用</w:t>
      </w:r>
      <w:r>
        <w:rPr>
          <w:rFonts w:hint="eastAsia"/>
        </w:rPr>
        <w:t>word</w:t>
      </w:r>
      <w:r>
        <w:rPr>
          <w:rFonts w:hint="eastAsia"/>
        </w:rPr>
        <w:t>编辑器，可对通知的内容进行排版，同时支持图片、视频等格式的录入。</w:t>
      </w:r>
    </w:p>
    <w:p w14:paraId="356269A0" w14:textId="77777777" w:rsidR="009D6247" w:rsidRDefault="00000000">
      <w:pPr>
        <w:pStyle w:val="aff3"/>
        <w:numPr>
          <w:ilvl w:val="0"/>
          <w:numId w:val="7"/>
        </w:numPr>
        <w:ind w:firstLineChars="0"/>
      </w:pPr>
      <w:r>
        <w:rPr>
          <w:rFonts w:hint="eastAsia"/>
        </w:rPr>
        <w:t>新闻维护</w:t>
      </w:r>
    </w:p>
    <w:p w14:paraId="1B7AE662" w14:textId="77777777" w:rsidR="009D6247" w:rsidRDefault="00000000">
      <w:pPr>
        <w:ind w:firstLine="480"/>
      </w:pPr>
      <w:r>
        <w:rPr>
          <w:rFonts w:hint="eastAsia"/>
        </w:rPr>
        <w:t>政务新闻发布单位可以通过该功能对</w:t>
      </w:r>
      <w:proofErr w:type="gramStart"/>
      <w:r>
        <w:rPr>
          <w:rFonts w:hint="eastAsia"/>
        </w:rPr>
        <w:t>未发布</w:t>
      </w:r>
      <w:proofErr w:type="gramEnd"/>
      <w:r>
        <w:rPr>
          <w:rFonts w:hint="eastAsia"/>
        </w:rPr>
        <w:t>的新闻进行维护管理，包括对内容的修改和新闻的删除等。</w:t>
      </w:r>
    </w:p>
    <w:p w14:paraId="54E50D79" w14:textId="77777777" w:rsidR="009D6247" w:rsidRDefault="00000000">
      <w:pPr>
        <w:pStyle w:val="aff3"/>
        <w:numPr>
          <w:ilvl w:val="0"/>
          <w:numId w:val="7"/>
        </w:numPr>
        <w:ind w:firstLineChars="0"/>
      </w:pPr>
      <w:r>
        <w:rPr>
          <w:rFonts w:hint="eastAsia"/>
        </w:rPr>
        <w:t>启停设置</w:t>
      </w:r>
    </w:p>
    <w:p w14:paraId="7242CCEC" w14:textId="77777777" w:rsidR="009D6247" w:rsidRDefault="00000000">
      <w:pPr>
        <w:ind w:firstLine="480"/>
      </w:pPr>
      <w:r>
        <w:rPr>
          <w:rFonts w:hint="eastAsia"/>
        </w:rPr>
        <w:t>登记保存状态的政务新闻默认设置为停用状态，发布后自动变更为启用状态，如果发布的新闻有问题，可将该新闻设置为停用状态，修改后可继续发布。</w:t>
      </w:r>
    </w:p>
    <w:p w14:paraId="07BC5E24" w14:textId="77777777" w:rsidR="009D6247" w:rsidRDefault="00000000">
      <w:pPr>
        <w:pStyle w:val="aff3"/>
        <w:numPr>
          <w:ilvl w:val="0"/>
          <w:numId w:val="7"/>
        </w:numPr>
        <w:ind w:firstLineChars="0"/>
      </w:pPr>
      <w:proofErr w:type="gramStart"/>
      <w:r>
        <w:rPr>
          <w:rFonts w:hint="eastAsia"/>
        </w:rPr>
        <w:t>轮播图</w:t>
      </w:r>
      <w:proofErr w:type="gramEnd"/>
      <w:r>
        <w:rPr>
          <w:rFonts w:hint="eastAsia"/>
        </w:rPr>
        <w:t>设置</w:t>
      </w:r>
    </w:p>
    <w:p w14:paraId="60744DD6" w14:textId="77777777" w:rsidR="009D6247" w:rsidRDefault="00000000">
      <w:pPr>
        <w:ind w:firstLine="480"/>
      </w:pPr>
      <w:r>
        <w:rPr>
          <w:rFonts w:hint="eastAsia"/>
        </w:rPr>
        <w:t>能够对政务新闻封面</w:t>
      </w:r>
      <w:proofErr w:type="gramStart"/>
      <w:r>
        <w:rPr>
          <w:rFonts w:hint="eastAsia"/>
        </w:rPr>
        <w:t>轮播图</w:t>
      </w:r>
      <w:proofErr w:type="gramEnd"/>
      <w:r>
        <w:rPr>
          <w:rFonts w:hint="eastAsia"/>
        </w:rPr>
        <w:t>的显示进行设置，</w:t>
      </w:r>
      <w:proofErr w:type="gramStart"/>
      <w:r>
        <w:rPr>
          <w:rFonts w:hint="eastAsia"/>
        </w:rPr>
        <w:t>包括轮播时间</w:t>
      </w:r>
      <w:proofErr w:type="gramEnd"/>
      <w:r>
        <w:rPr>
          <w:rFonts w:hint="eastAsia"/>
        </w:rPr>
        <w:t>、</w:t>
      </w:r>
      <w:proofErr w:type="gramStart"/>
      <w:r>
        <w:rPr>
          <w:rFonts w:hint="eastAsia"/>
        </w:rPr>
        <w:t>轮播顺序</w:t>
      </w:r>
      <w:proofErr w:type="gramEnd"/>
      <w:r>
        <w:rPr>
          <w:rFonts w:hint="eastAsia"/>
        </w:rPr>
        <w:t>、</w:t>
      </w:r>
      <w:proofErr w:type="gramStart"/>
      <w:r>
        <w:rPr>
          <w:rFonts w:hint="eastAsia"/>
        </w:rPr>
        <w:t>轮播图片</w:t>
      </w:r>
      <w:proofErr w:type="gramEnd"/>
      <w:r>
        <w:rPr>
          <w:rFonts w:hint="eastAsia"/>
        </w:rPr>
        <w:t>个数设置等。</w:t>
      </w:r>
    </w:p>
    <w:p w14:paraId="68DB04E0" w14:textId="77777777" w:rsidR="009D6247" w:rsidRDefault="00000000">
      <w:pPr>
        <w:pStyle w:val="aff3"/>
        <w:numPr>
          <w:ilvl w:val="0"/>
          <w:numId w:val="7"/>
        </w:numPr>
        <w:ind w:firstLineChars="0"/>
      </w:pPr>
      <w:r>
        <w:rPr>
          <w:rFonts w:hint="eastAsia"/>
        </w:rPr>
        <w:t>新闻置顶</w:t>
      </w:r>
    </w:p>
    <w:p w14:paraId="3556E210" w14:textId="77777777" w:rsidR="009D6247" w:rsidRDefault="00000000">
      <w:pPr>
        <w:ind w:firstLine="480"/>
      </w:pPr>
      <w:r>
        <w:rPr>
          <w:rFonts w:hint="eastAsia"/>
        </w:rPr>
        <w:t>开发新闻置顶功能，对于重要的政务新闻可设置</w:t>
      </w:r>
      <w:proofErr w:type="gramStart"/>
      <w:r>
        <w:rPr>
          <w:rFonts w:hint="eastAsia"/>
        </w:rPr>
        <w:t>置</w:t>
      </w:r>
      <w:proofErr w:type="gramEnd"/>
      <w:r>
        <w:rPr>
          <w:rFonts w:hint="eastAsia"/>
        </w:rPr>
        <w:t>顶时间，在该时间内容该公告为置顶状态，超出时间后自动取消置顶，最多可将</w:t>
      </w:r>
      <w:r>
        <w:rPr>
          <w:rFonts w:hint="eastAsia"/>
        </w:rPr>
        <w:t>4</w:t>
      </w:r>
      <w:r>
        <w:rPr>
          <w:rFonts w:hint="eastAsia"/>
        </w:rPr>
        <w:t>条新闻设置为置顶状态，超出后提示无法置顶。</w:t>
      </w:r>
    </w:p>
    <w:p w14:paraId="612B4DBC" w14:textId="77777777" w:rsidR="009D6247" w:rsidRDefault="00000000">
      <w:pPr>
        <w:pStyle w:val="aff3"/>
        <w:numPr>
          <w:ilvl w:val="0"/>
          <w:numId w:val="7"/>
        </w:numPr>
        <w:ind w:firstLineChars="0"/>
      </w:pPr>
      <w:r>
        <w:rPr>
          <w:rFonts w:hint="eastAsia"/>
        </w:rPr>
        <w:t>新闻预览</w:t>
      </w:r>
    </w:p>
    <w:p w14:paraId="555221E7" w14:textId="77777777" w:rsidR="009D6247" w:rsidRDefault="00000000">
      <w:pPr>
        <w:ind w:firstLine="480"/>
      </w:pPr>
      <w:r>
        <w:rPr>
          <w:rFonts w:hint="eastAsia"/>
        </w:rPr>
        <w:t>开发新闻预览功能，发布人员编辑好政务新闻后，可通过预览功能对编辑的新闻内容进行核验。</w:t>
      </w:r>
    </w:p>
    <w:p w14:paraId="4AEB7761" w14:textId="77777777" w:rsidR="009D6247" w:rsidRDefault="00000000">
      <w:pPr>
        <w:pStyle w:val="aff3"/>
        <w:numPr>
          <w:ilvl w:val="0"/>
          <w:numId w:val="7"/>
        </w:numPr>
        <w:ind w:firstLineChars="0"/>
      </w:pPr>
      <w:r>
        <w:rPr>
          <w:rFonts w:hint="eastAsia"/>
        </w:rPr>
        <w:t>新闻查询</w:t>
      </w:r>
    </w:p>
    <w:p w14:paraId="464FA39F" w14:textId="77777777" w:rsidR="009D6247" w:rsidRDefault="00000000">
      <w:pPr>
        <w:ind w:firstLine="480"/>
      </w:pPr>
      <w:r>
        <w:rPr>
          <w:rFonts w:hint="eastAsia"/>
        </w:rPr>
        <w:t>开发新闻查询功能，可通过输入标题或关键字对本单位发布的新闻进行全文检索。</w:t>
      </w:r>
    </w:p>
    <w:p w14:paraId="7844ED5D" w14:textId="77777777" w:rsidR="009D6247" w:rsidRDefault="00000000">
      <w:pPr>
        <w:pStyle w:val="aff3"/>
        <w:numPr>
          <w:ilvl w:val="0"/>
          <w:numId w:val="7"/>
        </w:numPr>
        <w:ind w:firstLineChars="0"/>
      </w:pPr>
      <w:r>
        <w:rPr>
          <w:rFonts w:hint="eastAsia"/>
        </w:rPr>
        <w:t>政务新闻专区</w:t>
      </w:r>
    </w:p>
    <w:p w14:paraId="07530A7D" w14:textId="77777777" w:rsidR="009D6247" w:rsidRDefault="00000000">
      <w:pPr>
        <w:ind w:firstLine="480"/>
      </w:pPr>
      <w:r>
        <w:rPr>
          <w:rFonts w:hint="eastAsia"/>
        </w:rPr>
        <w:t>首页展示：在平台门户中开发通知公告栏目展示功能，默认显示通知政务新闻的前</w:t>
      </w:r>
      <w:r>
        <w:rPr>
          <w:rFonts w:hint="eastAsia"/>
        </w:rPr>
        <w:t>5</w:t>
      </w:r>
      <w:r>
        <w:rPr>
          <w:rFonts w:hint="eastAsia"/>
        </w:rPr>
        <w:t>条信息，包括通知新闻标题、时间、发布单位等。</w:t>
      </w:r>
    </w:p>
    <w:p w14:paraId="17C62113" w14:textId="77777777" w:rsidR="009D6247" w:rsidRDefault="00000000">
      <w:pPr>
        <w:ind w:firstLine="480"/>
      </w:pPr>
      <w:r>
        <w:rPr>
          <w:rFonts w:hint="eastAsia"/>
        </w:rPr>
        <w:t>新闻图片轮播：在政务新闻专区对设置</w:t>
      </w:r>
      <w:proofErr w:type="gramStart"/>
      <w:r>
        <w:rPr>
          <w:rFonts w:hint="eastAsia"/>
        </w:rPr>
        <w:t>好的轮播新闻进行轮播展示</w:t>
      </w:r>
      <w:proofErr w:type="gramEnd"/>
      <w:r>
        <w:rPr>
          <w:rFonts w:hint="eastAsia"/>
        </w:rPr>
        <w:t>，点击图</w:t>
      </w:r>
      <w:r>
        <w:rPr>
          <w:rFonts w:hint="eastAsia"/>
        </w:rPr>
        <w:lastRenderedPageBreak/>
        <w:t>片可进入政务新闻详情。</w:t>
      </w:r>
    </w:p>
    <w:p w14:paraId="26EF8A34" w14:textId="77777777" w:rsidR="009D6247" w:rsidRDefault="00000000">
      <w:pPr>
        <w:ind w:firstLine="480"/>
      </w:pPr>
      <w:r>
        <w:rPr>
          <w:rFonts w:hint="eastAsia"/>
        </w:rPr>
        <w:t>更多信息：点击更多可以查看公告的所有信息，通过标题可进行模糊检索。</w:t>
      </w:r>
    </w:p>
    <w:p w14:paraId="4E95BE7D" w14:textId="77777777" w:rsidR="009D6247" w:rsidRDefault="00000000">
      <w:pPr>
        <w:ind w:firstLine="480"/>
      </w:pPr>
      <w:r>
        <w:rPr>
          <w:rFonts w:hint="eastAsia"/>
        </w:rPr>
        <w:t>详情信息：点击公告标题可查看新闻的详情，如有附件可下载附件信息，同时能够对公告的阅览次数进行记录。</w:t>
      </w:r>
    </w:p>
    <w:p w14:paraId="61B993D4" w14:textId="77777777" w:rsidR="009D6247" w:rsidRDefault="00000000">
      <w:pPr>
        <w:pStyle w:val="5"/>
      </w:pPr>
      <w:r>
        <w:rPr>
          <w:rFonts w:hint="eastAsia"/>
        </w:rPr>
        <w:t>文件管理</w:t>
      </w:r>
    </w:p>
    <w:p w14:paraId="07B2BEF4" w14:textId="77777777" w:rsidR="009D6247" w:rsidRDefault="00000000">
      <w:pPr>
        <w:ind w:firstLine="480"/>
      </w:pPr>
      <w:r>
        <w:rPr>
          <w:rFonts w:hint="eastAsia"/>
        </w:rPr>
        <w:t>开发重要文件登记功能，拥有重要文件栏目的权限用户可通过该模块登记重要文件信息，重要文件分为区委、区政府、区人大、区政协、其他部门的文件类型，登记好后可发布至平台首页重要文件专区。</w:t>
      </w:r>
    </w:p>
    <w:p w14:paraId="0E1F846C" w14:textId="77777777" w:rsidR="009D6247" w:rsidRDefault="00000000">
      <w:pPr>
        <w:ind w:firstLine="480"/>
      </w:pPr>
      <w:r>
        <w:t>文件发布单位可以通过该功能对</w:t>
      </w:r>
      <w:proofErr w:type="gramStart"/>
      <w:r>
        <w:t>未发布</w:t>
      </w:r>
      <w:proofErr w:type="gramEnd"/>
      <w:r>
        <w:t>的重要文件进行维护管理，包括对文件的修改和删除。</w:t>
      </w:r>
    </w:p>
    <w:p w14:paraId="1450E235" w14:textId="77777777" w:rsidR="009D6247" w:rsidRDefault="00000000">
      <w:pPr>
        <w:ind w:firstLine="480"/>
      </w:pPr>
      <w:r>
        <w:rPr>
          <w:rFonts w:hint="eastAsia"/>
        </w:rPr>
        <w:t>文件发布单位完成登记后，可以选择单位或所有单位发布，只有被选择的单位可以查阅和下载重要文件信息。</w:t>
      </w:r>
    </w:p>
    <w:p w14:paraId="4C1689B0" w14:textId="77777777" w:rsidR="009D6247" w:rsidRDefault="00000000">
      <w:pPr>
        <w:ind w:firstLine="480"/>
      </w:pPr>
      <w:r>
        <w:t>如果发布的文件内容有问题，可以选择撤回，撤回后可再次进行信息修改和发布。</w:t>
      </w:r>
    </w:p>
    <w:p w14:paraId="65464C7A" w14:textId="77777777" w:rsidR="009D6247" w:rsidRDefault="00000000">
      <w:pPr>
        <w:ind w:firstLine="480"/>
      </w:pPr>
      <w:r>
        <w:t>首页展示</w:t>
      </w:r>
      <w:r>
        <w:rPr>
          <w:rFonts w:hint="eastAsia"/>
        </w:rPr>
        <w:t>：在平台门户中开发重要文件栏目展示功能，可按照区委、区政府、区人大、区政协、其他部门的分类进行展示，默认显示重要文件的前</w:t>
      </w:r>
      <w:r>
        <w:rPr>
          <w:rFonts w:hint="eastAsia"/>
        </w:rPr>
        <w:t>6</w:t>
      </w:r>
      <w:r>
        <w:rPr>
          <w:rFonts w:hint="eastAsia"/>
        </w:rPr>
        <w:t>条信息，包括通知文件标题、时间、发布单位等。</w:t>
      </w:r>
    </w:p>
    <w:p w14:paraId="54F0D131" w14:textId="77777777" w:rsidR="009D6247" w:rsidRDefault="00000000">
      <w:pPr>
        <w:ind w:firstLine="480"/>
      </w:pPr>
      <w:r>
        <w:t>更多信息</w:t>
      </w:r>
      <w:r>
        <w:rPr>
          <w:rFonts w:hint="eastAsia"/>
        </w:rPr>
        <w:t>：点击更多可以查看文件的所有信息，通过标题可进行模糊检索。</w:t>
      </w:r>
    </w:p>
    <w:p w14:paraId="35961BB8" w14:textId="77777777" w:rsidR="009D6247" w:rsidRDefault="00000000">
      <w:pPr>
        <w:ind w:firstLine="480"/>
      </w:pPr>
      <w:r>
        <w:t>详情信息</w:t>
      </w:r>
      <w:r>
        <w:rPr>
          <w:rFonts w:hint="eastAsia"/>
        </w:rPr>
        <w:t>：点击文件标题可查看新闻的详情，如有附件可下载附件信息，同时能够对新闻的阅览次数进行记录。</w:t>
      </w:r>
    </w:p>
    <w:p w14:paraId="5AB2304B" w14:textId="77777777" w:rsidR="009D6247" w:rsidRDefault="00000000">
      <w:pPr>
        <w:pStyle w:val="5"/>
      </w:pPr>
      <w:r>
        <w:rPr>
          <w:rFonts w:hint="eastAsia"/>
        </w:rPr>
        <w:t>专题管理</w:t>
      </w:r>
    </w:p>
    <w:p w14:paraId="00F38DE8" w14:textId="77777777" w:rsidR="009D6247" w:rsidRDefault="00000000">
      <w:pPr>
        <w:ind w:firstLine="480"/>
      </w:pPr>
      <w:r>
        <w:t>专题管理创建和管理政策解读、重大活动、民生热点等政务专题，整合相关信息和资源形成专题页面，为用户提供一站式专题信息服务。支持专题定制化设置，如标题、封面、内容布局等。</w:t>
      </w:r>
    </w:p>
    <w:p w14:paraId="1A97BCE6" w14:textId="77777777" w:rsidR="009D6247" w:rsidRDefault="00000000">
      <w:pPr>
        <w:pStyle w:val="5"/>
      </w:pPr>
      <w:r>
        <w:rPr>
          <w:rFonts w:hint="eastAsia"/>
        </w:rPr>
        <w:t>权限管理</w:t>
      </w:r>
    </w:p>
    <w:p w14:paraId="27BA9CFC" w14:textId="77777777" w:rsidR="009D6247" w:rsidRDefault="00000000">
      <w:pPr>
        <w:ind w:firstLine="480"/>
      </w:pPr>
      <w:r>
        <w:rPr>
          <w:rFonts w:hint="eastAsia"/>
        </w:rPr>
        <w:t>用户认证后，需要对用户的身份进行核验，如登陆用户所在单位已经应用至单位内部流程，则登陆直接访问</w:t>
      </w:r>
      <w:proofErr w:type="gramStart"/>
      <w:r>
        <w:rPr>
          <w:rFonts w:hint="eastAsia"/>
        </w:rPr>
        <w:t>科室级</w:t>
      </w:r>
      <w:proofErr w:type="gramEnd"/>
      <w:r>
        <w:rPr>
          <w:rFonts w:hint="eastAsia"/>
        </w:rPr>
        <w:t>平台首页；如登陆用户所在单位未应用至</w:t>
      </w:r>
      <w:r>
        <w:rPr>
          <w:rFonts w:hint="eastAsia"/>
        </w:rPr>
        <w:lastRenderedPageBreak/>
        <w:t>单位内部流程，则登陆后方位部门级平台首页；如登陆用户为区属企业，则登陆后访问企业级平台首页。</w:t>
      </w:r>
    </w:p>
    <w:p w14:paraId="3D253C6C" w14:textId="77777777" w:rsidR="009D6247" w:rsidRDefault="00000000">
      <w:pPr>
        <w:ind w:firstLine="480"/>
      </w:pPr>
      <w:r>
        <w:rPr>
          <w:rFonts w:hint="eastAsia"/>
        </w:rPr>
        <w:t>需要对建立三种不同的单位角色，并对单位角色进行维护。</w:t>
      </w:r>
    </w:p>
    <w:p w14:paraId="0990B386" w14:textId="77777777" w:rsidR="009D6247" w:rsidRDefault="00000000">
      <w:pPr>
        <w:ind w:firstLine="480"/>
      </w:pPr>
      <w:r>
        <w:rPr>
          <w:rFonts w:hint="eastAsia"/>
        </w:rPr>
        <w:t>用户登陆平台首页后，访问单位系统的权限需要获取，获取后拥有访问权限的用户可直接单点登陆单位系统进行访问和使用，目前由于单位系统有各单位自建也有协同办公平台统建的，因此单位系统权限一部分保存在统一认证系统中一部分保存在协同办公平台，因此需要通过调用统一认证系统的单位系统用户权限接口并与协同办公中的单位系统用户权限进行整合，整合后为该用户所拥有的单位系统访问权限。</w:t>
      </w:r>
    </w:p>
    <w:p w14:paraId="0F43CF75" w14:textId="77777777" w:rsidR="009D6247" w:rsidRDefault="00000000">
      <w:pPr>
        <w:pStyle w:val="5"/>
      </w:pPr>
      <w:r>
        <w:rPr>
          <w:rFonts w:hint="eastAsia"/>
        </w:rPr>
        <w:t>主题管理</w:t>
      </w:r>
    </w:p>
    <w:p w14:paraId="377A82B0" w14:textId="77777777" w:rsidR="009D6247" w:rsidRDefault="00000000">
      <w:pPr>
        <w:ind w:firstLine="480"/>
      </w:pPr>
      <w:r>
        <w:rPr>
          <w:rFonts w:hint="eastAsia"/>
        </w:rPr>
        <w:t>主题管理为用户提供个性化配置。用户可依据自身需求和使用习惯，自由配置专</w:t>
      </w:r>
      <w:proofErr w:type="gramStart"/>
      <w:r>
        <w:rPr>
          <w:rFonts w:hint="eastAsia"/>
        </w:rPr>
        <w:t>属主题</w:t>
      </w:r>
      <w:proofErr w:type="gramEnd"/>
      <w:r>
        <w:rPr>
          <w:rFonts w:hint="eastAsia"/>
        </w:rPr>
        <w:t>风格。系统支持对主题的颜色、字体等视觉元素进行灵活调整，支持</w:t>
      </w:r>
      <w:proofErr w:type="gramStart"/>
      <w:r>
        <w:rPr>
          <w:rFonts w:hint="eastAsia"/>
        </w:rPr>
        <w:t>多主题</w:t>
      </w:r>
      <w:proofErr w:type="gramEnd"/>
      <w:r>
        <w:rPr>
          <w:rFonts w:hint="eastAsia"/>
        </w:rPr>
        <w:t>快速切换，方便用户在不同场景下使用。</w:t>
      </w:r>
    </w:p>
    <w:p w14:paraId="71F462D7" w14:textId="77777777" w:rsidR="009D6247" w:rsidRDefault="00000000">
      <w:pPr>
        <w:pStyle w:val="5"/>
      </w:pPr>
      <w:r>
        <w:rPr>
          <w:rFonts w:hint="eastAsia"/>
        </w:rPr>
        <w:t>媒体资源管理</w:t>
      </w:r>
    </w:p>
    <w:p w14:paraId="4780C831" w14:textId="77777777" w:rsidR="009D6247" w:rsidRDefault="00000000">
      <w:pPr>
        <w:ind w:firstLine="480"/>
      </w:pPr>
      <w:r>
        <w:t>媒体资源管理对门户平台图片、视频、音频等媒体资源进行集中管理，包括上传、存储、编辑、检索和共享等功能，对媒体资源分类管理和标注，方便用户快速查找使用。</w:t>
      </w:r>
    </w:p>
    <w:p w14:paraId="328CE3D5" w14:textId="77777777" w:rsidR="009D6247" w:rsidRDefault="00000000">
      <w:pPr>
        <w:pStyle w:val="5"/>
      </w:pPr>
      <w:r>
        <w:rPr>
          <w:rFonts w:hint="eastAsia"/>
        </w:rPr>
        <w:t>模板管理</w:t>
      </w:r>
    </w:p>
    <w:p w14:paraId="620D28A9" w14:textId="77777777" w:rsidR="009D6247" w:rsidRDefault="00000000">
      <w:pPr>
        <w:ind w:firstLine="480"/>
      </w:pPr>
      <w:r>
        <w:t>模板管理为门户平台页面设计和信息发布提供标准化模板，创建新闻、公告等模板，可快速生成统一风格页面和信息，支持模板定制</w:t>
      </w:r>
      <w:proofErr w:type="gramStart"/>
      <w:r>
        <w:t>化设置</w:t>
      </w:r>
      <w:proofErr w:type="gramEnd"/>
      <w:r>
        <w:t>以满足不同业务场景需求。提高平台页面设计效率和信息发布规范性，保证整体风格统一。</w:t>
      </w:r>
    </w:p>
    <w:p w14:paraId="2DDDC3C5" w14:textId="77777777" w:rsidR="009D6247" w:rsidRDefault="00000000">
      <w:pPr>
        <w:pStyle w:val="5"/>
      </w:pPr>
      <w:r>
        <w:rPr>
          <w:rFonts w:hint="eastAsia"/>
        </w:rPr>
        <w:t>插件管理</w:t>
      </w:r>
    </w:p>
    <w:p w14:paraId="2FAC3761" w14:textId="77777777" w:rsidR="009D6247" w:rsidRDefault="00000000">
      <w:pPr>
        <w:ind w:firstLine="480"/>
      </w:pPr>
      <w:r>
        <w:t>插件管理允许</w:t>
      </w:r>
      <w:r>
        <w:rPr>
          <w:rFonts w:hint="eastAsia"/>
        </w:rPr>
        <w:t>用户</w:t>
      </w:r>
      <w:r>
        <w:t>根据需求灵活添加和管理扩展插件。满足用户多样化需求，用户可按需选择插件，提升平台个性化服务水平，为系统功能升级提供便利。</w:t>
      </w:r>
    </w:p>
    <w:p w14:paraId="7CD563C5" w14:textId="77777777" w:rsidR="009D6247" w:rsidRDefault="00000000">
      <w:pPr>
        <w:pStyle w:val="5"/>
      </w:pPr>
      <w:r>
        <w:rPr>
          <w:rFonts w:hint="eastAsia"/>
        </w:rPr>
        <w:t>日志管理</w:t>
      </w:r>
    </w:p>
    <w:p w14:paraId="21616D1C" w14:textId="77777777" w:rsidR="009D6247" w:rsidRDefault="00000000">
      <w:pPr>
        <w:ind w:firstLine="480"/>
      </w:pPr>
      <w:r>
        <w:lastRenderedPageBreak/>
        <w:t>日志管理记录用户登录、访问、操作等所有操作日志，通过分析统计日志数据，了解用户行为习惯和系统运行状况，支持日志分类查询和导出，方便管理员审计分析。有助于发现系统异常行为和潜在风险，为系统安全维护和优化提供数据支持，保障政务系统稳定运行。</w:t>
      </w:r>
    </w:p>
    <w:p w14:paraId="31A39E6B" w14:textId="77777777" w:rsidR="009D6247" w:rsidRDefault="00000000">
      <w:pPr>
        <w:pStyle w:val="5"/>
      </w:pPr>
      <w:r>
        <w:rPr>
          <w:rFonts w:hint="eastAsia"/>
        </w:rPr>
        <w:t>运维监控</w:t>
      </w:r>
    </w:p>
    <w:p w14:paraId="6D014124" w14:textId="77777777" w:rsidR="009D6247" w:rsidRDefault="00000000">
      <w:pPr>
        <w:ind w:firstLine="480"/>
      </w:pPr>
      <w:r>
        <w:t>运维监控实时监测门户平台服务器性能、网络连接、应用程序响应等运行状态指标，设置预警机制，系统异常时及时通知管理员处理。提供详细监控报表和分析数据，帮助管理员了解运行趋势，提前发现潜在问题。</w:t>
      </w:r>
    </w:p>
    <w:p w14:paraId="642CECD9" w14:textId="77777777" w:rsidR="009D6247" w:rsidRDefault="00000000">
      <w:pPr>
        <w:pStyle w:val="5"/>
      </w:pPr>
      <w:r>
        <w:rPr>
          <w:rFonts w:hint="eastAsia"/>
        </w:rPr>
        <w:t>个人信息</w:t>
      </w:r>
    </w:p>
    <w:p w14:paraId="753356E7" w14:textId="77777777" w:rsidR="009D6247" w:rsidRDefault="00000000">
      <w:pPr>
        <w:ind w:firstLine="480"/>
      </w:pPr>
      <w:r>
        <w:t>个人信息让用户管理自己的用户名、密码、联系方式等信息，可按需修改完善，确保信息准确安全。还展示个人积分、收藏记录、浏览历史等，提供个性化服务。</w:t>
      </w:r>
    </w:p>
    <w:p w14:paraId="4D99D826" w14:textId="77777777" w:rsidR="009D6247" w:rsidRDefault="00000000">
      <w:pPr>
        <w:pStyle w:val="3"/>
      </w:pPr>
      <w:bookmarkStart w:id="415" w:name="_Toc186540130"/>
      <w:bookmarkStart w:id="416" w:name="_Toc213053759"/>
      <w:r>
        <w:rPr>
          <w:rFonts w:hint="eastAsia"/>
        </w:rPr>
        <w:t>协同办公平台建设</w:t>
      </w:r>
      <w:bookmarkEnd w:id="415"/>
      <w:bookmarkEnd w:id="416"/>
    </w:p>
    <w:p w14:paraId="220609F1" w14:textId="77777777" w:rsidR="009D6247" w:rsidRDefault="00000000">
      <w:pPr>
        <w:ind w:firstLine="480"/>
      </w:pPr>
      <w:r>
        <w:rPr>
          <w:rFonts w:hint="eastAsia"/>
        </w:rPr>
        <w:t>协同办公平台主要服务于政府办、各委办局、单位内部各类办文、办会、办事线上流程审批、跟踪、统计使用，并扩展支持构建协同办公空间，</w:t>
      </w:r>
      <w:proofErr w:type="gramStart"/>
      <w:r>
        <w:rPr>
          <w:rFonts w:hint="eastAsia"/>
        </w:rPr>
        <w:t>如跨部门</w:t>
      </w:r>
      <w:proofErr w:type="gramEnd"/>
      <w:r>
        <w:rPr>
          <w:rFonts w:hint="eastAsia"/>
        </w:rPr>
        <w:t>“领导小组”、“工作专班”的协同办公需求，围绕专班的办文、办事、办会等核心工作，实现任务的线上派发、办理、反馈与督办，并清晰定义主</w:t>
      </w:r>
      <w:proofErr w:type="gramStart"/>
      <w:r>
        <w:rPr>
          <w:rFonts w:hint="eastAsia"/>
        </w:rPr>
        <w:t>责部门</w:t>
      </w:r>
      <w:proofErr w:type="gramEnd"/>
      <w:r>
        <w:rPr>
          <w:rFonts w:hint="eastAsia"/>
        </w:rPr>
        <w:t>与配合部门角色。</w:t>
      </w:r>
    </w:p>
    <w:p w14:paraId="5CB817C0" w14:textId="77777777" w:rsidR="009D6247" w:rsidRDefault="00000000">
      <w:pPr>
        <w:pStyle w:val="4"/>
      </w:pPr>
      <w:bookmarkStart w:id="417" w:name="_Toc213053760"/>
      <w:r>
        <w:rPr>
          <w:rFonts w:hint="eastAsia"/>
        </w:rPr>
        <w:t>办文</w:t>
      </w:r>
      <w:bookmarkEnd w:id="417"/>
    </w:p>
    <w:p w14:paraId="1D73F93E" w14:textId="77777777" w:rsidR="009D6247" w:rsidRDefault="00000000">
      <w:pPr>
        <w:ind w:firstLine="480"/>
      </w:pPr>
      <w:r>
        <w:rPr>
          <w:rFonts w:hint="eastAsia"/>
        </w:rPr>
        <w:t>办文模块主要实现上下级、平级的公文以及领导请假单的线上办理，领导可通过办公平台阅</w:t>
      </w:r>
      <w:proofErr w:type="gramStart"/>
      <w:r>
        <w:rPr>
          <w:rFonts w:hint="eastAsia"/>
        </w:rPr>
        <w:t>研</w:t>
      </w:r>
      <w:proofErr w:type="gramEnd"/>
      <w:r>
        <w:rPr>
          <w:rFonts w:hint="eastAsia"/>
        </w:rPr>
        <w:t>和办理公文，区政府领导阅办后，系统自动将文件发送至政府办机要科或信息公开科，再通过两个科室转发至相关部门。主要业务流程包括：以政府或政府办名义发文、以单位名义发文（带单位文号）、以单位名义发文（不带单位文号）、联合发文、收文办理主要功能模块包括：收文管理、发文管理、审批管理、模板管理、公文办理、综合查询等功能模块。</w:t>
      </w:r>
    </w:p>
    <w:p w14:paraId="052D86DC" w14:textId="77777777" w:rsidR="009D6247" w:rsidRDefault="00000000">
      <w:pPr>
        <w:pStyle w:val="5"/>
      </w:pPr>
      <w:r>
        <w:rPr>
          <w:rFonts w:hint="eastAsia"/>
        </w:rPr>
        <w:t>收文管理</w:t>
      </w:r>
    </w:p>
    <w:p w14:paraId="684E74E6" w14:textId="77777777" w:rsidR="009D6247" w:rsidRDefault="00000000">
      <w:pPr>
        <w:ind w:firstLine="480"/>
      </w:pPr>
      <w:r>
        <w:rPr>
          <w:rFonts w:hint="eastAsia"/>
        </w:rPr>
        <w:lastRenderedPageBreak/>
        <w:t>政府办、委办局、街道办公室可通过该功能对发送过来的公文进行签收并转成批办单发送给单位领导。</w:t>
      </w:r>
    </w:p>
    <w:p w14:paraId="6033227B" w14:textId="77777777" w:rsidR="009D6247" w:rsidRDefault="00000000">
      <w:pPr>
        <w:ind w:firstLine="480"/>
      </w:pPr>
      <w:r>
        <w:rPr>
          <w:rFonts w:hint="eastAsia"/>
        </w:rPr>
        <w:t>对于通过其他方式发送过来的公文，如邮件、京办平台等，可通过该功能进行公文阅办单的登记以及正文和附件的上传并发送给单位领导。</w:t>
      </w:r>
    </w:p>
    <w:p w14:paraId="422E2C2D" w14:textId="77777777" w:rsidR="009D6247" w:rsidRDefault="00000000">
      <w:pPr>
        <w:ind w:firstLine="480"/>
      </w:pPr>
      <w:r>
        <w:rPr>
          <w:rFonts w:hint="eastAsia"/>
        </w:rPr>
        <w:t>对于需要发送给其他单位进行办理的公文，可通过该功能选择单位进行公文外发。</w:t>
      </w:r>
    </w:p>
    <w:p w14:paraId="3BD1F7D9" w14:textId="77777777" w:rsidR="009D6247" w:rsidRDefault="00000000">
      <w:pPr>
        <w:ind w:firstLine="480"/>
      </w:pPr>
      <w:r>
        <w:rPr>
          <w:rFonts w:hint="eastAsia"/>
        </w:rPr>
        <w:t>在待办公文中新增公文删除功能，公文拟稿科室可在公文待办状态下对公文进行删除。</w:t>
      </w:r>
    </w:p>
    <w:p w14:paraId="7C97A6D9" w14:textId="77777777" w:rsidR="009D6247" w:rsidRDefault="00000000">
      <w:pPr>
        <w:ind w:firstLine="480"/>
      </w:pPr>
      <w:r>
        <w:rPr>
          <w:rFonts w:hint="eastAsia"/>
        </w:rPr>
        <w:t>针对办结后的公文可以对其进行作废，并可对作废的公文进行查询。</w:t>
      </w:r>
    </w:p>
    <w:p w14:paraId="5D17B306" w14:textId="77777777" w:rsidR="009D6247" w:rsidRDefault="00000000">
      <w:pPr>
        <w:ind w:firstLine="480"/>
      </w:pPr>
      <w:r>
        <w:rPr>
          <w:rFonts w:hint="eastAsia"/>
        </w:rPr>
        <w:t>对办结的公文可以选择设置好的单位组并一键发送到组内的所有单位。</w:t>
      </w:r>
    </w:p>
    <w:p w14:paraId="1D297E2C" w14:textId="77777777" w:rsidR="009D6247" w:rsidRDefault="00000000">
      <w:pPr>
        <w:ind w:firstLine="480"/>
      </w:pPr>
      <w:r>
        <w:t>公文批办在进行多人办理时，先打开办理的人对公文进行自动上锁，其他人再进行办理时</w:t>
      </w:r>
      <w:proofErr w:type="gramStart"/>
      <w:r>
        <w:t>提示此</w:t>
      </w:r>
      <w:proofErr w:type="gramEnd"/>
      <w:r>
        <w:t>公文正在办理，只能进行查阅，等公文办理完解锁后方可进行办理。</w:t>
      </w:r>
    </w:p>
    <w:p w14:paraId="5A15D3EE" w14:textId="77777777" w:rsidR="009D6247" w:rsidRDefault="00000000">
      <w:pPr>
        <w:ind w:firstLine="480"/>
      </w:pPr>
      <w:r>
        <w:t>对于单位领导督办的公文，科员在进行办理时，会在首页的公文待办列表中通过警示灯的方式进行督办提醒，同时显示哪位领导进行的督办。</w:t>
      </w:r>
    </w:p>
    <w:p w14:paraId="785BCB0D" w14:textId="77777777" w:rsidR="009D6247" w:rsidRDefault="00000000">
      <w:pPr>
        <w:ind w:firstLine="480"/>
      </w:pPr>
      <w:r>
        <w:t>对于单位领导督办的公文，科员在办理完后会自动将督办公文提交给督办的领导，领导可以自己督办公文的办理情况。</w:t>
      </w:r>
    </w:p>
    <w:p w14:paraId="5E5C86CC" w14:textId="77777777" w:rsidR="009D6247" w:rsidRDefault="00000000">
      <w:pPr>
        <w:ind w:firstLine="480"/>
      </w:pPr>
      <w:r>
        <w:t>增加公文附件打包下载功能，可一键将所有的公文附件信息进行打包并下载。</w:t>
      </w:r>
    </w:p>
    <w:p w14:paraId="1EAC1B4D" w14:textId="77777777" w:rsidR="009D6247" w:rsidRDefault="00000000">
      <w:pPr>
        <w:pStyle w:val="5"/>
      </w:pPr>
      <w:r>
        <w:rPr>
          <w:rFonts w:hint="eastAsia"/>
        </w:rPr>
        <w:t>发文管理</w:t>
      </w:r>
    </w:p>
    <w:p w14:paraId="565DC5B3" w14:textId="77777777" w:rsidR="009D6247" w:rsidRDefault="00000000">
      <w:pPr>
        <w:ind w:firstLine="480"/>
      </w:pPr>
      <w:r>
        <w:rPr>
          <w:rFonts w:hint="eastAsia"/>
        </w:rPr>
        <w:t>发文科室需要进行发文登记，包括发文的审批单、上传发文的正文和附件信息。</w:t>
      </w:r>
    </w:p>
    <w:p w14:paraId="607567BA" w14:textId="77777777" w:rsidR="009D6247" w:rsidRDefault="00000000">
      <w:pPr>
        <w:ind w:firstLine="480"/>
      </w:pPr>
      <w:r>
        <w:rPr>
          <w:rFonts w:hint="eastAsia"/>
        </w:rPr>
        <w:t>对于保存未发送的发文的审批单、正文和附件可以进行维护管理，包括修改和删除功能。</w:t>
      </w:r>
    </w:p>
    <w:p w14:paraId="466B83C2" w14:textId="77777777" w:rsidR="009D6247" w:rsidRDefault="00000000">
      <w:pPr>
        <w:ind w:firstLine="480"/>
      </w:pPr>
      <w:r>
        <w:rPr>
          <w:rFonts w:hint="eastAsia"/>
        </w:rPr>
        <w:t>发文科室登记好发文内容后，可选择科室领导或单位主管领导进行审批。</w:t>
      </w:r>
    </w:p>
    <w:p w14:paraId="172F469D" w14:textId="77777777" w:rsidR="009D6247" w:rsidRDefault="00000000">
      <w:pPr>
        <w:ind w:firstLine="480"/>
      </w:pPr>
      <w:r>
        <w:rPr>
          <w:rFonts w:hint="eastAsia"/>
        </w:rPr>
        <w:t>新建发文撤销功能，单位领导在未查阅或签批的状态下可以对申请进行撤销，撤销后可进行再次修改和发送。</w:t>
      </w:r>
    </w:p>
    <w:p w14:paraId="2CBFDA9E" w14:textId="77777777" w:rsidR="009D6247" w:rsidRDefault="00000000">
      <w:pPr>
        <w:ind w:firstLine="480"/>
      </w:pPr>
      <w:r>
        <w:rPr>
          <w:rFonts w:hint="eastAsia"/>
        </w:rPr>
        <w:t>单位领导在审批时发现提交的发文有问题或者不同意，则通过该功能填写退回意见并退回给申请人。</w:t>
      </w:r>
    </w:p>
    <w:p w14:paraId="4CD16F2C" w14:textId="77777777" w:rsidR="009D6247" w:rsidRDefault="00000000">
      <w:pPr>
        <w:ind w:firstLine="480"/>
      </w:pPr>
      <w:r>
        <w:rPr>
          <w:rFonts w:hint="eastAsia"/>
        </w:rPr>
        <w:t>拟稿科室可以通过该功能打印领导批示后的审批单、公文正文等信息。</w:t>
      </w:r>
    </w:p>
    <w:p w14:paraId="156578D1" w14:textId="77777777" w:rsidR="009D6247" w:rsidRDefault="00000000">
      <w:pPr>
        <w:ind w:firstLine="480"/>
      </w:pPr>
      <w:r>
        <w:lastRenderedPageBreak/>
        <w:t>单位领导审批后，单位办公室可通过该功能对要外发的公文正文上进行电子公章的盖章。</w:t>
      </w:r>
    </w:p>
    <w:p w14:paraId="4390CDC4" w14:textId="77777777" w:rsidR="009D6247" w:rsidRDefault="00000000">
      <w:pPr>
        <w:ind w:firstLine="480"/>
      </w:pPr>
      <w:r>
        <w:t>可将办结的公文一键外发可政府办机要科或其他单位。</w:t>
      </w:r>
    </w:p>
    <w:p w14:paraId="2532C3E1" w14:textId="77777777" w:rsidR="009D6247" w:rsidRDefault="00000000">
      <w:pPr>
        <w:pStyle w:val="5"/>
      </w:pPr>
      <w:r>
        <w:rPr>
          <w:rFonts w:hint="eastAsia"/>
        </w:rPr>
        <w:t>审批管理</w:t>
      </w:r>
    </w:p>
    <w:p w14:paraId="0ABFE87E" w14:textId="77777777" w:rsidR="009D6247" w:rsidRDefault="00000000">
      <w:pPr>
        <w:ind w:firstLine="480"/>
      </w:pPr>
      <w:r>
        <w:rPr>
          <w:rFonts w:hint="eastAsia"/>
        </w:rPr>
        <w:t>单位领导可通过移动端对需要批示的公文进行审批，包括以下子功能：</w:t>
      </w:r>
    </w:p>
    <w:p w14:paraId="7F46DE12" w14:textId="77777777" w:rsidR="009D6247" w:rsidRDefault="00000000">
      <w:pPr>
        <w:ind w:firstLine="480"/>
      </w:pPr>
      <w:r>
        <w:rPr>
          <w:rFonts w:hint="eastAsia"/>
        </w:rPr>
        <w:t>（</w:t>
      </w:r>
      <w:r>
        <w:rPr>
          <w:rFonts w:hint="eastAsia"/>
        </w:rPr>
        <w:t>1</w:t>
      </w:r>
      <w:r>
        <w:rPr>
          <w:rFonts w:hint="eastAsia"/>
        </w:rPr>
        <w:t>）单位领导可通过该栏目对自己需要审批的公文进行审批，可在公文的审批单和正文内容中进行手写签批意见，签批后发送给单位科室进行办理。</w:t>
      </w:r>
    </w:p>
    <w:p w14:paraId="5CC2507F" w14:textId="77777777" w:rsidR="009D6247" w:rsidRDefault="00000000">
      <w:pPr>
        <w:ind w:firstLine="480"/>
      </w:pPr>
      <w:r>
        <w:rPr>
          <w:rFonts w:hint="eastAsia"/>
        </w:rPr>
        <w:t>（</w:t>
      </w:r>
      <w:r>
        <w:rPr>
          <w:rFonts w:hint="eastAsia"/>
        </w:rPr>
        <w:t>2</w:t>
      </w:r>
      <w:r>
        <w:rPr>
          <w:rFonts w:hint="eastAsia"/>
        </w:rPr>
        <w:t>）单位领导在查阅公文正文时，如果正文过长，可以点击</w:t>
      </w:r>
      <w:proofErr w:type="gramStart"/>
      <w:r>
        <w:rPr>
          <w:rFonts w:hint="eastAsia"/>
        </w:rPr>
        <w:t>缩略图</w:t>
      </w:r>
      <w:proofErr w:type="gramEnd"/>
      <w:r>
        <w:rPr>
          <w:rFonts w:hint="eastAsia"/>
        </w:rPr>
        <w:t>功能，会自动分析公文正文内容，生成对应的缩略图，方便公文的翻页和查看。</w:t>
      </w:r>
    </w:p>
    <w:p w14:paraId="259710FF" w14:textId="77777777" w:rsidR="009D6247" w:rsidRDefault="00000000">
      <w:pPr>
        <w:ind w:firstLine="480"/>
      </w:pPr>
      <w:r>
        <w:rPr>
          <w:rFonts w:hint="eastAsia"/>
        </w:rPr>
        <w:t>（</w:t>
      </w:r>
      <w:r>
        <w:rPr>
          <w:rFonts w:hint="eastAsia"/>
        </w:rPr>
        <w:t>3</w:t>
      </w:r>
      <w:r>
        <w:rPr>
          <w:rFonts w:hint="eastAsia"/>
        </w:rPr>
        <w:t>）提供</w:t>
      </w:r>
      <w:proofErr w:type="gramStart"/>
      <w:r>
        <w:rPr>
          <w:rFonts w:hint="eastAsia"/>
        </w:rPr>
        <w:t>缩略图</w:t>
      </w:r>
      <w:proofErr w:type="gramEnd"/>
      <w:r>
        <w:rPr>
          <w:rFonts w:hint="eastAsia"/>
        </w:rPr>
        <w:t>定位功能，点击任意一张公文的缩略图，公文的正文会自动定位到点击的</w:t>
      </w:r>
      <w:proofErr w:type="gramStart"/>
      <w:r>
        <w:rPr>
          <w:rFonts w:hint="eastAsia"/>
        </w:rPr>
        <w:t>缩略图那</w:t>
      </w:r>
      <w:proofErr w:type="gramEnd"/>
      <w:r>
        <w:rPr>
          <w:rFonts w:hint="eastAsia"/>
        </w:rPr>
        <w:t>一页。</w:t>
      </w:r>
    </w:p>
    <w:p w14:paraId="2F73DFF4" w14:textId="77777777" w:rsidR="009D6247" w:rsidRDefault="00000000">
      <w:pPr>
        <w:pStyle w:val="5"/>
      </w:pPr>
      <w:r>
        <w:rPr>
          <w:rFonts w:hint="eastAsia"/>
        </w:rPr>
        <w:t>模板管理</w:t>
      </w:r>
    </w:p>
    <w:p w14:paraId="0B635AE7" w14:textId="77777777" w:rsidR="009D6247" w:rsidRDefault="00000000">
      <w:pPr>
        <w:ind w:firstLine="480"/>
      </w:pPr>
      <w:r>
        <w:rPr>
          <w:rFonts w:ascii="仿宋_GB2312" w:eastAsia="仿宋_GB2312"/>
        </w:rPr>
        <w:t>根</w:t>
      </w:r>
      <w:r>
        <w:t>据政府办、各委办局、街道需求定制各类收文、发文审批单模板。</w:t>
      </w:r>
    </w:p>
    <w:p w14:paraId="7DA2F96D" w14:textId="77777777" w:rsidR="009D6247" w:rsidRDefault="00000000">
      <w:pPr>
        <w:pStyle w:val="5"/>
      </w:pPr>
      <w:r>
        <w:rPr>
          <w:rFonts w:hint="eastAsia"/>
        </w:rPr>
        <w:t>公文办理</w:t>
      </w:r>
    </w:p>
    <w:p w14:paraId="7047BC90" w14:textId="77777777" w:rsidR="009D6247" w:rsidRDefault="00000000">
      <w:pPr>
        <w:ind w:firstLine="480"/>
      </w:pPr>
      <w:r>
        <w:rPr>
          <w:rFonts w:hint="eastAsia"/>
        </w:rPr>
        <w:t>1</w:t>
      </w:r>
      <w:r>
        <w:rPr>
          <w:rFonts w:hint="eastAsia"/>
        </w:rPr>
        <w:t>、</w:t>
      </w:r>
      <w:r>
        <w:t>待批查看</w:t>
      </w:r>
    </w:p>
    <w:p w14:paraId="0B19C4CB" w14:textId="77777777" w:rsidR="009D6247" w:rsidRDefault="00000000">
      <w:pPr>
        <w:ind w:firstLine="480"/>
      </w:pPr>
      <w:r>
        <w:t>单位领导可以通过该功能查看自己需要审批的收文信息，包括公文标题、收文时间、来文单位等，点击标题可以查看公文的审批单、正文和附件。</w:t>
      </w:r>
    </w:p>
    <w:p w14:paraId="769F698C" w14:textId="77777777" w:rsidR="009D6247" w:rsidRDefault="00000000">
      <w:pPr>
        <w:ind w:firstLine="480"/>
      </w:pPr>
      <w:r>
        <w:rPr>
          <w:rFonts w:hint="eastAsia"/>
        </w:rPr>
        <w:t>2</w:t>
      </w:r>
      <w:r>
        <w:rPr>
          <w:rFonts w:hint="eastAsia"/>
        </w:rPr>
        <w:t>、待办公文</w:t>
      </w:r>
    </w:p>
    <w:p w14:paraId="5CA11CD7" w14:textId="77777777" w:rsidR="009D6247" w:rsidRDefault="00000000">
      <w:pPr>
        <w:ind w:firstLine="480"/>
      </w:pPr>
      <w:r>
        <w:rPr>
          <w:rFonts w:hint="eastAsia"/>
        </w:rPr>
        <w:t>领导审批后，可通过待办公文进行查询，同时可根据领导的意见进行公文办理或对公文内容进行完善并再次提交给领导。</w:t>
      </w:r>
    </w:p>
    <w:p w14:paraId="2BDC3D0C" w14:textId="77777777" w:rsidR="009D6247" w:rsidRDefault="00000000">
      <w:pPr>
        <w:ind w:firstLine="480"/>
      </w:pPr>
      <w:r>
        <w:rPr>
          <w:rFonts w:hint="eastAsia"/>
        </w:rPr>
        <w:t>3</w:t>
      </w:r>
      <w:r>
        <w:rPr>
          <w:rFonts w:hint="eastAsia"/>
        </w:rPr>
        <w:t>、</w:t>
      </w:r>
      <w:r>
        <w:t>在办公文</w:t>
      </w:r>
    </w:p>
    <w:p w14:paraId="3B1EC023" w14:textId="77777777" w:rsidR="009D6247" w:rsidRDefault="00000000">
      <w:pPr>
        <w:ind w:firstLine="480"/>
      </w:pPr>
      <w:r>
        <w:t>拟稿人可通过该功能查看发文审批的办理环节和办理状态。包括该审批当前的办理人、达到时间、提交时间、办理时间等内容。</w:t>
      </w:r>
    </w:p>
    <w:p w14:paraId="25BDE332" w14:textId="77777777" w:rsidR="009D6247" w:rsidRDefault="00000000">
      <w:pPr>
        <w:ind w:firstLine="480"/>
      </w:pPr>
      <w:r>
        <w:rPr>
          <w:rFonts w:hint="eastAsia"/>
        </w:rPr>
        <w:t>4</w:t>
      </w:r>
      <w:r>
        <w:rPr>
          <w:rFonts w:hint="eastAsia"/>
        </w:rPr>
        <w:t>、公文</w:t>
      </w:r>
      <w:r>
        <w:t>办结</w:t>
      </w:r>
    </w:p>
    <w:p w14:paraId="00C1BEE6" w14:textId="77777777" w:rsidR="009D6247" w:rsidRDefault="00000000">
      <w:pPr>
        <w:ind w:firstLine="480"/>
      </w:pPr>
      <w:r>
        <w:t>单位领导审批后如果同意发文，发文科室用户可对公文进行办结，办结后，办结后的公文内容不能再进行修改。</w:t>
      </w:r>
    </w:p>
    <w:p w14:paraId="23C526D8" w14:textId="77777777" w:rsidR="009D6247" w:rsidRDefault="00000000">
      <w:pPr>
        <w:pStyle w:val="5"/>
      </w:pPr>
      <w:r>
        <w:rPr>
          <w:rFonts w:hint="eastAsia"/>
        </w:rPr>
        <w:lastRenderedPageBreak/>
        <w:t>综合查询</w:t>
      </w:r>
    </w:p>
    <w:p w14:paraId="5D6FE32B" w14:textId="77777777" w:rsidR="009D6247" w:rsidRDefault="00000000">
      <w:pPr>
        <w:ind w:firstLine="480"/>
      </w:pPr>
      <w:r>
        <w:rPr>
          <w:rFonts w:hint="eastAsia"/>
        </w:rPr>
        <w:t>通过该功能查询接收其他单位或已经外发给其他单位</w:t>
      </w:r>
    </w:p>
    <w:p w14:paraId="286ABE87" w14:textId="77777777" w:rsidR="009D6247" w:rsidRDefault="00000000">
      <w:pPr>
        <w:pStyle w:val="5"/>
      </w:pPr>
      <w:r>
        <w:rPr>
          <w:rFonts w:hint="eastAsia"/>
        </w:rPr>
        <w:t>档案管理</w:t>
      </w:r>
    </w:p>
    <w:p w14:paraId="68034446" w14:textId="77777777" w:rsidR="009D6247" w:rsidRDefault="00000000">
      <w:pPr>
        <w:ind w:firstLine="480"/>
      </w:pPr>
      <w:r>
        <w:rPr>
          <w:rFonts w:hint="eastAsia"/>
        </w:rPr>
        <w:t>构建一个集采集、管理、利用、协同与分析于一体的智能化档案管理平台。</w:t>
      </w:r>
    </w:p>
    <w:p w14:paraId="3A8D98BD" w14:textId="77777777" w:rsidR="009D6247" w:rsidRDefault="00000000">
      <w:pPr>
        <w:ind w:firstLine="480"/>
      </w:pPr>
      <w:r>
        <w:rPr>
          <w:rFonts w:hint="eastAsia"/>
        </w:rPr>
        <w:t>系统首先支持多渠道、多类型档案数据的采集，涵盖文书、图片、音频、视频等多媒体内容，并依据国家档案管理规范提供标准化著录模板和自定义标引规则，实现档案的规范录入与智能分类。在档案管理方面，系统覆盖从归档、整理、保管到鉴定销毁的全生命周期：自动提醒归档、</w:t>
      </w:r>
      <w:proofErr w:type="gramStart"/>
      <w:r>
        <w:rPr>
          <w:rFonts w:hint="eastAsia"/>
        </w:rPr>
        <w:t>在线审批</w:t>
      </w:r>
      <w:proofErr w:type="gramEnd"/>
      <w:r>
        <w:rPr>
          <w:rFonts w:hint="eastAsia"/>
        </w:rPr>
        <w:t>归档申请；支持按年度、机构、问题等多维度</w:t>
      </w:r>
      <w:proofErr w:type="gramStart"/>
      <w:r>
        <w:rPr>
          <w:rFonts w:hint="eastAsia"/>
        </w:rPr>
        <w:t>灵活组卷与</w:t>
      </w:r>
      <w:proofErr w:type="gramEnd"/>
      <w:r>
        <w:rPr>
          <w:rFonts w:hint="eastAsia"/>
        </w:rPr>
        <w:t>拖拽式整理；实时记录保管状态并预警风险；按保管期限自动筛选到期档案，</w:t>
      </w:r>
      <w:proofErr w:type="gramStart"/>
      <w:r>
        <w:rPr>
          <w:rFonts w:hint="eastAsia"/>
        </w:rPr>
        <w:t>实现线</w:t>
      </w:r>
      <w:proofErr w:type="gramEnd"/>
      <w:r>
        <w:rPr>
          <w:rFonts w:hint="eastAsia"/>
        </w:rPr>
        <w:t>上鉴定与销毁审批，确保过程可追溯。</w:t>
      </w:r>
    </w:p>
    <w:p w14:paraId="7D49B377" w14:textId="77777777" w:rsidR="009D6247" w:rsidRDefault="00000000">
      <w:pPr>
        <w:ind w:firstLine="480"/>
      </w:pPr>
      <w:r>
        <w:rPr>
          <w:rFonts w:hint="eastAsia"/>
        </w:rPr>
        <w:t>在档案利用层面，系统提供强大的智能检索能力，支持多条件组合、模糊</w:t>
      </w:r>
      <w:r>
        <w:rPr>
          <w:rFonts w:hint="eastAsia"/>
        </w:rPr>
        <w:t>/</w:t>
      </w:r>
      <w:r>
        <w:rPr>
          <w:rFonts w:hint="eastAsia"/>
        </w:rPr>
        <w:t>精确匹配及全文检索，甚至可对图片、语音内容进行智能识别检索，并辅以检索历史、热门词推荐和结果排序等功能。档案利用实行分级权限控制，支持在线查阅、下载、打印及导出（</w:t>
      </w:r>
      <w:r>
        <w:rPr>
          <w:rFonts w:hint="eastAsia"/>
        </w:rPr>
        <w:t>PDF/XML</w:t>
      </w:r>
      <w:r>
        <w:rPr>
          <w:rFonts w:hint="eastAsia"/>
        </w:rPr>
        <w:t>等格式），同时记录</w:t>
      </w:r>
      <w:proofErr w:type="gramStart"/>
      <w:r>
        <w:rPr>
          <w:rFonts w:hint="eastAsia"/>
        </w:rPr>
        <w:t>完整利用</w:t>
      </w:r>
      <w:proofErr w:type="gramEnd"/>
      <w:r>
        <w:rPr>
          <w:rFonts w:hint="eastAsia"/>
        </w:rPr>
        <w:t>日志，并实现跨部门“分级共享”。</w:t>
      </w:r>
    </w:p>
    <w:p w14:paraId="5DDC611B" w14:textId="77777777" w:rsidR="009D6247" w:rsidRDefault="00000000">
      <w:pPr>
        <w:ind w:firstLine="480"/>
      </w:pPr>
      <w:r>
        <w:rPr>
          <w:rFonts w:hint="eastAsia"/>
        </w:rPr>
        <w:t>系统还内置档案业务流程引擎，支持借阅、复制、延期等常见流程的线上化与自定义审批节点，可配置快速通道应对紧急需求，并通过消息提醒保障流程高效流转。通过与政府</w:t>
      </w:r>
      <w:r>
        <w:rPr>
          <w:rFonts w:hint="eastAsia"/>
        </w:rPr>
        <w:t>OA</w:t>
      </w:r>
      <w:r>
        <w:rPr>
          <w:rFonts w:hint="eastAsia"/>
        </w:rPr>
        <w:t>系统对接，实现公文归档自动触发档案分类存储，支持多用户协同编辑并自动锁定机制防止数据冲突。</w:t>
      </w:r>
    </w:p>
    <w:p w14:paraId="4E82A051" w14:textId="77777777" w:rsidR="009D6247" w:rsidRDefault="00000000">
      <w:pPr>
        <w:ind w:firstLine="480"/>
      </w:pPr>
      <w:r>
        <w:rPr>
          <w:rFonts w:hint="eastAsia"/>
        </w:rPr>
        <w:t>最后，系统提供全面的统计分析与可视化报表功能，自动统计档案总量、类别分布、年度归档趋势及利用频率，生成图表辅助决策，为优化档案资源配置和重点保护高频档案提供数据支撑</w:t>
      </w:r>
      <w:r>
        <w:t>。</w:t>
      </w:r>
    </w:p>
    <w:p w14:paraId="044D2FED" w14:textId="77777777" w:rsidR="009D6247" w:rsidRDefault="00000000">
      <w:pPr>
        <w:pStyle w:val="5"/>
      </w:pPr>
      <w:r>
        <w:rPr>
          <w:rFonts w:hint="eastAsia"/>
        </w:rPr>
        <w:t>信息上报</w:t>
      </w:r>
    </w:p>
    <w:p w14:paraId="31429410" w14:textId="77777777" w:rsidR="009D6247" w:rsidRDefault="00000000">
      <w:pPr>
        <w:ind w:firstLine="480"/>
        <w:rPr>
          <w:shd w:val="clear" w:color="auto" w:fill="FFFFFF"/>
        </w:rPr>
      </w:pPr>
      <w:r>
        <w:rPr>
          <w:rFonts w:hint="eastAsia"/>
          <w:shd w:val="clear" w:color="auto" w:fill="FFFFFF"/>
        </w:rPr>
        <w:t>构建一个覆盖信息采集、审核、报送、发布与统计分析全流程的一体化工作平台，为区领导决策和政务公开提供高效信息支撑。</w:t>
      </w:r>
    </w:p>
    <w:p w14:paraId="623701A0" w14:textId="77777777" w:rsidR="009D6247" w:rsidRDefault="00000000">
      <w:pPr>
        <w:ind w:firstLine="480"/>
        <w:rPr>
          <w:shd w:val="clear" w:color="auto" w:fill="FFFFFF"/>
        </w:rPr>
      </w:pPr>
      <w:r>
        <w:rPr>
          <w:shd w:val="clear" w:color="auto" w:fill="FFFFFF"/>
        </w:rPr>
        <w:t>1</w:t>
      </w:r>
      <w:r>
        <w:rPr>
          <w:shd w:val="clear" w:color="auto" w:fill="FFFFFF"/>
        </w:rPr>
        <w:t>、</w:t>
      </w:r>
      <w:r>
        <w:rPr>
          <w:shd w:val="clear" w:color="auto" w:fill="FFFFFF"/>
        </w:rPr>
        <w:t xml:space="preserve"> </w:t>
      </w:r>
      <w:r>
        <w:rPr>
          <w:shd w:val="clear" w:color="auto" w:fill="FFFFFF"/>
        </w:rPr>
        <w:t>标准化信息采集与分类管理</w:t>
      </w:r>
    </w:p>
    <w:p w14:paraId="6BE48AF2" w14:textId="77777777" w:rsidR="009D6247" w:rsidRDefault="00000000">
      <w:pPr>
        <w:ind w:firstLine="480"/>
        <w:rPr>
          <w:shd w:val="clear" w:color="auto" w:fill="FFFFFF"/>
        </w:rPr>
      </w:pPr>
      <w:r>
        <w:rPr>
          <w:shd w:val="clear" w:color="auto" w:fill="FFFFFF"/>
        </w:rPr>
        <w:t>系统提供规范的表单填报界面，支持文本、附件等多种形式内容录入，并预</w:t>
      </w:r>
      <w:r>
        <w:rPr>
          <w:shd w:val="clear" w:color="auto" w:fill="FFFFFF"/>
        </w:rPr>
        <w:lastRenderedPageBreak/>
        <w:t>设标准化的信息分类体系与指标模板库，确保各部门上报信息的格式统一、要素齐全。上报信息支持灵活维护，在发送前可进行修改完善。</w:t>
      </w:r>
    </w:p>
    <w:p w14:paraId="39B3508A" w14:textId="77777777" w:rsidR="009D6247" w:rsidRDefault="00000000">
      <w:pPr>
        <w:ind w:firstLine="480"/>
        <w:rPr>
          <w:shd w:val="clear" w:color="auto" w:fill="FFFFFF"/>
        </w:rPr>
      </w:pPr>
      <w:r>
        <w:rPr>
          <w:shd w:val="clear" w:color="auto" w:fill="FFFFFF"/>
        </w:rPr>
        <w:t>2</w:t>
      </w:r>
      <w:r>
        <w:rPr>
          <w:shd w:val="clear" w:color="auto" w:fill="FFFFFF"/>
        </w:rPr>
        <w:t>、</w:t>
      </w:r>
      <w:r>
        <w:rPr>
          <w:shd w:val="clear" w:color="auto" w:fill="FFFFFF"/>
        </w:rPr>
        <w:t xml:space="preserve"> </w:t>
      </w:r>
      <w:r>
        <w:rPr>
          <w:shd w:val="clear" w:color="auto" w:fill="FFFFFF"/>
        </w:rPr>
        <w:t>全流程审核与高效报送机制</w:t>
      </w:r>
    </w:p>
    <w:p w14:paraId="4D419FCA" w14:textId="77777777" w:rsidR="009D6247" w:rsidRDefault="00000000">
      <w:pPr>
        <w:ind w:firstLine="480"/>
        <w:rPr>
          <w:shd w:val="clear" w:color="auto" w:fill="FFFFFF"/>
        </w:rPr>
      </w:pPr>
      <w:r>
        <w:rPr>
          <w:shd w:val="clear" w:color="auto" w:fill="FFFFFF"/>
        </w:rPr>
        <w:t>系统核心是建立一套可自定义的多级审核流程，支持从填报人到区级</w:t>
      </w:r>
      <w:proofErr w:type="gramStart"/>
      <w:r>
        <w:rPr>
          <w:shd w:val="clear" w:color="auto" w:fill="FFFFFF"/>
        </w:rPr>
        <w:t>汇总员</w:t>
      </w:r>
      <w:proofErr w:type="gramEnd"/>
      <w:r>
        <w:rPr>
          <w:shd w:val="clear" w:color="auto" w:fill="FFFFFF"/>
        </w:rPr>
        <w:t>的逐级审批，并可设置处理时限与自动提醒，确保信息流转的规范性与时效性。审核通过的信息将由机要科签收并精准呈送至相关区领导批阅，实现信息的高效上传。</w:t>
      </w:r>
    </w:p>
    <w:p w14:paraId="699BD9AE" w14:textId="77777777" w:rsidR="009D6247" w:rsidRDefault="00000000">
      <w:pPr>
        <w:ind w:firstLine="480"/>
        <w:rPr>
          <w:shd w:val="clear" w:color="auto" w:fill="FFFFFF"/>
        </w:rPr>
      </w:pPr>
      <w:r>
        <w:rPr>
          <w:shd w:val="clear" w:color="auto" w:fill="FFFFFF"/>
        </w:rPr>
        <w:t>3</w:t>
      </w:r>
      <w:r>
        <w:rPr>
          <w:shd w:val="clear" w:color="auto" w:fill="FFFFFF"/>
        </w:rPr>
        <w:t>、</w:t>
      </w:r>
      <w:r>
        <w:rPr>
          <w:shd w:val="clear" w:color="auto" w:fill="FFFFFF"/>
        </w:rPr>
        <w:t xml:space="preserve"> </w:t>
      </w:r>
      <w:r>
        <w:rPr>
          <w:shd w:val="clear" w:color="auto" w:fill="FFFFFF"/>
        </w:rPr>
        <w:t>多渠道发布与多维度分析</w:t>
      </w:r>
    </w:p>
    <w:p w14:paraId="0E3C84F9" w14:textId="77777777" w:rsidR="009D6247" w:rsidRDefault="00000000">
      <w:pPr>
        <w:ind w:firstLine="480"/>
        <w:rPr>
          <w:shd w:val="clear" w:color="auto" w:fill="FFFFFF"/>
        </w:rPr>
      </w:pPr>
      <w:r>
        <w:rPr>
          <w:rFonts w:hint="eastAsia"/>
          <w:shd w:val="clear" w:color="auto" w:fill="FFFFFF"/>
        </w:rPr>
        <w:t>经审批的信息，可通过内部共享平台按权限分级查询，非涉密信息可一键对外发布至</w:t>
      </w:r>
      <w:proofErr w:type="gramStart"/>
      <w:r>
        <w:rPr>
          <w:rFonts w:hint="eastAsia"/>
          <w:shd w:val="clear" w:color="auto" w:fill="FFFFFF"/>
        </w:rPr>
        <w:t>政府官网及</w:t>
      </w:r>
      <w:proofErr w:type="gramEnd"/>
      <w:r>
        <w:rPr>
          <w:rFonts w:hint="eastAsia"/>
          <w:shd w:val="clear" w:color="auto" w:fill="FFFFFF"/>
        </w:rPr>
        <w:t>新媒体。同时，系统提供强大的统计分析功能，能从部门、时间、类型等多维</w:t>
      </w:r>
      <w:proofErr w:type="gramStart"/>
      <w:r>
        <w:rPr>
          <w:rFonts w:hint="eastAsia"/>
          <w:shd w:val="clear" w:color="auto" w:fill="FFFFFF"/>
        </w:rPr>
        <w:t>度统计</w:t>
      </w:r>
      <w:proofErr w:type="gramEnd"/>
      <w:r>
        <w:rPr>
          <w:rFonts w:hint="eastAsia"/>
          <w:shd w:val="clear" w:color="auto" w:fill="FFFFFF"/>
        </w:rPr>
        <w:t>上报与采用情况，生成可视化图表及排行榜，为工作考评与管理优化提供数据支持。</w:t>
      </w:r>
    </w:p>
    <w:p w14:paraId="42C5FD8D" w14:textId="77777777" w:rsidR="009D6247" w:rsidRDefault="00000000">
      <w:pPr>
        <w:pStyle w:val="5"/>
      </w:pPr>
      <w:r>
        <w:rPr>
          <w:rFonts w:hint="eastAsia"/>
        </w:rPr>
        <w:t>智能公文</w:t>
      </w:r>
    </w:p>
    <w:p w14:paraId="409CF3CC" w14:textId="77777777" w:rsidR="009D6247" w:rsidRDefault="00000000">
      <w:pPr>
        <w:ind w:firstLine="480"/>
        <w:rPr>
          <w:shd w:val="clear" w:color="auto" w:fill="FFFFFF"/>
        </w:rPr>
      </w:pPr>
      <w:proofErr w:type="gramStart"/>
      <w:ins w:id="418" w:author="喜羊羊的好朋友" w:date="2025-11-10T18:00:00Z">
        <w:r>
          <w:rPr>
            <w:shd w:val="clear" w:color="auto" w:fill="FFFFFF"/>
          </w:rPr>
          <w:t>依托数</w:t>
        </w:r>
        <w:r>
          <w:rPr>
            <w:rFonts w:hint="eastAsia"/>
            <w:shd w:val="clear" w:color="auto" w:fill="FFFFFF"/>
          </w:rPr>
          <w:t>智</w:t>
        </w:r>
        <w:r>
          <w:rPr>
            <w:shd w:val="clear" w:color="auto" w:fill="FFFFFF"/>
          </w:rPr>
          <w:t>底座</w:t>
        </w:r>
        <w:proofErr w:type="gramEnd"/>
        <w:r>
          <w:rPr>
            <w:shd w:val="clear" w:color="auto" w:fill="FFFFFF"/>
          </w:rPr>
          <w:t>与人工智能大模型的能力，为公文撰写、内容校对等场景提供智能辅助。</w:t>
        </w:r>
      </w:ins>
    </w:p>
    <w:p w14:paraId="6041B053" w14:textId="77777777" w:rsidR="009D6247" w:rsidRDefault="00000000">
      <w:pPr>
        <w:ind w:firstLine="480"/>
      </w:pPr>
      <w:r>
        <w:rPr>
          <w:rFonts w:hint="eastAsia"/>
        </w:rPr>
        <w:t>1</w:t>
      </w:r>
      <w:r>
        <w:rPr>
          <w:rFonts w:hint="eastAsia"/>
        </w:rPr>
        <w:t>、公文智能撰写</w:t>
      </w:r>
    </w:p>
    <w:p w14:paraId="53164A7A" w14:textId="77777777" w:rsidR="009D6247" w:rsidRDefault="00000000">
      <w:pPr>
        <w:ind w:firstLine="480"/>
        <w:rPr>
          <w:shd w:val="clear" w:color="auto" w:fill="FFFFFF"/>
        </w:rPr>
      </w:pPr>
      <w:r>
        <w:rPr>
          <w:shd w:val="clear" w:color="auto" w:fill="FFFFFF"/>
        </w:rPr>
        <w:t>用户输入主题或关键词后，可基于大模型能力自动生成符合规范的公文初稿，并支持对现有文稿进行续写、扩写与内容润色。</w:t>
      </w:r>
    </w:p>
    <w:p w14:paraId="1933FA7F" w14:textId="77777777" w:rsidR="009D6247" w:rsidRDefault="00000000">
      <w:pPr>
        <w:ind w:firstLine="480"/>
      </w:pPr>
      <w:r>
        <w:rPr>
          <w:rFonts w:hint="eastAsia"/>
        </w:rPr>
        <w:t>2</w:t>
      </w:r>
      <w:r>
        <w:rPr>
          <w:rFonts w:hint="eastAsia"/>
        </w:rPr>
        <w:t>、公文智能校对</w:t>
      </w:r>
    </w:p>
    <w:p w14:paraId="7A1D9B3F" w14:textId="77777777" w:rsidR="009D6247" w:rsidRDefault="00000000">
      <w:pPr>
        <w:ind w:firstLine="480"/>
        <w:rPr>
          <w:shd w:val="clear" w:color="auto" w:fill="FFFFFF"/>
        </w:rPr>
      </w:pPr>
      <w:r>
        <w:rPr>
          <w:shd w:val="clear" w:color="auto" w:fill="FFFFFF"/>
        </w:rPr>
        <w:t>对公文内容进行自动校对与审查，可智能识别并提示格式错误、行文规范及常见文字差错，辅助用户快速核校，提升公文质量。</w:t>
      </w:r>
    </w:p>
    <w:p w14:paraId="3C0BAC92" w14:textId="77777777" w:rsidR="009D6247" w:rsidRDefault="00000000">
      <w:pPr>
        <w:pStyle w:val="5"/>
      </w:pPr>
      <w:r>
        <w:rPr>
          <w:rFonts w:hint="eastAsia"/>
        </w:rPr>
        <w:t>数字档案</w:t>
      </w:r>
    </w:p>
    <w:p w14:paraId="26E83408" w14:textId="77777777" w:rsidR="009D6247" w:rsidRDefault="00000000">
      <w:pPr>
        <w:ind w:firstLine="480"/>
      </w:pPr>
      <w:r>
        <w:rPr>
          <w:rFonts w:hint="eastAsia"/>
        </w:rPr>
        <w:t>1</w:t>
      </w:r>
      <w:r>
        <w:rPr>
          <w:rFonts w:hint="eastAsia"/>
        </w:rPr>
        <w:t>、数字档案中心建设</w:t>
      </w:r>
    </w:p>
    <w:p w14:paraId="3520EC53" w14:textId="77777777" w:rsidR="009D6247" w:rsidRDefault="00000000">
      <w:pPr>
        <w:ind w:firstLine="480"/>
        <w:rPr>
          <w:shd w:val="clear" w:color="auto" w:fill="FFFFFF"/>
        </w:rPr>
      </w:pPr>
      <w:r>
        <w:rPr>
          <w:shd w:val="clear" w:color="auto" w:fill="FFFFFF"/>
        </w:rPr>
        <w:t>构建统一的数字档案中心，对全区在办公过程中产生的通知、公文、会议纪要、领导督办事项等文档进行全量、标准化的收集与存储。</w:t>
      </w:r>
    </w:p>
    <w:p w14:paraId="4B1708B0" w14:textId="77777777" w:rsidR="009D6247" w:rsidRDefault="00000000">
      <w:pPr>
        <w:ind w:firstLine="480"/>
      </w:pPr>
      <w:r>
        <w:rPr>
          <w:rFonts w:hint="eastAsia"/>
        </w:rPr>
        <w:t>2</w:t>
      </w:r>
      <w:r>
        <w:rPr>
          <w:rFonts w:hint="eastAsia"/>
        </w:rPr>
        <w:t>、语料库建设</w:t>
      </w:r>
    </w:p>
    <w:p w14:paraId="4DB52E4A" w14:textId="77777777" w:rsidR="009D6247" w:rsidRDefault="00000000">
      <w:pPr>
        <w:ind w:firstLine="480"/>
        <w:rPr>
          <w:shd w:val="clear" w:color="auto" w:fill="FFFFFF"/>
        </w:rPr>
      </w:pPr>
      <w:r>
        <w:rPr>
          <w:shd w:val="clear" w:color="auto" w:fill="FFFFFF"/>
        </w:rPr>
        <w:t>在实现档案电子化管理和便捷检索利用的基础上，形成</w:t>
      </w:r>
      <w:r>
        <w:rPr>
          <w:rFonts w:hint="eastAsia"/>
          <w:shd w:val="clear" w:color="auto" w:fill="FFFFFF"/>
        </w:rPr>
        <w:t>本地化</w:t>
      </w:r>
      <w:r>
        <w:rPr>
          <w:shd w:val="clear" w:color="auto" w:fill="FFFFFF"/>
        </w:rPr>
        <w:t>政务文本语料库。该语料库后续可与人工智能大模型平台深度对接，作为核心训练数据，持续</w:t>
      </w:r>
      <w:r>
        <w:rPr>
          <w:shd w:val="clear" w:color="auto" w:fill="FFFFFF"/>
        </w:rPr>
        <w:lastRenderedPageBreak/>
        <w:t>优化模型对政务语言风格、政策术语和办公场景的理解能力。</w:t>
      </w:r>
    </w:p>
    <w:p w14:paraId="3ABDAB5E" w14:textId="77777777" w:rsidR="009D6247" w:rsidRDefault="00000000">
      <w:pPr>
        <w:ind w:firstLine="480"/>
      </w:pPr>
      <w:r>
        <w:rPr>
          <w:rFonts w:hint="eastAsia"/>
        </w:rPr>
        <w:t>3</w:t>
      </w:r>
      <w:r>
        <w:rPr>
          <w:rFonts w:hint="eastAsia"/>
        </w:rPr>
        <w:t>、智能应用能力反哺</w:t>
      </w:r>
    </w:p>
    <w:p w14:paraId="196410DD" w14:textId="77777777" w:rsidR="009D6247" w:rsidRDefault="00000000">
      <w:pPr>
        <w:ind w:firstLine="480"/>
        <w:rPr>
          <w:shd w:val="clear" w:color="auto" w:fill="FFFFFF"/>
        </w:rPr>
      </w:pPr>
      <w:r>
        <w:rPr>
          <w:rFonts w:hint="eastAsia"/>
          <w:shd w:val="clear" w:color="auto" w:fill="FFFFFF"/>
        </w:rPr>
        <w:t>通过本地语料库优化的人工智能大模型能力</w:t>
      </w:r>
      <w:r>
        <w:rPr>
          <w:shd w:val="clear" w:color="auto" w:fill="FFFFFF"/>
        </w:rPr>
        <w:t>反哺</w:t>
      </w:r>
      <w:r>
        <w:rPr>
          <w:rFonts w:hint="eastAsia"/>
          <w:shd w:val="clear" w:color="auto" w:fill="FFFFFF"/>
        </w:rPr>
        <w:t>一体化办公平台</w:t>
      </w:r>
      <w:r>
        <w:rPr>
          <w:shd w:val="clear" w:color="auto" w:fill="FFFFFF"/>
        </w:rPr>
        <w:t>，为智能公文撰写、</w:t>
      </w:r>
      <w:r>
        <w:rPr>
          <w:rFonts w:hint="eastAsia"/>
          <w:shd w:val="clear" w:color="auto" w:fill="FFFFFF"/>
        </w:rPr>
        <w:t>公文检索</w:t>
      </w:r>
      <w:r>
        <w:rPr>
          <w:shd w:val="clear" w:color="auto" w:fill="FFFFFF"/>
        </w:rPr>
        <w:t>等上层应用提供核心支撑，从而实现从</w:t>
      </w:r>
      <w:r>
        <w:rPr>
          <w:shd w:val="clear" w:color="auto" w:fill="FFFFFF"/>
        </w:rPr>
        <w:t>“</w:t>
      </w:r>
      <w:r>
        <w:rPr>
          <w:shd w:val="clear" w:color="auto" w:fill="FFFFFF"/>
        </w:rPr>
        <w:t>数据归档</w:t>
      </w:r>
      <w:r>
        <w:rPr>
          <w:shd w:val="clear" w:color="auto" w:fill="FFFFFF"/>
        </w:rPr>
        <w:t>”</w:t>
      </w:r>
      <w:r>
        <w:rPr>
          <w:shd w:val="clear" w:color="auto" w:fill="FFFFFF"/>
        </w:rPr>
        <w:t>到</w:t>
      </w:r>
      <w:r>
        <w:rPr>
          <w:shd w:val="clear" w:color="auto" w:fill="FFFFFF"/>
        </w:rPr>
        <w:t>“</w:t>
      </w:r>
      <w:r>
        <w:rPr>
          <w:shd w:val="clear" w:color="auto" w:fill="FFFFFF"/>
        </w:rPr>
        <w:t>智能赋能</w:t>
      </w:r>
      <w:r>
        <w:rPr>
          <w:shd w:val="clear" w:color="auto" w:fill="FFFFFF"/>
        </w:rPr>
        <w:t>”</w:t>
      </w:r>
      <w:r>
        <w:rPr>
          <w:shd w:val="clear" w:color="auto" w:fill="FFFFFF"/>
        </w:rPr>
        <w:t>的闭环，驱动办公平台整体智能化升级。</w:t>
      </w:r>
    </w:p>
    <w:p w14:paraId="091871CA" w14:textId="77777777" w:rsidR="009D6247" w:rsidRDefault="00000000">
      <w:pPr>
        <w:pStyle w:val="4"/>
      </w:pPr>
      <w:bookmarkStart w:id="419" w:name="_Toc213053761"/>
      <w:r>
        <w:rPr>
          <w:rFonts w:hint="eastAsia"/>
        </w:rPr>
        <w:t>办事</w:t>
      </w:r>
      <w:bookmarkEnd w:id="419"/>
    </w:p>
    <w:p w14:paraId="09D2039D" w14:textId="77777777" w:rsidR="009D6247" w:rsidRDefault="00000000">
      <w:pPr>
        <w:pStyle w:val="5"/>
      </w:pPr>
      <w:r>
        <w:rPr>
          <w:rFonts w:hint="eastAsia"/>
        </w:rPr>
        <w:t>通知公告</w:t>
      </w:r>
    </w:p>
    <w:p w14:paraId="6AC767E4" w14:textId="77777777" w:rsidR="009D6247" w:rsidRDefault="00000000">
      <w:pPr>
        <w:ind w:firstLine="480"/>
      </w:pPr>
      <w:r>
        <w:rPr>
          <w:rFonts w:hint="eastAsia"/>
        </w:rPr>
        <w:t>构建一个高效、可控的全区信息传达渠道，确保政令畅通。</w:t>
      </w:r>
    </w:p>
    <w:p w14:paraId="60E8B157" w14:textId="77777777" w:rsidR="009D6247" w:rsidRDefault="00000000">
      <w:pPr>
        <w:ind w:firstLine="480"/>
      </w:pPr>
      <w:r>
        <w:rPr>
          <w:rFonts w:hint="eastAsia"/>
        </w:rPr>
        <w:t>系统核心功能是实现通知的线上起草、发送与全流程管理。发送人可对未发送通知进行维护，并对已发送通知执行撤销操作，保障了信息发布的灵活性与准确性。通知发出后，接收人可通过</w:t>
      </w:r>
      <w:r>
        <w:rPr>
          <w:rFonts w:hint="eastAsia"/>
        </w:rPr>
        <w:t>PC</w:t>
      </w:r>
      <w:r>
        <w:rPr>
          <w:rFonts w:hint="eastAsia"/>
        </w:rPr>
        <w:t>端或移动端查阅，系统自动记录查阅状态，便于发送人实时监控送达与阅读情况，并对未查阅人员及时进行提醒。</w:t>
      </w:r>
    </w:p>
    <w:p w14:paraId="2630681A" w14:textId="77777777" w:rsidR="009D6247" w:rsidRDefault="00000000">
      <w:pPr>
        <w:ind w:firstLine="480"/>
      </w:pPr>
      <w:r>
        <w:rPr>
          <w:rFonts w:hint="eastAsia"/>
        </w:rPr>
        <w:t>该平台通过权限控制与状态跟踪，实现了信息从发送、传达到反馈的闭环管理，显著提升了内部沟通效率与信息管控能力。</w:t>
      </w:r>
    </w:p>
    <w:p w14:paraId="2A16784D" w14:textId="77777777" w:rsidR="009D6247" w:rsidRDefault="00000000">
      <w:pPr>
        <w:pStyle w:val="5"/>
      </w:pPr>
      <w:r>
        <w:rPr>
          <w:rFonts w:hint="eastAsia"/>
        </w:rPr>
        <w:t>印章管理</w:t>
      </w:r>
    </w:p>
    <w:p w14:paraId="7D16455D" w14:textId="77777777" w:rsidR="009D6247" w:rsidRDefault="00000000">
      <w:pPr>
        <w:ind w:firstLine="480"/>
      </w:pPr>
      <w:r>
        <w:rPr>
          <w:rFonts w:hint="eastAsia"/>
        </w:rPr>
        <w:t>构建一套规范、高效、可追溯的线上</w:t>
      </w:r>
      <w:proofErr w:type="gramStart"/>
      <w:r>
        <w:rPr>
          <w:rFonts w:hint="eastAsia"/>
        </w:rPr>
        <w:t>用印审批</w:t>
      </w:r>
      <w:proofErr w:type="gramEnd"/>
      <w:r>
        <w:rPr>
          <w:rFonts w:hint="eastAsia"/>
        </w:rPr>
        <w:t>与管理系统，实现单位印章使用的全流程闭环管控。系统以“申请—审批—用印—归档”为主线，强化用章事前申请、事中审批、事后备案的业务逻辑，全面提升印章管理的安全性与合</w:t>
      </w:r>
      <w:proofErr w:type="gramStart"/>
      <w:r>
        <w:rPr>
          <w:rFonts w:hint="eastAsia"/>
        </w:rPr>
        <w:t>规</w:t>
      </w:r>
      <w:proofErr w:type="gramEnd"/>
      <w:r>
        <w:rPr>
          <w:rFonts w:hint="eastAsia"/>
        </w:rPr>
        <w:t>性。</w:t>
      </w:r>
    </w:p>
    <w:p w14:paraId="151F4474" w14:textId="77777777" w:rsidR="009D6247" w:rsidRDefault="00000000">
      <w:pPr>
        <w:ind w:firstLine="480"/>
      </w:pPr>
      <w:r>
        <w:rPr>
          <w:rFonts w:hint="eastAsia"/>
        </w:rPr>
        <w:t>在用印申请环节，支持用户在线拟草文件，填写单位、拟稿人、文件标题、用章用途等关键信息，并可对未提交的申请进行维护、修改或删除；申请提交后，若审批人尚未处理，申请人可随时撤销并重新编辑，确保信息准确性。审批流程支持灵活配置，通过图形化流程设计器，各单位可根据实际组织架构和审批层级，自定义审批节点与角色权限；配套的表单配置功能支持结构化数据项定义、手写签批区域设置，并与后台数据库联动，保障数据采集与展示的一致性。</w:t>
      </w:r>
    </w:p>
    <w:p w14:paraId="55AB04A5" w14:textId="77777777" w:rsidR="009D6247" w:rsidRDefault="00000000">
      <w:pPr>
        <w:ind w:firstLine="480"/>
      </w:pPr>
      <w:r>
        <w:rPr>
          <w:rFonts w:hint="eastAsia"/>
        </w:rPr>
        <w:t>在用印办理与审批管理方面，系统提供完整的待办协同机制：审批人可在待批列表中查看申请详情，通过集成电子签章系统实现手写签批、快捷语、签名等操作，并支持退回修改；申请人根据意见修订后可再次提交，直至主要领导审批</w:t>
      </w:r>
      <w:r>
        <w:rPr>
          <w:rFonts w:hint="eastAsia"/>
        </w:rPr>
        <w:lastRenderedPageBreak/>
        <w:t>通过后办结归档，办结后数据锁定不可更改。同时，系统在平台首页及栏目</w:t>
      </w:r>
      <w:proofErr w:type="gramStart"/>
      <w:r>
        <w:rPr>
          <w:rFonts w:hint="eastAsia"/>
        </w:rPr>
        <w:t>角标提供</w:t>
      </w:r>
      <w:proofErr w:type="gramEnd"/>
      <w:r>
        <w:rPr>
          <w:rFonts w:hint="eastAsia"/>
        </w:rPr>
        <w:t>待办数量提醒，提升审批响应效率。</w:t>
      </w:r>
    </w:p>
    <w:p w14:paraId="03C9B599" w14:textId="77777777" w:rsidR="009D6247" w:rsidRDefault="00000000">
      <w:pPr>
        <w:ind w:firstLine="480"/>
      </w:pPr>
      <w:r>
        <w:rPr>
          <w:rFonts w:hint="eastAsia"/>
        </w:rPr>
        <w:t>为强化事后监管，系统提供全文检索与多维查询功能，支持按关键字快速定位历史申请记录，并与电子印章系统深度集成，实现政务文件线上盖章、跨部门电子公文流转，确保用印行为全程留痕、可查可溯，有效防范印章滥用风险，提升单位行政管理数字化水平。</w:t>
      </w:r>
    </w:p>
    <w:p w14:paraId="7BCB00F4" w14:textId="77777777" w:rsidR="009D6247" w:rsidRDefault="00000000">
      <w:pPr>
        <w:pStyle w:val="5"/>
      </w:pPr>
      <w:r>
        <w:rPr>
          <w:rFonts w:hint="eastAsia"/>
        </w:rPr>
        <w:t>企业走访</w:t>
      </w:r>
    </w:p>
    <w:p w14:paraId="40B76564" w14:textId="77777777" w:rsidR="009D6247" w:rsidRDefault="00000000">
      <w:pPr>
        <w:ind w:firstLine="480"/>
      </w:pPr>
      <w:r>
        <w:rPr>
          <w:rFonts w:hint="eastAsia"/>
        </w:rPr>
        <w:t>构建一套覆盖“领导走访登记”与“办公设备管理”两大核心业务场景的协同办公支撑体系，强化信息登记、流程审批、数据标准化与资源统筹管理能力，全面提升单位内部治理效能与服务精准度。</w:t>
      </w:r>
    </w:p>
    <w:p w14:paraId="26A2ECDF" w14:textId="77777777" w:rsidR="009D6247" w:rsidRDefault="00000000">
      <w:pPr>
        <w:ind w:firstLine="480"/>
      </w:pPr>
      <w:r>
        <w:rPr>
          <w:rFonts w:hint="eastAsia"/>
        </w:rPr>
        <w:t>在领导走访管理方面，系统区分“区领导走访”与“部门领导走访”两类场景，由单位办公室统一登记走访信息，包括企业名称、统一社会信用代码、会议时间、服务类型、地点、移动事项及调研安排附件等关键要素，并支持将登记信息定向推送至相关领导进行审阅。系统提供走访信息的草稿维护、发送与撤销功能，确保信息在正式提交前可灵活调整；审批环节支持待办提醒、手写签批（集成电子签章服务）、退回修改及已批查阅，实现全流程闭环。同时，通过</w:t>
      </w:r>
      <w:proofErr w:type="gramStart"/>
      <w:r>
        <w:rPr>
          <w:rFonts w:hint="eastAsia"/>
        </w:rPr>
        <w:t>对接区</w:t>
      </w:r>
      <w:proofErr w:type="gramEnd"/>
      <w:r>
        <w:rPr>
          <w:rFonts w:hint="eastAsia"/>
        </w:rPr>
        <w:t>法人库接口，自动标准化企业名称，保障走访数据与企业大数据平台的精准关联，便于后续统计分析与服务追踪。系统还提供全文检索功能，支持按关键字快速查询所有走访记录，提升信息利用效率。</w:t>
      </w:r>
    </w:p>
    <w:p w14:paraId="0A1EE9AD" w14:textId="77777777" w:rsidR="009D6247" w:rsidRDefault="00000000">
      <w:pPr>
        <w:ind w:firstLine="480"/>
      </w:pPr>
      <w:r>
        <w:rPr>
          <w:rFonts w:hint="eastAsia"/>
        </w:rPr>
        <w:t>在办公设备管理方面，系统实现从设备登记、申请、审批到借还、维修、预警的全生命周期管理。管理员可通过单条录入或批量导入（如</w:t>
      </w:r>
      <w:r>
        <w:rPr>
          <w:rFonts w:hint="eastAsia"/>
        </w:rPr>
        <w:t>Excel</w:t>
      </w:r>
      <w:r>
        <w:rPr>
          <w:rFonts w:hint="eastAsia"/>
        </w:rPr>
        <w:t>）方式高效完成设备台账建设，并支持动态维护设备信息；员工在线提交设备申领时，系统根据库存状态自动校验并提示资源占用情况，避免重复申领。当库存低于预设阈值时，系统自动触发预警，辅助及时补货。审批流程支持退回、通过、打印申请表及办结操作，办结后自动生成待领取记录，管理员在设备实际发放后进行申领确认，确保账实相符。配套的表单配置功能支持灵活调整申请与审批模板，保障数据结构与业务需求一致。</w:t>
      </w:r>
    </w:p>
    <w:p w14:paraId="7E831397" w14:textId="77777777" w:rsidR="009D6247" w:rsidRDefault="00000000">
      <w:pPr>
        <w:ind w:firstLine="480"/>
      </w:pPr>
      <w:r>
        <w:rPr>
          <w:rFonts w:hint="eastAsia"/>
        </w:rPr>
        <w:t>此外，系统提供全面的查询、导出与统计分析能力，管理员可按需查询、导出设备申领明细，并生成多维度报表与趋势图表，为资源配置优化和管理决策提</w:t>
      </w:r>
      <w:r>
        <w:rPr>
          <w:rFonts w:hint="eastAsia"/>
        </w:rPr>
        <w:lastRenderedPageBreak/>
        <w:t>供数据支撑，切实提升单位资产使用效率与行政服务精细化水平。</w:t>
      </w:r>
    </w:p>
    <w:p w14:paraId="4B2F40DA" w14:textId="77777777" w:rsidR="009D6247" w:rsidRDefault="00000000">
      <w:pPr>
        <w:pStyle w:val="5"/>
      </w:pPr>
      <w:r>
        <w:rPr>
          <w:rFonts w:hint="eastAsia"/>
        </w:rPr>
        <w:t>办公用品管理</w:t>
      </w:r>
    </w:p>
    <w:p w14:paraId="55BE3CB6" w14:textId="77777777" w:rsidR="009D6247" w:rsidRDefault="00000000">
      <w:pPr>
        <w:ind w:firstLine="480"/>
      </w:pPr>
      <w:r>
        <w:rPr>
          <w:rFonts w:hint="eastAsia"/>
        </w:rPr>
        <w:t>构建一套覆盖物品全生命周期的数字化管理平台，实现单位内部物品的台账管理、领用控制与库存预警一体化。系统支持管理员通过单条登记、批量导入（如</w:t>
      </w:r>
      <w:r>
        <w:rPr>
          <w:rFonts w:hint="eastAsia"/>
        </w:rPr>
        <w:t>Excel</w:t>
      </w:r>
      <w:r>
        <w:rPr>
          <w:rFonts w:hint="eastAsia"/>
        </w:rPr>
        <w:t>）等方式高效建立和维护物品清单，包括物品名称、规格、数量等核心信息，并可动态调整库存数据；员工可在线提交物品申请，系统依据库存实时状态进行申领控制，对数量有限的物品按申请时序自动提示资源占用情况，避免超发。同时，系统内置智能预警机制，当库存低于预设阈值时自动触发提醒，辅助管理员及时补充物资，保障日常办公运转。</w:t>
      </w:r>
    </w:p>
    <w:p w14:paraId="6C2C4AC3" w14:textId="77777777" w:rsidR="009D6247" w:rsidRDefault="00000000">
      <w:pPr>
        <w:ind w:firstLine="480"/>
      </w:pPr>
      <w:r>
        <w:rPr>
          <w:rFonts w:hint="eastAsia"/>
        </w:rPr>
        <w:t>在流程协同方面，系统提供完整的申请审核闭环，支持审核退回、通过、打印申请表及办结操作，办结后自动生成待领取记录；物品实际发放后需由管理员进行申领确认，确保账实一致。配套的表单设计与配置功能支持灵活定义申请与审批模板，适配不同业务场景，并保障数据结构与业务逻辑精准匹配。此外，系统提供申领查询、导出及多维度统计分析能力，管理员可按需导出申领明细或生成可视化报表，全面掌握物品使用趋势，为资源优化配置和精细化管理提供数据支撑。</w:t>
      </w:r>
    </w:p>
    <w:p w14:paraId="0D01A292" w14:textId="77777777" w:rsidR="009D6247" w:rsidRDefault="00000000">
      <w:pPr>
        <w:pStyle w:val="5"/>
      </w:pPr>
      <w:r>
        <w:rPr>
          <w:rFonts w:hint="eastAsia"/>
        </w:rPr>
        <w:t>公务车管理</w:t>
      </w:r>
    </w:p>
    <w:p w14:paraId="6F6C6BDB" w14:textId="77777777" w:rsidR="009D6247" w:rsidRDefault="00000000">
      <w:pPr>
        <w:ind w:firstLine="480"/>
      </w:pPr>
      <w:r>
        <w:rPr>
          <w:rFonts w:hint="eastAsia"/>
        </w:rPr>
        <w:t>构建一套覆盖公车“申请—调度—使用—归还—维护”全链条的数字化车辆管理平台，实现街道科室及科员因公用车的规范化、透明化和高效化管理。系统支持线上提交用车申请，包含用车时间、事由、目的地、乘车人员等信息，并按预设规则自动流转</w:t>
      </w:r>
      <w:proofErr w:type="gramStart"/>
      <w:r>
        <w:rPr>
          <w:rFonts w:hint="eastAsia"/>
        </w:rPr>
        <w:t>至相应</w:t>
      </w:r>
      <w:proofErr w:type="gramEnd"/>
      <w:r>
        <w:rPr>
          <w:rFonts w:hint="eastAsia"/>
        </w:rPr>
        <w:t>审批人（如部门负责人、行政主管）；审批通过后，系统结合车辆实时状态智能分配车辆，支持人工干预以应对临时需求。用车过程全程留痕，自动记录起止时间、行驶里程、路线、油耗等数据，并可集成</w:t>
      </w:r>
      <w:r>
        <w:rPr>
          <w:rFonts w:hint="eastAsia"/>
        </w:rPr>
        <w:t>GPS</w:t>
      </w:r>
      <w:r>
        <w:rPr>
          <w:rFonts w:hint="eastAsia"/>
        </w:rPr>
        <w:t>实现位置实时追踪；车辆归还时登记实际使用情况，自动核算燃油费、过路费等成本，支撑后续结算与对账。</w:t>
      </w:r>
    </w:p>
    <w:p w14:paraId="3377A92F" w14:textId="77777777" w:rsidR="009D6247" w:rsidRDefault="00000000">
      <w:pPr>
        <w:ind w:firstLine="480"/>
      </w:pPr>
      <w:r>
        <w:rPr>
          <w:rFonts w:hint="eastAsia"/>
        </w:rPr>
        <w:t>同时，系统建立完整的车辆电子档案，涵盖车牌号、车型、发动机号、行驶证等基础信息，并动态标注车辆状态（如在用、待修、闲置等），关联驾驶员资质信息确保人车匹配合</w:t>
      </w:r>
      <w:proofErr w:type="gramStart"/>
      <w:r>
        <w:rPr>
          <w:rFonts w:hint="eastAsia"/>
        </w:rPr>
        <w:t>规</w:t>
      </w:r>
      <w:proofErr w:type="gramEnd"/>
      <w:r>
        <w:rPr>
          <w:rFonts w:hint="eastAsia"/>
        </w:rPr>
        <w:t>。在运</w:t>
      </w:r>
      <w:proofErr w:type="gramStart"/>
      <w:r>
        <w:rPr>
          <w:rFonts w:hint="eastAsia"/>
        </w:rPr>
        <w:t>维管理</w:t>
      </w:r>
      <w:proofErr w:type="gramEnd"/>
      <w:r>
        <w:rPr>
          <w:rFonts w:hint="eastAsia"/>
        </w:rPr>
        <w:t>方面，系统基于行驶里程和使用年限自动</w:t>
      </w:r>
      <w:r>
        <w:rPr>
          <w:rFonts w:hint="eastAsia"/>
        </w:rPr>
        <w:lastRenderedPageBreak/>
        <w:t>生成保养、年检及保险到期提醒，完整记录维修历史，助力故障分析与成本优化。此外，平台提供多维度统计分析功能，自动生成公车使用台账，全面掌握车辆使用频率、成本分布及资源利用效率，为科学调度、预算编制和廉政监管提供数据支撑。</w:t>
      </w:r>
    </w:p>
    <w:p w14:paraId="10A22C65" w14:textId="77777777" w:rsidR="009D6247" w:rsidRDefault="00000000">
      <w:pPr>
        <w:pStyle w:val="5"/>
      </w:pPr>
      <w:r>
        <w:rPr>
          <w:rFonts w:hint="eastAsia"/>
        </w:rPr>
        <w:t>知识共享管理</w:t>
      </w:r>
    </w:p>
    <w:p w14:paraId="50060C23" w14:textId="77777777" w:rsidR="009D6247" w:rsidRDefault="00000000">
      <w:pPr>
        <w:ind w:firstLine="480"/>
      </w:pPr>
      <w:r>
        <w:rPr>
          <w:rFonts w:hint="eastAsia"/>
        </w:rPr>
        <w:t>全面支撑街道内部各类文档、表格、图片等多格式文件的创建、存储、预览与转换，并通过精细化权限控制保障文件安全。系统支持单文件、文件夹批量上传及与</w:t>
      </w:r>
      <w:r>
        <w:rPr>
          <w:rFonts w:hint="eastAsia"/>
        </w:rPr>
        <w:t>OA</w:t>
      </w:r>
      <w:r>
        <w:rPr>
          <w:rFonts w:hint="eastAsia"/>
        </w:rPr>
        <w:t>、财政审批等业务系统的自动对接同步；基于角色（普通用户、部门管理员、超级管理员）和文件</w:t>
      </w:r>
      <w:r>
        <w:rPr>
          <w:rFonts w:hint="eastAsia"/>
        </w:rPr>
        <w:t>/</w:t>
      </w:r>
      <w:r>
        <w:rPr>
          <w:rFonts w:hint="eastAsia"/>
        </w:rPr>
        <w:t>目录维度，灵活配置“查看、下载、编辑、转发、打印、删除”等细粒度权限，并提供带时效的临时共享链接及权限一键回收机制，兼顾协作效率与保密要求。同时，平台集成文件传阅与交办督办功能，可对重要文件发起定向传阅任务并跟踪阅读状态，支持领导在线批示生成交办单，责任部门需反馈落实结果，实现闭环管理；配套的统计分析模块可按部门、时间维度汇总文件上传、下载、共享等使用数据，输出活跃度排行与高频文件清单，为优化文件治理和资源分配提供业务决策依据。</w:t>
      </w:r>
    </w:p>
    <w:p w14:paraId="130C76CE" w14:textId="77777777" w:rsidR="009D6247" w:rsidRDefault="00000000">
      <w:pPr>
        <w:pStyle w:val="5"/>
      </w:pPr>
      <w:r>
        <w:rPr>
          <w:rFonts w:hint="eastAsia"/>
        </w:rPr>
        <w:t>合同管理</w:t>
      </w:r>
    </w:p>
    <w:p w14:paraId="21110B08" w14:textId="77777777" w:rsidR="009D6247" w:rsidRDefault="00000000">
      <w:pPr>
        <w:ind w:firstLine="480"/>
      </w:pPr>
      <w:r>
        <w:t>构建覆盖合同</w:t>
      </w:r>
      <w:r>
        <w:t>“</w:t>
      </w:r>
      <w:r>
        <w:t>前期申请</w:t>
      </w:r>
      <w:r>
        <w:t>—</w:t>
      </w:r>
      <w:r>
        <w:t>审批签订</w:t>
      </w:r>
      <w:r>
        <w:t>—</w:t>
      </w:r>
      <w:r>
        <w:t>履约支付</w:t>
      </w:r>
      <w:r>
        <w:t>—</w:t>
      </w:r>
      <w:r>
        <w:t>资产归档</w:t>
      </w:r>
      <w:r>
        <w:t>”</w:t>
      </w:r>
      <w:r>
        <w:t>全生命周期的一体化管理平台，实现业务流、资金流与资产流的有机贯通。系统支持用户在线拟</w:t>
      </w:r>
      <w:proofErr w:type="gramStart"/>
      <w:r>
        <w:t>草合同</w:t>
      </w:r>
      <w:proofErr w:type="gramEnd"/>
      <w:r>
        <w:t>申请，填写项目编号、金额、采购方式等关键信息，并提供草稿维护、发送撤销及图形化流程配置功能，灵活适配各单位差异化审批规则；审批过程支持待办提醒、手写签批（集成电子签章）、退回修改、办结锁定及已批查阅，确保流程规范可控。合同办结后自动归档</w:t>
      </w:r>
      <w:proofErr w:type="gramStart"/>
      <w:r>
        <w:t>形成台</w:t>
      </w:r>
      <w:proofErr w:type="gramEnd"/>
      <w:r>
        <w:t>账，支持全文检索与状态追溯，并联动资金管理模块：用户可基于合同发起付款申请，系统自动带入合同信息，经财务与领导逐级审批后生</w:t>
      </w:r>
      <w:proofErr w:type="gramStart"/>
      <w:r>
        <w:t>成支付单</w:t>
      </w:r>
      <w:proofErr w:type="gramEnd"/>
      <w:r>
        <w:t>，由出纳执行支付。支付完成后，相关资产自动纳入固定资产管理体系，实现资产入库登记、信息查询及全生命周期动态管理。同时，系统建立统一供应商库，强制采购审批从库中选择供应商，确保资质合</w:t>
      </w:r>
      <w:proofErr w:type="gramStart"/>
      <w:r>
        <w:t>规</w:t>
      </w:r>
      <w:proofErr w:type="gramEnd"/>
      <w:r>
        <w:t>、源头可控；配套的统计分析模块可对合同、资金、资产及供应商等多维</w:t>
      </w:r>
      <w:proofErr w:type="gramStart"/>
      <w:r>
        <w:t>度数据</w:t>
      </w:r>
      <w:proofErr w:type="gramEnd"/>
      <w:r>
        <w:t>进行可视化分析，为管理决策提供精准支撑，全面提升单位合同管理规范化、资金</w:t>
      </w:r>
      <w:r>
        <w:lastRenderedPageBreak/>
        <w:t>使用透明化和资产管理精细化水平</w:t>
      </w:r>
      <w:r>
        <w:rPr>
          <w:rFonts w:hint="eastAsia"/>
        </w:rPr>
        <w:t>。</w:t>
      </w:r>
    </w:p>
    <w:p w14:paraId="25E0E41C" w14:textId="77777777" w:rsidR="009D6247" w:rsidRDefault="00000000">
      <w:pPr>
        <w:pStyle w:val="4"/>
      </w:pPr>
      <w:bookmarkStart w:id="420" w:name="_Toc213053762"/>
      <w:r>
        <w:rPr>
          <w:rFonts w:hint="eastAsia"/>
        </w:rPr>
        <w:t>办会</w:t>
      </w:r>
      <w:bookmarkEnd w:id="420"/>
    </w:p>
    <w:p w14:paraId="434ED468" w14:textId="77777777" w:rsidR="009D6247" w:rsidRDefault="00000000">
      <w:pPr>
        <w:ind w:firstLine="480"/>
      </w:pPr>
      <w:r>
        <w:rPr>
          <w:rFonts w:hint="eastAsia"/>
        </w:rPr>
        <w:t>构建一套覆盖“议题申报—会议组织—通知签到—反馈归档”全流程的智能化会议协同管理平台，全面提升街道及多部门联合办会的规范性与效率。系统支持科室按会议类型（如党组会、办公会等）在线提交议题申请，包含正文、附件及审批流程，并提供草稿维护、撤销、退回、再提交等灵活操作；单位领导可在线审批、批示，办结后议题自动锁定并推送至办公室。办公室可对已办结议题进行分类汇总、排序编排、内容替换或整体会次撤销，实现高效组会；同时，系统集成会议室资源管理，支持会议室及配套设备的台账维护、预定冲突校验、日历化查询与运维提醒，确保会务资源合理调配。</w:t>
      </w:r>
    </w:p>
    <w:p w14:paraId="501AA0AB" w14:textId="77777777" w:rsidR="009D6247" w:rsidRDefault="00000000">
      <w:pPr>
        <w:ind w:firstLine="480"/>
      </w:pPr>
      <w:r>
        <w:rPr>
          <w:rFonts w:hint="eastAsia"/>
        </w:rPr>
        <w:t>在会议执行环节，系统支持一键创建并发布会议通知，自动关联会议室、议程及材料，并通过短信实时提醒参会人员；参会方可在线反馈出席情况、</w:t>
      </w:r>
      <w:proofErr w:type="gramStart"/>
      <w:r>
        <w:rPr>
          <w:rFonts w:hint="eastAsia"/>
        </w:rPr>
        <w:t>替会信息</w:t>
      </w:r>
      <w:proofErr w:type="gramEnd"/>
      <w:r>
        <w:rPr>
          <w:rFonts w:hint="eastAsia"/>
        </w:rPr>
        <w:t>及缺席原因，实现双向互动。会议现场通过专属二</w:t>
      </w:r>
      <w:proofErr w:type="gramStart"/>
      <w:r>
        <w:rPr>
          <w:rFonts w:hint="eastAsia"/>
        </w:rPr>
        <w:t>维码实现移动端快速</w:t>
      </w:r>
      <w:proofErr w:type="gramEnd"/>
      <w:r>
        <w:rPr>
          <w:rFonts w:hint="eastAsia"/>
        </w:rPr>
        <w:t>签到，系统自动匹配反馈名单或支持临时补录，实时生成签到明细并可导出打印。所有会议及议题数据全程留痕，支持按部门、会议类型、时间等多维度查询、复制复用和统计分析，满足多委办局协同办会需求，推动会议管理向标准化、数字化、闭环化转型。</w:t>
      </w:r>
    </w:p>
    <w:p w14:paraId="28928E33" w14:textId="77777777" w:rsidR="009D6247" w:rsidRDefault="00000000">
      <w:pPr>
        <w:pStyle w:val="4"/>
      </w:pPr>
      <w:bookmarkStart w:id="421" w:name="_Toc213053763"/>
      <w:r>
        <w:rPr>
          <w:rFonts w:hint="eastAsia"/>
        </w:rPr>
        <w:t>人力资源</w:t>
      </w:r>
      <w:bookmarkEnd w:id="421"/>
    </w:p>
    <w:p w14:paraId="1965F859" w14:textId="77777777" w:rsidR="009D6247" w:rsidRDefault="00000000">
      <w:pPr>
        <w:pStyle w:val="5"/>
      </w:pPr>
      <w:r>
        <w:rPr>
          <w:rFonts w:hint="eastAsia"/>
        </w:rPr>
        <w:t>人力资源管理</w:t>
      </w:r>
    </w:p>
    <w:p w14:paraId="77F51C2F" w14:textId="77777777" w:rsidR="009D6247" w:rsidRDefault="00000000">
      <w:pPr>
        <w:ind w:firstLine="480"/>
      </w:pPr>
      <w:r>
        <w:rPr>
          <w:rFonts w:hint="eastAsia"/>
        </w:rPr>
        <w:t>实现请销假、考勤、培训、人员及单位绩效、工资查询、人员档案管理。主要功能包括：个人请假、个人销假、培训管理、工资查询、人员档案等。</w:t>
      </w:r>
    </w:p>
    <w:p w14:paraId="34D712BE" w14:textId="77777777" w:rsidR="009D6247" w:rsidRDefault="00000000">
      <w:pPr>
        <w:ind w:firstLine="480"/>
        <w:rPr>
          <w:shd w:val="clear" w:color="auto" w:fill="FFFFFF"/>
        </w:rPr>
      </w:pPr>
      <w:r>
        <w:rPr>
          <w:rFonts w:hint="eastAsia"/>
          <w:shd w:val="clear" w:color="auto" w:fill="FFFFFF"/>
        </w:rPr>
        <w:t>1</w:t>
      </w:r>
      <w:r>
        <w:rPr>
          <w:rFonts w:hint="eastAsia"/>
          <w:shd w:val="clear" w:color="auto" w:fill="FFFFFF"/>
        </w:rPr>
        <w:t>、核心人事管理</w:t>
      </w:r>
    </w:p>
    <w:p w14:paraId="39F6DB11" w14:textId="77777777" w:rsidR="009D6247" w:rsidRDefault="00000000">
      <w:pPr>
        <w:ind w:firstLine="480"/>
        <w:rPr>
          <w:shd w:val="clear" w:color="auto" w:fill="FFFFFF"/>
        </w:rPr>
      </w:pPr>
      <w:r>
        <w:rPr>
          <w:rFonts w:hint="eastAsia"/>
          <w:shd w:val="clear" w:color="auto" w:fill="FFFFFF"/>
        </w:rPr>
        <w:t>建立覆盖全员的人员电子档案库，实现基础信息、工作履历的集中管理与多维检索。通过线上流程实现请假、加班、离京备案等日常事务的申请、审批、流转与状态跟踪，并与考勤统计、薪资核算联动，形成管理闭环。</w:t>
      </w:r>
    </w:p>
    <w:p w14:paraId="5D003204" w14:textId="77777777" w:rsidR="009D6247" w:rsidRDefault="00000000">
      <w:pPr>
        <w:ind w:firstLine="480"/>
        <w:rPr>
          <w:shd w:val="clear" w:color="auto" w:fill="FFFFFF"/>
        </w:rPr>
      </w:pPr>
      <w:r>
        <w:rPr>
          <w:rFonts w:hint="eastAsia"/>
          <w:shd w:val="clear" w:color="auto" w:fill="FFFFFF"/>
        </w:rPr>
        <w:t>2</w:t>
      </w:r>
      <w:r>
        <w:rPr>
          <w:rFonts w:hint="eastAsia"/>
          <w:shd w:val="clear" w:color="auto" w:fill="FFFFFF"/>
        </w:rPr>
        <w:t>、专项事务管理</w:t>
      </w:r>
    </w:p>
    <w:p w14:paraId="6B8BAF0C" w14:textId="77777777" w:rsidR="009D6247" w:rsidRDefault="00000000">
      <w:pPr>
        <w:ind w:firstLine="480"/>
        <w:rPr>
          <w:shd w:val="clear" w:color="auto" w:fill="FFFFFF"/>
        </w:rPr>
      </w:pPr>
      <w:r>
        <w:rPr>
          <w:rFonts w:hint="eastAsia"/>
          <w:shd w:val="clear" w:color="auto" w:fill="FFFFFF"/>
        </w:rPr>
        <w:t>构建智能化值班管理体系，支持排班计划生成、冲突检测、到岗提醒、电子</w:t>
      </w:r>
      <w:r>
        <w:rPr>
          <w:rFonts w:hint="eastAsia"/>
          <w:shd w:val="clear" w:color="auto" w:fill="FFFFFF"/>
        </w:rPr>
        <w:lastRenderedPageBreak/>
        <w:t>日志记录及突发事件应急联动。同时，建立完整的培训管理模块，覆盖课程规划、资源分配、学员管理到效果评估的全流程。</w:t>
      </w:r>
    </w:p>
    <w:p w14:paraId="42B873EC" w14:textId="77777777" w:rsidR="009D6247" w:rsidRDefault="00000000">
      <w:pPr>
        <w:ind w:firstLine="480"/>
        <w:rPr>
          <w:shd w:val="clear" w:color="auto" w:fill="FFFFFF"/>
        </w:rPr>
      </w:pPr>
      <w:r>
        <w:rPr>
          <w:rFonts w:hint="eastAsia"/>
          <w:shd w:val="clear" w:color="auto" w:fill="FFFFFF"/>
        </w:rPr>
        <w:t>3</w:t>
      </w:r>
      <w:r>
        <w:rPr>
          <w:rFonts w:hint="eastAsia"/>
          <w:shd w:val="clear" w:color="auto" w:fill="FFFFFF"/>
        </w:rPr>
        <w:t>、数据驱动的运营支撑</w:t>
      </w:r>
    </w:p>
    <w:p w14:paraId="01A6B246" w14:textId="77777777" w:rsidR="009D6247" w:rsidRDefault="00000000">
      <w:pPr>
        <w:ind w:firstLine="480"/>
        <w:rPr>
          <w:shd w:val="clear" w:color="auto" w:fill="FFFFFF"/>
        </w:rPr>
      </w:pPr>
      <w:r>
        <w:rPr>
          <w:rFonts w:hint="eastAsia"/>
          <w:shd w:val="clear" w:color="auto" w:fill="FFFFFF"/>
        </w:rPr>
        <w:t>平台将自动聚合各类人事数据，生成值班考勤、加班统计、离京备案、培训成效等多维</w:t>
      </w:r>
      <w:proofErr w:type="gramStart"/>
      <w:r>
        <w:rPr>
          <w:rFonts w:hint="eastAsia"/>
          <w:shd w:val="clear" w:color="auto" w:fill="FFFFFF"/>
        </w:rPr>
        <w:t>度分析</w:t>
      </w:r>
      <w:proofErr w:type="gramEnd"/>
      <w:r>
        <w:rPr>
          <w:rFonts w:hint="eastAsia"/>
          <w:shd w:val="clear" w:color="auto" w:fill="FFFFFF"/>
        </w:rPr>
        <w:t>报表，通过可视化图表展现组织人力动态，为优化资源配置、加强合</w:t>
      </w:r>
      <w:proofErr w:type="gramStart"/>
      <w:r>
        <w:rPr>
          <w:rFonts w:hint="eastAsia"/>
          <w:shd w:val="clear" w:color="auto" w:fill="FFFFFF"/>
        </w:rPr>
        <w:t>规</w:t>
      </w:r>
      <w:proofErr w:type="gramEnd"/>
      <w:r>
        <w:rPr>
          <w:rFonts w:hint="eastAsia"/>
          <w:shd w:val="clear" w:color="auto" w:fill="FFFFFF"/>
        </w:rPr>
        <w:t>管理及制定人事决策提供精准的数据支持。</w:t>
      </w:r>
    </w:p>
    <w:p w14:paraId="3F7F4B78" w14:textId="77777777" w:rsidR="009D6247" w:rsidRDefault="00000000">
      <w:pPr>
        <w:pStyle w:val="4"/>
      </w:pPr>
      <w:bookmarkStart w:id="422" w:name="_Toc213053764"/>
      <w:r>
        <w:rPr>
          <w:rFonts w:hint="eastAsia"/>
        </w:rPr>
        <w:t>督察督办</w:t>
      </w:r>
      <w:bookmarkEnd w:id="422"/>
    </w:p>
    <w:p w14:paraId="117F00F5" w14:textId="77777777" w:rsidR="009D6247" w:rsidRDefault="00000000">
      <w:pPr>
        <w:pStyle w:val="5"/>
      </w:pPr>
      <w:r>
        <w:rPr>
          <w:rFonts w:hint="eastAsia"/>
        </w:rPr>
        <w:t>日程安排</w:t>
      </w:r>
    </w:p>
    <w:p w14:paraId="5D10E260" w14:textId="77777777" w:rsidR="009D6247" w:rsidRDefault="00000000">
      <w:pPr>
        <w:ind w:firstLine="480"/>
      </w:pPr>
      <w:r>
        <w:rPr>
          <w:rFonts w:hint="eastAsia"/>
        </w:rPr>
        <w:t>构建一个集日程规划、同步提醒与信息协同于一体的智能化工作平台。</w:t>
      </w:r>
    </w:p>
    <w:p w14:paraId="25E83DF7" w14:textId="77777777" w:rsidR="009D6247" w:rsidRDefault="00000000">
      <w:pPr>
        <w:ind w:firstLine="480"/>
      </w:pPr>
      <w:r>
        <w:rPr>
          <w:rFonts w:hint="eastAsia"/>
        </w:rPr>
        <w:t>系统核心功能是支持办公室人员统一创建、维护并导入领导的工作日程与会议安排，支持附件上传以便领导提前查阅会议资料。日程制定完成后，可一键发送并自动同步至领导的移动终端（如</w:t>
      </w:r>
      <w:r>
        <w:rPr>
          <w:rFonts w:hint="eastAsia"/>
        </w:rPr>
        <w:t>PAD</w:t>
      </w:r>
      <w:r>
        <w:rPr>
          <w:rFonts w:hint="eastAsia"/>
        </w:rPr>
        <w:t>），确保领导能够随时随地查阅个人日程。同时，系统会根据日程安排自动发送提醒通知，有效避免日程冲突与遗漏，保障领导工作的有序进行。</w:t>
      </w:r>
    </w:p>
    <w:p w14:paraId="19B69AA0" w14:textId="77777777" w:rsidR="009D6247" w:rsidRDefault="00000000">
      <w:pPr>
        <w:ind w:firstLine="480"/>
      </w:pPr>
      <w:r>
        <w:rPr>
          <w:rFonts w:hint="eastAsia"/>
        </w:rPr>
        <w:t>该平台通过日程信息的集中管理与实时同步，实现了办公室与领导间的工作协同与信息同步，提升了领导工作的规划性与整体办公效率。</w:t>
      </w:r>
    </w:p>
    <w:p w14:paraId="0D56B615" w14:textId="77777777" w:rsidR="009D6247" w:rsidRDefault="00000000">
      <w:pPr>
        <w:pStyle w:val="5"/>
      </w:pPr>
      <w:r>
        <w:rPr>
          <w:rFonts w:hint="eastAsia"/>
        </w:rPr>
        <w:t>督查绩效</w:t>
      </w:r>
    </w:p>
    <w:p w14:paraId="3E98BADB" w14:textId="77777777" w:rsidR="009D6247" w:rsidRDefault="00000000">
      <w:pPr>
        <w:ind w:firstLine="480"/>
      </w:pPr>
      <w:r>
        <w:rPr>
          <w:rFonts w:hint="eastAsia"/>
        </w:rPr>
        <w:t>1</w:t>
      </w:r>
      <w:r>
        <w:rPr>
          <w:rFonts w:hint="eastAsia"/>
        </w:rPr>
        <w:t>、督查任务的全流程闭环管理</w:t>
      </w:r>
    </w:p>
    <w:p w14:paraId="6F3D24A1" w14:textId="77777777" w:rsidR="009D6247" w:rsidRDefault="00000000">
      <w:pPr>
        <w:ind w:firstLine="480"/>
      </w:pPr>
      <w:r>
        <w:rPr>
          <w:rFonts w:hint="eastAsia"/>
        </w:rPr>
        <w:t>系统核心是建立督查任务从立项、反馈、监控到延期申请的全流程线上管理。督查部门可发起决策督查与专项督查任务，各承办部门需按规定流程在线反馈并上传签章材料。系统提供实时监控功能，便于跟踪各部门办理进度，并对临近超期的任务自动预警和催办。对于确有困难的事项，支持在线提交延期申请并审批，实现刚性约束与灵活管理的统一。</w:t>
      </w:r>
    </w:p>
    <w:p w14:paraId="17B32ABA" w14:textId="77777777" w:rsidR="009D6247" w:rsidRDefault="00000000">
      <w:pPr>
        <w:ind w:firstLine="480"/>
      </w:pPr>
      <w:r>
        <w:rPr>
          <w:rFonts w:hint="eastAsia"/>
        </w:rPr>
        <w:t>2</w:t>
      </w:r>
      <w:r>
        <w:rPr>
          <w:rFonts w:hint="eastAsia"/>
        </w:rPr>
        <w:t>、数据驱动的绩效评估与决策支持</w:t>
      </w:r>
    </w:p>
    <w:p w14:paraId="39EF5521" w14:textId="77777777" w:rsidR="009D6247" w:rsidRDefault="00000000">
      <w:pPr>
        <w:ind w:firstLine="480"/>
      </w:pPr>
      <w:r>
        <w:rPr>
          <w:rFonts w:hint="eastAsia"/>
        </w:rPr>
        <w:t>平台将建立科学的绩效指标考核体系，支持基于完成度、时效性的自动评分，并可结合自评、互评等多维度评价。系统能自动生成多维</w:t>
      </w:r>
      <w:proofErr w:type="gramStart"/>
      <w:r>
        <w:rPr>
          <w:rFonts w:hint="eastAsia"/>
        </w:rPr>
        <w:t>度统计</w:t>
      </w:r>
      <w:proofErr w:type="gramEnd"/>
      <w:r>
        <w:rPr>
          <w:rFonts w:hint="eastAsia"/>
        </w:rPr>
        <w:t>报表和可视化图表，直观展示全区督查绩效与任务完成情况，为管理决策提供数据支撑。绩效结</w:t>
      </w:r>
      <w:r>
        <w:rPr>
          <w:rFonts w:hint="eastAsia"/>
        </w:rPr>
        <w:lastRenderedPageBreak/>
        <w:t>果可按权限分级公开，并支持在线反馈与申诉，确保考核过程的公平、公正与透明。</w:t>
      </w:r>
    </w:p>
    <w:p w14:paraId="79998845" w14:textId="77777777" w:rsidR="009D6247" w:rsidRDefault="00000000">
      <w:pPr>
        <w:ind w:firstLine="480"/>
      </w:pPr>
      <w:r>
        <w:rPr>
          <w:rFonts w:hint="eastAsia"/>
        </w:rPr>
        <w:t>通过该平台，实现对各项重点工作的精准督导、科学考评与透明公开，形成强有力的执行监督机制，确保各项决策部署落到实处</w:t>
      </w:r>
      <w:r>
        <w:t>。</w:t>
      </w:r>
    </w:p>
    <w:p w14:paraId="120DA619" w14:textId="77777777" w:rsidR="009D6247" w:rsidRDefault="00000000">
      <w:pPr>
        <w:pStyle w:val="4"/>
      </w:pPr>
      <w:bookmarkStart w:id="423" w:name="_Toc213053765"/>
      <w:r>
        <w:rPr>
          <w:rFonts w:hint="eastAsia"/>
        </w:rPr>
        <w:t>协同办公空间</w:t>
      </w:r>
      <w:bookmarkEnd w:id="423"/>
    </w:p>
    <w:p w14:paraId="30A9B745" w14:textId="77777777" w:rsidR="009D6247" w:rsidRDefault="00000000">
      <w:pPr>
        <w:ind w:firstLine="480"/>
      </w:pPr>
      <w:r>
        <w:rPr>
          <w:rFonts w:hint="eastAsia"/>
        </w:rPr>
        <w:t>1</w:t>
      </w:r>
      <w:r>
        <w:rPr>
          <w:rFonts w:hint="eastAsia"/>
        </w:rPr>
        <w:t>、独立维度创建</w:t>
      </w:r>
    </w:p>
    <w:p w14:paraId="79E88FA7" w14:textId="77777777" w:rsidR="009D6247" w:rsidRDefault="00000000">
      <w:pPr>
        <w:ind w:firstLine="480"/>
      </w:pPr>
      <w:r>
        <w:rPr>
          <w:rFonts w:hint="eastAsia"/>
        </w:rPr>
        <w:t>支持在行政组织外新建多个业务维度（如工作专班、领导小组、工会等），每个维度可独立设置分部、部门及人员关系，从而实现协同办公空间内的办文、办事、办会、督查督办等。</w:t>
      </w:r>
    </w:p>
    <w:p w14:paraId="69DC05B5" w14:textId="77777777" w:rsidR="009D6247" w:rsidRDefault="00000000">
      <w:pPr>
        <w:ind w:firstLine="480"/>
      </w:pPr>
      <w:r>
        <w:rPr>
          <w:rFonts w:hint="eastAsia"/>
        </w:rPr>
        <w:t>2</w:t>
      </w:r>
      <w:r>
        <w:rPr>
          <w:rFonts w:hint="eastAsia"/>
        </w:rPr>
        <w:t>、人员跨维度关联</w:t>
      </w:r>
    </w:p>
    <w:p w14:paraId="38D3DD53" w14:textId="77777777" w:rsidR="009D6247" w:rsidRDefault="00000000">
      <w:pPr>
        <w:ind w:firstLine="480"/>
      </w:pPr>
      <w:r>
        <w:rPr>
          <w:rFonts w:hint="eastAsia"/>
        </w:rPr>
        <w:t>同</w:t>
      </w:r>
      <w:proofErr w:type="gramStart"/>
      <w:r>
        <w:rPr>
          <w:rFonts w:hint="eastAsia"/>
        </w:rPr>
        <w:t>一人员</w:t>
      </w:r>
      <w:proofErr w:type="gramEnd"/>
      <w:r>
        <w:rPr>
          <w:rFonts w:hint="eastAsia"/>
        </w:rPr>
        <w:t>可同时属于不同维度组织，例如在行政维度中属于</w:t>
      </w:r>
      <w:r>
        <w:rPr>
          <w:rFonts w:hint="eastAsia"/>
        </w:rPr>
        <w:t>A</w:t>
      </w:r>
      <w:r>
        <w:rPr>
          <w:rFonts w:hint="eastAsia"/>
        </w:rPr>
        <w:t>部门，在工作专班维度中属于</w:t>
      </w:r>
      <w:r>
        <w:rPr>
          <w:rFonts w:hint="eastAsia"/>
        </w:rPr>
        <w:t>B</w:t>
      </w:r>
      <w:r>
        <w:rPr>
          <w:rFonts w:hint="eastAsia"/>
        </w:rPr>
        <w:t>团队。</w:t>
      </w:r>
    </w:p>
    <w:p w14:paraId="32DE9A8F" w14:textId="77777777" w:rsidR="009D6247" w:rsidRDefault="00000000">
      <w:pPr>
        <w:ind w:firstLine="480"/>
      </w:pPr>
      <w:r>
        <w:rPr>
          <w:rFonts w:hint="eastAsia"/>
        </w:rPr>
        <w:t>3</w:t>
      </w:r>
      <w:r>
        <w:rPr>
          <w:rFonts w:hint="eastAsia"/>
        </w:rPr>
        <w:t>、维度切换</w:t>
      </w:r>
    </w:p>
    <w:p w14:paraId="20DC3EE3" w14:textId="77777777" w:rsidR="009D6247" w:rsidRDefault="00000000">
      <w:pPr>
        <w:ind w:firstLine="480"/>
      </w:pPr>
      <w:r>
        <w:rPr>
          <w:rFonts w:hint="eastAsia"/>
        </w:rPr>
        <w:t>平台浏览框（人力资源、部门、分部）支持动态切换组织维度，按需展示不同维度下的成员。</w:t>
      </w:r>
    </w:p>
    <w:p w14:paraId="3C654343" w14:textId="77777777" w:rsidR="009D6247" w:rsidRDefault="00000000">
      <w:pPr>
        <w:pStyle w:val="3"/>
      </w:pPr>
      <w:bookmarkStart w:id="424" w:name="_Toc186540132"/>
      <w:bookmarkStart w:id="425" w:name="_Toc213053766"/>
      <w:r>
        <w:rPr>
          <w:rFonts w:hint="eastAsia"/>
        </w:rPr>
        <w:t>移动端平台建设</w:t>
      </w:r>
      <w:bookmarkEnd w:id="424"/>
      <w:bookmarkEnd w:id="425"/>
    </w:p>
    <w:p w14:paraId="13D22F0B" w14:textId="77777777" w:rsidR="009D6247" w:rsidRDefault="00000000">
      <w:pPr>
        <w:ind w:firstLine="480"/>
      </w:pPr>
      <w:r>
        <w:rPr>
          <w:rFonts w:hint="eastAsia"/>
        </w:rPr>
        <w:t>移动端平台主要服务于区领导、单位领导，主要功能包括：公文审批、会议纪要、请假审批、文件预审、企业服务、个人文件、</w:t>
      </w:r>
      <w:proofErr w:type="gramStart"/>
      <w:r>
        <w:rPr>
          <w:rFonts w:hint="eastAsia"/>
        </w:rPr>
        <w:t>快捷语</w:t>
      </w:r>
      <w:proofErr w:type="gramEnd"/>
      <w:r>
        <w:rPr>
          <w:rFonts w:hint="eastAsia"/>
        </w:rPr>
        <w:t>申请、会议信息、咨询信息批阅等相关模块。</w:t>
      </w:r>
    </w:p>
    <w:p w14:paraId="01637A56" w14:textId="77777777" w:rsidR="009D6247" w:rsidRDefault="00000000">
      <w:pPr>
        <w:pStyle w:val="4"/>
      </w:pPr>
      <w:bookmarkStart w:id="426" w:name="_Toc213053767"/>
      <w:r>
        <w:rPr>
          <w:rFonts w:hint="eastAsia"/>
        </w:rPr>
        <w:t>移动端平台公文审批子系统</w:t>
      </w:r>
      <w:bookmarkEnd w:id="426"/>
    </w:p>
    <w:p w14:paraId="6058F7B4" w14:textId="77777777" w:rsidR="009D6247" w:rsidRDefault="00000000">
      <w:pPr>
        <w:ind w:firstLine="480"/>
      </w:pPr>
      <w:r>
        <w:rPr>
          <w:rFonts w:hint="eastAsia"/>
        </w:rPr>
        <w:t>可对市级和本级的公文进行批示、提交和撤回等操作，对于某些重要的公文可以进行收藏。</w:t>
      </w:r>
    </w:p>
    <w:p w14:paraId="502392A7" w14:textId="77777777" w:rsidR="009D6247" w:rsidRDefault="00000000">
      <w:pPr>
        <w:pStyle w:val="5"/>
      </w:pPr>
      <w:r>
        <w:rPr>
          <w:rFonts w:hint="eastAsia"/>
        </w:rPr>
        <w:t>移动端收文签批管理</w:t>
      </w:r>
    </w:p>
    <w:p w14:paraId="7FBDE2F0" w14:textId="77777777" w:rsidR="009D6247" w:rsidRDefault="00000000">
      <w:pPr>
        <w:ind w:firstLine="480"/>
      </w:pPr>
      <w:r>
        <w:rPr>
          <w:rFonts w:hint="eastAsia"/>
        </w:rPr>
        <w:t>用户能在手机端对市级和本级的收文进行签批。可详细查看公文标题、文号、发文单位等信息。签批时，支持手写输入批示内容，且批示能实时同步到系统，方便相关人员及时知晓。提交签批结果一键完成，若发现有误可随时撤回修改。</w:t>
      </w:r>
    </w:p>
    <w:p w14:paraId="32B7FBF6" w14:textId="77777777" w:rsidR="009D6247" w:rsidRDefault="00000000">
      <w:pPr>
        <w:pStyle w:val="5"/>
      </w:pPr>
      <w:r>
        <w:rPr>
          <w:rFonts w:hint="eastAsia"/>
        </w:rPr>
        <w:lastRenderedPageBreak/>
        <w:t>移动端发文签批管理</w:t>
      </w:r>
    </w:p>
    <w:p w14:paraId="5749E010" w14:textId="77777777" w:rsidR="009D6247" w:rsidRDefault="00000000">
      <w:pPr>
        <w:ind w:firstLine="480"/>
      </w:pPr>
      <w:r>
        <w:rPr>
          <w:rFonts w:hint="eastAsia"/>
        </w:rPr>
        <w:t>移动端发文管理，审核人员在</w:t>
      </w:r>
      <w:proofErr w:type="gramStart"/>
      <w:r>
        <w:rPr>
          <w:rFonts w:hint="eastAsia"/>
        </w:rPr>
        <w:t>移动端就能</w:t>
      </w:r>
      <w:proofErr w:type="gramEnd"/>
      <w:r>
        <w:rPr>
          <w:rFonts w:hint="eastAsia"/>
        </w:rPr>
        <w:t>查看公文并提出意见。若审核不通过，发文人员可迅速修改后重新提交。公文签发后，系统自动发送给接收方，实现了发文流程的全程移动化。</w:t>
      </w:r>
    </w:p>
    <w:p w14:paraId="48259B88" w14:textId="77777777" w:rsidR="009D6247" w:rsidRDefault="00000000">
      <w:pPr>
        <w:pStyle w:val="4"/>
      </w:pPr>
      <w:bookmarkStart w:id="427" w:name="_Toc213053768"/>
      <w:r>
        <w:rPr>
          <w:rFonts w:hint="eastAsia"/>
        </w:rPr>
        <w:t>移动端会议纪要子系统</w:t>
      </w:r>
      <w:bookmarkEnd w:id="427"/>
    </w:p>
    <w:p w14:paraId="65CC8273" w14:textId="77777777" w:rsidR="009D6247" w:rsidRDefault="00000000">
      <w:pPr>
        <w:ind w:firstLine="480"/>
      </w:pPr>
      <w:r>
        <w:rPr>
          <w:rFonts w:hint="eastAsia"/>
        </w:rPr>
        <w:t>区领导可对会议纪要进行圈阅和批示，并提交</w:t>
      </w:r>
      <w:proofErr w:type="gramStart"/>
      <w:r>
        <w:rPr>
          <w:rFonts w:hint="eastAsia"/>
        </w:rPr>
        <w:t>至会议科</w:t>
      </w:r>
      <w:proofErr w:type="gramEnd"/>
      <w:r>
        <w:rPr>
          <w:rFonts w:hint="eastAsia"/>
        </w:rPr>
        <w:t>进行后续办理。</w:t>
      </w:r>
    </w:p>
    <w:p w14:paraId="71B57201" w14:textId="77777777" w:rsidR="009D6247" w:rsidRDefault="00000000">
      <w:pPr>
        <w:pStyle w:val="5"/>
      </w:pPr>
      <w:r>
        <w:rPr>
          <w:rFonts w:hint="eastAsia"/>
        </w:rPr>
        <w:t>移动端会议纪要签批管理</w:t>
      </w:r>
    </w:p>
    <w:p w14:paraId="58E396B5" w14:textId="77777777" w:rsidR="009D6247" w:rsidRDefault="00000000">
      <w:pPr>
        <w:ind w:firstLine="480"/>
      </w:pPr>
      <w:r>
        <w:rPr>
          <w:rFonts w:hint="eastAsia"/>
        </w:rPr>
        <w:t>区领导无论身处何地，都能及时查看纪要。能直接在移动端输入批示意见，明确工作要求与责任分工。批示完成提交后，会议科接收签批后的纪要，据此安排人员落实决议、跟踪进度。</w:t>
      </w:r>
    </w:p>
    <w:p w14:paraId="2E1991D2" w14:textId="77777777" w:rsidR="009D6247" w:rsidRDefault="00000000">
      <w:pPr>
        <w:pStyle w:val="4"/>
      </w:pPr>
      <w:bookmarkStart w:id="428" w:name="_Toc213053769"/>
      <w:r>
        <w:rPr>
          <w:rFonts w:hint="eastAsia"/>
        </w:rPr>
        <w:t>移动端请假审批子系统（区级领导）</w:t>
      </w:r>
      <w:bookmarkEnd w:id="428"/>
    </w:p>
    <w:p w14:paraId="25FBE6A1" w14:textId="77777777" w:rsidR="009D6247" w:rsidRDefault="00000000">
      <w:pPr>
        <w:pStyle w:val="5"/>
      </w:pPr>
      <w:r>
        <w:rPr>
          <w:rFonts w:hint="eastAsia"/>
        </w:rPr>
        <w:t>移动端请假审批（区级领导）管理</w:t>
      </w:r>
    </w:p>
    <w:p w14:paraId="4BCB70F3" w14:textId="77777777" w:rsidR="009D6247" w:rsidRDefault="00000000">
      <w:pPr>
        <w:ind w:firstLine="480"/>
      </w:pPr>
      <w:r>
        <w:rPr>
          <w:rFonts w:hint="eastAsia"/>
        </w:rPr>
        <w:t>各部门可以将处级领导的请假申请提交至机要科，由机要科提交</w:t>
      </w:r>
      <w:proofErr w:type="gramStart"/>
      <w:r>
        <w:rPr>
          <w:rFonts w:hint="eastAsia"/>
        </w:rPr>
        <w:t>至相应</w:t>
      </w:r>
      <w:proofErr w:type="gramEnd"/>
      <w:r>
        <w:rPr>
          <w:rFonts w:hint="eastAsia"/>
        </w:rPr>
        <w:t>区领导进行审批。实现处级领导请假的申请、审批和存档线上全流程。</w:t>
      </w:r>
    </w:p>
    <w:p w14:paraId="56B8F889" w14:textId="77777777" w:rsidR="009D6247" w:rsidRDefault="00000000">
      <w:pPr>
        <w:pStyle w:val="4"/>
      </w:pPr>
      <w:bookmarkStart w:id="429" w:name="_Toc213053770"/>
      <w:r>
        <w:rPr>
          <w:rFonts w:hint="eastAsia"/>
        </w:rPr>
        <w:t>移动</w:t>
      </w:r>
      <w:proofErr w:type="gramStart"/>
      <w:r>
        <w:rPr>
          <w:rFonts w:hint="eastAsia"/>
        </w:rPr>
        <w:t>端文件</w:t>
      </w:r>
      <w:proofErr w:type="gramEnd"/>
      <w:r>
        <w:rPr>
          <w:rFonts w:hint="eastAsia"/>
        </w:rPr>
        <w:t>预审子系统</w:t>
      </w:r>
      <w:bookmarkEnd w:id="429"/>
    </w:p>
    <w:p w14:paraId="11238CF1" w14:textId="77777777" w:rsidR="009D6247" w:rsidRDefault="00000000">
      <w:pPr>
        <w:pStyle w:val="5"/>
      </w:pPr>
      <w:r>
        <w:rPr>
          <w:rFonts w:hint="eastAsia"/>
        </w:rPr>
        <w:t>移动</w:t>
      </w:r>
      <w:proofErr w:type="gramStart"/>
      <w:r>
        <w:rPr>
          <w:rFonts w:hint="eastAsia"/>
        </w:rPr>
        <w:t>端文件</w:t>
      </w:r>
      <w:proofErr w:type="gramEnd"/>
      <w:r>
        <w:rPr>
          <w:rFonts w:hint="eastAsia"/>
        </w:rPr>
        <w:t>预审签批管理</w:t>
      </w:r>
    </w:p>
    <w:p w14:paraId="1BE2C5FB" w14:textId="77777777" w:rsidR="009D6247" w:rsidRDefault="00000000">
      <w:pPr>
        <w:ind w:firstLine="480"/>
      </w:pPr>
      <w:r>
        <w:rPr>
          <w:rFonts w:hint="eastAsia"/>
        </w:rPr>
        <w:t>文件预审模块可对各个部门上报的预审文件进行圈阅和批示，并可对文件进行同意、不同意和同意修改的操作。对于同意修改的文件，如部门重新上报，可对历史版本进行查看和对比。</w:t>
      </w:r>
    </w:p>
    <w:p w14:paraId="65D1EC26" w14:textId="77777777" w:rsidR="009D6247" w:rsidRDefault="00000000">
      <w:pPr>
        <w:pStyle w:val="4"/>
      </w:pPr>
      <w:bookmarkStart w:id="430" w:name="_Toc213053771"/>
      <w:r>
        <w:rPr>
          <w:rFonts w:hint="eastAsia"/>
        </w:rPr>
        <w:t>移动</w:t>
      </w:r>
      <w:proofErr w:type="gramStart"/>
      <w:r>
        <w:rPr>
          <w:rFonts w:hint="eastAsia"/>
        </w:rPr>
        <w:t>端企业</w:t>
      </w:r>
      <w:proofErr w:type="gramEnd"/>
      <w:r>
        <w:rPr>
          <w:rFonts w:hint="eastAsia"/>
        </w:rPr>
        <w:t>服务子系统</w:t>
      </w:r>
      <w:bookmarkEnd w:id="430"/>
    </w:p>
    <w:p w14:paraId="415D4FF6" w14:textId="77777777" w:rsidR="009D6247" w:rsidRDefault="00000000">
      <w:pPr>
        <w:pStyle w:val="5"/>
      </w:pPr>
      <w:r>
        <w:rPr>
          <w:rFonts w:hint="eastAsia"/>
        </w:rPr>
        <w:t>移动</w:t>
      </w:r>
      <w:proofErr w:type="gramStart"/>
      <w:r>
        <w:rPr>
          <w:rFonts w:hint="eastAsia"/>
        </w:rPr>
        <w:t>端企业</w:t>
      </w:r>
      <w:proofErr w:type="gramEnd"/>
      <w:r>
        <w:rPr>
          <w:rFonts w:hint="eastAsia"/>
        </w:rPr>
        <w:t>服务签批管理</w:t>
      </w:r>
    </w:p>
    <w:p w14:paraId="33D16842" w14:textId="77777777" w:rsidR="009D6247" w:rsidRDefault="00000000">
      <w:pPr>
        <w:ind w:firstLine="480"/>
      </w:pPr>
      <w:r>
        <w:rPr>
          <w:rFonts w:hint="eastAsia"/>
        </w:rPr>
        <w:t>各部门对领导走访信息进行登记，分区领导走访和部门领导走访。区领导可查看走访的基本情况和调研安排信息。</w:t>
      </w:r>
    </w:p>
    <w:p w14:paraId="0399884B" w14:textId="77777777" w:rsidR="009D6247" w:rsidRDefault="00000000">
      <w:pPr>
        <w:pStyle w:val="4"/>
      </w:pPr>
      <w:bookmarkStart w:id="431" w:name="_Toc213053772"/>
      <w:r>
        <w:rPr>
          <w:rFonts w:hint="eastAsia"/>
        </w:rPr>
        <w:lastRenderedPageBreak/>
        <w:t>移动</w:t>
      </w:r>
      <w:proofErr w:type="gramStart"/>
      <w:r>
        <w:rPr>
          <w:rFonts w:hint="eastAsia"/>
        </w:rPr>
        <w:t>端个人</w:t>
      </w:r>
      <w:proofErr w:type="gramEnd"/>
      <w:r>
        <w:rPr>
          <w:rFonts w:hint="eastAsia"/>
        </w:rPr>
        <w:t>文件子系统</w:t>
      </w:r>
      <w:bookmarkEnd w:id="431"/>
    </w:p>
    <w:p w14:paraId="340E5055" w14:textId="77777777" w:rsidR="009D6247" w:rsidRDefault="00000000">
      <w:pPr>
        <w:pStyle w:val="5"/>
      </w:pPr>
      <w:r>
        <w:rPr>
          <w:rFonts w:hint="eastAsia"/>
        </w:rPr>
        <w:t>移动</w:t>
      </w:r>
      <w:proofErr w:type="gramStart"/>
      <w:r>
        <w:rPr>
          <w:rFonts w:hint="eastAsia"/>
        </w:rPr>
        <w:t>端个人</w:t>
      </w:r>
      <w:proofErr w:type="gramEnd"/>
      <w:r>
        <w:rPr>
          <w:rFonts w:hint="eastAsia"/>
        </w:rPr>
        <w:t>文件管理</w:t>
      </w:r>
    </w:p>
    <w:p w14:paraId="242C915E" w14:textId="77777777" w:rsidR="009D6247" w:rsidRDefault="00000000">
      <w:pPr>
        <w:ind w:firstLine="480"/>
      </w:pPr>
      <w:r>
        <w:rPr>
          <w:rFonts w:hint="eastAsia"/>
        </w:rPr>
        <w:t>区领导通过该模块可对本人的文件进行管理，包括创建文件夹，上传文件，查看文件以及删除文件等操作。</w:t>
      </w:r>
    </w:p>
    <w:p w14:paraId="5CD1775F" w14:textId="77777777" w:rsidR="009D6247" w:rsidRDefault="00000000">
      <w:pPr>
        <w:pStyle w:val="4"/>
      </w:pPr>
      <w:bookmarkStart w:id="432" w:name="_Toc213053773"/>
      <w:r>
        <w:rPr>
          <w:rFonts w:hint="eastAsia"/>
        </w:rPr>
        <w:t>移动端</w:t>
      </w:r>
      <w:proofErr w:type="gramStart"/>
      <w:r>
        <w:rPr>
          <w:rFonts w:hint="eastAsia"/>
        </w:rPr>
        <w:t>快捷语申请</w:t>
      </w:r>
      <w:proofErr w:type="gramEnd"/>
      <w:r>
        <w:rPr>
          <w:rFonts w:hint="eastAsia"/>
        </w:rPr>
        <w:t>子系统</w:t>
      </w:r>
      <w:bookmarkEnd w:id="432"/>
    </w:p>
    <w:p w14:paraId="6ADD6880" w14:textId="77777777" w:rsidR="009D6247" w:rsidRDefault="00000000">
      <w:pPr>
        <w:pStyle w:val="5"/>
      </w:pPr>
      <w:proofErr w:type="gramStart"/>
      <w:r>
        <w:rPr>
          <w:rFonts w:hint="eastAsia"/>
        </w:rPr>
        <w:t>快捷语申请子</w:t>
      </w:r>
      <w:proofErr w:type="gramEnd"/>
      <w:r>
        <w:rPr>
          <w:rFonts w:hint="eastAsia"/>
        </w:rPr>
        <w:t>管理</w:t>
      </w:r>
    </w:p>
    <w:p w14:paraId="4AFEF368" w14:textId="77777777" w:rsidR="009D6247" w:rsidRDefault="00000000">
      <w:pPr>
        <w:ind w:firstLine="480"/>
      </w:pPr>
      <w:r>
        <w:rPr>
          <w:rFonts w:hint="eastAsia"/>
        </w:rPr>
        <w:t>该模块为区领导提供</w:t>
      </w:r>
      <w:proofErr w:type="gramStart"/>
      <w:r>
        <w:rPr>
          <w:rFonts w:hint="eastAsia"/>
        </w:rPr>
        <w:t>快捷语申请</w:t>
      </w:r>
      <w:proofErr w:type="gramEnd"/>
      <w:r>
        <w:rPr>
          <w:rFonts w:hint="eastAsia"/>
        </w:rPr>
        <w:t>功能，区领导在线手写批示语并提交，管理员为领导制作快捷语，区领导可随时查看</w:t>
      </w:r>
      <w:proofErr w:type="gramStart"/>
      <w:r>
        <w:rPr>
          <w:rFonts w:hint="eastAsia"/>
        </w:rPr>
        <w:t>快捷语</w:t>
      </w:r>
      <w:proofErr w:type="gramEnd"/>
      <w:r>
        <w:rPr>
          <w:rFonts w:hint="eastAsia"/>
        </w:rPr>
        <w:t>的制作状态，制作成功后，区领导可在移动端进行批示的时候选择该</w:t>
      </w:r>
      <w:proofErr w:type="gramStart"/>
      <w:r>
        <w:rPr>
          <w:rFonts w:hint="eastAsia"/>
        </w:rPr>
        <w:t>快捷语</w:t>
      </w:r>
      <w:proofErr w:type="gramEnd"/>
      <w:r>
        <w:rPr>
          <w:rFonts w:hint="eastAsia"/>
        </w:rPr>
        <w:t>进行快速批示。</w:t>
      </w:r>
    </w:p>
    <w:p w14:paraId="31CCAED4" w14:textId="77777777" w:rsidR="009D6247" w:rsidRDefault="00000000">
      <w:pPr>
        <w:pStyle w:val="4"/>
      </w:pPr>
      <w:bookmarkStart w:id="433" w:name="_Toc213053774"/>
      <w:r>
        <w:rPr>
          <w:rFonts w:hint="eastAsia"/>
        </w:rPr>
        <w:t>移动端会议信息子系统</w:t>
      </w:r>
      <w:bookmarkEnd w:id="433"/>
    </w:p>
    <w:p w14:paraId="145BD0E3" w14:textId="77777777" w:rsidR="009D6247" w:rsidRDefault="00000000">
      <w:pPr>
        <w:pStyle w:val="5"/>
      </w:pPr>
      <w:r>
        <w:rPr>
          <w:rFonts w:hint="eastAsia"/>
        </w:rPr>
        <w:t>移动端会议信息管理</w:t>
      </w:r>
    </w:p>
    <w:p w14:paraId="21694E16" w14:textId="77777777" w:rsidR="009D6247" w:rsidRDefault="00000000">
      <w:pPr>
        <w:ind w:firstLine="480"/>
      </w:pPr>
      <w:r>
        <w:rPr>
          <w:rFonts w:hint="eastAsia"/>
        </w:rPr>
        <w:t>政府办会议科将无纸化之前的会议信息发送至区领导移动端，区领导可对会议的标题、时间、地点以及附件等信息进行查看。</w:t>
      </w:r>
    </w:p>
    <w:p w14:paraId="5FE56F9E" w14:textId="77777777" w:rsidR="009D6247" w:rsidRDefault="00000000">
      <w:pPr>
        <w:pStyle w:val="4"/>
      </w:pPr>
      <w:bookmarkStart w:id="434" w:name="_Toc213053775"/>
      <w:r>
        <w:rPr>
          <w:rFonts w:hint="eastAsia"/>
        </w:rPr>
        <w:t>移动端资讯信息批阅子系统</w:t>
      </w:r>
      <w:bookmarkEnd w:id="434"/>
    </w:p>
    <w:p w14:paraId="7FF7E121" w14:textId="77777777" w:rsidR="009D6247" w:rsidRDefault="00000000">
      <w:pPr>
        <w:ind w:firstLine="480"/>
      </w:pPr>
      <w:r>
        <w:rPr>
          <w:rFonts w:hint="eastAsia"/>
        </w:rPr>
        <w:t>对区各类资讯信息进行展示。区领导可对各类信息进行查看，并可对部分信息进行圈阅批示提交至上报单位进行后续办理。</w:t>
      </w:r>
    </w:p>
    <w:p w14:paraId="63849BEF" w14:textId="77777777" w:rsidR="009D6247" w:rsidRDefault="00000000">
      <w:pPr>
        <w:pStyle w:val="4"/>
      </w:pPr>
      <w:bookmarkStart w:id="435" w:name="_Toc213053776"/>
      <w:r>
        <w:rPr>
          <w:rFonts w:hint="eastAsia"/>
        </w:rPr>
        <w:t>移动</w:t>
      </w:r>
      <w:proofErr w:type="gramStart"/>
      <w:r>
        <w:rPr>
          <w:rFonts w:hint="eastAsia"/>
        </w:rPr>
        <w:t>端个人</w:t>
      </w:r>
      <w:proofErr w:type="gramEnd"/>
      <w:r>
        <w:rPr>
          <w:rFonts w:hint="eastAsia"/>
        </w:rPr>
        <w:t>请假子系统（处级领导）</w:t>
      </w:r>
      <w:bookmarkEnd w:id="435"/>
    </w:p>
    <w:p w14:paraId="715EFDDB" w14:textId="77777777" w:rsidR="009D6247" w:rsidRDefault="00000000">
      <w:pPr>
        <w:pStyle w:val="5"/>
      </w:pPr>
      <w:r>
        <w:rPr>
          <w:rFonts w:hint="eastAsia"/>
        </w:rPr>
        <w:t>移动</w:t>
      </w:r>
      <w:proofErr w:type="gramStart"/>
      <w:r>
        <w:rPr>
          <w:rFonts w:hint="eastAsia"/>
        </w:rPr>
        <w:t>端个人</w:t>
      </w:r>
      <w:proofErr w:type="gramEnd"/>
      <w:r>
        <w:rPr>
          <w:rFonts w:hint="eastAsia"/>
        </w:rPr>
        <w:t>请假（处级领导）管理</w:t>
      </w:r>
    </w:p>
    <w:p w14:paraId="643DB92F" w14:textId="77777777" w:rsidR="009D6247" w:rsidRDefault="00000000">
      <w:pPr>
        <w:ind w:firstLine="480"/>
      </w:pPr>
      <w:r>
        <w:rPr>
          <w:rFonts w:hint="eastAsia"/>
        </w:rPr>
        <w:t>主要用于单位领导（处级领导）可以使用移动端填写个人请假信息并提交上报。</w:t>
      </w:r>
    </w:p>
    <w:p w14:paraId="2EF63F61" w14:textId="77777777" w:rsidR="009D6247" w:rsidRDefault="00000000">
      <w:pPr>
        <w:pStyle w:val="4"/>
      </w:pPr>
      <w:bookmarkStart w:id="436" w:name="_Toc213053777"/>
      <w:r>
        <w:rPr>
          <w:rFonts w:hint="eastAsia"/>
        </w:rPr>
        <w:t>移动端离京备案子系统（处级领导）</w:t>
      </w:r>
      <w:bookmarkEnd w:id="436"/>
    </w:p>
    <w:p w14:paraId="37EA3704" w14:textId="77777777" w:rsidR="009D6247" w:rsidRDefault="00000000">
      <w:pPr>
        <w:pStyle w:val="5"/>
      </w:pPr>
      <w:r>
        <w:rPr>
          <w:rFonts w:hint="eastAsia"/>
        </w:rPr>
        <w:t>移动端离京备案（处级领导）管理</w:t>
      </w:r>
    </w:p>
    <w:p w14:paraId="2F4D78EF" w14:textId="77777777" w:rsidR="009D6247" w:rsidRDefault="00000000">
      <w:pPr>
        <w:ind w:firstLine="480"/>
      </w:pPr>
      <w:r>
        <w:rPr>
          <w:rFonts w:hint="eastAsia"/>
        </w:rPr>
        <w:lastRenderedPageBreak/>
        <w:t>主要用于单位领导可以使用移动端填写个离京备案信息并提交上报。</w:t>
      </w:r>
    </w:p>
    <w:p w14:paraId="4A25328E" w14:textId="77777777" w:rsidR="009D6247" w:rsidRDefault="00000000">
      <w:pPr>
        <w:pStyle w:val="4"/>
      </w:pPr>
      <w:bookmarkStart w:id="437" w:name="_Toc213053778"/>
      <w:r>
        <w:rPr>
          <w:rFonts w:hint="eastAsia"/>
        </w:rPr>
        <w:t>移动端应用图标设计</w:t>
      </w:r>
      <w:bookmarkEnd w:id="437"/>
    </w:p>
    <w:p w14:paraId="1011413D" w14:textId="77777777" w:rsidR="009D6247" w:rsidRDefault="00000000">
      <w:pPr>
        <w:pStyle w:val="5"/>
      </w:pPr>
      <w:r>
        <w:rPr>
          <w:rFonts w:hint="eastAsia"/>
        </w:rPr>
        <w:t>移动端应用图标管理</w:t>
      </w:r>
    </w:p>
    <w:p w14:paraId="010077DD" w14:textId="77777777" w:rsidR="009D6247" w:rsidRDefault="00000000">
      <w:pPr>
        <w:ind w:firstLine="480"/>
      </w:pPr>
      <w:r>
        <w:rPr>
          <w:rFonts w:hint="eastAsia"/>
        </w:rPr>
        <w:t>对平台各类应用模块和系统图标设计，图标设计要求风格统一、美观，每个图标能够展示出应用模块或应用系统的含义，包含如公文批阅、会议信息、企业走访、等</w:t>
      </w:r>
      <w:r>
        <w:t>100</w:t>
      </w:r>
      <w:r>
        <w:rPr>
          <w:rFonts w:hint="eastAsia"/>
        </w:rPr>
        <w:t>余个图标。</w:t>
      </w:r>
    </w:p>
    <w:p w14:paraId="0A02FD54" w14:textId="77777777" w:rsidR="009D6247" w:rsidRDefault="00000000">
      <w:pPr>
        <w:pStyle w:val="3"/>
      </w:pPr>
      <w:bookmarkStart w:id="438" w:name="_Toc213053779"/>
      <w:bookmarkStart w:id="439" w:name="_Toc186540133"/>
      <w:r>
        <w:rPr>
          <w:rFonts w:hint="eastAsia"/>
        </w:rPr>
        <w:t>基础支撑平台建设</w:t>
      </w:r>
      <w:bookmarkEnd w:id="438"/>
      <w:bookmarkEnd w:id="439"/>
    </w:p>
    <w:p w14:paraId="2FBD4128" w14:textId="77777777" w:rsidR="009D6247" w:rsidRDefault="00000000">
      <w:pPr>
        <w:pStyle w:val="4"/>
        <w:rPr>
          <w:rFonts w:eastAsia="仿宋"/>
        </w:rPr>
      </w:pPr>
      <w:bookmarkStart w:id="440" w:name="_Toc213053780"/>
      <w:r>
        <w:rPr>
          <w:rFonts w:hint="eastAsia"/>
        </w:rPr>
        <w:t>系统管理</w:t>
      </w:r>
      <w:bookmarkEnd w:id="440"/>
    </w:p>
    <w:p w14:paraId="0A795F02" w14:textId="77777777" w:rsidR="009D6247" w:rsidRDefault="00000000">
      <w:pPr>
        <w:ind w:firstLine="480"/>
      </w:pPr>
      <w:r>
        <w:rPr>
          <w:rFonts w:hint="eastAsia"/>
        </w:rPr>
        <w:t>主要用于系统对于人员机构、权限菜单的管理与分配。主要功能包括：机构管理、用户管理、角色管理、菜单管理、字典管理等。</w:t>
      </w:r>
    </w:p>
    <w:p w14:paraId="6D3E85C9" w14:textId="77777777" w:rsidR="009D6247" w:rsidRDefault="00000000">
      <w:pPr>
        <w:pStyle w:val="5"/>
      </w:pPr>
      <w:r>
        <w:rPr>
          <w:rFonts w:hint="eastAsia"/>
        </w:rPr>
        <w:t>机构管理子系统</w:t>
      </w:r>
    </w:p>
    <w:p w14:paraId="07103A0C" w14:textId="77777777" w:rsidR="009D6247" w:rsidRDefault="00000000">
      <w:pPr>
        <w:ind w:firstLine="480"/>
      </w:pPr>
      <w:r>
        <w:rPr>
          <w:rFonts w:hint="eastAsia"/>
        </w:rPr>
        <w:t>通过与统一用户管理系统对接，实现机构信息的同步，并能够将同步过来的机构信息进行展示和使用，包括接口开发和接口联调。</w:t>
      </w:r>
    </w:p>
    <w:p w14:paraId="148F8A6C" w14:textId="77777777" w:rsidR="009D6247" w:rsidRDefault="00000000">
      <w:pPr>
        <w:pStyle w:val="5"/>
      </w:pPr>
      <w:r>
        <w:rPr>
          <w:rFonts w:hint="eastAsia"/>
        </w:rPr>
        <w:t>用户管理子系统</w:t>
      </w:r>
    </w:p>
    <w:p w14:paraId="50A818B9" w14:textId="77777777" w:rsidR="009D6247" w:rsidRDefault="00000000">
      <w:pPr>
        <w:ind w:firstLine="480"/>
      </w:pPr>
      <w:r>
        <w:rPr>
          <w:rFonts w:hint="eastAsia"/>
        </w:rPr>
        <w:t>通过与统一用户管理系统对接，实现用户信息的同步，并能够将同步过来的用户信息进行展示和使用，包括接口开发和接口联调。</w:t>
      </w:r>
    </w:p>
    <w:p w14:paraId="5BC940B4" w14:textId="77777777" w:rsidR="009D6247" w:rsidRDefault="00000000">
      <w:pPr>
        <w:pStyle w:val="5"/>
      </w:pPr>
      <w:r>
        <w:rPr>
          <w:rFonts w:hint="eastAsia"/>
        </w:rPr>
        <w:t>角色管理子系统</w:t>
      </w:r>
    </w:p>
    <w:p w14:paraId="4B474062" w14:textId="77777777" w:rsidR="009D6247" w:rsidRDefault="00000000">
      <w:pPr>
        <w:ind w:firstLine="480"/>
      </w:pPr>
      <w:r>
        <w:rPr>
          <w:rFonts w:hint="eastAsia"/>
        </w:rPr>
        <w:t>管理员可以创建角色信息，角色信息包括角色名称、角色类型，角色编码。</w:t>
      </w:r>
    </w:p>
    <w:p w14:paraId="077DD6DB" w14:textId="77777777" w:rsidR="009D6247" w:rsidRDefault="00000000">
      <w:pPr>
        <w:pStyle w:val="5"/>
      </w:pPr>
      <w:r>
        <w:rPr>
          <w:rFonts w:hint="eastAsia"/>
        </w:rPr>
        <w:t>菜单管理子系统</w:t>
      </w:r>
    </w:p>
    <w:p w14:paraId="30DB2E07" w14:textId="77777777" w:rsidR="009D6247" w:rsidRDefault="00000000">
      <w:pPr>
        <w:ind w:firstLine="480"/>
      </w:pPr>
      <w:r>
        <w:rPr>
          <w:rFonts w:hint="eastAsia"/>
        </w:rPr>
        <w:t>管理员可以将系统中的菜单信息进行添加，菜单信息包括菜单名称、菜单编码、</w:t>
      </w:r>
      <w:r>
        <w:rPr>
          <w:rFonts w:hint="eastAsia"/>
        </w:rPr>
        <w:t>URL</w:t>
      </w:r>
      <w:r>
        <w:rPr>
          <w:rFonts w:hint="eastAsia"/>
        </w:rPr>
        <w:t>地址、菜单类型</w:t>
      </w:r>
      <w:r>
        <w:rPr>
          <w:rFonts w:hint="eastAsia"/>
        </w:rPr>
        <w:t>.</w:t>
      </w:r>
    </w:p>
    <w:p w14:paraId="6381871A" w14:textId="77777777" w:rsidR="009D6247" w:rsidRDefault="00000000">
      <w:pPr>
        <w:pStyle w:val="5"/>
      </w:pPr>
      <w:r>
        <w:rPr>
          <w:rFonts w:hint="eastAsia"/>
        </w:rPr>
        <w:t>字典管理子系统</w:t>
      </w:r>
    </w:p>
    <w:p w14:paraId="69C672FB" w14:textId="77777777" w:rsidR="009D6247" w:rsidRDefault="00000000">
      <w:pPr>
        <w:ind w:firstLine="480"/>
        <w:rPr>
          <w:rFonts w:ascii="宋体" w:hAnsi="宋体" w:hint="eastAsia"/>
          <w:szCs w:val="24"/>
        </w:rPr>
      </w:pPr>
      <w:r>
        <w:rPr>
          <w:rFonts w:ascii="宋体" w:hAnsi="宋体" w:hint="eastAsia"/>
          <w:szCs w:val="24"/>
        </w:rPr>
        <w:lastRenderedPageBreak/>
        <w:t>管理员对档案信息的分类字典进行添加，字典信息包括字典编码、字典名称、排序码。</w:t>
      </w:r>
    </w:p>
    <w:p w14:paraId="7D35EE35" w14:textId="77777777" w:rsidR="009D6247" w:rsidRDefault="00000000">
      <w:pPr>
        <w:pStyle w:val="4"/>
        <w:rPr>
          <w:rFonts w:eastAsia="仿宋"/>
        </w:rPr>
      </w:pPr>
      <w:bookmarkStart w:id="441" w:name="_Toc213053781"/>
      <w:r>
        <w:rPr>
          <w:rFonts w:hint="eastAsia"/>
        </w:rPr>
        <w:t>应用支撑组件</w:t>
      </w:r>
      <w:bookmarkEnd w:id="441"/>
    </w:p>
    <w:p w14:paraId="19005E18" w14:textId="77777777" w:rsidR="009D6247" w:rsidRDefault="00000000">
      <w:pPr>
        <w:pStyle w:val="5"/>
      </w:pPr>
      <w:r>
        <w:rPr>
          <w:rFonts w:hint="eastAsia"/>
        </w:rPr>
        <w:t>工作流组件</w:t>
      </w:r>
    </w:p>
    <w:p w14:paraId="3E26757E" w14:textId="77777777" w:rsidR="009D6247" w:rsidRDefault="00000000">
      <w:pPr>
        <w:ind w:firstLine="480"/>
        <w:rPr>
          <w:rFonts w:ascii="宋体" w:hAnsi="宋体" w:hint="eastAsia"/>
          <w:szCs w:val="24"/>
        </w:rPr>
      </w:pPr>
      <w:r>
        <w:rPr>
          <w:rFonts w:ascii="宋体" w:hAnsi="宋体" w:hint="eastAsia"/>
          <w:szCs w:val="24"/>
        </w:rPr>
        <w:t>工作流组件是支撑业务流程自动化运行的核心工具，其核心功能是通过可视化建模、流程引擎和监控平台，实现业务流程的规范化、可追溯化管理。</w:t>
      </w:r>
    </w:p>
    <w:p w14:paraId="64763425" w14:textId="77777777" w:rsidR="009D6247" w:rsidRDefault="00000000">
      <w:pPr>
        <w:pStyle w:val="5"/>
      </w:pPr>
      <w:r>
        <w:rPr>
          <w:rFonts w:hint="eastAsia"/>
        </w:rPr>
        <w:t>电子表单组件</w:t>
      </w:r>
    </w:p>
    <w:p w14:paraId="25BB5353" w14:textId="77777777" w:rsidR="009D6247" w:rsidRDefault="00000000">
      <w:pPr>
        <w:ind w:firstLine="480"/>
        <w:rPr>
          <w:rFonts w:ascii="宋体" w:hAnsi="宋体" w:hint="eastAsia"/>
          <w:szCs w:val="24"/>
        </w:rPr>
      </w:pPr>
      <w:r>
        <w:rPr>
          <w:rFonts w:ascii="宋体" w:hAnsi="宋体" w:hint="eastAsia"/>
          <w:szCs w:val="24"/>
        </w:rPr>
        <w:t>电子表单组件是企业数据采集与业务交互的核心载体，其功能覆盖表单设计、</w:t>
      </w:r>
      <w:proofErr w:type="gramStart"/>
      <w:r>
        <w:rPr>
          <w:rFonts w:ascii="宋体" w:hAnsi="宋体" w:hint="eastAsia"/>
          <w:szCs w:val="24"/>
        </w:rPr>
        <w:t>数据处理及跨系统集成</w:t>
      </w:r>
      <w:proofErr w:type="gramEnd"/>
      <w:r>
        <w:rPr>
          <w:rFonts w:ascii="宋体" w:hAnsi="宋体" w:hint="eastAsia"/>
          <w:szCs w:val="24"/>
        </w:rPr>
        <w:t>全流程。组件提供可视化表单设计器，支持拖拽式添加文本框、下拉框、日期选择器等字段，并可配置校验规则（如必填、格式限制）、动态逻辑（如根据部门选择自动填充负责人）</w:t>
      </w:r>
      <w:r>
        <w:rPr>
          <w:rFonts w:ascii="宋体" w:hAnsi="宋体"/>
          <w:szCs w:val="24"/>
        </w:rPr>
        <w:t>，</w:t>
      </w:r>
      <w:r>
        <w:rPr>
          <w:rFonts w:ascii="宋体" w:hAnsi="宋体" w:hint="eastAsia"/>
          <w:szCs w:val="24"/>
        </w:rPr>
        <w:t>通过电子表单组件，可统一数据录入标准，避免多系统表单格式不一致导致的信息孤岛问题</w:t>
      </w:r>
      <w:r>
        <w:rPr>
          <w:rFonts w:ascii="宋体" w:hAnsi="宋体"/>
          <w:szCs w:val="24"/>
        </w:rPr>
        <w:t>。</w:t>
      </w:r>
    </w:p>
    <w:p w14:paraId="1E784F80" w14:textId="77777777" w:rsidR="009D6247" w:rsidRDefault="00000000">
      <w:pPr>
        <w:pStyle w:val="5"/>
      </w:pPr>
      <w:r>
        <w:rPr>
          <w:rFonts w:hint="eastAsia"/>
        </w:rPr>
        <w:t>统一消息组件</w:t>
      </w:r>
    </w:p>
    <w:p w14:paraId="088EABC2" w14:textId="77777777" w:rsidR="009D6247" w:rsidRDefault="00000000">
      <w:pPr>
        <w:ind w:firstLine="480"/>
        <w:rPr>
          <w:rFonts w:ascii="宋体" w:hAnsi="宋体" w:hint="eastAsia"/>
          <w:szCs w:val="24"/>
        </w:rPr>
      </w:pPr>
      <w:r>
        <w:rPr>
          <w:rFonts w:ascii="宋体" w:hAnsi="宋体" w:hint="eastAsia"/>
          <w:szCs w:val="24"/>
        </w:rPr>
        <w:t>统一消息组件是</w:t>
      </w:r>
      <w:r>
        <w:rPr>
          <w:rFonts w:ascii="宋体" w:hAnsi="宋体"/>
          <w:szCs w:val="24"/>
        </w:rPr>
        <w:t>系统</w:t>
      </w:r>
      <w:r>
        <w:rPr>
          <w:rFonts w:ascii="宋体" w:hAnsi="宋体" w:hint="eastAsia"/>
          <w:szCs w:val="24"/>
        </w:rPr>
        <w:t>内部及外部通信的“中枢神经”，负责跨通道、跨系统的消息可靠传递与管理。组件支持多类型消息（如邮件、短信、APP推送、即时消息）的统一接入与发送，通过消息队列（如Kafka）实现异步处理，确保高并发</w:t>
      </w:r>
      <w:proofErr w:type="gramStart"/>
      <w:r>
        <w:rPr>
          <w:rFonts w:ascii="宋体" w:hAnsi="宋体" w:hint="eastAsia"/>
          <w:szCs w:val="24"/>
        </w:rPr>
        <w:t>下消息</w:t>
      </w:r>
      <w:proofErr w:type="gramEnd"/>
      <w:r>
        <w:rPr>
          <w:rFonts w:ascii="宋体" w:hAnsi="宋体" w:hint="eastAsia"/>
          <w:szCs w:val="24"/>
        </w:rPr>
        <w:t>不丢失</w:t>
      </w:r>
      <w:r>
        <w:rPr>
          <w:rFonts w:ascii="宋体" w:hAnsi="宋体"/>
          <w:szCs w:val="24"/>
        </w:rPr>
        <w:t>。</w:t>
      </w:r>
    </w:p>
    <w:p w14:paraId="645FE52D" w14:textId="77777777" w:rsidR="009D6247" w:rsidRDefault="00000000">
      <w:pPr>
        <w:pStyle w:val="5"/>
      </w:pPr>
      <w:r>
        <w:rPr>
          <w:rFonts w:hint="eastAsia"/>
        </w:rPr>
        <w:t>服务总线</w:t>
      </w:r>
    </w:p>
    <w:p w14:paraId="4DE7D5ED" w14:textId="77777777" w:rsidR="009D6247" w:rsidRDefault="00000000">
      <w:pPr>
        <w:ind w:firstLine="480"/>
        <w:rPr>
          <w:rFonts w:ascii="宋体" w:hAnsi="宋体" w:hint="eastAsia"/>
          <w:szCs w:val="24"/>
        </w:rPr>
      </w:pPr>
      <w:r>
        <w:rPr>
          <w:rFonts w:ascii="宋体" w:hAnsi="宋体" w:hint="eastAsia"/>
          <w:szCs w:val="24"/>
        </w:rPr>
        <w:t>服务总线（ESB）是企业应用集成的核心基础设施，旨在解决异构系统间的通信与协作问题。组件支持多协议转换（如REST、SOAP、JMS）、多数据格式适配（如XML、JSON、CSV），通过服务注册中心实现服务的统一发布与发现；提供服务路由功能，可根据消息内容动态路由至目标系统；内置服务治理能力，包括流量控制、负载均衡及安全认证；同时支持服务监控与日志审计，可追踪服务调用链，并记录调用耗时、错误信息等。通过服务总线，实现多系统之间的无缝对接，支撑跨部门业务协同。</w:t>
      </w:r>
    </w:p>
    <w:p w14:paraId="5206B220" w14:textId="77777777" w:rsidR="009D6247" w:rsidRDefault="00000000">
      <w:pPr>
        <w:pStyle w:val="5"/>
      </w:pPr>
      <w:r>
        <w:rPr>
          <w:rFonts w:hint="eastAsia"/>
        </w:rPr>
        <w:lastRenderedPageBreak/>
        <w:t>业务系统组件</w:t>
      </w:r>
    </w:p>
    <w:p w14:paraId="65EC44F9" w14:textId="77777777" w:rsidR="009D6247" w:rsidRDefault="00000000">
      <w:pPr>
        <w:ind w:firstLine="480"/>
        <w:rPr>
          <w:rFonts w:ascii="宋体" w:hAnsi="宋体" w:hint="eastAsia"/>
          <w:szCs w:val="24"/>
        </w:rPr>
      </w:pPr>
      <w:r>
        <w:rPr>
          <w:rFonts w:ascii="宋体" w:hAnsi="宋体" w:hint="eastAsia"/>
          <w:szCs w:val="24"/>
        </w:rPr>
        <w:t>业务系统组件是支撑企业核心业务功能的模块化工具集，通过封装通用业务逻辑降低系统开发门槛</w:t>
      </w:r>
      <w:r>
        <w:rPr>
          <w:rFonts w:ascii="宋体" w:hAnsi="宋体"/>
          <w:szCs w:val="24"/>
        </w:rPr>
        <w:t>，</w:t>
      </w:r>
      <w:r>
        <w:rPr>
          <w:rFonts w:ascii="宋体" w:hAnsi="宋体" w:hint="eastAsia"/>
          <w:szCs w:val="24"/>
        </w:rPr>
        <w:t>提供标准化接口及配套功能；支持模块化组装，开发人员可通过配置（而非编码）快速搭建业务系统</w:t>
      </w:r>
      <w:r>
        <w:rPr>
          <w:rFonts w:ascii="宋体" w:hAnsi="宋体"/>
          <w:szCs w:val="24"/>
        </w:rPr>
        <w:t>。</w:t>
      </w:r>
    </w:p>
    <w:p w14:paraId="341EEC02" w14:textId="77777777" w:rsidR="009D6247" w:rsidRDefault="00000000">
      <w:pPr>
        <w:pStyle w:val="5"/>
      </w:pPr>
      <w:r>
        <w:rPr>
          <w:rFonts w:hint="eastAsia"/>
        </w:rPr>
        <w:t>内容管理组件</w:t>
      </w:r>
    </w:p>
    <w:p w14:paraId="2150E39E" w14:textId="77777777" w:rsidR="009D6247" w:rsidRDefault="00000000">
      <w:pPr>
        <w:ind w:firstLine="480"/>
        <w:rPr>
          <w:rFonts w:ascii="宋体" w:hAnsi="宋体" w:hint="eastAsia"/>
          <w:szCs w:val="24"/>
        </w:rPr>
      </w:pPr>
      <w:r>
        <w:rPr>
          <w:rFonts w:ascii="宋体" w:hAnsi="宋体" w:hint="eastAsia"/>
          <w:szCs w:val="24"/>
        </w:rPr>
        <w:t>内容管理组件（CMS）是企业非结构化数据（如文档、图片、视频）的集中管理平台，核心功能包括内容存储、检索、协作与安全控制。组件支持分布式存储，可自动分类存储（如按部门、项目）并生成元数据（如文件类型、创建时间、作者）；提供全文检索功能，可快速定位所需文件；支持协同编辑、版本控制及权限管理；同时支持内容发布功能，将文档发布至门户网站或APP）。</w:t>
      </w:r>
    </w:p>
    <w:p w14:paraId="3738E48A" w14:textId="77777777" w:rsidR="009D6247" w:rsidRDefault="00000000">
      <w:pPr>
        <w:pStyle w:val="5"/>
      </w:pPr>
      <w:r>
        <w:rPr>
          <w:rFonts w:hint="eastAsia"/>
        </w:rPr>
        <w:t>应用集成组件</w:t>
      </w:r>
    </w:p>
    <w:p w14:paraId="1CA44831" w14:textId="77777777" w:rsidR="009D6247" w:rsidRDefault="00000000">
      <w:pPr>
        <w:ind w:firstLine="480"/>
        <w:rPr>
          <w:rFonts w:ascii="宋体" w:hAnsi="宋体" w:hint="eastAsia"/>
          <w:szCs w:val="24"/>
        </w:rPr>
      </w:pPr>
      <w:r>
        <w:rPr>
          <w:rFonts w:ascii="宋体" w:hAnsi="宋体" w:hint="eastAsia"/>
          <w:szCs w:val="24"/>
        </w:rPr>
        <w:t>应用集成组件是解决企业“信息孤岛”问题的关键工具，聚焦于跨系统的数据同步与业务联动。组件支持API集成、文件集成及事件集成。</w:t>
      </w:r>
    </w:p>
    <w:p w14:paraId="65725345" w14:textId="77777777" w:rsidR="009D6247" w:rsidRDefault="00000000">
      <w:pPr>
        <w:pStyle w:val="5"/>
      </w:pPr>
      <w:r>
        <w:rPr>
          <w:rFonts w:hint="eastAsia"/>
        </w:rPr>
        <w:t>电子签章组件</w:t>
      </w:r>
    </w:p>
    <w:p w14:paraId="6DF1653D" w14:textId="77777777" w:rsidR="009D6247" w:rsidRDefault="00000000">
      <w:pPr>
        <w:ind w:firstLine="480"/>
        <w:rPr>
          <w:rFonts w:ascii="宋体" w:hAnsi="宋体" w:hint="eastAsia"/>
          <w:szCs w:val="24"/>
        </w:rPr>
      </w:pPr>
      <w:r>
        <w:rPr>
          <w:rFonts w:ascii="宋体" w:hAnsi="宋体" w:hint="eastAsia"/>
          <w:szCs w:val="24"/>
        </w:rPr>
        <w:t>电子签章组件是企业电子化业务的合法性保障工具，基于《电子签名法》及PKI/CA技术实现电子签名与印章的全流程管理。组件支持数字证书集成（如通过</w:t>
      </w:r>
      <w:proofErr w:type="spellStart"/>
      <w:r>
        <w:rPr>
          <w:rFonts w:ascii="宋体" w:hAnsi="宋体" w:hint="eastAsia"/>
          <w:szCs w:val="24"/>
        </w:rPr>
        <w:t>UKey</w:t>
      </w:r>
      <w:proofErr w:type="spellEnd"/>
      <w:r>
        <w:rPr>
          <w:rFonts w:ascii="宋体" w:hAnsi="宋体" w:hint="eastAsia"/>
          <w:szCs w:val="24"/>
        </w:rPr>
        <w:t>、手机CA验证用户身份），可生成符合国密标准（SM2/SM3）的电子签名；提供印章模板管理功能，支持可视化设计印章样式；具备验签功能，可验证电子文档的完整性</w:t>
      </w:r>
      <w:r>
        <w:rPr>
          <w:rFonts w:ascii="宋体" w:hAnsi="宋体"/>
          <w:szCs w:val="24"/>
        </w:rPr>
        <w:t>、</w:t>
      </w:r>
      <w:r>
        <w:rPr>
          <w:rFonts w:ascii="宋体" w:hAnsi="宋体" w:hint="eastAsia"/>
          <w:szCs w:val="24"/>
        </w:rPr>
        <w:t>防止篡改及签名的有效性；同时支持签署日志记录</w:t>
      </w:r>
      <w:r>
        <w:rPr>
          <w:rFonts w:ascii="宋体" w:hAnsi="宋体"/>
          <w:szCs w:val="24"/>
        </w:rPr>
        <w:t>。</w:t>
      </w:r>
    </w:p>
    <w:p w14:paraId="60C5D9EE" w14:textId="77777777" w:rsidR="009D6247" w:rsidRDefault="00000000">
      <w:pPr>
        <w:pStyle w:val="4"/>
      </w:pPr>
      <w:bookmarkStart w:id="442" w:name="_Toc213053782"/>
      <w:r>
        <w:rPr>
          <w:rFonts w:hint="eastAsia"/>
        </w:rPr>
        <w:t>安全支撑组件</w:t>
      </w:r>
      <w:bookmarkEnd w:id="442"/>
    </w:p>
    <w:p w14:paraId="21467A92" w14:textId="77777777" w:rsidR="009D6247" w:rsidRDefault="00000000">
      <w:pPr>
        <w:pStyle w:val="5"/>
      </w:pPr>
      <w:r>
        <w:rPr>
          <w:rFonts w:hint="eastAsia"/>
        </w:rPr>
        <w:t>单点登录组件</w:t>
      </w:r>
    </w:p>
    <w:p w14:paraId="27D8F73A" w14:textId="77777777" w:rsidR="009D6247" w:rsidRDefault="00000000">
      <w:pPr>
        <w:ind w:firstLine="480"/>
        <w:rPr>
          <w:rFonts w:ascii="宋体" w:hAnsi="宋体" w:hint="eastAsia"/>
          <w:szCs w:val="24"/>
        </w:rPr>
      </w:pPr>
      <w:r>
        <w:rPr>
          <w:rFonts w:ascii="宋体" w:hAnsi="宋体" w:hint="eastAsia"/>
          <w:szCs w:val="24"/>
        </w:rPr>
        <w:t>单点登录组件是提升用户访问体验与系统安全性的核心工具，支持用户“一次登录、全网通行”。组件基于OAuth2.0、SAML等标准协议，集成多种认证方式（如用户名密码、短信验证码、生物识别），用户登录认证中心后，可自动获取其他关联系统的访问权限，无需重复输入密码；支持会话管理及多因子认证（如</w:t>
      </w:r>
      <w:r>
        <w:rPr>
          <w:rFonts w:ascii="宋体" w:hAnsi="宋体" w:hint="eastAsia"/>
          <w:szCs w:val="24"/>
        </w:rPr>
        <w:lastRenderedPageBreak/>
        <w:t>密码+动态令牌），增强身份验证的安全性。</w:t>
      </w:r>
    </w:p>
    <w:p w14:paraId="49912AC9" w14:textId="77777777" w:rsidR="009D6247" w:rsidRDefault="00000000">
      <w:pPr>
        <w:pStyle w:val="5"/>
      </w:pPr>
      <w:r>
        <w:rPr>
          <w:rFonts w:hint="eastAsia"/>
        </w:rPr>
        <w:t>统一用户管理组件</w:t>
      </w:r>
    </w:p>
    <w:p w14:paraId="61233C21" w14:textId="77777777" w:rsidR="009D6247" w:rsidRDefault="00000000">
      <w:pPr>
        <w:ind w:firstLine="480"/>
      </w:pPr>
      <w:r>
        <w:t>统一用户管理组件是企业用户信息的</w:t>
      </w:r>
      <w:r>
        <w:t>“</w:t>
      </w:r>
      <w:r>
        <w:t>中央数据库</w:t>
      </w:r>
      <w:r>
        <w:t>”</w:t>
      </w:r>
      <w:r>
        <w:t>，负责用户全生命周期的集中管理与同步。组件支持用户信息的批量导入</w:t>
      </w:r>
      <w:r>
        <w:t>/</w:t>
      </w:r>
      <w:r>
        <w:t>导出，提供用户姓名、部门、职位、联系方式</w:t>
      </w:r>
      <w:r>
        <w:rPr>
          <w:rFonts w:hint="eastAsia"/>
        </w:rPr>
        <w:t>管理</w:t>
      </w:r>
      <w:r>
        <w:t>及角色分配；支持与第三方系统</w:t>
      </w:r>
      <w:r>
        <w:rPr>
          <w:rFonts w:hint="eastAsia"/>
        </w:rPr>
        <w:t>用户信息</w:t>
      </w:r>
      <w:r>
        <w:t>的双向同步，确保用户信息在各系统间一致；具备用户审计功能，可追踪用户创建、修改、删除操作的日志。</w:t>
      </w:r>
    </w:p>
    <w:p w14:paraId="1FC6B966" w14:textId="77777777" w:rsidR="009D6247" w:rsidRDefault="00000000">
      <w:pPr>
        <w:pStyle w:val="5"/>
      </w:pPr>
      <w:r>
        <w:rPr>
          <w:rFonts w:hint="eastAsia"/>
        </w:rPr>
        <w:t>统一权限管理组件</w:t>
      </w:r>
    </w:p>
    <w:p w14:paraId="25C337C0" w14:textId="77777777" w:rsidR="009D6247" w:rsidRDefault="00000000">
      <w:pPr>
        <w:ind w:firstLine="480"/>
      </w:pPr>
      <w:r>
        <w:t>统一权限管理组件是资源访问的</w:t>
      </w:r>
      <w:r>
        <w:t>“</w:t>
      </w:r>
      <w:r>
        <w:t>守门人</w:t>
      </w:r>
      <w:r>
        <w:t>”</w:t>
      </w:r>
      <w:r>
        <w:t>，通过细粒度权限控制保障系统与数据安全。组件支持基于角色的访问控制，可定义角色并关联权限（如查看、修改）；支持基于属性的访问控制，可根据用户属性（如部门、职位）、环境属性（如登录</w:t>
      </w:r>
      <w:r>
        <w:t>IP</w:t>
      </w:r>
      <w:r>
        <w:t>、时间）动态调整权限。通过统一权限管理组件，可将越权访问事件减少，确保</w:t>
      </w:r>
      <w:r>
        <w:t>“</w:t>
      </w:r>
      <w:r>
        <w:t>最小权限原则</w:t>
      </w:r>
      <w:r>
        <w:t>”</w:t>
      </w:r>
      <w:r>
        <w:t>落地。</w:t>
      </w:r>
    </w:p>
    <w:p w14:paraId="4D3E9558" w14:textId="77777777" w:rsidR="009D6247" w:rsidRDefault="00000000">
      <w:pPr>
        <w:pStyle w:val="5"/>
      </w:pPr>
      <w:r>
        <w:rPr>
          <w:rFonts w:hint="eastAsia"/>
        </w:rPr>
        <w:t>电子印章管理组件</w:t>
      </w:r>
    </w:p>
    <w:p w14:paraId="74F42D94" w14:textId="77777777" w:rsidR="009D6247" w:rsidRDefault="00000000">
      <w:pPr>
        <w:ind w:firstLine="480"/>
      </w:pPr>
      <w:r>
        <w:t>电子印章管理组件聚焦于电子印章的全生命周期管控，确保印章使用的合</w:t>
      </w:r>
      <w:proofErr w:type="gramStart"/>
      <w:r>
        <w:t>规</w:t>
      </w:r>
      <w:proofErr w:type="gramEnd"/>
      <w:r>
        <w:t>性与可追溯性。组件支持印章申请流程、印章制作及印章停用</w:t>
      </w:r>
      <w:r>
        <w:t>/</w:t>
      </w:r>
      <w:r>
        <w:t>销毁；提供印章使用日志记录，包含签署时间、文件摘要、设备信息等；支持印章权限控制及用印审批。</w:t>
      </w:r>
    </w:p>
    <w:p w14:paraId="56857416" w14:textId="77777777" w:rsidR="009D6247" w:rsidRDefault="00000000">
      <w:pPr>
        <w:pStyle w:val="5"/>
      </w:pPr>
      <w:r>
        <w:rPr>
          <w:rFonts w:hint="eastAsia"/>
        </w:rPr>
        <w:t>运行监控管理组件</w:t>
      </w:r>
    </w:p>
    <w:p w14:paraId="58C34A6E" w14:textId="77777777" w:rsidR="009D6247" w:rsidRDefault="00000000">
      <w:pPr>
        <w:ind w:firstLine="480"/>
      </w:pPr>
      <w:r>
        <w:t>运行监控管理组件是支撑</w:t>
      </w:r>
      <w:proofErr w:type="gramStart"/>
      <w:r>
        <w:t>层系统</w:t>
      </w:r>
      <w:proofErr w:type="gramEnd"/>
      <w:r>
        <w:t>稳定运行的</w:t>
      </w:r>
      <w:r>
        <w:t>“</w:t>
      </w:r>
      <w:r>
        <w:t>千里眼</w:t>
      </w:r>
      <w:r>
        <w:t>”</w:t>
      </w:r>
      <w:r>
        <w:t>，通过实时监控与智能分析保障组件可用性。组件支持采集多维度指标（如</w:t>
      </w:r>
      <w:r>
        <w:t>CPU</w:t>
      </w:r>
      <w:r>
        <w:t>使用率、内存占用、接口响应时间、错误率），并通过可视化仪表盘（如折线图、热力图）展示；提供告警规则配置，支持多通道通知（如邮件、短信）；内置性能分析功能，可定位系统瓶颈；同时支持日志聚合与检索。</w:t>
      </w:r>
    </w:p>
    <w:p w14:paraId="570B4104" w14:textId="77777777" w:rsidR="009D6247" w:rsidRDefault="00000000">
      <w:pPr>
        <w:pStyle w:val="5"/>
      </w:pPr>
      <w:r>
        <w:rPr>
          <w:rFonts w:hint="eastAsia"/>
        </w:rPr>
        <w:t>终端安全管理组件</w:t>
      </w:r>
    </w:p>
    <w:p w14:paraId="65CA153C" w14:textId="77777777" w:rsidR="009D6247" w:rsidRDefault="00000000">
      <w:pPr>
        <w:ind w:firstLine="480"/>
      </w:pPr>
      <w:r>
        <w:lastRenderedPageBreak/>
        <w:t>终端安全管理组件是终端设备（如</w:t>
      </w:r>
      <w:r>
        <w:t>PC</w:t>
      </w:r>
      <w:r>
        <w:t>、手机、平板）的</w:t>
      </w:r>
      <w:r>
        <w:t>“</w:t>
      </w:r>
      <w:r>
        <w:t>防护盾</w:t>
      </w:r>
      <w:r>
        <w:t>”</w:t>
      </w:r>
      <w:r>
        <w:t>，旨在防止非法接入与数据泄露。组件支持终端接入控制仅允许安装指定安全软件的设备连接内网、补丁管理及病毒防护</w:t>
      </w:r>
      <w:r>
        <w:rPr>
          <w:rFonts w:hint="eastAsia"/>
        </w:rPr>
        <w:t>。</w:t>
      </w:r>
      <w:r>
        <w:t>可限制敏感数据的拷贝、打印、邮件发送，并记录操作日志。</w:t>
      </w:r>
    </w:p>
    <w:p w14:paraId="149D9663" w14:textId="77777777" w:rsidR="009D6247" w:rsidRDefault="009D6247">
      <w:pPr>
        <w:pStyle w:val="a8"/>
        <w:ind w:left="240" w:firstLine="431"/>
      </w:pPr>
    </w:p>
    <w:p w14:paraId="5C3EEE37" w14:textId="77777777" w:rsidR="009D6247" w:rsidRDefault="00000000">
      <w:pPr>
        <w:pStyle w:val="3"/>
      </w:pPr>
      <w:bookmarkStart w:id="443" w:name="_Toc212305855"/>
      <w:bookmarkStart w:id="444" w:name="_Toc213053792"/>
      <w:r>
        <w:rPr>
          <w:rFonts w:hint="eastAsia"/>
        </w:rPr>
        <w:t>基层信息大数据平台及</w:t>
      </w:r>
      <w:bookmarkEnd w:id="443"/>
      <w:r>
        <w:rPr>
          <w:rFonts w:hint="eastAsia"/>
        </w:rPr>
        <w:t>基层一表通系统对接</w:t>
      </w:r>
      <w:bookmarkEnd w:id="444"/>
    </w:p>
    <w:p w14:paraId="7545A7BE" w14:textId="77777777" w:rsidR="009D6247" w:rsidRDefault="00000000">
      <w:pPr>
        <w:ind w:firstLine="480"/>
      </w:pPr>
      <w:r>
        <w:rPr>
          <w:rFonts w:hint="eastAsia"/>
        </w:rPr>
        <w:t>顺义区在建的</w:t>
      </w:r>
      <w:r>
        <w:rPr>
          <w:rFonts w:ascii="仿宋_GB2312" w:cs="仿宋_GB2312" w:hint="eastAsia"/>
          <w:color w:val="000000"/>
          <w:kern w:val="0"/>
        </w:rPr>
        <w:t>基层一表通系统</w:t>
      </w:r>
      <w:r>
        <w:rPr>
          <w:rFonts w:hint="eastAsia"/>
        </w:rPr>
        <w:t>已实现数据快速采集和汇总，通过建设基层信息大数据平台，与现有一表通系统对接，</w:t>
      </w:r>
      <w:proofErr w:type="gramStart"/>
      <w:r>
        <w:rPr>
          <w:rFonts w:hint="eastAsia"/>
        </w:rPr>
        <w:t>通过数智底座</w:t>
      </w:r>
      <w:proofErr w:type="gramEnd"/>
      <w:r>
        <w:rPr>
          <w:rFonts w:hint="eastAsia"/>
        </w:rPr>
        <w:t>的能力对一表通汇聚的填报数据进行分析处理，不断优化报表数据，同时拥有催办和发布定时任务通知的功能，按照要求每月、每季度、年生产报表等提供给区领导调阅。</w:t>
      </w:r>
    </w:p>
    <w:p w14:paraId="0C411638" w14:textId="77777777" w:rsidR="009D6247" w:rsidRDefault="00000000">
      <w:pPr>
        <w:pStyle w:val="4"/>
      </w:pPr>
      <w:bookmarkStart w:id="445" w:name="_Toc213053793"/>
      <w:bookmarkStart w:id="446" w:name="_Toc212305856"/>
      <w:r>
        <w:rPr>
          <w:rFonts w:hint="eastAsia"/>
        </w:rPr>
        <w:t>数据资源目录子系统</w:t>
      </w:r>
      <w:bookmarkEnd w:id="445"/>
      <w:bookmarkEnd w:id="446"/>
    </w:p>
    <w:p w14:paraId="37FE0EED" w14:textId="77777777" w:rsidR="009D6247" w:rsidRDefault="00000000">
      <w:pPr>
        <w:ind w:firstLine="480"/>
      </w:pPr>
      <w:r>
        <w:rPr>
          <w:rFonts w:hint="eastAsia"/>
        </w:rPr>
        <w:t>基层信息包含自然人、法人以及楼宇等各类信息，业务流程复杂，涉及单位众多，因此基层大数据具有体量庞大、内容多样、动态变化等特征，前期数据治理工作对于整个大数据应用具有不可或缺的基础性作用。通过数据资源目录子系统的建设与使用，实现跨部门、跨系统的数据资源共享发布、资源检索等相关功能，降低部门间沟通和系统对接的成本，提升数据资源利用率和应用价值，实现对大数据资产的标准化和动态化管理。</w:t>
      </w:r>
    </w:p>
    <w:p w14:paraId="288F76DC" w14:textId="77777777" w:rsidR="009D6247" w:rsidRDefault="00000000">
      <w:pPr>
        <w:pStyle w:val="5"/>
      </w:pPr>
      <w:r>
        <w:rPr>
          <w:rFonts w:hint="eastAsia"/>
        </w:rPr>
        <w:t>信息资源注册管理</w:t>
      </w:r>
    </w:p>
    <w:p w14:paraId="22CFAAD1" w14:textId="77777777" w:rsidR="009D6247" w:rsidRDefault="00000000">
      <w:pPr>
        <w:ind w:firstLine="480"/>
      </w:pPr>
      <w:r>
        <w:rPr>
          <w:rFonts w:hint="eastAsia"/>
        </w:rPr>
        <w:t>信息资源目录注册是实现各级信息资源共享、业务协同和数据开放的基础，是各级机构之间信息共享及相关数据向社会开放的依据。各级机构可以通过信息资源目录对信息资源进行规范化管理和高效利用，帮助用户理清信息资源情况。信息资源目录注册工作包括对信息资源的分类、元数据描述、代码规划和目录编制，以及相关工作的组织、流程、要求等方面的内容。</w:t>
      </w:r>
    </w:p>
    <w:p w14:paraId="13D8E60D" w14:textId="77777777" w:rsidR="009D6247" w:rsidRDefault="00000000">
      <w:pPr>
        <w:pStyle w:val="5"/>
      </w:pPr>
      <w:r>
        <w:rPr>
          <w:rFonts w:hint="eastAsia"/>
        </w:rPr>
        <w:t>信息资源审核管理</w:t>
      </w:r>
    </w:p>
    <w:p w14:paraId="02FE3733" w14:textId="77777777" w:rsidR="009D6247" w:rsidRDefault="00000000">
      <w:pPr>
        <w:ind w:firstLine="480"/>
      </w:pPr>
      <w:r>
        <w:rPr>
          <w:rFonts w:hint="eastAsia"/>
        </w:rPr>
        <w:t>信息资源目录审核管理实现对已生成的目录资源信息进行审核发布，包括对目录类别、目录项、目录文字、资源挂接内容等进行审核发布，形成可查询显示</w:t>
      </w:r>
      <w:r>
        <w:rPr>
          <w:rFonts w:hint="eastAsia"/>
        </w:rPr>
        <w:lastRenderedPageBreak/>
        <w:t>的目录内容。</w:t>
      </w:r>
    </w:p>
    <w:p w14:paraId="6D985506" w14:textId="77777777" w:rsidR="009D6247" w:rsidRDefault="00000000">
      <w:pPr>
        <w:ind w:firstLine="480"/>
      </w:pPr>
      <w:r>
        <w:rPr>
          <w:rFonts w:hint="eastAsia"/>
        </w:rPr>
        <w:t>目录注册的审核人员使用预置账号登录信息资源目录管理系统，通过目录审核界面对本单位目录编制人员提交的目录数据进行内部审核。对符合注册要求的信息资源进行通过，审批通过的信息资源可在相应治理系统中共享接口管理的共享发布列表中显示；对不符合注册要求的信息资源进行驳回，并可对新注册的信息资源进行批量操作（全部通过、全部驳回等操作），方便快速的对新注册的信息资源进行管理。</w:t>
      </w:r>
    </w:p>
    <w:p w14:paraId="0802BB8D" w14:textId="77777777" w:rsidR="009D6247" w:rsidRDefault="00000000">
      <w:pPr>
        <w:pStyle w:val="5"/>
      </w:pPr>
      <w:r>
        <w:rPr>
          <w:rFonts w:hint="eastAsia"/>
        </w:rPr>
        <w:t>信息资源标签管理</w:t>
      </w:r>
    </w:p>
    <w:p w14:paraId="6BE1B7B5" w14:textId="77777777" w:rsidR="009D6247" w:rsidRDefault="00000000">
      <w:pPr>
        <w:ind w:firstLine="480"/>
      </w:pPr>
      <w:r>
        <w:rPr>
          <w:rFonts w:hint="eastAsia"/>
        </w:rPr>
        <w:t>通过可视化界面交互方式，结合实际需求，自主创建和维护信息资源目录内容的标签，轻松构建完善的标签管理体系。</w:t>
      </w:r>
    </w:p>
    <w:p w14:paraId="4D519064" w14:textId="77777777" w:rsidR="009D6247" w:rsidRDefault="00000000">
      <w:pPr>
        <w:ind w:firstLine="480"/>
      </w:pPr>
      <w:r>
        <w:rPr>
          <w:rFonts w:hint="eastAsia"/>
        </w:rPr>
        <w:t>针对标签库的功能，可以对信息资源标签进行增加、删除、修改、重命名、搜索等操作，还包括分类管理和查询功能，以及对信息资源进行标签化并按照标签进行检索操作。除此之外，还能够查看标签在哪些信息资源或信息项中被应用。</w:t>
      </w:r>
    </w:p>
    <w:p w14:paraId="73568564" w14:textId="77777777" w:rsidR="009D6247" w:rsidRDefault="00000000">
      <w:pPr>
        <w:pStyle w:val="5"/>
      </w:pPr>
      <w:r>
        <w:rPr>
          <w:rFonts w:hint="eastAsia"/>
        </w:rPr>
        <w:t>信息资源订阅管理</w:t>
      </w:r>
    </w:p>
    <w:p w14:paraId="59485193" w14:textId="77777777" w:rsidR="009D6247" w:rsidRDefault="00000000">
      <w:pPr>
        <w:ind w:firstLine="480"/>
      </w:pPr>
      <w:r>
        <w:rPr>
          <w:rFonts w:hint="eastAsia"/>
        </w:rPr>
        <w:t>实现对本系统中收录的目录进行统一检索和浏览服务，可以对信息资源目录进行订阅、查看订阅数据，审批人员可对订阅的目录进行订阅审批，审批成功后订阅者可以收到授权消息。</w:t>
      </w:r>
    </w:p>
    <w:p w14:paraId="466E652B" w14:textId="77777777" w:rsidR="009D6247" w:rsidRDefault="00000000">
      <w:pPr>
        <w:ind w:firstLine="480"/>
      </w:pPr>
      <w:r>
        <w:rPr>
          <w:rFonts w:hint="eastAsia"/>
        </w:rPr>
        <w:t>信息目录资源的搜索与定位、查询与订阅模块具有人性化的界面，对本系统中收录的目录进行统一检索和浏览服务，包含但不限于搜索信息资源、信息项、结果展示、筛选等功能；用户可以通过订阅信息资源目录的方式，每当目录有更新时会及时收到系统通知，保证目录的时效性</w:t>
      </w:r>
      <w:r>
        <w:rPr>
          <w:rFonts w:hint="eastAsia"/>
        </w:rPr>
        <w:t>,</w:t>
      </w:r>
      <w:r>
        <w:rPr>
          <w:rFonts w:hint="eastAsia"/>
        </w:rPr>
        <w:t>便于对目录进行管理和收藏使用。</w:t>
      </w:r>
    </w:p>
    <w:p w14:paraId="142C0AA0" w14:textId="77777777" w:rsidR="009D6247" w:rsidRDefault="00000000">
      <w:pPr>
        <w:pStyle w:val="5"/>
      </w:pPr>
      <w:r>
        <w:rPr>
          <w:rFonts w:hint="eastAsia"/>
        </w:rPr>
        <w:t>信息资源关系分析</w:t>
      </w:r>
    </w:p>
    <w:p w14:paraId="78A05418" w14:textId="77777777" w:rsidR="009D6247" w:rsidRDefault="00000000">
      <w:pPr>
        <w:ind w:firstLine="480"/>
      </w:pPr>
      <w:r>
        <w:rPr>
          <w:rFonts w:hint="eastAsia"/>
        </w:rPr>
        <w:t>用户可以进行统计分析操作。基于数据的来源、数据之间的关系、数据流向、数据被引用次数等重要信息，形成统一的信息图谱，便于用户直观的把握数据资产状况，直观了解到数据自身的问题，协助用户管理数据资产。</w:t>
      </w:r>
    </w:p>
    <w:p w14:paraId="39C710DC" w14:textId="77777777" w:rsidR="009D6247" w:rsidRDefault="00000000">
      <w:pPr>
        <w:ind w:firstLine="480"/>
      </w:pPr>
      <w:r>
        <w:rPr>
          <w:rFonts w:hint="eastAsia"/>
        </w:rPr>
        <w:t>用户可通过信息资源分析模块查看不同业务主题多维展现信息资源目录分布情况、可视化呈现等。</w:t>
      </w:r>
    </w:p>
    <w:p w14:paraId="24DE9061" w14:textId="77777777" w:rsidR="009D6247" w:rsidRDefault="00000000">
      <w:pPr>
        <w:pStyle w:val="5"/>
      </w:pPr>
      <w:r>
        <w:rPr>
          <w:rFonts w:hint="eastAsia"/>
        </w:rPr>
        <w:lastRenderedPageBreak/>
        <w:t>目录梳理服务</w:t>
      </w:r>
    </w:p>
    <w:p w14:paraId="0955A585" w14:textId="77777777" w:rsidR="009D6247" w:rsidRDefault="00000000">
      <w:pPr>
        <w:ind w:firstLine="480"/>
      </w:pPr>
      <w:r>
        <w:rPr>
          <w:rFonts w:hint="eastAsia"/>
        </w:rPr>
        <w:t>数据资源目录梳理工作包括组织服务团队、建立工作机制，明确数据资源编目、分类、元数据描述及维护评估等工作任务和工作方法，基于应用支撑平台中数据服务支撑各系统能力，根据相关标准和规范，完成数据资源目录梳理工作。</w:t>
      </w:r>
    </w:p>
    <w:p w14:paraId="35BB8F59" w14:textId="77777777" w:rsidR="009D6247" w:rsidRDefault="00000000">
      <w:pPr>
        <w:pStyle w:val="4"/>
      </w:pPr>
      <w:bookmarkStart w:id="447" w:name="_Toc213053794"/>
      <w:r>
        <w:rPr>
          <w:rFonts w:hint="eastAsia"/>
        </w:rPr>
        <w:t>基层一表通接口系统</w:t>
      </w:r>
      <w:bookmarkEnd w:id="447"/>
    </w:p>
    <w:p w14:paraId="77770D5D" w14:textId="77777777" w:rsidR="009D6247" w:rsidRDefault="00000000">
      <w:pPr>
        <w:ind w:firstLine="480"/>
      </w:pPr>
      <w:r>
        <w:rPr>
          <w:rFonts w:hint="eastAsia"/>
        </w:rPr>
        <w:t>通过基层一表通系统预留接口实现系统间对接，对接一表通填报汇聚的</w:t>
      </w:r>
      <w:proofErr w:type="gramStart"/>
      <w:r>
        <w:rPr>
          <w:rFonts w:hint="eastAsia"/>
        </w:rPr>
        <w:t>数据台</w:t>
      </w:r>
      <w:proofErr w:type="gramEnd"/>
      <w:r>
        <w:rPr>
          <w:rFonts w:hint="eastAsia"/>
        </w:rPr>
        <w:t>账、数据报表、智能报表字段、报表异议数据、报表规则、报表填报任务信息、报表填报情况信息等数据，便于数据分析子系统对相关文件、工作记录等进行分析。</w:t>
      </w:r>
    </w:p>
    <w:p w14:paraId="2D48A64B" w14:textId="77777777" w:rsidR="009D6247" w:rsidRDefault="00000000">
      <w:pPr>
        <w:pStyle w:val="4"/>
      </w:pPr>
      <w:bookmarkStart w:id="448" w:name="_Toc213053795"/>
      <w:bookmarkStart w:id="449" w:name="_Toc212305858"/>
      <w:r>
        <w:rPr>
          <w:rFonts w:hint="eastAsia"/>
        </w:rPr>
        <w:t>数据质量子系统</w:t>
      </w:r>
      <w:bookmarkEnd w:id="448"/>
      <w:bookmarkEnd w:id="449"/>
    </w:p>
    <w:p w14:paraId="57204850" w14:textId="77777777" w:rsidR="009D6247" w:rsidRDefault="00000000">
      <w:pPr>
        <w:ind w:firstLine="480"/>
      </w:pPr>
      <w:r>
        <w:rPr>
          <w:rFonts w:hint="eastAsia"/>
        </w:rPr>
        <w:t>基于数据质量子系统建立统一规范的数据质量监测评价机制，以数据标准为数据检核依据，以元数据为数据检核对</w:t>
      </w:r>
      <w:proofErr w:type="gramStart"/>
      <w:r>
        <w:rPr>
          <w:rFonts w:hint="eastAsia"/>
        </w:rPr>
        <w:t>象</w:t>
      </w:r>
      <w:proofErr w:type="gramEnd"/>
      <w:r>
        <w:rPr>
          <w:rFonts w:hint="eastAsia"/>
        </w:rPr>
        <w:t>，以演绎推算、内部验证、有效值检查等为评价方法。数据质量子系统能够实现质量评价规则的便捷化配置、数据质量评价任务的智能化调度、数据质量评价结果的定制化输出等。</w:t>
      </w:r>
    </w:p>
    <w:p w14:paraId="0C830054" w14:textId="77777777" w:rsidR="009D6247" w:rsidRDefault="00000000">
      <w:pPr>
        <w:ind w:firstLine="480"/>
        <w:rPr>
          <w:rFonts w:ascii="仿宋" w:eastAsia="仿宋" w:hAnsi="仿宋" w:cs="仿宋" w:hint="eastAsia"/>
        </w:rPr>
      </w:pPr>
      <w:r>
        <w:rPr>
          <w:rFonts w:hint="eastAsia"/>
        </w:rPr>
        <w:t>系统支持通过内置的数据质量规则模型及时发现数据的完整性、一致性、准确性等质量问题；提供成熟完整的数据质量检测方案；支持多种数据质量规则定义；系统提供数据质量规则的各类操作；支持分布式校验节点规则的统一管理；提供内置的通用质量规则；提供质量规则的自定义扩展能力；系统支持自定义校核规则的权重；系统支持多种维度校验；支持通过执行</w:t>
      </w:r>
      <w:r>
        <w:rPr>
          <w:rFonts w:hint="eastAsia"/>
        </w:rPr>
        <w:t>SQL</w:t>
      </w:r>
      <w:r>
        <w:rPr>
          <w:rFonts w:hint="eastAsia"/>
        </w:rPr>
        <w:t>完成数据校验操作，实现数据质量分析，</w:t>
      </w:r>
      <w:r>
        <w:rPr>
          <w:rFonts w:hint="eastAsia"/>
        </w:rPr>
        <w:t>SQL</w:t>
      </w:r>
      <w:r>
        <w:rPr>
          <w:rFonts w:hint="eastAsia"/>
        </w:rPr>
        <w:t>校验规则与错误提示可自定义配置，并生成质量报告，以图表等形式展示当前质量评估和历史质量评估的评估报告。</w:t>
      </w:r>
    </w:p>
    <w:p w14:paraId="18B05323" w14:textId="77777777" w:rsidR="009D6247" w:rsidRDefault="00000000">
      <w:pPr>
        <w:pStyle w:val="5"/>
      </w:pPr>
      <w:r>
        <w:rPr>
          <w:rFonts w:hint="eastAsia"/>
        </w:rPr>
        <w:t>数据标准管理</w:t>
      </w:r>
    </w:p>
    <w:p w14:paraId="3F72172B" w14:textId="77777777" w:rsidR="009D6247" w:rsidRDefault="00000000">
      <w:pPr>
        <w:ind w:firstLine="480"/>
      </w:pPr>
      <w:r>
        <w:rPr>
          <w:rFonts w:hint="eastAsia"/>
        </w:rPr>
        <w:t>数据标准是</w:t>
      </w:r>
      <w:proofErr w:type="gramStart"/>
      <w:r>
        <w:rPr>
          <w:rFonts w:hint="eastAsia"/>
        </w:rPr>
        <w:t>指保障内</w:t>
      </w:r>
      <w:proofErr w:type="gramEnd"/>
      <w:r>
        <w:rPr>
          <w:rFonts w:hint="eastAsia"/>
        </w:rPr>
        <w:t>外部使用和交换的一致性和准确性的规范性约束，通常可分为基础类数据标准和指标类数据标准。</w:t>
      </w:r>
    </w:p>
    <w:p w14:paraId="16EFA1F8" w14:textId="77777777" w:rsidR="009D6247" w:rsidRDefault="00000000">
      <w:pPr>
        <w:ind w:firstLine="480"/>
      </w:pPr>
      <w:r>
        <w:rPr>
          <w:rFonts w:hint="eastAsia"/>
        </w:rPr>
        <w:t>基础类数据标准主要包括数据元、代码集、编码集、同义词、标准文件管理等能力，其中数据</w:t>
      </w:r>
      <w:proofErr w:type="gramStart"/>
      <w:r>
        <w:rPr>
          <w:rFonts w:hint="eastAsia"/>
        </w:rPr>
        <w:t>元具备</w:t>
      </w:r>
      <w:proofErr w:type="gramEnd"/>
      <w:r>
        <w:rPr>
          <w:rFonts w:hint="eastAsia"/>
        </w:rPr>
        <w:t>自定义、引用国标、</w:t>
      </w:r>
      <w:proofErr w:type="gramStart"/>
      <w:r>
        <w:rPr>
          <w:rFonts w:hint="eastAsia"/>
        </w:rPr>
        <w:t>行标管理</w:t>
      </w:r>
      <w:proofErr w:type="gramEnd"/>
      <w:r>
        <w:rPr>
          <w:rFonts w:hint="eastAsia"/>
        </w:rPr>
        <w:t>以及地方标准管理等能力。</w:t>
      </w:r>
    </w:p>
    <w:p w14:paraId="0225564D" w14:textId="77777777" w:rsidR="009D6247" w:rsidRDefault="00000000">
      <w:pPr>
        <w:pStyle w:val="5"/>
      </w:pPr>
      <w:r>
        <w:rPr>
          <w:rFonts w:hint="eastAsia"/>
        </w:rPr>
        <w:lastRenderedPageBreak/>
        <w:t>数据代码管理</w:t>
      </w:r>
    </w:p>
    <w:p w14:paraId="6D6C8C14" w14:textId="77777777" w:rsidR="009D6247" w:rsidRDefault="00000000">
      <w:pPr>
        <w:ind w:firstLine="480"/>
      </w:pPr>
      <w:r>
        <w:rPr>
          <w:rFonts w:hint="eastAsia"/>
        </w:rPr>
        <w:t>代码集即数据字段或码表，系统支持对代码集的管理操作；</w:t>
      </w:r>
    </w:p>
    <w:p w14:paraId="7846DFBD" w14:textId="77777777" w:rsidR="009D6247" w:rsidRDefault="00000000">
      <w:pPr>
        <w:ind w:firstLine="480"/>
      </w:pPr>
      <w:r>
        <w:rPr>
          <w:rFonts w:hint="eastAsia"/>
        </w:rPr>
        <w:t>支持代码集的分类、代码的分层功能；提供对代码集分类的增加、编辑、删除功能；对代码集的新增、批量生成、编辑、删除、导入、导出等功能；支持引用国标、行标、地标快速构建代码集；支持国标、行标、地标代码集的维护。</w:t>
      </w:r>
    </w:p>
    <w:p w14:paraId="52024BF9" w14:textId="77777777" w:rsidR="009D6247" w:rsidRDefault="00000000">
      <w:pPr>
        <w:pStyle w:val="5"/>
      </w:pPr>
      <w:r>
        <w:rPr>
          <w:rFonts w:hint="eastAsia"/>
        </w:rPr>
        <w:t>规则组件管理</w:t>
      </w:r>
    </w:p>
    <w:p w14:paraId="3D29621A" w14:textId="77777777" w:rsidR="009D6247" w:rsidRDefault="00000000">
      <w:pPr>
        <w:ind w:firstLine="480"/>
        <w:rPr>
          <w:rFonts w:ascii="仿宋" w:eastAsia="仿宋" w:hAnsi="仿宋" w:cs="仿宋" w:hint="eastAsia"/>
          <w:color w:val="000000"/>
          <w:w w:val="90"/>
        </w:rPr>
      </w:pPr>
      <w:r>
        <w:rPr>
          <w:rFonts w:hint="eastAsia"/>
        </w:rPr>
        <w:t>支持对规则组件资源进行管理。转换组件主要涵盖空值替换、数据校验、常量值、值映射、字段选取、数据去重、排序、字符切割、字符替换、拆分字段、值运算、值连接、范围划分、行列转换等复杂处理；作业组件主要涵盖文件处理，大数据处理，配置处理条件，自定义脚本等任务配置组件；提供可扩展插件式的组件管理机制，方便进行扩展开发，自定义开发的组件可快速的以插件的方式集成到产品中使用。</w:t>
      </w:r>
    </w:p>
    <w:p w14:paraId="77A566B2" w14:textId="77777777" w:rsidR="009D6247" w:rsidRDefault="00000000">
      <w:pPr>
        <w:pStyle w:val="5"/>
      </w:pPr>
      <w:r>
        <w:rPr>
          <w:rFonts w:hint="eastAsia"/>
        </w:rPr>
        <w:t>数据质量检测</w:t>
      </w:r>
    </w:p>
    <w:p w14:paraId="1F61A00B" w14:textId="77777777" w:rsidR="009D6247" w:rsidRDefault="00000000">
      <w:pPr>
        <w:ind w:firstLine="480"/>
      </w:pPr>
      <w:r>
        <w:rPr>
          <w:rFonts w:hint="eastAsia"/>
        </w:rPr>
        <w:t>提供数据质量检测功能。系统按被</w:t>
      </w:r>
      <w:proofErr w:type="gramStart"/>
      <w:r>
        <w:rPr>
          <w:rFonts w:hint="eastAsia"/>
        </w:rPr>
        <w:t>评数据</w:t>
      </w:r>
      <w:proofErr w:type="gramEnd"/>
      <w:r>
        <w:rPr>
          <w:rFonts w:hint="eastAsia"/>
        </w:rPr>
        <w:t>匹配上的规则执行质量检查，支持实时查看质检进度。数据质量评价将以规则匹配的结果为基准，使用多线程通过分库、分表、分区方式扫描数据库，对各类问题明细进行罗列，并通过集群实现信息数据实时传递，评价结果将在相应界面展现。</w:t>
      </w:r>
    </w:p>
    <w:p w14:paraId="7F4596B1" w14:textId="77777777" w:rsidR="009D6247" w:rsidRDefault="00000000">
      <w:pPr>
        <w:pStyle w:val="4"/>
      </w:pPr>
      <w:bookmarkStart w:id="450" w:name="_Toc213053796"/>
      <w:bookmarkStart w:id="451" w:name="_Toc212305859"/>
      <w:r>
        <w:rPr>
          <w:rFonts w:hint="eastAsia"/>
        </w:rPr>
        <w:t>数据交换子系统</w:t>
      </w:r>
      <w:bookmarkEnd w:id="450"/>
      <w:bookmarkEnd w:id="451"/>
    </w:p>
    <w:p w14:paraId="2BB2F631" w14:textId="77777777" w:rsidR="009D6247" w:rsidRDefault="00000000">
      <w:pPr>
        <w:ind w:firstLine="480"/>
      </w:pPr>
      <w:r>
        <w:rPr>
          <w:rFonts w:hint="eastAsia"/>
        </w:rPr>
        <w:t>数据交换子系统能够实现分布的、异构的各类业务数据资源的交换、实现各部门数据资源整合。按照系统标准处理后的多方数据汇集至中心系统，再以统一标准对外提供数据服务，使数据按一定业务规则成为可复用的资源，实现跨部门的基层信息共享，并对数据交换情况进行综合、全面的分析与监管，及时感知运行状态并做出智能化响应。</w:t>
      </w:r>
    </w:p>
    <w:p w14:paraId="0B9B933D" w14:textId="77777777" w:rsidR="009D6247" w:rsidRDefault="00000000">
      <w:pPr>
        <w:pStyle w:val="5"/>
      </w:pPr>
      <w:r>
        <w:rPr>
          <w:rFonts w:hint="eastAsia"/>
        </w:rPr>
        <w:t>可靠传输</w:t>
      </w:r>
    </w:p>
    <w:p w14:paraId="6A6C520A" w14:textId="77777777" w:rsidR="009D6247" w:rsidRDefault="00000000">
      <w:pPr>
        <w:ind w:firstLine="480"/>
      </w:pPr>
      <w:r>
        <w:rPr>
          <w:rFonts w:hint="eastAsia"/>
          <w:lang w:bidi="ar"/>
        </w:rPr>
        <w:t>数据传输子系统中</w:t>
      </w:r>
      <w:proofErr w:type="gramStart"/>
      <w:r>
        <w:rPr>
          <w:rFonts w:hint="eastAsia"/>
          <w:lang w:bidi="ar"/>
        </w:rPr>
        <w:t>最</w:t>
      </w:r>
      <w:proofErr w:type="gramEnd"/>
      <w:r>
        <w:rPr>
          <w:rFonts w:hint="eastAsia"/>
          <w:lang w:bidi="ar"/>
        </w:rPr>
        <w:t>核心的</w:t>
      </w:r>
      <w:r>
        <w:rPr>
          <w:rFonts w:hint="eastAsia"/>
        </w:rPr>
        <w:t>作用</w:t>
      </w:r>
      <w:r>
        <w:rPr>
          <w:rFonts w:hint="eastAsia"/>
          <w:lang w:bidi="ar"/>
        </w:rPr>
        <w:t>是保障数据在传输过程中的可靠性，即：确保数据传输过程是“一次且仅有一次”，保证数据不错、不丢、不重。数据传输</w:t>
      </w:r>
      <w:r>
        <w:rPr>
          <w:rFonts w:hint="eastAsia"/>
          <w:lang w:bidi="ar"/>
        </w:rPr>
        <w:lastRenderedPageBreak/>
        <w:t>子系统支持点对点、路由转发、发布</w:t>
      </w:r>
      <w:r>
        <w:rPr>
          <w:rFonts w:hint="eastAsia"/>
          <w:lang w:bidi="ar"/>
        </w:rPr>
        <w:t>/</w:t>
      </w:r>
      <w:r>
        <w:rPr>
          <w:rFonts w:hint="eastAsia"/>
          <w:lang w:bidi="ar"/>
        </w:rPr>
        <w:t>订阅三类消息传输方式。</w:t>
      </w:r>
    </w:p>
    <w:p w14:paraId="58944364" w14:textId="77777777" w:rsidR="009D6247" w:rsidRDefault="00000000">
      <w:pPr>
        <w:pStyle w:val="5"/>
      </w:pPr>
      <w:r>
        <w:rPr>
          <w:rFonts w:hint="eastAsia"/>
        </w:rPr>
        <w:t>异步交换</w:t>
      </w:r>
    </w:p>
    <w:p w14:paraId="4AEA3389" w14:textId="77777777" w:rsidR="009D6247" w:rsidRDefault="00000000">
      <w:pPr>
        <w:ind w:firstLine="480"/>
        <w:rPr>
          <w:lang w:bidi="ar"/>
        </w:rPr>
      </w:pPr>
      <w:r>
        <w:rPr>
          <w:rFonts w:hint="eastAsia"/>
          <w:lang w:bidi="ar"/>
        </w:rPr>
        <w:t>通过提供多层次的异步通讯机制，消息发送者和接收者不在网络上直接相互通话，而是间接地将消息放入消息队列。</w:t>
      </w:r>
    </w:p>
    <w:p w14:paraId="15C7F14E" w14:textId="77777777" w:rsidR="009D6247" w:rsidRDefault="00000000">
      <w:pPr>
        <w:pStyle w:val="5"/>
      </w:pPr>
      <w:r>
        <w:rPr>
          <w:rFonts w:hint="eastAsia"/>
        </w:rPr>
        <w:t>集群管理</w:t>
      </w:r>
    </w:p>
    <w:p w14:paraId="3280EB58" w14:textId="77777777" w:rsidR="009D6247" w:rsidRDefault="00000000">
      <w:pPr>
        <w:ind w:firstLine="480"/>
      </w:pPr>
      <w:r>
        <w:rPr>
          <w:rFonts w:hint="eastAsia"/>
        </w:rPr>
        <w:t>支持多种分发模式的集群。若干个消息组件服务器节点组成一个群组，统一对外提供消息接收和处理功能，且集群内的各个服务器节点对于应用是透明的。当单个服务器节点无法满足大负载的消息处理要求，可以使用集群功能将负载分配到多个服务器节点上，提高系统的处理能力和</w:t>
      </w:r>
      <w:proofErr w:type="gramStart"/>
      <w:r>
        <w:rPr>
          <w:rFonts w:hint="eastAsia"/>
        </w:rPr>
        <w:t>可</w:t>
      </w:r>
      <w:proofErr w:type="gramEnd"/>
      <w:r>
        <w:rPr>
          <w:rFonts w:hint="eastAsia"/>
        </w:rPr>
        <w:t>扩展性。</w:t>
      </w:r>
    </w:p>
    <w:p w14:paraId="16D156AE" w14:textId="77777777" w:rsidR="009D6247" w:rsidRDefault="00000000">
      <w:pPr>
        <w:pStyle w:val="5"/>
      </w:pPr>
      <w:r>
        <w:rPr>
          <w:rFonts w:hint="eastAsia"/>
        </w:rPr>
        <w:t>流量控制</w:t>
      </w:r>
    </w:p>
    <w:p w14:paraId="77F6FE2A" w14:textId="77777777" w:rsidR="009D6247" w:rsidRDefault="00000000">
      <w:pPr>
        <w:ind w:firstLine="480"/>
      </w:pPr>
      <w:r>
        <w:rPr>
          <w:rFonts w:hint="eastAsia"/>
        </w:rPr>
        <w:t>提供流量控制功能，在传输的过程中，系统可以根据设置将消息拆分为不同的小块，在网络上进行传输，传输到</w:t>
      </w:r>
      <w:proofErr w:type="gramStart"/>
      <w:r>
        <w:rPr>
          <w:rFonts w:hint="eastAsia"/>
        </w:rPr>
        <w:t>目的端后再</w:t>
      </w:r>
      <w:proofErr w:type="gramEnd"/>
      <w:r>
        <w:rPr>
          <w:rFonts w:hint="eastAsia"/>
        </w:rPr>
        <w:t>重新组织为完整的消息。每个小块的大小可以根据网络带宽和网络质量的不同灵活设置，网络质量较高的系统，可以调大每个数据块的大小，以充分的利用网络带宽，网络质量较差的系统，可以相应调小每个数据块的大小，以减少对网络的压力。</w:t>
      </w:r>
    </w:p>
    <w:p w14:paraId="598190DC" w14:textId="77777777" w:rsidR="009D6247" w:rsidRDefault="00000000">
      <w:pPr>
        <w:pStyle w:val="5"/>
      </w:pPr>
      <w:r>
        <w:rPr>
          <w:rFonts w:hint="eastAsia"/>
        </w:rPr>
        <w:t>断点续传</w:t>
      </w:r>
    </w:p>
    <w:p w14:paraId="5A9F2EA6" w14:textId="77777777" w:rsidR="009D6247" w:rsidRDefault="00000000">
      <w:pPr>
        <w:ind w:firstLine="480"/>
      </w:pPr>
      <w:r>
        <w:rPr>
          <w:rFonts w:hint="eastAsia"/>
        </w:rPr>
        <w:t>提供断点续传功能，消息在传输过程中，不论是系统非正常关机或网络意外中断，消息都将仍保留在消息队列中，等待系统恢复后，消息将从传输失败点继续发送，而不是整个消息重新发送。断点续</w:t>
      </w:r>
      <w:proofErr w:type="gramStart"/>
      <w:r>
        <w:rPr>
          <w:rFonts w:hint="eastAsia"/>
        </w:rPr>
        <w:t>传机制</w:t>
      </w:r>
      <w:proofErr w:type="gramEnd"/>
      <w:r>
        <w:rPr>
          <w:rFonts w:hint="eastAsia"/>
        </w:rPr>
        <w:t>可以有效减少高故障率网络上的冗余通讯量。在高故障网络上进行重传，会导致反复的失败重传，保证消息的可靠性。</w:t>
      </w:r>
    </w:p>
    <w:p w14:paraId="27CD7145" w14:textId="77777777" w:rsidR="009D6247" w:rsidRDefault="00000000">
      <w:pPr>
        <w:pStyle w:val="5"/>
      </w:pPr>
      <w:r>
        <w:rPr>
          <w:rFonts w:hint="eastAsia"/>
        </w:rPr>
        <w:t>通道加密</w:t>
      </w:r>
    </w:p>
    <w:p w14:paraId="0F7F2B2D" w14:textId="77777777" w:rsidR="009D6247" w:rsidRDefault="00000000">
      <w:pPr>
        <w:ind w:firstLine="480"/>
        <w:rPr>
          <w:lang w:bidi="ar"/>
        </w:rPr>
      </w:pPr>
      <w:r>
        <w:rPr>
          <w:rFonts w:hint="eastAsia"/>
          <w:lang w:bidi="ar"/>
        </w:rPr>
        <w:t>系统提供对标准</w:t>
      </w:r>
      <w:r>
        <w:rPr>
          <w:rFonts w:hint="eastAsia"/>
          <w:lang w:bidi="ar"/>
        </w:rPr>
        <w:t>SSL</w:t>
      </w:r>
      <w:r>
        <w:rPr>
          <w:rFonts w:hint="eastAsia"/>
          <w:lang w:bidi="ar"/>
        </w:rPr>
        <w:t>协议（包括</w:t>
      </w:r>
      <w:r>
        <w:rPr>
          <w:rFonts w:hint="eastAsia"/>
          <w:lang w:bidi="ar"/>
        </w:rPr>
        <w:t>SSL3.0</w:t>
      </w:r>
      <w:r>
        <w:rPr>
          <w:rFonts w:hint="eastAsia"/>
          <w:lang w:bidi="ar"/>
        </w:rPr>
        <w:t>和</w:t>
      </w:r>
      <w:r>
        <w:rPr>
          <w:rFonts w:hint="eastAsia"/>
          <w:lang w:bidi="ar"/>
        </w:rPr>
        <w:t>TLS1.0</w:t>
      </w:r>
      <w:r>
        <w:rPr>
          <w:rFonts w:hint="eastAsia"/>
          <w:lang w:bidi="ar"/>
        </w:rPr>
        <w:t>）的支持，以实现安全框架。</w:t>
      </w:r>
    </w:p>
    <w:p w14:paraId="1CA81F49" w14:textId="77777777" w:rsidR="009D6247" w:rsidRDefault="00000000">
      <w:pPr>
        <w:pStyle w:val="5"/>
      </w:pPr>
      <w:r>
        <w:rPr>
          <w:rFonts w:hint="eastAsia"/>
        </w:rPr>
        <w:t>数字签名</w:t>
      </w:r>
    </w:p>
    <w:p w14:paraId="78C5075C" w14:textId="77777777" w:rsidR="009D6247" w:rsidRDefault="00000000">
      <w:pPr>
        <w:ind w:firstLine="480"/>
        <w:rPr>
          <w:lang w:bidi="ar"/>
        </w:rPr>
      </w:pPr>
      <w:r>
        <w:rPr>
          <w:rFonts w:hint="eastAsia"/>
          <w:lang w:bidi="ar"/>
        </w:rPr>
        <w:lastRenderedPageBreak/>
        <w:t>为了保证数据交换过程中数据的完整性和数据提供方身份的合法性，数据交换平台提供数据的签名功能。</w:t>
      </w:r>
    </w:p>
    <w:p w14:paraId="39B85E71" w14:textId="77777777" w:rsidR="009D6247" w:rsidRDefault="00000000">
      <w:pPr>
        <w:pStyle w:val="5"/>
      </w:pPr>
      <w:r>
        <w:rPr>
          <w:rFonts w:hint="eastAsia"/>
        </w:rPr>
        <w:t>传输日志</w:t>
      </w:r>
    </w:p>
    <w:p w14:paraId="710BDF01" w14:textId="77777777" w:rsidR="009D6247" w:rsidRDefault="00000000">
      <w:pPr>
        <w:ind w:firstLine="480"/>
      </w:pPr>
      <w:r>
        <w:rPr>
          <w:rFonts w:hint="eastAsia"/>
          <w:lang w:bidi="ar"/>
        </w:rPr>
        <w:t>系统具有完整的日志功能，通过日志可以查看系统传输情况，并可以排除系统中出现错误信息。</w:t>
      </w:r>
    </w:p>
    <w:p w14:paraId="6F770DEA" w14:textId="77777777" w:rsidR="009D6247" w:rsidRDefault="00000000">
      <w:pPr>
        <w:pStyle w:val="4"/>
      </w:pPr>
      <w:bookmarkStart w:id="452" w:name="_Toc213053797"/>
      <w:bookmarkStart w:id="453" w:name="_Toc212305860"/>
      <w:r>
        <w:rPr>
          <w:rFonts w:hint="eastAsia"/>
        </w:rPr>
        <w:t>模型服务子系统</w:t>
      </w:r>
      <w:bookmarkEnd w:id="452"/>
      <w:bookmarkEnd w:id="453"/>
    </w:p>
    <w:p w14:paraId="455DC138" w14:textId="77777777" w:rsidR="009D6247" w:rsidRDefault="00000000">
      <w:pPr>
        <w:ind w:firstLine="480"/>
      </w:pPr>
      <w:r>
        <w:rPr>
          <w:rFonts w:hint="eastAsia"/>
        </w:rPr>
        <w:t>模型服务子系统</w:t>
      </w:r>
      <w:proofErr w:type="gramStart"/>
      <w:r>
        <w:rPr>
          <w:rFonts w:hint="eastAsia"/>
        </w:rPr>
        <w:t>需支持</w:t>
      </w:r>
      <w:proofErr w:type="gramEnd"/>
      <w:r>
        <w:rPr>
          <w:rFonts w:hint="eastAsia"/>
        </w:rPr>
        <w:t>对数据进行全面、深度的挖掘和分析，需根据数据资源目录和数据工作标准设计，并实现业务数据层、主题数据层、汇总数据层、模型构建层等仓库层次。</w:t>
      </w:r>
    </w:p>
    <w:p w14:paraId="38CA5AE2" w14:textId="77777777" w:rsidR="009D6247" w:rsidRDefault="00000000">
      <w:pPr>
        <w:ind w:firstLine="480"/>
      </w:pPr>
      <w:r>
        <w:rPr>
          <w:rFonts w:hint="eastAsia"/>
        </w:rPr>
        <w:t>业务数据</w:t>
      </w:r>
      <w:proofErr w:type="gramStart"/>
      <w:r>
        <w:rPr>
          <w:rFonts w:hint="eastAsia"/>
        </w:rPr>
        <w:t>层建设</w:t>
      </w:r>
      <w:proofErr w:type="gramEnd"/>
      <w:r>
        <w:rPr>
          <w:rFonts w:hint="eastAsia"/>
        </w:rPr>
        <w:t>包括各单位各类业务的数据汇集与标准化。；主题数据层包括</w:t>
      </w:r>
      <w:proofErr w:type="gramStart"/>
      <w:r>
        <w:rPr>
          <w:rFonts w:hint="eastAsia"/>
        </w:rPr>
        <w:t>各类主题库</w:t>
      </w:r>
      <w:proofErr w:type="gramEnd"/>
      <w:r>
        <w:rPr>
          <w:rFonts w:hint="eastAsia"/>
        </w:rPr>
        <w:t>设计与实现，按各个业务主题（将业务数据层汇集的标准化数据（包括自动同步数据和文档型数据）进行重整，形成与具有多对多关系的完善的业务主题库；汇总数据层根据业务需求，进行主题内和</w:t>
      </w:r>
      <w:proofErr w:type="gramStart"/>
      <w:r>
        <w:rPr>
          <w:rFonts w:hint="eastAsia"/>
        </w:rPr>
        <w:t>跨主题</w:t>
      </w:r>
      <w:proofErr w:type="gramEnd"/>
      <w:r>
        <w:rPr>
          <w:rFonts w:hint="eastAsia"/>
        </w:rPr>
        <w:t>的低粒度和高粒度的聚合与汇总，并增加派生数据，依照应用需求按照统计周期</w:t>
      </w:r>
      <w:r>
        <w:rPr>
          <w:rFonts w:hint="eastAsia"/>
        </w:rPr>
        <w:t>+</w:t>
      </w:r>
      <w:r>
        <w:rPr>
          <w:rFonts w:hint="eastAsia"/>
        </w:rPr>
        <w:t>区域</w:t>
      </w:r>
      <w:r>
        <w:rPr>
          <w:rFonts w:hint="eastAsia"/>
        </w:rPr>
        <w:t>+</w:t>
      </w:r>
      <w:r>
        <w:rPr>
          <w:rFonts w:hint="eastAsia"/>
        </w:rPr>
        <w:t>对象</w:t>
      </w:r>
      <w:r>
        <w:rPr>
          <w:rFonts w:hint="eastAsia"/>
        </w:rPr>
        <w:t>+</w:t>
      </w:r>
      <w:r>
        <w:rPr>
          <w:rFonts w:hint="eastAsia"/>
        </w:rPr>
        <w:t>维度</w:t>
      </w:r>
      <w:r>
        <w:rPr>
          <w:rFonts w:hint="eastAsia"/>
        </w:rPr>
        <w:t>+</w:t>
      </w:r>
      <w:r>
        <w:rPr>
          <w:rFonts w:hint="eastAsia"/>
        </w:rPr>
        <w:t>指标的格式从主题数据层提取数据，支持各种时间维度下的数据取用和分析，包括但不限于自然年和时点；模型</w:t>
      </w:r>
      <w:proofErr w:type="gramStart"/>
      <w:r>
        <w:rPr>
          <w:rFonts w:hint="eastAsia"/>
        </w:rPr>
        <w:t>构建层需根据</w:t>
      </w:r>
      <w:proofErr w:type="gramEnd"/>
      <w:r>
        <w:rPr>
          <w:rFonts w:hint="eastAsia"/>
        </w:rPr>
        <w:t>业务需求，综合使用各种分析方法建立分析与预测模型。</w:t>
      </w:r>
    </w:p>
    <w:p w14:paraId="460D6C43" w14:textId="77777777" w:rsidR="009D6247" w:rsidRDefault="00000000">
      <w:pPr>
        <w:pStyle w:val="5"/>
      </w:pPr>
      <w:r>
        <w:rPr>
          <w:rFonts w:hint="eastAsia"/>
        </w:rPr>
        <w:t>模型主题管理</w:t>
      </w:r>
    </w:p>
    <w:p w14:paraId="0BFF3038" w14:textId="77777777" w:rsidR="009D6247" w:rsidRDefault="00000000">
      <w:pPr>
        <w:ind w:firstLine="480"/>
      </w:pPr>
      <w:r>
        <w:rPr>
          <w:rFonts w:hint="eastAsia"/>
        </w:rPr>
        <w:t>提供模型主题创建和管理功能，以便于将主数据模型分主题进行归类管理，如可创建数据模型主题。一个主题可以和多个主数据模型相关联。</w:t>
      </w:r>
    </w:p>
    <w:p w14:paraId="57E97AB5" w14:textId="77777777" w:rsidR="009D6247" w:rsidRDefault="00000000">
      <w:pPr>
        <w:pStyle w:val="5"/>
      </w:pPr>
      <w:r>
        <w:rPr>
          <w:rFonts w:hint="eastAsia"/>
        </w:rPr>
        <w:t>数据模型创建</w:t>
      </w:r>
    </w:p>
    <w:p w14:paraId="33154B98" w14:textId="77777777" w:rsidR="009D6247" w:rsidRDefault="00000000">
      <w:pPr>
        <w:ind w:firstLine="480"/>
      </w:pPr>
      <w:r>
        <w:rPr>
          <w:rFonts w:hint="eastAsia"/>
        </w:rPr>
        <w:t>提供数据模型创建功能。创建者在建模工作台进行模型的具体设计，系统支持按数据模型、关系模型、数据抽取模型三大步骤展示数据模型创建工作台。</w:t>
      </w:r>
    </w:p>
    <w:p w14:paraId="5301D7E4" w14:textId="77777777" w:rsidR="009D6247" w:rsidRDefault="00000000">
      <w:pPr>
        <w:pStyle w:val="5"/>
      </w:pPr>
      <w:r>
        <w:rPr>
          <w:rFonts w:hint="eastAsia"/>
        </w:rPr>
        <w:t>数据模型维护</w:t>
      </w:r>
    </w:p>
    <w:p w14:paraId="08C41F39" w14:textId="77777777" w:rsidR="009D6247" w:rsidRDefault="00000000">
      <w:pPr>
        <w:ind w:firstLine="480"/>
      </w:pPr>
      <w:r>
        <w:rPr>
          <w:rFonts w:hint="eastAsia"/>
        </w:rPr>
        <w:t>提供对创建好的数据模型进行管理维护，包括主数据模型列表、主数据模型</w:t>
      </w:r>
      <w:r>
        <w:rPr>
          <w:rFonts w:hint="eastAsia"/>
        </w:rPr>
        <w:lastRenderedPageBreak/>
        <w:t>详情查看、主数据模型编辑、删除和查询等功能。主数据模型列表支持按创建时间倒序展示所有的模型，列表字段包括模型名称、所属主题、模型进度、创建人、创建时间等；主数据模型详情展示模型的详细信息。对处于“创建进行中”状态的模型可以进行编辑和删除等操作，若模型为已完成状态则不可删除和编辑；支持按照名称模糊搜索符合条件的模型；支持按照主题和模型进度筛选模型。</w:t>
      </w:r>
    </w:p>
    <w:p w14:paraId="66EE7591" w14:textId="77777777" w:rsidR="009D6247" w:rsidRDefault="00000000">
      <w:pPr>
        <w:pStyle w:val="5"/>
      </w:pPr>
      <w:r>
        <w:rPr>
          <w:rFonts w:hint="eastAsia"/>
        </w:rPr>
        <w:t>主数据管理</w:t>
      </w:r>
    </w:p>
    <w:p w14:paraId="65212DCA" w14:textId="77777777" w:rsidR="009D6247" w:rsidRDefault="00000000">
      <w:pPr>
        <w:ind w:firstLine="480"/>
      </w:pPr>
      <w:r>
        <w:rPr>
          <w:rFonts w:hint="eastAsia"/>
        </w:rPr>
        <w:t>提供主数据管理功能，包括</w:t>
      </w:r>
      <w:proofErr w:type="gramStart"/>
      <w:r>
        <w:rPr>
          <w:rFonts w:hint="eastAsia"/>
        </w:rPr>
        <w:t>主数据</w:t>
      </w:r>
      <w:proofErr w:type="gramEnd"/>
      <w:r>
        <w:rPr>
          <w:rFonts w:hint="eastAsia"/>
        </w:rPr>
        <w:t>列表、</w:t>
      </w:r>
      <w:proofErr w:type="gramStart"/>
      <w:r>
        <w:rPr>
          <w:rFonts w:hint="eastAsia"/>
        </w:rPr>
        <w:t>主数据</w:t>
      </w:r>
      <w:proofErr w:type="gramEnd"/>
      <w:r>
        <w:rPr>
          <w:rFonts w:hint="eastAsia"/>
        </w:rPr>
        <w:t>搜索、</w:t>
      </w:r>
      <w:proofErr w:type="gramStart"/>
      <w:r>
        <w:rPr>
          <w:rFonts w:hint="eastAsia"/>
        </w:rPr>
        <w:t>主数据</w:t>
      </w:r>
      <w:proofErr w:type="gramEnd"/>
      <w:r>
        <w:rPr>
          <w:rFonts w:hint="eastAsia"/>
        </w:rPr>
        <w:t>详情、主数据编辑和</w:t>
      </w:r>
      <w:proofErr w:type="gramStart"/>
      <w:r>
        <w:rPr>
          <w:rFonts w:hint="eastAsia"/>
        </w:rPr>
        <w:t>主数据</w:t>
      </w:r>
      <w:proofErr w:type="gramEnd"/>
      <w:r>
        <w:rPr>
          <w:rFonts w:hint="eastAsia"/>
        </w:rPr>
        <w:t>发布</w:t>
      </w:r>
      <w:r>
        <w:rPr>
          <w:rFonts w:hint="eastAsia"/>
        </w:rPr>
        <w:t>/</w:t>
      </w:r>
      <w:r>
        <w:rPr>
          <w:rFonts w:hint="eastAsia"/>
        </w:rPr>
        <w:t>取消发布等。</w:t>
      </w:r>
    </w:p>
    <w:p w14:paraId="44E690B9" w14:textId="77777777" w:rsidR="009D6247" w:rsidRDefault="00000000">
      <w:pPr>
        <w:pStyle w:val="5"/>
      </w:pPr>
      <w:r>
        <w:rPr>
          <w:rFonts w:hint="eastAsia"/>
        </w:rPr>
        <w:t>数据服务注册</w:t>
      </w:r>
    </w:p>
    <w:p w14:paraId="5C4AEA17" w14:textId="77777777" w:rsidR="009D6247" w:rsidRDefault="00000000">
      <w:pPr>
        <w:ind w:firstLine="480"/>
      </w:pPr>
      <w:r>
        <w:rPr>
          <w:rFonts w:hint="eastAsia"/>
        </w:rPr>
        <w:t>对各类数据服务服务提供注册功能。注册内容主要包括服务名称、服务类型、服务提供者、服务请求者、服务地址、服务注册时间、服务有效时间等信息。</w:t>
      </w:r>
    </w:p>
    <w:p w14:paraId="410348E0" w14:textId="77777777" w:rsidR="009D6247" w:rsidRDefault="00000000">
      <w:pPr>
        <w:pStyle w:val="5"/>
      </w:pPr>
      <w:r>
        <w:rPr>
          <w:rFonts w:hint="eastAsia"/>
        </w:rPr>
        <w:t>数据服务发布</w:t>
      </w:r>
    </w:p>
    <w:p w14:paraId="360F8F05" w14:textId="77777777" w:rsidR="009D6247" w:rsidRDefault="00000000">
      <w:pPr>
        <w:ind w:firstLine="480"/>
      </w:pPr>
      <w:r>
        <w:rPr>
          <w:rFonts w:hint="eastAsia"/>
        </w:rPr>
        <w:t>服务注册后，必须经过发布才能够录入进服务资源目录中被服务请求者访问以获得相应的数据。</w:t>
      </w:r>
    </w:p>
    <w:p w14:paraId="0DEE7DE6" w14:textId="77777777" w:rsidR="009D6247" w:rsidRDefault="00000000">
      <w:pPr>
        <w:pStyle w:val="5"/>
      </w:pPr>
      <w:r>
        <w:rPr>
          <w:rFonts w:hint="eastAsia"/>
        </w:rPr>
        <w:t>数据服务变更</w:t>
      </w:r>
    </w:p>
    <w:p w14:paraId="1160942F" w14:textId="77777777" w:rsidR="009D6247" w:rsidRDefault="00000000">
      <w:pPr>
        <w:ind w:firstLine="480"/>
      </w:pPr>
      <w:r>
        <w:rPr>
          <w:rFonts w:hint="eastAsia"/>
        </w:rPr>
        <w:t>服务在对外发布后，由于版本更新或信息变动，需要进行变更的，服务提供部门可以提起服务变更申请，经管理部门审批后变更生效，并系统通知各相关使用部门。与服务发布一样，变更后的服务需要再次通过服务发布功能模块进行审核，通过审核后才能生效，如果用户自身具有服务变更审批权限则无需审批。</w:t>
      </w:r>
    </w:p>
    <w:p w14:paraId="41218852" w14:textId="77777777" w:rsidR="009D6247" w:rsidRDefault="00000000">
      <w:pPr>
        <w:pStyle w:val="5"/>
      </w:pPr>
      <w:r>
        <w:rPr>
          <w:rFonts w:hint="eastAsia"/>
        </w:rPr>
        <w:t>数据服务撤销</w:t>
      </w:r>
    </w:p>
    <w:p w14:paraId="3E7782F0" w14:textId="77777777" w:rsidR="009D6247" w:rsidRDefault="00000000">
      <w:pPr>
        <w:ind w:firstLine="480"/>
      </w:pPr>
      <w:r>
        <w:rPr>
          <w:rFonts w:hint="eastAsia"/>
        </w:rPr>
        <w:t>对外发布后的服务，如果超过使用期限，或者新服务上线需要替换</w:t>
      </w:r>
      <w:proofErr w:type="gramStart"/>
      <w:r>
        <w:rPr>
          <w:rFonts w:hint="eastAsia"/>
        </w:rPr>
        <w:t>旧服务</w:t>
      </w:r>
      <w:proofErr w:type="gramEnd"/>
      <w:r>
        <w:rPr>
          <w:rFonts w:hint="eastAsia"/>
        </w:rPr>
        <w:t>时，服务提供者可以提起服务撤销申请，设定拟撤销时间，经管理审批通过后，服务将在规定时间内撤销并同时通知各相关使用部门。</w:t>
      </w:r>
    </w:p>
    <w:p w14:paraId="09E7002A" w14:textId="77777777" w:rsidR="009D6247" w:rsidRDefault="00000000">
      <w:pPr>
        <w:pStyle w:val="5"/>
      </w:pPr>
      <w:r>
        <w:rPr>
          <w:rFonts w:hint="eastAsia"/>
        </w:rPr>
        <w:t>数据服务授权</w:t>
      </w:r>
    </w:p>
    <w:p w14:paraId="7DFE0FF7" w14:textId="77777777" w:rsidR="009D6247" w:rsidRDefault="00000000">
      <w:pPr>
        <w:ind w:firstLine="480"/>
      </w:pPr>
      <w:r>
        <w:rPr>
          <w:rFonts w:hint="eastAsia"/>
        </w:rPr>
        <w:lastRenderedPageBreak/>
        <w:t>服务登记审批通过后，会根据审批中的配置，完成对服务使用者的查询检索的授权，服务申请审批通过后，会自动完成服务使用授权。</w:t>
      </w:r>
    </w:p>
    <w:p w14:paraId="16B7663A" w14:textId="77777777" w:rsidR="009D6247" w:rsidRDefault="00000000">
      <w:pPr>
        <w:pStyle w:val="4"/>
      </w:pPr>
      <w:bookmarkStart w:id="454" w:name="_Toc213053798"/>
      <w:bookmarkStart w:id="455" w:name="_Toc212305861"/>
      <w:r>
        <w:rPr>
          <w:rFonts w:hint="eastAsia"/>
        </w:rPr>
        <w:t>数据分析子系统</w:t>
      </w:r>
      <w:bookmarkEnd w:id="454"/>
      <w:bookmarkEnd w:id="455"/>
    </w:p>
    <w:p w14:paraId="14D97D57" w14:textId="77777777" w:rsidR="009D6247" w:rsidRDefault="00000000">
      <w:pPr>
        <w:ind w:firstLine="480"/>
      </w:pPr>
      <w:r>
        <w:rPr>
          <w:rFonts w:hint="eastAsia"/>
        </w:rPr>
        <w:t>数据分析子系统以数据可视化和数据报表等形式为中心可视化分析和报表制作提供工具支撑，便于快捷高效地构建数据分析应用。建立可视化的数据分析界面，支持简洁的拖拽式操作，可通过鼠标拖拽配置维度、指标等条件，并对字段进行归类、计算和过滤；提供图表可视化支持，包括基于</w:t>
      </w:r>
      <w:r>
        <w:rPr>
          <w:rFonts w:hint="eastAsia"/>
        </w:rPr>
        <w:t>GIS</w:t>
      </w:r>
      <w:r>
        <w:rPr>
          <w:rFonts w:hint="eastAsia"/>
        </w:rPr>
        <w:t>的可视化展现，丰富的图表展现形式，多种图表导出格式。</w:t>
      </w:r>
    </w:p>
    <w:p w14:paraId="76AA23E8" w14:textId="77777777" w:rsidR="009D6247" w:rsidRDefault="00000000">
      <w:pPr>
        <w:ind w:firstLine="480"/>
        <w:rPr>
          <w:rFonts w:ascii="仿宋" w:eastAsia="仿宋" w:hAnsi="仿宋" w:cs="仿宋" w:hint="eastAsia"/>
          <w:bCs/>
          <w:lang w:bidi="ar"/>
        </w:rPr>
      </w:pPr>
      <w:r>
        <w:rPr>
          <w:rFonts w:hint="eastAsia"/>
        </w:rPr>
        <w:t>在报表制作方面，基于报表报告要求，支持各类中式表头的复杂报表制作，能够满足数据上报和内部报表使用需求；支持基于数据透视表的多维分析，不同的图表可以自由切换成数据透视表，并支持进一步查看行列数据以及统计数据情况。</w:t>
      </w:r>
    </w:p>
    <w:p w14:paraId="7830690C" w14:textId="77777777" w:rsidR="009D6247" w:rsidRDefault="00000000">
      <w:pPr>
        <w:pStyle w:val="5"/>
      </w:pPr>
      <w:r>
        <w:rPr>
          <w:rFonts w:hint="eastAsia"/>
        </w:rPr>
        <w:t>可视化数据模型</w:t>
      </w:r>
    </w:p>
    <w:p w14:paraId="743AF59B" w14:textId="77777777" w:rsidR="009D6247" w:rsidRDefault="00000000">
      <w:pPr>
        <w:ind w:firstLine="480"/>
      </w:pPr>
      <w:r>
        <w:rPr>
          <w:rFonts w:hint="eastAsia"/>
        </w:rPr>
        <w:t>系统支持创建新的可视化模型，支持将在获取数据源模块接入的数据源添加到可视化模型建模模块。可以从数据模型中删除不再需要的数据源。选中数据源之后，可以将本次建模所需要的一张或多张数据表添加到数据模型中，系统支持选中多张数据表，根据需要将它们关联成一张宽表。支持定义数据表中哪些字段属于维度字段，哪些属于度量字段。系统支持计算字段功能，允许使用当前数据源的</w:t>
      </w:r>
      <w:r>
        <w:rPr>
          <w:rFonts w:hint="eastAsia"/>
        </w:rPr>
        <w:t>SQL</w:t>
      </w:r>
      <w:r>
        <w:rPr>
          <w:rFonts w:hint="eastAsia"/>
        </w:rPr>
        <w:t>语法对维度和度量进行二次加工。</w:t>
      </w:r>
    </w:p>
    <w:p w14:paraId="14ED2C14" w14:textId="77777777" w:rsidR="009D6247" w:rsidRDefault="00000000">
      <w:pPr>
        <w:pStyle w:val="5"/>
      </w:pPr>
      <w:r>
        <w:rPr>
          <w:rFonts w:hint="eastAsia"/>
        </w:rPr>
        <w:t>可视化分析模型</w:t>
      </w:r>
    </w:p>
    <w:p w14:paraId="69C0BCFA" w14:textId="77777777" w:rsidR="009D6247" w:rsidRDefault="00000000">
      <w:pPr>
        <w:ind w:firstLine="480"/>
      </w:pPr>
      <w:r>
        <w:rPr>
          <w:rFonts w:hint="eastAsia"/>
        </w:rPr>
        <w:t>可视化引擎提供可视化分析模型管理功能，包括可视化分析模型的创建、编辑、重命名、复制、删除等功能。用户可从数据模型列表中选择所需模型，并对维度和度量进行数据格式转换或相互转换，完成数据基础设置。</w:t>
      </w:r>
    </w:p>
    <w:p w14:paraId="221EA820" w14:textId="77777777" w:rsidR="009D6247" w:rsidRDefault="00000000">
      <w:pPr>
        <w:ind w:firstLine="480"/>
      </w:pPr>
      <w:r>
        <w:rPr>
          <w:rFonts w:hint="eastAsia"/>
        </w:rPr>
        <w:t>在图表设计阶段，系统支持从图表库中选择符合分析需求的图表类型，并通过图形化界面配置图表属性与数据。用户可按维度进行数据计算、排序和筛选，也可添加数据或切换图表类型，系统会智能推荐适用图表。完成设置后，可进行合法性校验并保存模型，同时支持对已建图表进行编辑、重命名、复制、删除等</w:t>
      </w:r>
      <w:r>
        <w:rPr>
          <w:rFonts w:hint="eastAsia"/>
        </w:rPr>
        <w:lastRenderedPageBreak/>
        <w:t>管理操作。</w:t>
      </w:r>
    </w:p>
    <w:p w14:paraId="0D249D48" w14:textId="77777777" w:rsidR="009D6247" w:rsidRDefault="00000000">
      <w:pPr>
        <w:pStyle w:val="5"/>
      </w:pPr>
      <w:r>
        <w:rPr>
          <w:rFonts w:hint="eastAsia"/>
        </w:rPr>
        <w:t>可视化展现管理</w:t>
      </w:r>
    </w:p>
    <w:p w14:paraId="50B29BD6" w14:textId="77777777" w:rsidR="009D6247" w:rsidRDefault="00000000">
      <w:pPr>
        <w:ind w:firstLine="480"/>
      </w:pPr>
      <w:r>
        <w:rPr>
          <w:rFonts w:hint="eastAsia"/>
        </w:rPr>
        <w:t>可视化展现模块支持创建数据大屏或信息图，用户既可新建空白项目，也可基于模板库中的模板开始构建。系统允许设置可视化展现的页面结构，包括目录及多个工作页面，并支持调整页面尺寸、背景颜色与背景图片等属性。</w:t>
      </w:r>
    </w:p>
    <w:p w14:paraId="6F1141EC" w14:textId="77777777" w:rsidR="009D6247" w:rsidRDefault="00000000">
      <w:pPr>
        <w:ind w:firstLine="480"/>
      </w:pPr>
      <w:r>
        <w:rPr>
          <w:rFonts w:hint="eastAsia"/>
        </w:rPr>
        <w:t>在编辑过程中，用户可在工作页面中添加文字、分析图表、图片、地图、形状、视频、高级组件及特效等元素，并对各元素进行属性配置。编辑期间支持实时预览以调整呈现效果，完成制作后可执行保存操作，系统将进行合法性校验，通过后保存可视化展现。此外，系统还提供对已有可视化展现的发布、编辑、重命名、复制、删除等管理功能。</w:t>
      </w:r>
    </w:p>
    <w:p w14:paraId="041AEB21" w14:textId="77777777" w:rsidR="009D6247" w:rsidRDefault="00000000">
      <w:pPr>
        <w:pStyle w:val="5"/>
      </w:pPr>
      <w:r>
        <w:rPr>
          <w:rFonts w:hint="eastAsia"/>
        </w:rPr>
        <w:t>分析工具集</w:t>
      </w:r>
    </w:p>
    <w:p w14:paraId="17BB1626" w14:textId="77777777" w:rsidR="009D6247" w:rsidRDefault="00000000">
      <w:pPr>
        <w:ind w:firstLine="480"/>
      </w:pPr>
      <w:r>
        <w:rPr>
          <w:rFonts w:hint="eastAsia"/>
        </w:rPr>
        <w:t>可视化引擎支持多种分析工具集，包括簇状条形分析、堆叠条形分析、矩形树图分析、簇状柱形分析、折线分析、阶梯瀑布图、仪表盘、象形柱图、基本面积分析、堆叠面积分析、堆叠柱状分析、</w:t>
      </w:r>
      <w:proofErr w:type="gramStart"/>
      <w:r>
        <w:rPr>
          <w:rFonts w:hint="eastAsia"/>
        </w:rPr>
        <w:t>饼图分析</w:t>
      </w:r>
      <w:proofErr w:type="gramEnd"/>
      <w:r>
        <w:rPr>
          <w:rFonts w:hint="eastAsia"/>
        </w:rPr>
        <w:t>、环形图分析、旭日图分析、词云分析、树图分析、散点图分析、气泡图分析、雷达图分析、漏斗图分析、</w:t>
      </w:r>
      <w:proofErr w:type="gramStart"/>
      <w:r>
        <w:rPr>
          <w:rFonts w:hint="eastAsia"/>
        </w:rPr>
        <w:t>弦图分析</w:t>
      </w:r>
      <w:proofErr w:type="gramEnd"/>
      <w:r>
        <w:rPr>
          <w:rFonts w:hint="eastAsia"/>
        </w:rPr>
        <w:t>、</w:t>
      </w:r>
      <w:proofErr w:type="gramStart"/>
      <w:r>
        <w:rPr>
          <w:rFonts w:hint="eastAsia"/>
        </w:rPr>
        <w:t>力引导图</w:t>
      </w:r>
      <w:proofErr w:type="gramEnd"/>
      <w:r>
        <w:rPr>
          <w:rFonts w:hint="eastAsia"/>
        </w:rPr>
        <w:t>分析、桑基图分析、</w:t>
      </w:r>
      <w:proofErr w:type="gramStart"/>
      <w:r>
        <w:rPr>
          <w:rFonts w:hint="eastAsia"/>
        </w:rPr>
        <w:t>盒须图</w:t>
      </w:r>
      <w:proofErr w:type="gramEnd"/>
      <w:r>
        <w:rPr>
          <w:rFonts w:hint="eastAsia"/>
        </w:rPr>
        <w:t>分析、</w:t>
      </w:r>
      <w:r>
        <w:rPr>
          <w:rFonts w:hint="eastAsia"/>
        </w:rPr>
        <w:t>2D</w:t>
      </w:r>
      <w:r>
        <w:rPr>
          <w:rFonts w:hint="eastAsia"/>
        </w:rPr>
        <w:t>区域地图分析，满足大数据分析</w:t>
      </w:r>
      <w:proofErr w:type="gramStart"/>
      <w:r>
        <w:rPr>
          <w:rFonts w:hint="eastAsia"/>
        </w:rPr>
        <w:t>研</w:t>
      </w:r>
      <w:proofErr w:type="gramEnd"/>
      <w:r>
        <w:rPr>
          <w:rFonts w:hint="eastAsia"/>
        </w:rPr>
        <w:t>判和决策领域多种分析展示形式。</w:t>
      </w:r>
    </w:p>
    <w:p w14:paraId="7F4D7C61" w14:textId="77777777" w:rsidR="009D6247" w:rsidRDefault="00000000">
      <w:pPr>
        <w:pStyle w:val="5"/>
      </w:pPr>
      <w:r>
        <w:rPr>
          <w:rFonts w:hint="eastAsia"/>
        </w:rPr>
        <w:t>模板库</w:t>
      </w:r>
    </w:p>
    <w:p w14:paraId="5AA98781" w14:textId="77777777" w:rsidR="009D6247" w:rsidRDefault="00000000">
      <w:pPr>
        <w:ind w:firstLine="480"/>
      </w:pPr>
      <w:r>
        <w:rPr>
          <w:rFonts w:hint="eastAsia"/>
        </w:rPr>
        <w:t>可视化引擎提供可视化模板库功能，支持从可视化模板库中选择与大数据分析</w:t>
      </w:r>
      <w:proofErr w:type="gramStart"/>
      <w:r>
        <w:rPr>
          <w:rFonts w:hint="eastAsia"/>
        </w:rPr>
        <w:t>研判需求</w:t>
      </w:r>
      <w:proofErr w:type="gramEnd"/>
      <w:r>
        <w:rPr>
          <w:rFonts w:hint="eastAsia"/>
        </w:rPr>
        <w:t>近似的模板，基于模块进行修改后快速完成个性化可视化展示内容。包括数据大屏、信息图和仪表盘三个类型的模板库。</w:t>
      </w:r>
    </w:p>
    <w:p w14:paraId="34C039DA" w14:textId="77777777" w:rsidR="009D6247" w:rsidRDefault="00000000">
      <w:pPr>
        <w:pStyle w:val="4"/>
      </w:pPr>
      <w:bookmarkStart w:id="456" w:name="_Toc212305862"/>
      <w:bookmarkStart w:id="457" w:name="_Toc213053799"/>
      <w:r>
        <w:rPr>
          <w:rFonts w:hint="eastAsia"/>
        </w:rPr>
        <w:t>数据报告子系统</w:t>
      </w:r>
      <w:bookmarkEnd w:id="456"/>
      <w:bookmarkEnd w:id="457"/>
    </w:p>
    <w:p w14:paraId="4D783FCE" w14:textId="77777777" w:rsidR="009D6247" w:rsidRDefault="00000000">
      <w:pPr>
        <w:ind w:firstLine="480"/>
      </w:pPr>
      <w:r>
        <w:rPr>
          <w:rFonts w:hint="eastAsia"/>
        </w:rPr>
        <w:t>为了满足日常数据报告的制作需求、以及相关单位常规或临时的数据报告要求，解决报告所需数据来源广泛、数据量大，报告制作周期长、开发过程繁琐等问题，需建设支持灵活数据指标配置和格式定制的数据报告子系统。</w:t>
      </w:r>
    </w:p>
    <w:p w14:paraId="193492FC" w14:textId="77777777" w:rsidR="009D6247" w:rsidRDefault="00000000">
      <w:pPr>
        <w:ind w:firstLine="480"/>
      </w:pPr>
      <w:r>
        <w:rPr>
          <w:rFonts w:hint="eastAsia"/>
        </w:rPr>
        <w:t>数据报告子系统是能够支持各</w:t>
      </w:r>
      <w:proofErr w:type="gramStart"/>
      <w:r>
        <w:rPr>
          <w:rFonts w:hint="eastAsia"/>
        </w:rPr>
        <w:t>类报告</w:t>
      </w:r>
      <w:proofErr w:type="gramEnd"/>
      <w:r>
        <w:rPr>
          <w:rFonts w:hint="eastAsia"/>
        </w:rPr>
        <w:t>智能化、自动化、快速化生成并导出的</w:t>
      </w:r>
      <w:r>
        <w:rPr>
          <w:rFonts w:hint="eastAsia"/>
        </w:rPr>
        <w:lastRenderedPageBreak/>
        <w:t>平台，有助于实现资料管理自动化，提高报告产出效率。</w:t>
      </w:r>
      <w:r>
        <w:rPr>
          <w:rFonts w:hint="eastAsia"/>
        </w:rPr>
        <w:tab/>
      </w:r>
    </w:p>
    <w:p w14:paraId="10F79C86" w14:textId="77777777" w:rsidR="009D6247" w:rsidRDefault="00000000">
      <w:pPr>
        <w:pStyle w:val="5"/>
      </w:pPr>
      <w:r>
        <w:rPr>
          <w:rFonts w:hint="eastAsia"/>
        </w:rPr>
        <w:t>报告管理</w:t>
      </w:r>
    </w:p>
    <w:p w14:paraId="063C8565" w14:textId="77777777" w:rsidR="009D6247" w:rsidRDefault="00000000">
      <w:pPr>
        <w:ind w:firstLine="480"/>
      </w:pPr>
      <w:r>
        <w:rPr>
          <w:rFonts w:hint="eastAsia"/>
        </w:rPr>
        <w:t>报告管理模块提供统一的报告管理功能，工作人员可以通过报告管理创建报告群组，新建和编辑报告。报告管理包括了报告的群组管理、报告创建、报告编辑、保存为模板、报告发布等功能。</w:t>
      </w:r>
    </w:p>
    <w:p w14:paraId="5AD61675" w14:textId="77777777" w:rsidR="009D6247" w:rsidRDefault="00000000">
      <w:pPr>
        <w:pStyle w:val="5"/>
      </w:pPr>
      <w:r>
        <w:rPr>
          <w:rFonts w:hint="eastAsia"/>
        </w:rPr>
        <w:t>模板管理</w:t>
      </w:r>
    </w:p>
    <w:p w14:paraId="62286B21" w14:textId="77777777" w:rsidR="009D6247" w:rsidRDefault="00000000">
      <w:pPr>
        <w:ind w:firstLine="480"/>
      </w:pPr>
      <w:r>
        <w:rPr>
          <w:rFonts w:hint="eastAsia"/>
        </w:rPr>
        <w:t>通过模板管理功能，工作人员可以快速创建自己的报告。模板分为个人模板和公共模板。个人模板只供给工作人员自己使用，其他人无法看到。公共模板可以供所有工作人员使用，公共模板发布需要进行审核。</w:t>
      </w:r>
    </w:p>
    <w:p w14:paraId="43A2CF05" w14:textId="77777777" w:rsidR="009D6247" w:rsidRDefault="00000000">
      <w:pPr>
        <w:pStyle w:val="5"/>
      </w:pPr>
      <w:r>
        <w:rPr>
          <w:rFonts w:hint="eastAsia"/>
        </w:rPr>
        <w:t>审核管理</w:t>
      </w:r>
    </w:p>
    <w:p w14:paraId="57ECBA39" w14:textId="77777777" w:rsidR="009D6247" w:rsidRDefault="00000000">
      <w:pPr>
        <w:ind w:firstLine="480"/>
      </w:pPr>
      <w:r>
        <w:rPr>
          <w:rFonts w:hint="eastAsia"/>
        </w:rPr>
        <w:t>通过审核管理功能，对报告的发布以及公共模板的发布进行审核。</w:t>
      </w:r>
    </w:p>
    <w:p w14:paraId="2FB0FA85" w14:textId="77777777" w:rsidR="009D6247" w:rsidRDefault="00000000">
      <w:pPr>
        <w:ind w:firstLine="480"/>
      </w:pPr>
      <w:r>
        <w:rPr>
          <w:rFonts w:hint="eastAsia"/>
          <w:lang w:bidi="ar"/>
        </w:rPr>
        <w:t>报告发布审核。报告发布的审核包含了报告审核和报告确认两步。工作人员编辑好报告后，进行报告发布，会先进行报告审核。审核人员可以在审核管理菜单进行报告的审核动作，审核人员可以对审核通过或者审核驳回报告或者模版的发布申请，审核驳回时，支持审核人员批注审核意见，</w:t>
      </w:r>
      <w:proofErr w:type="gramStart"/>
      <w:r>
        <w:rPr>
          <w:rFonts w:hint="eastAsia"/>
          <w:lang w:bidi="ar"/>
        </w:rPr>
        <w:t>方便报告</w:t>
      </w:r>
      <w:proofErr w:type="gramEnd"/>
      <w:r>
        <w:rPr>
          <w:rFonts w:hint="eastAsia"/>
          <w:lang w:bidi="ar"/>
        </w:rPr>
        <w:t>发布发起人快速定位问题，及时解决。报告发布确认在驳回时，同样支持确认人员批注意见，发布驳回后，将直接退回给报告发布发起人。</w:t>
      </w:r>
    </w:p>
    <w:p w14:paraId="338783AE" w14:textId="77777777" w:rsidR="009D6247" w:rsidRDefault="00000000">
      <w:pPr>
        <w:ind w:firstLine="480"/>
        <w:rPr>
          <w:lang w:bidi="ar"/>
        </w:rPr>
      </w:pPr>
      <w:r>
        <w:rPr>
          <w:rFonts w:hint="eastAsia"/>
          <w:lang w:bidi="ar"/>
        </w:rPr>
        <w:t>模板发布审核：模板发布只需要审核一步，发起人员将模板发布为公共模板时，需要进行审核操作。审核人员可以对批注审核意见，方便模板发起人员快速定位问题。</w:t>
      </w:r>
    </w:p>
    <w:p w14:paraId="70D36900" w14:textId="77777777" w:rsidR="009D6247" w:rsidRDefault="00000000">
      <w:pPr>
        <w:pStyle w:val="5"/>
      </w:pPr>
      <w:r>
        <w:rPr>
          <w:rFonts w:hint="eastAsia"/>
        </w:rPr>
        <w:t>分享管理</w:t>
      </w:r>
    </w:p>
    <w:p w14:paraId="79700714" w14:textId="77777777" w:rsidR="009D6247" w:rsidRDefault="00000000">
      <w:pPr>
        <w:ind w:firstLine="480"/>
      </w:pPr>
      <w:r>
        <w:rPr>
          <w:rFonts w:hint="eastAsia"/>
          <w:lang w:bidi="ar"/>
        </w:rPr>
        <w:t>支持将报表分享给其他用户，可向一个或多个用户分享报表，每个用户只能查阅到自己的与分享给自己的报表。</w:t>
      </w:r>
    </w:p>
    <w:p w14:paraId="59CC81A0" w14:textId="77777777" w:rsidR="009D6247" w:rsidRDefault="00000000">
      <w:pPr>
        <w:ind w:firstLine="480"/>
        <w:rPr>
          <w:lang w:bidi="ar"/>
        </w:rPr>
      </w:pPr>
      <w:r>
        <w:rPr>
          <w:rFonts w:hint="eastAsia"/>
          <w:lang w:bidi="ar"/>
        </w:rPr>
        <w:t>能够支持报表的订阅能力，订阅的报表定时通过邮件到处推送至用户的邮箱。</w:t>
      </w:r>
    </w:p>
    <w:p w14:paraId="1595BE9B" w14:textId="77777777" w:rsidR="009D6247" w:rsidRDefault="00000000">
      <w:pPr>
        <w:pStyle w:val="5"/>
      </w:pPr>
      <w:r>
        <w:rPr>
          <w:rFonts w:hint="eastAsia"/>
        </w:rPr>
        <w:t>智能报表生成管理</w:t>
      </w:r>
    </w:p>
    <w:p w14:paraId="2CBDEDDE" w14:textId="77777777" w:rsidR="009D6247" w:rsidRDefault="00000000">
      <w:pPr>
        <w:ind w:firstLine="480"/>
        <w:rPr>
          <w:lang w:bidi="ar"/>
        </w:rPr>
      </w:pPr>
      <w:r>
        <w:rPr>
          <w:rFonts w:hint="eastAsia"/>
          <w:lang w:bidi="ar"/>
        </w:rPr>
        <w:lastRenderedPageBreak/>
        <w:t>通过模型库，提供强大的智能报表生成功能，支持通过可视化方式灵活定义报表格式与统计维度。</w:t>
      </w:r>
    </w:p>
    <w:p w14:paraId="0D5B21E9" w14:textId="77777777" w:rsidR="009D6247" w:rsidRDefault="00000000">
      <w:pPr>
        <w:ind w:firstLine="480"/>
        <w:rPr>
          <w:lang w:bidi="ar"/>
        </w:rPr>
      </w:pPr>
      <w:r>
        <w:rPr>
          <w:rFonts w:hint="eastAsia"/>
          <w:lang w:bidi="ar"/>
        </w:rPr>
        <w:t>用户可根据数据模型自动完成数据提取、计算与填充，快速实现各种常规或复杂的报表制作。</w:t>
      </w:r>
    </w:p>
    <w:p w14:paraId="7C30AD53" w14:textId="77777777" w:rsidR="009D6247" w:rsidRDefault="00000000">
      <w:pPr>
        <w:pStyle w:val="4"/>
      </w:pPr>
      <w:bookmarkStart w:id="458" w:name="_Toc213053800"/>
      <w:bookmarkStart w:id="459" w:name="_Toc212305863"/>
      <w:r>
        <w:rPr>
          <w:rFonts w:hint="eastAsia"/>
        </w:rPr>
        <w:t>数据安全子系统</w:t>
      </w:r>
      <w:bookmarkEnd w:id="458"/>
      <w:bookmarkEnd w:id="459"/>
    </w:p>
    <w:p w14:paraId="72764681" w14:textId="77777777" w:rsidR="009D6247" w:rsidRDefault="00000000">
      <w:pPr>
        <w:ind w:firstLine="480"/>
        <w:rPr>
          <w:lang w:bidi="ar"/>
        </w:rPr>
      </w:pPr>
      <w:r>
        <w:rPr>
          <w:rFonts w:hint="eastAsia"/>
          <w:lang w:bidi="ar"/>
        </w:rPr>
        <w:t>数据安全子系统建设基于业务特性和数据成果定义敏感数据，并支持敏感数据的加密和脱敏；支持基于数据安全能力成熟度模型的风险评估模型和评估方法，对数据开展数据风险评估并进行分级分类保护管理；配备业务全链条的安全管控机制与失陷后的熔断保护机制，以保护数据安全；支持对数据生命周期各阶段的数据安全过程域体系，实现数据生命周期内数据入侵防护、数据脱敏、数据加密、数据防盗、数据防篡改和数据可溯源。</w:t>
      </w:r>
    </w:p>
    <w:p w14:paraId="3E7BBEB8" w14:textId="77777777" w:rsidR="009D6247" w:rsidRDefault="00000000">
      <w:pPr>
        <w:pStyle w:val="5"/>
      </w:pPr>
      <w:r>
        <w:rPr>
          <w:rFonts w:hint="eastAsia"/>
        </w:rPr>
        <w:t>账户认证</w:t>
      </w:r>
    </w:p>
    <w:p w14:paraId="2C507C6D" w14:textId="77777777" w:rsidR="009D6247" w:rsidRDefault="00000000">
      <w:pPr>
        <w:ind w:firstLine="480"/>
      </w:pPr>
      <w:r>
        <w:rPr>
          <w:rFonts w:hint="eastAsia"/>
          <w:lang w:bidi="ar"/>
        </w:rPr>
        <w:t>面向平台提供账户访问认证时的安全管控功能，安全中心通过统一设定平台访问时账户认证方式，以及账户认证过程中出现各类异常情况下的账户防护锁定、账户登录平台后的有效时长安全规则，达到安全防护目的。</w:t>
      </w:r>
    </w:p>
    <w:p w14:paraId="26C22470" w14:textId="77777777" w:rsidR="009D6247" w:rsidRDefault="00000000">
      <w:pPr>
        <w:pStyle w:val="5"/>
      </w:pPr>
      <w:r>
        <w:rPr>
          <w:rFonts w:hint="eastAsia"/>
        </w:rPr>
        <w:t>访问管控</w:t>
      </w:r>
    </w:p>
    <w:p w14:paraId="00FC9111" w14:textId="77777777" w:rsidR="009D6247" w:rsidRDefault="00000000">
      <w:pPr>
        <w:ind w:firstLine="480"/>
      </w:pPr>
      <w:r>
        <w:t>访问管</w:t>
      </w:r>
      <w:proofErr w:type="gramStart"/>
      <w:r>
        <w:t>控提供</w:t>
      </w:r>
      <w:proofErr w:type="gramEnd"/>
      <w:r>
        <w:t>访问平台的来源</w:t>
      </w:r>
      <w:r>
        <w:t>IP</w:t>
      </w:r>
      <w:r>
        <w:t>、来源终端类型、来源浏览器版本的用户</w:t>
      </w:r>
      <w:proofErr w:type="gramStart"/>
      <w:r>
        <w:t>端访问管</w:t>
      </w:r>
      <w:proofErr w:type="gramEnd"/>
      <w:r>
        <w:t>控功能，平台管理者通过黑白名单模式集中进行访问策略管理。平台认证服务基于策略筛查访问来源终端信息，以便达到访问安全管控要求。</w:t>
      </w:r>
    </w:p>
    <w:p w14:paraId="7455EB60" w14:textId="77777777" w:rsidR="009D6247" w:rsidRDefault="00000000">
      <w:pPr>
        <w:ind w:firstLine="480"/>
      </w:pPr>
      <w:r>
        <w:t>黑白名单模式：黑名单规则阻行，白名单规则放行。</w:t>
      </w:r>
    </w:p>
    <w:p w14:paraId="1F33B68B" w14:textId="77777777" w:rsidR="009D6247" w:rsidRDefault="00000000">
      <w:pPr>
        <w:ind w:firstLine="480"/>
      </w:pPr>
      <w:r>
        <w:t>限定</w:t>
      </w:r>
      <w:r>
        <w:t>IP</w:t>
      </w:r>
      <w:r>
        <w:t>来源：对用户访问平台时的来源</w:t>
      </w:r>
      <w:r>
        <w:t>IP</w:t>
      </w:r>
      <w:r>
        <w:t>进行限定范围或完全开放。</w:t>
      </w:r>
    </w:p>
    <w:p w14:paraId="1DEEAA78" w14:textId="77777777" w:rsidR="009D6247" w:rsidRDefault="00000000">
      <w:pPr>
        <w:ind w:firstLine="480"/>
      </w:pPr>
      <w:r>
        <w:t>限定访问终端：对用户访问平台的终端类型限定范围或完全开放，如</w:t>
      </w:r>
      <w:r>
        <w:t>PC</w:t>
      </w:r>
      <w:r>
        <w:t>、移动终端等。</w:t>
      </w:r>
    </w:p>
    <w:p w14:paraId="680E8B5E" w14:textId="77777777" w:rsidR="009D6247" w:rsidRDefault="00000000">
      <w:pPr>
        <w:ind w:firstLine="480"/>
      </w:pPr>
      <w:r>
        <w:rPr>
          <w:rFonts w:hint="eastAsia"/>
        </w:rPr>
        <w:t>限定浏览器：可对用户访问平台的浏览器型号及版本限定范围或完全开放。</w:t>
      </w:r>
    </w:p>
    <w:p w14:paraId="110583D2" w14:textId="77777777" w:rsidR="009D6247" w:rsidRDefault="00000000">
      <w:pPr>
        <w:pStyle w:val="5"/>
      </w:pPr>
      <w:r>
        <w:rPr>
          <w:rFonts w:hint="eastAsia"/>
        </w:rPr>
        <w:t>数据流通脱敏</w:t>
      </w:r>
    </w:p>
    <w:p w14:paraId="1B9ECDA2" w14:textId="77777777" w:rsidR="009D6247" w:rsidRDefault="00000000">
      <w:pPr>
        <w:ind w:firstLine="480"/>
        <w:rPr>
          <w:lang w:bidi="ar"/>
        </w:rPr>
      </w:pPr>
      <w:r>
        <w:rPr>
          <w:rFonts w:hint="eastAsia"/>
          <w:lang w:bidi="ar"/>
        </w:rPr>
        <w:t>为了数据安全管控要求，保护数据在流通、交换共享、分析挖掘等数据使用</w:t>
      </w:r>
      <w:r>
        <w:rPr>
          <w:rFonts w:hint="eastAsia"/>
          <w:lang w:bidi="ar"/>
        </w:rPr>
        <w:lastRenderedPageBreak/>
        <w:t>中防止商业机密泄露、用户隐私泄露等问题提供基于脱敏规则进行数据的有效变形，实现隐私数据的可靠保护的功能，脱敏规则面向隐私数据类别包括身份证、手机号、银行卡、姓名、地址、邮箱等。</w:t>
      </w:r>
    </w:p>
    <w:p w14:paraId="36437820" w14:textId="77777777" w:rsidR="009D6247" w:rsidRDefault="00000000">
      <w:pPr>
        <w:pStyle w:val="5"/>
      </w:pPr>
      <w:r>
        <w:rPr>
          <w:rFonts w:hint="eastAsia"/>
        </w:rPr>
        <w:t>数据水印与溯源</w:t>
      </w:r>
    </w:p>
    <w:p w14:paraId="556426E9" w14:textId="77777777" w:rsidR="009D6247" w:rsidRDefault="00000000">
      <w:pPr>
        <w:ind w:firstLine="480"/>
        <w:rPr>
          <w:lang w:bidi="ar"/>
        </w:rPr>
      </w:pPr>
      <w:r>
        <w:rPr>
          <w:rFonts w:hint="eastAsia"/>
          <w:lang w:bidi="ar"/>
        </w:rPr>
        <w:t>面向平台及应用中数据提供视觉可感知的可见水印、视觉不可感知的不可见水印并记录水印操作日志的功能，需要支持多种数据文件格式，包括</w:t>
      </w:r>
      <w:r>
        <w:rPr>
          <w:rFonts w:hint="eastAsia"/>
          <w:lang w:bidi="ar"/>
        </w:rPr>
        <w:t>XLS</w:t>
      </w:r>
      <w:r>
        <w:rPr>
          <w:rFonts w:hint="eastAsia"/>
          <w:lang w:bidi="ar"/>
        </w:rPr>
        <w:t>文件、</w:t>
      </w:r>
      <w:r>
        <w:rPr>
          <w:rFonts w:hint="eastAsia"/>
          <w:lang w:bidi="ar"/>
        </w:rPr>
        <w:t>XLSX</w:t>
      </w:r>
      <w:r>
        <w:rPr>
          <w:rFonts w:hint="eastAsia"/>
          <w:lang w:bidi="ar"/>
        </w:rPr>
        <w:t>文件、</w:t>
      </w:r>
      <w:r>
        <w:rPr>
          <w:rFonts w:hint="eastAsia"/>
          <w:lang w:bidi="ar"/>
        </w:rPr>
        <w:t>DOC</w:t>
      </w:r>
      <w:r>
        <w:rPr>
          <w:rFonts w:hint="eastAsia"/>
          <w:lang w:bidi="ar"/>
        </w:rPr>
        <w:t>文件、</w:t>
      </w:r>
      <w:r>
        <w:rPr>
          <w:rFonts w:hint="eastAsia"/>
          <w:lang w:bidi="ar"/>
        </w:rPr>
        <w:t>DOCX</w:t>
      </w:r>
      <w:r>
        <w:rPr>
          <w:rFonts w:hint="eastAsia"/>
          <w:lang w:bidi="ar"/>
        </w:rPr>
        <w:t>文件、</w:t>
      </w:r>
      <w:r>
        <w:rPr>
          <w:rFonts w:hint="eastAsia"/>
          <w:lang w:bidi="ar"/>
        </w:rPr>
        <w:t>PDF</w:t>
      </w:r>
      <w:r>
        <w:rPr>
          <w:rFonts w:hint="eastAsia"/>
          <w:lang w:bidi="ar"/>
        </w:rPr>
        <w:t>文件、</w:t>
      </w:r>
      <w:r>
        <w:rPr>
          <w:rFonts w:hint="eastAsia"/>
          <w:lang w:bidi="ar"/>
        </w:rPr>
        <w:t>PPT</w:t>
      </w:r>
      <w:r>
        <w:rPr>
          <w:rFonts w:hint="eastAsia"/>
          <w:lang w:bidi="ar"/>
        </w:rPr>
        <w:t>文件、</w:t>
      </w:r>
      <w:r>
        <w:rPr>
          <w:rFonts w:hint="eastAsia"/>
          <w:lang w:bidi="ar"/>
        </w:rPr>
        <w:t>PPTX</w:t>
      </w:r>
      <w:r>
        <w:rPr>
          <w:rFonts w:hint="eastAsia"/>
          <w:lang w:bidi="ar"/>
        </w:rPr>
        <w:t>文件、</w:t>
      </w:r>
      <w:r>
        <w:rPr>
          <w:rFonts w:hint="eastAsia"/>
          <w:lang w:bidi="ar"/>
        </w:rPr>
        <w:t>PDF</w:t>
      </w:r>
      <w:r>
        <w:rPr>
          <w:rFonts w:hint="eastAsia"/>
          <w:lang w:bidi="ar"/>
        </w:rPr>
        <w:t>文件、</w:t>
      </w:r>
      <w:r>
        <w:rPr>
          <w:rFonts w:hint="eastAsia"/>
          <w:lang w:bidi="ar"/>
        </w:rPr>
        <w:t>PNG</w:t>
      </w:r>
      <w:r>
        <w:rPr>
          <w:rFonts w:hint="eastAsia"/>
          <w:lang w:bidi="ar"/>
        </w:rPr>
        <w:t>文件、</w:t>
      </w:r>
      <w:r>
        <w:rPr>
          <w:rFonts w:hint="eastAsia"/>
          <w:lang w:bidi="ar"/>
        </w:rPr>
        <w:t>JPG</w:t>
      </w:r>
      <w:r>
        <w:rPr>
          <w:rFonts w:hint="eastAsia"/>
          <w:lang w:bidi="ar"/>
        </w:rPr>
        <w:t>文件等，可以提高体系中各类会议纪要、统计分析报告、通知说明、奖励通报等文件的安全保密和不可篡改性。</w:t>
      </w:r>
    </w:p>
    <w:p w14:paraId="7E3596D3" w14:textId="77777777" w:rsidR="009D6247" w:rsidRDefault="00000000">
      <w:pPr>
        <w:pStyle w:val="5"/>
      </w:pPr>
      <w:r>
        <w:rPr>
          <w:rFonts w:hint="eastAsia"/>
          <w:lang w:bidi="ar"/>
        </w:rPr>
        <w:t>数据合</w:t>
      </w:r>
      <w:proofErr w:type="gramStart"/>
      <w:r>
        <w:rPr>
          <w:rFonts w:hint="eastAsia"/>
          <w:lang w:bidi="ar"/>
        </w:rPr>
        <w:t>规</w:t>
      </w:r>
      <w:proofErr w:type="gramEnd"/>
      <w:r>
        <w:rPr>
          <w:rFonts w:hint="eastAsia"/>
          <w:lang w:bidi="ar"/>
        </w:rPr>
        <w:t>加密</w:t>
      </w:r>
    </w:p>
    <w:p w14:paraId="286F98A0" w14:textId="77777777" w:rsidR="009D6247" w:rsidRDefault="00000000">
      <w:pPr>
        <w:ind w:firstLine="480"/>
      </w:pPr>
      <w:r>
        <w:rPr>
          <w:rFonts w:hint="eastAsia"/>
          <w:lang w:bidi="ar"/>
        </w:rPr>
        <w:t>面向平台及应用在传递的信息，以及存储、处理信息时，需要依照法律、行政法规和国家有关规定使用密钥对机密数据进行加密保护。为了满足要求，加密算法将提供符合国密要求的各类算法服务。</w:t>
      </w:r>
    </w:p>
    <w:p w14:paraId="2D16C717" w14:textId="77777777" w:rsidR="009D6247" w:rsidRDefault="00000000">
      <w:pPr>
        <w:pStyle w:val="3"/>
      </w:pPr>
      <w:bookmarkStart w:id="460" w:name="_Toc213053801"/>
      <w:bookmarkStart w:id="461" w:name="_Toc186540137"/>
      <w:r>
        <w:rPr>
          <w:rFonts w:hint="eastAsia"/>
        </w:rPr>
        <w:t>数据共享</w:t>
      </w:r>
      <w:bookmarkEnd w:id="460"/>
      <w:bookmarkEnd w:id="461"/>
    </w:p>
    <w:p w14:paraId="5DE088BB" w14:textId="77777777" w:rsidR="009D6247" w:rsidRDefault="00000000">
      <w:pPr>
        <w:pStyle w:val="4"/>
      </w:pPr>
      <w:bookmarkStart w:id="462" w:name="_Toc186540138"/>
      <w:bookmarkStart w:id="463" w:name="_Toc213053802"/>
      <w:r>
        <w:rPr>
          <w:rFonts w:hint="eastAsia"/>
        </w:rPr>
        <w:t>办公文档数据</w:t>
      </w:r>
      <w:bookmarkEnd w:id="462"/>
      <w:bookmarkEnd w:id="463"/>
    </w:p>
    <w:p w14:paraId="09EA63CD" w14:textId="77777777" w:rsidR="009D6247" w:rsidRDefault="00000000">
      <w:pPr>
        <w:ind w:firstLine="480"/>
      </w:pPr>
      <w:r>
        <w:rPr>
          <w:rFonts w:hint="eastAsia"/>
        </w:rPr>
        <w:t>本部门在日常工作中积累了大量的办公文档，如工作报告、政策文件、会议纪要等。这些文档数据是政府协同办公平台建设后数据的重要来源之一。例如，部门之前通过内部文档管理系统存储的历年项目总结报告，可以在办公平台上共享，方便工作人员查阅参考，以提升工作效率。</w:t>
      </w:r>
    </w:p>
    <w:p w14:paraId="0003583D" w14:textId="77777777" w:rsidR="009D6247" w:rsidRDefault="00000000">
      <w:pPr>
        <w:pStyle w:val="4"/>
      </w:pPr>
      <w:bookmarkStart w:id="464" w:name="_Toc186540139"/>
      <w:bookmarkStart w:id="465" w:name="_Toc213053803"/>
      <w:r>
        <w:rPr>
          <w:rFonts w:hint="eastAsia"/>
        </w:rPr>
        <w:t>业务流程数据</w:t>
      </w:r>
      <w:bookmarkEnd w:id="464"/>
      <w:bookmarkEnd w:id="465"/>
    </w:p>
    <w:p w14:paraId="1B5CC872" w14:textId="77777777" w:rsidR="009D6247" w:rsidRDefault="00000000">
      <w:pPr>
        <w:ind w:firstLine="480"/>
      </w:pPr>
      <w:r>
        <w:rPr>
          <w:rFonts w:hint="eastAsia"/>
        </w:rPr>
        <w:t>本部门现有的业务流程信息也将被整合到办公平台。以行政审批业务为例，从申请受理、审核到批准等各个环节的数据，包括申请人信息、申请事项内容、审批进度等，都可以从现有的业务系统导入协同办公平台。这样可以实现业务流程的优化和协同，避免数据重复录入，提高工作的准确性和时效性。</w:t>
      </w:r>
    </w:p>
    <w:p w14:paraId="51827E4D" w14:textId="77777777" w:rsidR="009D6247" w:rsidRDefault="00000000">
      <w:pPr>
        <w:pStyle w:val="4"/>
      </w:pPr>
      <w:bookmarkStart w:id="466" w:name="_Toc186540140"/>
      <w:bookmarkStart w:id="467" w:name="_Toc213053804"/>
      <w:r>
        <w:rPr>
          <w:rFonts w:hint="eastAsia"/>
        </w:rPr>
        <w:lastRenderedPageBreak/>
        <w:t>政策解读与通知公告</w:t>
      </w:r>
      <w:bookmarkEnd w:id="466"/>
      <w:bookmarkEnd w:id="467"/>
    </w:p>
    <w:p w14:paraId="1634432E" w14:textId="77777777" w:rsidR="009D6247" w:rsidRDefault="00000000">
      <w:pPr>
        <w:ind w:firstLine="480"/>
      </w:pPr>
      <w:r>
        <w:rPr>
          <w:rFonts w:hint="eastAsia"/>
        </w:rPr>
        <w:t>政府办公平台产生的政策解读文件和通知公告等政务信息可以共享给顺义区其他部门、单位。例如，经济管理部门发布的新的产业扶持政策解读，财政部门发布的预算调整通知等，这些信息对于其他部门了解政策动态、调整工作计划具有重要意义。其他部门可以根据这些共享的政务信息，更好地配合政策实施，提高整体政府工作的协同性。</w:t>
      </w:r>
    </w:p>
    <w:p w14:paraId="6E01E66B" w14:textId="77777777" w:rsidR="009D6247" w:rsidRDefault="00000000">
      <w:pPr>
        <w:pStyle w:val="4"/>
      </w:pPr>
      <w:bookmarkStart w:id="468" w:name="_Toc186540141"/>
      <w:bookmarkStart w:id="469" w:name="_Toc213053805"/>
      <w:r>
        <w:rPr>
          <w:rFonts w:hint="eastAsia"/>
        </w:rPr>
        <w:t>工作动态与成果展示</w:t>
      </w:r>
      <w:bookmarkEnd w:id="468"/>
      <w:bookmarkEnd w:id="469"/>
    </w:p>
    <w:p w14:paraId="59F1853D" w14:textId="77777777" w:rsidR="009D6247" w:rsidRDefault="00000000">
      <w:pPr>
        <w:ind w:firstLine="480"/>
      </w:pPr>
      <w:r>
        <w:rPr>
          <w:rFonts w:hint="eastAsia"/>
        </w:rPr>
        <w:t>平台上记录的本部门工作动态，如项目进展情况、工作成果等也可供共享。</w:t>
      </w:r>
    </w:p>
    <w:p w14:paraId="2191646E" w14:textId="77777777" w:rsidR="009D6247" w:rsidRDefault="00000000">
      <w:pPr>
        <w:pStyle w:val="4"/>
      </w:pPr>
      <w:bookmarkStart w:id="470" w:name="_Toc213053806"/>
      <w:bookmarkStart w:id="471" w:name="_Toc186540142"/>
      <w:r>
        <w:rPr>
          <w:rFonts w:hint="eastAsia"/>
        </w:rPr>
        <w:t>数据统计报表</w:t>
      </w:r>
      <w:bookmarkEnd w:id="470"/>
      <w:bookmarkEnd w:id="471"/>
    </w:p>
    <w:p w14:paraId="61C69FAF" w14:textId="77777777" w:rsidR="009D6247" w:rsidRDefault="00000000">
      <w:pPr>
        <w:ind w:firstLine="480"/>
      </w:pPr>
      <w:r>
        <w:rPr>
          <w:rFonts w:hint="eastAsia"/>
        </w:rPr>
        <w:t>经过办公平台对多</w:t>
      </w:r>
      <w:proofErr w:type="gramStart"/>
      <w:r>
        <w:rPr>
          <w:rFonts w:hint="eastAsia"/>
        </w:rPr>
        <w:t>源数据</w:t>
      </w:r>
      <w:proofErr w:type="gramEnd"/>
      <w:r>
        <w:rPr>
          <w:rFonts w:hint="eastAsia"/>
        </w:rPr>
        <w:t>进行整合分析后生成的数据统计报表可以共享。报表可以为顺义区的决策部门提供全面的数据支持，帮助他们更好地把握全区经济发展态势，制定合理的经济发展战略。</w:t>
      </w:r>
    </w:p>
    <w:p w14:paraId="1BE8E09B" w14:textId="77777777" w:rsidR="009D6247" w:rsidRDefault="00000000">
      <w:pPr>
        <w:pStyle w:val="4"/>
      </w:pPr>
      <w:bookmarkStart w:id="472" w:name="_Toc186540143"/>
      <w:bookmarkStart w:id="473" w:name="_Toc213053807"/>
      <w:r>
        <w:rPr>
          <w:rFonts w:hint="eastAsia"/>
        </w:rPr>
        <w:t>决策建议数据</w:t>
      </w:r>
      <w:bookmarkEnd w:id="472"/>
      <w:bookmarkEnd w:id="473"/>
    </w:p>
    <w:p w14:paraId="08A70243" w14:textId="77777777" w:rsidR="009D6247" w:rsidRDefault="00000000">
      <w:pPr>
        <w:ind w:firstLine="480"/>
      </w:pPr>
      <w:r>
        <w:rPr>
          <w:rFonts w:hint="eastAsia"/>
        </w:rPr>
        <w:t>基于平台数据挖掘和分析生成的决策建议也可供共享。</w:t>
      </w:r>
    </w:p>
    <w:p w14:paraId="175173EE" w14:textId="77777777" w:rsidR="009D6247" w:rsidRDefault="00000000">
      <w:pPr>
        <w:pStyle w:val="3"/>
      </w:pPr>
      <w:bookmarkStart w:id="474" w:name="_Toc213053808"/>
      <w:r>
        <w:rPr>
          <w:rFonts w:hint="eastAsia"/>
        </w:rPr>
        <w:t>视频会议系统升级</w:t>
      </w:r>
      <w:bookmarkEnd w:id="474"/>
    </w:p>
    <w:p w14:paraId="2AD92D08" w14:textId="77777777" w:rsidR="009D6247" w:rsidRDefault="00000000">
      <w:pPr>
        <w:ind w:firstLine="480"/>
      </w:pPr>
      <w:r>
        <w:rPr>
          <w:rFonts w:hint="eastAsia"/>
        </w:rPr>
        <w:t>将现有宝利</w:t>
      </w:r>
      <w:proofErr w:type="gramStart"/>
      <w:r>
        <w:rPr>
          <w:rFonts w:hint="eastAsia"/>
        </w:rPr>
        <w:t>通核心</w:t>
      </w:r>
      <w:proofErr w:type="gramEnd"/>
      <w:r>
        <w:rPr>
          <w:rFonts w:hint="eastAsia"/>
        </w:rPr>
        <w:t>设备（会议控制核心设备</w:t>
      </w:r>
      <w:r>
        <w:rPr>
          <w:rFonts w:hint="eastAsia"/>
        </w:rPr>
        <w:t>MCU</w:t>
      </w:r>
      <w:r>
        <w:rPr>
          <w:rFonts w:hint="eastAsia"/>
        </w:rPr>
        <w:t>及音视频、互联网穿越、软件客户端、视频会议终端等）进行国产化替换。</w:t>
      </w:r>
    </w:p>
    <w:p w14:paraId="68A14EE4" w14:textId="77777777" w:rsidR="009D6247" w:rsidRDefault="00000000">
      <w:pPr>
        <w:pStyle w:val="4"/>
      </w:pPr>
      <w:bookmarkStart w:id="475" w:name="_Toc213053809"/>
      <w:r>
        <w:rPr>
          <w:rFonts w:hint="eastAsia"/>
          <w:lang w:bidi="ar"/>
        </w:rPr>
        <w:t>现有宝利通设备统计明细</w:t>
      </w:r>
      <w:bookmarkEnd w:id="475"/>
    </w:p>
    <w:tbl>
      <w:tblPr>
        <w:tblW w:w="4998" w:type="pct"/>
        <w:tblLook w:val="04A0" w:firstRow="1" w:lastRow="0" w:firstColumn="1" w:lastColumn="0" w:noHBand="0" w:noVBand="1"/>
      </w:tblPr>
      <w:tblGrid>
        <w:gridCol w:w="807"/>
        <w:gridCol w:w="2122"/>
        <w:gridCol w:w="3828"/>
        <w:gridCol w:w="1050"/>
        <w:gridCol w:w="712"/>
      </w:tblGrid>
      <w:tr w:rsidR="009D6247" w14:paraId="72C338C9" w14:textId="77777777">
        <w:trPr>
          <w:trHeight w:val="360"/>
          <w:tblHeader/>
        </w:trPr>
        <w:tc>
          <w:tcPr>
            <w:tcW w:w="473" w:type="pct"/>
            <w:tcBorders>
              <w:top w:val="single" w:sz="4" w:space="0" w:color="000000"/>
              <w:left w:val="single" w:sz="4" w:space="0" w:color="000000"/>
              <w:bottom w:val="single" w:sz="4" w:space="0" w:color="000000"/>
              <w:right w:val="single" w:sz="4" w:space="0" w:color="000000"/>
            </w:tcBorders>
            <w:noWrap/>
            <w:vAlign w:val="center"/>
          </w:tcPr>
          <w:p w14:paraId="0F5C6982" w14:textId="77777777" w:rsidR="009D6247" w:rsidRDefault="00000000">
            <w:pPr>
              <w:pStyle w:val="B1"/>
            </w:pPr>
            <w:r>
              <w:rPr>
                <w:rFonts w:hint="eastAsia"/>
              </w:rPr>
              <w:t>序号</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67484A2F" w14:textId="77777777" w:rsidR="009D6247" w:rsidRDefault="00000000">
            <w:pPr>
              <w:pStyle w:val="B1"/>
            </w:pPr>
            <w:r>
              <w:rPr>
                <w:rFonts w:hint="eastAsia"/>
              </w:rPr>
              <w:t>使用单位</w:t>
            </w:r>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5B52E27C" w14:textId="77777777" w:rsidR="009D6247" w:rsidRDefault="00000000">
            <w:pPr>
              <w:pStyle w:val="B1"/>
            </w:pPr>
            <w:r>
              <w:rPr>
                <w:rFonts w:hint="eastAsia"/>
              </w:rPr>
              <w:t>原有设备型号</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15C7A117" w14:textId="77777777" w:rsidR="009D6247" w:rsidRDefault="00000000">
            <w:pPr>
              <w:pStyle w:val="B1"/>
            </w:pPr>
            <w:r>
              <w:rPr>
                <w:rFonts w:hint="eastAsia"/>
              </w:rPr>
              <w:t>数量</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267BB45E" w14:textId="77777777" w:rsidR="009D6247" w:rsidRDefault="00000000">
            <w:pPr>
              <w:pStyle w:val="B1"/>
            </w:pPr>
            <w:r>
              <w:rPr>
                <w:rFonts w:hint="eastAsia"/>
              </w:rPr>
              <w:t>单位</w:t>
            </w:r>
          </w:p>
        </w:tc>
      </w:tr>
      <w:tr w:rsidR="009D6247" w14:paraId="53C92B41"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46667187" w14:textId="77777777" w:rsidR="009D6247" w:rsidRDefault="00000000">
            <w:pPr>
              <w:pStyle w:val="B0"/>
              <w:jc w:val="center"/>
            </w:pPr>
            <w:r>
              <w:rPr>
                <w:rFonts w:hint="eastAsia"/>
              </w:rPr>
              <w:t>1</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631E2148" w14:textId="77777777" w:rsidR="009D6247" w:rsidRDefault="00000000">
            <w:pPr>
              <w:pStyle w:val="B0"/>
            </w:pPr>
            <w:r>
              <w:rPr>
                <w:rFonts w:hint="eastAsia"/>
              </w:rPr>
              <w:t>区信息中心机房</w:t>
            </w:r>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15EFADD0" w14:textId="77777777" w:rsidR="009D6247" w:rsidRDefault="00000000">
            <w:pPr>
              <w:pStyle w:val="B0"/>
            </w:pPr>
            <w:r>
              <w:rPr>
                <w:rFonts w:hint="eastAsia"/>
              </w:rPr>
              <w:t>宝利通</w:t>
            </w:r>
            <w:r>
              <w:rPr>
                <w:rFonts w:hint="eastAsia"/>
              </w:rPr>
              <w:t>MCU RMX4000_NGB</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26EBB232"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3B1FF365" w14:textId="77777777" w:rsidR="009D6247" w:rsidRDefault="00000000">
            <w:pPr>
              <w:pStyle w:val="B0"/>
            </w:pPr>
            <w:r>
              <w:rPr>
                <w:rFonts w:hint="eastAsia"/>
              </w:rPr>
              <w:t>套</w:t>
            </w:r>
          </w:p>
        </w:tc>
      </w:tr>
      <w:tr w:rsidR="009D6247" w14:paraId="10BDEE7C"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678D33FA" w14:textId="77777777" w:rsidR="009D6247" w:rsidRDefault="00000000">
            <w:pPr>
              <w:pStyle w:val="B0"/>
              <w:jc w:val="center"/>
            </w:pPr>
            <w:r>
              <w:rPr>
                <w:rFonts w:hint="eastAsia"/>
              </w:rPr>
              <w:t>2</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2F0FF615" w14:textId="77777777" w:rsidR="009D6247" w:rsidRDefault="00000000">
            <w:pPr>
              <w:pStyle w:val="B0"/>
            </w:pPr>
            <w:r>
              <w:rPr>
                <w:rFonts w:hint="eastAsia"/>
              </w:rPr>
              <w:t>区</w:t>
            </w:r>
            <w:r>
              <w:rPr>
                <w:rFonts w:hint="eastAsia"/>
              </w:rPr>
              <w:t>1212</w:t>
            </w:r>
            <w:r>
              <w:rPr>
                <w:rFonts w:hint="eastAsia"/>
              </w:rPr>
              <w:t>控制室</w:t>
            </w:r>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12604B90" w14:textId="77777777" w:rsidR="009D6247" w:rsidRDefault="00000000">
            <w:pPr>
              <w:pStyle w:val="B0"/>
            </w:pPr>
            <w:r>
              <w:rPr>
                <w:rFonts w:hint="eastAsia"/>
              </w:rPr>
              <w:t>宝利通视频会议终端</w:t>
            </w:r>
            <w:r>
              <w:rPr>
                <w:rFonts w:hint="eastAsia"/>
              </w:rPr>
              <w:t xml:space="preserve"> Group700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133F952D"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094AAC3A" w14:textId="77777777" w:rsidR="009D6247" w:rsidRDefault="00000000">
            <w:pPr>
              <w:pStyle w:val="B0"/>
            </w:pPr>
            <w:r>
              <w:rPr>
                <w:rFonts w:hint="eastAsia"/>
              </w:rPr>
              <w:t>套</w:t>
            </w:r>
          </w:p>
        </w:tc>
      </w:tr>
      <w:tr w:rsidR="009D6247" w14:paraId="3A9F52A6"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6172D47A" w14:textId="77777777" w:rsidR="009D6247" w:rsidRDefault="00000000">
            <w:pPr>
              <w:pStyle w:val="B0"/>
              <w:jc w:val="center"/>
            </w:pPr>
            <w:r>
              <w:rPr>
                <w:rFonts w:hint="eastAsia"/>
              </w:rPr>
              <w:t>3</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0D4E2676" w14:textId="77777777" w:rsidR="009D6247" w:rsidRDefault="00000000">
            <w:pPr>
              <w:pStyle w:val="B0"/>
            </w:pPr>
            <w:r>
              <w:rPr>
                <w:rFonts w:hint="eastAsia"/>
              </w:rPr>
              <w:t>机关事务中心</w:t>
            </w:r>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0A26440D" w14:textId="77777777" w:rsidR="009D6247" w:rsidRDefault="00000000">
            <w:pPr>
              <w:pStyle w:val="B0"/>
            </w:pPr>
            <w:r>
              <w:rPr>
                <w:rFonts w:hint="eastAsia"/>
              </w:rPr>
              <w:t>宝利通视频会议终端</w:t>
            </w:r>
            <w:r>
              <w:rPr>
                <w:rFonts w:hint="eastAsia"/>
              </w:rPr>
              <w:t xml:space="preserve"> Group700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790D6FA0"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13804337" w14:textId="77777777" w:rsidR="009D6247" w:rsidRDefault="00000000">
            <w:pPr>
              <w:pStyle w:val="B0"/>
            </w:pPr>
            <w:r>
              <w:rPr>
                <w:rFonts w:hint="eastAsia"/>
              </w:rPr>
              <w:t>套</w:t>
            </w:r>
          </w:p>
        </w:tc>
      </w:tr>
      <w:tr w:rsidR="009D6247" w14:paraId="140F40AE"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0D327097" w14:textId="77777777" w:rsidR="009D6247" w:rsidRDefault="00000000">
            <w:pPr>
              <w:pStyle w:val="B0"/>
              <w:jc w:val="center"/>
            </w:pPr>
            <w:r>
              <w:rPr>
                <w:rFonts w:hint="eastAsia"/>
              </w:rPr>
              <w:t>4</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631612DE" w14:textId="77777777" w:rsidR="009D6247" w:rsidRDefault="00000000">
            <w:pPr>
              <w:pStyle w:val="B0"/>
            </w:pPr>
            <w:proofErr w:type="gramStart"/>
            <w:r>
              <w:rPr>
                <w:rFonts w:hint="eastAsia"/>
              </w:rPr>
              <w:t>旺泉街道</w:t>
            </w:r>
            <w:proofErr w:type="gramEnd"/>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60DEA976" w14:textId="77777777" w:rsidR="009D6247" w:rsidRDefault="00000000">
            <w:pPr>
              <w:pStyle w:val="B0"/>
            </w:pPr>
            <w:r>
              <w:rPr>
                <w:rFonts w:hint="eastAsia"/>
              </w:rPr>
              <w:t>宝利通视频会议终端</w:t>
            </w:r>
            <w:r>
              <w:rPr>
                <w:rFonts w:hint="eastAsia"/>
              </w:rPr>
              <w:t xml:space="preserve"> Group550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5917F366"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06E1809A" w14:textId="77777777" w:rsidR="009D6247" w:rsidRDefault="00000000">
            <w:pPr>
              <w:pStyle w:val="B0"/>
            </w:pPr>
            <w:r>
              <w:rPr>
                <w:rFonts w:hint="eastAsia"/>
              </w:rPr>
              <w:t>套</w:t>
            </w:r>
          </w:p>
        </w:tc>
      </w:tr>
      <w:tr w:rsidR="009D6247" w14:paraId="4DB8E78B"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2831178C" w14:textId="77777777" w:rsidR="009D6247" w:rsidRDefault="00000000">
            <w:pPr>
              <w:pStyle w:val="B0"/>
              <w:jc w:val="center"/>
            </w:pPr>
            <w:r>
              <w:rPr>
                <w:rFonts w:hint="eastAsia"/>
              </w:rPr>
              <w:t>5</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7E612282" w14:textId="77777777" w:rsidR="009D6247" w:rsidRDefault="00000000">
            <w:pPr>
              <w:pStyle w:val="B0"/>
            </w:pPr>
            <w:r>
              <w:rPr>
                <w:rFonts w:hint="eastAsia"/>
              </w:rPr>
              <w:t>光明街道</w:t>
            </w:r>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6F75CE75" w14:textId="77777777" w:rsidR="009D6247" w:rsidRDefault="00000000">
            <w:pPr>
              <w:pStyle w:val="B0"/>
            </w:pPr>
            <w:r>
              <w:rPr>
                <w:rFonts w:hint="eastAsia"/>
              </w:rPr>
              <w:t>宝利通视频会议终端</w:t>
            </w:r>
            <w:r>
              <w:rPr>
                <w:rFonts w:hint="eastAsia"/>
              </w:rPr>
              <w:t xml:space="preserve"> Group550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157E5AD0"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2B6E9E3A" w14:textId="77777777" w:rsidR="009D6247" w:rsidRDefault="00000000">
            <w:pPr>
              <w:pStyle w:val="B0"/>
            </w:pPr>
            <w:r>
              <w:rPr>
                <w:rFonts w:hint="eastAsia"/>
              </w:rPr>
              <w:t>套</w:t>
            </w:r>
          </w:p>
        </w:tc>
      </w:tr>
      <w:tr w:rsidR="009D6247" w14:paraId="428B0BB1"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49979C7B" w14:textId="77777777" w:rsidR="009D6247" w:rsidRDefault="00000000">
            <w:pPr>
              <w:pStyle w:val="B0"/>
              <w:jc w:val="center"/>
            </w:pPr>
            <w:r>
              <w:rPr>
                <w:rFonts w:hint="eastAsia"/>
              </w:rPr>
              <w:t>6</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585B047B" w14:textId="77777777" w:rsidR="009D6247" w:rsidRDefault="00000000">
            <w:pPr>
              <w:pStyle w:val="B0"/>
            </w:pPr>
            <w:r>
              <w:rPr>
                <w:rFonts w:hint="eastAsia"/>
              </w:rPr>
              <w:t>石园街道</w:t>
            </w:r>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36C7CECE" w14:textId="77777777" w:rsidR="009D6247" w:rsidRDefault="00000000">
            <w:pPr>
              <w:pStyle w:val="B0"/>
            </w:pPr>
            <w:r>
              <w:rPr>
                <w:rFonts w:hint="eastAsia"/>
              </w:rPr>
              <w:t>宝利通视频会议终端</w:t>
            </w:r>
            <w:r>
              <w:rPr>
                <w:rFonts w:hint="eastAsia"/>
              </w:rPr>
              <w:t xml:space="preserve"> Group550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2A5592CC"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2FED6D68" w14:textId="77777777" w:rsidR="009D6247" w:rsidRDefault="00000000">
            <w:pPr>
              <w:pStyle w:val="B0"/>
            </w:pPr>
            <w:r>
              <w:rPr>
                <w:rFonts w:hint="eastAsia"/>
              </w:rPr>
              <w:t>套</w:t>
            </w:r>
          </w:p>
        </w:tc>
      </w:tr>
      <w:tr w:rsidR="009D6247" w14:paraId="7C34E066"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6B4C6821" w14:textId="77777777" w:rsidR="009D6247" w:rsidRDefault="00000000">
            <w:pPr>
              <w:pStyle w:val="B0"/>
              <w:jc w:val="center"/>
            </w:pPr>
            <w:r>
              <w:rPr>
                <w:rFonts w:hint="eastAsia"/>
              </w:rPr>
              <w:t>7</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6D43AA3A" w14:textId="77777777" w:rsidR="009D6247" w:rsidRDefault="00000000">
            <w:pPr>
              <w:pStyle w:val="B0"/>
            </w:pPr>
            <w:r>
              <w:rPr>
                <w:rFonts w:hint="eastAsia"/>
              </w:rPr>
              <w:t>消防支队</w:t>
            </w:r>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57E6772B" w14:textId="77777777" w:rsidR="009D6247" w:rsidRDefault="00000000">
            <w:pPr>
              <w:pStyle w:val="B0"/>
            </w:pPr>
            <w:r>
              <w:rPr>
                <w:rFonts w:hint="eastAsia"/>
              </w:rPr>
              <w:t>宝利通视频会议终端</w:t>
            </w:r>
            <w:r>
              <w:rPr>
                <w:rFonts w:hint="eastAsia"/>
              </w:rPr>
              <w:t xml:space="preserve"> Group550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3F768F74"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426A1F05" w14:textId="77777777" w:rsidR="009D6247" w:rsidRDefault="00000000">
            <w:pPr>
              <w:pStyle w:val="B0"/>
            </w:pPr>
            <w:r>
              <w:rPr>
                <w:rFonts w:hint="eastAsia"/>
              </w:rPr>
              <w:t>套</w:t>
            </w:r>
          </w:p>
        </w:tc>
      </w:tr>
      <w:tr w:rsidR="009D6247" w14:paraId="4D9D7C3F"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1391A43D" w14:textId="77777777" w:rsidR="009D6247" w:rsidRDefault="00000000">
            <w:pPr>
              <w:pStyle w:val="B0"/>
              <w:jc w:val="center"/>
            </w:pPr>
            <w:r>
              <w:rPr>
                <w:rFonts w:hint="eastAsia"/>
              </w:rPr>
              <w:lastRenderedPageBreak/>
              <w:t>8</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55568350" w14:textId="77777777" w:rsidR="009D6247" w:rsidRDefault="00000000">
            <w:pPr>
              <w:pStyle w:val="B0"/>
            </w:pPr>
            <w:r>
              <w:rPr>
                <w:rFonts w:hint="eastAsia"/>
              </w:rPr>
              <w:t>气象局</w:t>
            </w:r>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72F87504" w14:textId="77777777" w:rsidR="009D6247" w:rsidRDefault="00000000">
            <w:pPr>
              <w:pStyle w:val="B0"/>
            </w:pPr>
            <w:r>
              <w:rPr>
                <w:rFonts w:hint="eastAsia"/>
              </w:rPr>
              <w:t>宝利通视频会议终端</w:t>
            </w:r>
            <w:r>
              <w:rPr>
                <w:rFonts w:hint="eastAsia"/>
              </w:rPr>
              <w:t xml:space="preserve"> Group550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40AE1C4E"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7280ADEE" w14:textId="77777777" w:rsidR="009D6247" w:rsidRDefault="00000000">
            <w:pPr>
              <w:pStyle w:val="B0"/>
            </w:pPr>
            <w:r>
              <w:rPr>
                <w:rFonts w:hint="eastAsia"/>
              </w:rPr>
              <w:t>套</w:t>
            </w:r>
          </w:p>
        </w:tc>
      </w:tr>
      <w:tr w:rsidR="009D6247" w14:paraId="6FC11E72"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2DB44F3C" w14:textId="77777777" w:rsidR="009D6247" w:rsidRDefault="00000000">
            <w:pPr>
              <w:pStyle w:val="B0"/>
              <w:jc w:val="center"/>
            </w:pPr>
            <w:r>
              <w:rPr>
                <w:rFonts w:hint="eastAsia"/>
              </w:rPr>
              <w:t>9</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79507C2C" w14:textId="77777777" w:rsidR="009D6247" w:rsidRDefault="00000000">
            <w:pPr>
              <w:pStyle w:val="B0"/>
            </w:pPr>
            <w:r>
              <w:rPr>
                <w:rFonts w:hint="eastAsia"/>
              </w:rPr>
              <w:t>水务局</w:t>
            </w:r>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1FB899D9" w14:textId="77777777" w:rsidR="009D6247" w:rsidRDefault="00000000">
            <w:pPr>
              <w:pStyle w:val="B0"/>
            </w:pPr>
            <w:r>
              <w:rPr>
                <w:rFonts w:hint="eastAsia"/>
              </w:rPr>
              <w:t>宝利通视频会议终端</w:t>
            </w:r>
            <w:r>
              <w:rPr>
                <w:rFonts w:hint="eastAsia"/>
              </w:rPr>
              <w:t xml:space="preserve"> Group550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07F2E909"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0CE2B186" w14:textId="77777777" w:rsidR="009D6247" w:rsidRDefault="00000000">
            <w:pPr>
              <w:pStyle w:val="B0"/>
            </w:pPr>
            <w:r>
              <w:rPr>
                <w:rFonts w:hint="eastAsia"/>
              </w:rPr>
              <w:t>套</w:t>
            </w:r>
          </w:p>
        </w:tc>
      </w:tr>
      <w:tr w:rsidR="009D6247" w14:paraId="7FF55B0A"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5EB9E12A" w14:textId="77777777" w:rsidR="009D6247" w:rsidRDefault="00000000">
            <w:pPr>
              <w:pStyle w:val="B0"/>
              <w:jc w:val="center"/>
            </w:pPr>
            <w:r>
              <w:rPr>
                <w:rFonts w:hint="eastAsia"/>
              </w:rPr>
              <w:t>10</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1BFFFBE0" w14:textId="77777777" w:rsidR="009D6247" w:rsidRDefault="00000000">
            <w:pPr>
              <w:pStyle w:val="B0"/>
            </w:pPr>
            <w:r>
              <w:rPr>
                <w:rFonts w:hint="eastAsia"/>
              </w:rPr>
              <w:t>绿色生态</w:t>
            </w:r>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466E7E44" w14:textId="77777777" w:rsidR="009D6247" w:rsidRDefault="00000000">
            <w:pPr>
              <w:pStyle w:val="B0"/>
            </w:pPr>
            <w:r>
              <w:rPr>
                <w:rFonts w:hint="eastAsia"/>
              </w:rPr>
              <w:t>宝利通视频会议终端</w:t>
            </w:r>
            <w:r>
              <w:rPr>
                <w:rFonts w:hint="eastAsia"/>
              </w:rPr>
              <w:t xml:space="preserve"> Group550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17EED1E5"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3FF6F3D7" w14:textId="77777777" w:rsidR="009D6247" w:rsidRDefault="00000000">
            <w:pPr>
              <w:pStyle w:val="B0"/>
            </w:pPr>
            <w:r>
              <w:rPr>
                <w:rFonts w:hint="eastAsia"/>
              </w:rPr>
              <w:t>套</w:t>
            </w:r>
          </w:p>
        </w:tc>
      </w:tr>
      <w:tr w:rsidR="009D6247" w14:paraId="52BF0760"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02B289F8" w14:textId="77777777" w:rsidR="009D6247" w:rsidRDefault="00000000">
            <w:pPr>
              <w:pStyle w:val="B0"/>
              <w:jc w:val="center"/>
            </w:pPr>
            <w:r>
              <w:rPr>
                <w:rFonts w:hint="eastAsia"/>
              </w:rPr>
              <w:t>11</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1663A1F9" w14:textId="77777777" w:rsidR="009D6247" w:rsidRDefault="00000000">
            <w:pPr>
              <w:pStyle w:val="B0"/>
            </w:pPr>
            <w:proofErr w:type="gramStart"/>
            <w:r>
              <w:rPr>
                <w:rFonts w:hint="eastAsia"/>
              </w:rPr>
              <w:t>综保区</w:t>
            </w:r>
            <w:proofErr w:type="gramEnd"/>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07498DC0" w14:textId="77777777" w:rsidR="009D6247" w:rsidRDefault="00000000">
            <w:pPr>
              <w:pStyle w:val="B0"/>
            </w:pPr>
            <w:r>
              <w:rPr>
                <w:rFonts w:hint="eastAsia"/>
              </w:rPr>
              <w:t>宝利通视频会议终端</w:t>
            </w:r>
            <w:r>
              <w:rPr>
                <w:rFonts w:hint="eastAsia"/>
              </w:rPr>
              <w:t xml:space="preserve"> Group550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2BCFC363" w14:textId="77777777" w:rsidR="009D6247" w:rsidRDefault="00000000">
            <w:pPr>
              <w:pStyle w:val="B0"/>
            </w:pPr>
            <w:r>
              <w:rPr>
                <w:rFonts w:hint="eastAsia"/>
              </w:rPr>
              <w:t>2</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5C876F20" w14:textId="77777777" w:rsidR="009D6247" w:rsidRDefault="00000000">
            <w:pPr>
              <w:pStyle w:val="B0"/>
            </w:pPr>
            <w:r>
              <w:rPr>
                <w:rFonts w:hint="eastAsia"/>
              </w:rPr>
              <w:t>套</w:t>
            </w:r>
          </w:p>
        </w:tc>
      </w:tr>
      <w:tr w:rsidR="009D6247" w14:paraId="014E5A9C"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058AC52C" w14:textId="77777777" w:rsidR="009D6247" w:rsidRDefault="00000000">
            <w:pPr>
              <w:pStyle w:val="B0"/>
              <w:jc w:val="center"/>
            </w:pPr>
            <w:r>
              <w:rPr>
                <w:rFonts w:hint="eastAsia"/>
              </w:rPr>
              <w:t>12</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37BACD8D" w14:textId="77777777" w:rsidR="009D6247" w:rsidRDefault="00000000">
            <w:pPr>
              <w:pStyle w:val="B0"/>
            </w:pPr>
            <w:proofErr w:type="gramStart"/>
            <w:r>
              <w:rPr>
                <w:rFonts w:hint="eastAsia"/>
              </w:rPr>
              <w:t>顺义园</w:t>
            </w:r>
            <w:proofErr w:type="gramEnd"/>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146C6647" w14:textId="77777777" w:rsidR="009D6247" w:rsidRDefault="00000000">
            <w:pPr>
              <w:pStyle w:val="B0"/>
            </w:pPr>
            <w:r>
              <w:rPr>
                <w:rFonts w:hint="eastAsia"/>
              </w:rPr>
              <w:t>宝利通视频会议终端</w:t>
            </w:r>
            <w:r>
              <w:rPr>
                <w:rFonts w:hint="eastAsia"/>
              </w:rPr>
              <w:t xml:space="preserve"> Group550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1D9C7348"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15FF618F" w14:textId="77777777" w:rsidR="009D6247" w:rsidRDefault="00000000">
            <w:pPr>
              <w:pStyle w:val="B0"/>
            </w:pPr>
            <w:r>
              <w:rPr>
                <w:rFonts w:hint="eastAsia"/>
              </w:rPr>
              <w:t>套</w:t>
            </w:r>
          </w:p>
        </w:tc>
      </w:tr>
      <w:tr w:rsidR="009D6247" w14:paraId="574D7809"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35F6B3DE" w14:textId="77777777" w:rsidR="009D6247" w:rsidRDefault="00000000">
            <w:pPr>
              <w:pStyle w:val="B0"/>
              <w:jc w:val="center"/>
            </w:pPr>
            <w:r>
              <w:rPr>
                <w:rFonts w:hint="eastAsia"/>
              </w:rPr>
              <w:t>13</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545F1108" w14:textId="77777777" w:rsidR="009D6247" w:rsidRDefault="00000000">
            <w:pPr>
              <w:pStyle w:val="B0"/>
            </w:pPr>
            <w:r>
              <w:rPr>
                <w:rFonts w:hint="eastAsia"/>
              </w:rPr>
              <w:t>住建委</w:t>
            </w:r>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5E1D4CDA" w14:textId="77777777" w:rsidR="009D6247" w:rsidRDefault="00000000">
            <w:pPr>
              <w:pStyle w:val="B0"/>
            </w:pPr>
            <w:r>
              <w:rPr>
                <w:rFonts w:hint="eastAsia"/>
              </w:rPr>
              <w:t>宝利通视频会议终端</w:t>
            </w:r>
            <w:r>
              <w:rPr>
                <w:rFonts w:hint="eastAsia"/>
              </w:rPr>
              <w:t xml:space="preserve"> Group550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251A2515" w14:textId="77777777" w:rsidR="009D6247" w:rsidRDefault="00000000">
            <w:pPr>
              <w:pStyle w:val="B0"/>
            </w:pPr>
            <w:r>
              <w:rPr>
                <w:rFonts w:hint="eastAsia"/>
              </w:rPr>
              <w:t>4</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770D60F4" w14:textId="77777777" w:rsidR="009D6247" w:rsidRDefault="00000000">
            <w:pPr>
              <w:pStyle w:val="B0"/>
            </w:pPr>
            <w:r>
              <w:rPr>
                <w:rFonts w:hint="eastAsia"/>
              </w:rPr>
              <w:t>套</w:t>
            </w:r>
          </w:p>
        </w:tc>
      </w:tr>
      <w:tr w:rsidR="009D6247" w14:paraId="4E78DF13"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5202D3CD" w14:textId="77777777" w:rsidR="009D6247" w:rsidRDefault="00000000">
            <w:pPr>
              <w:pStyle w:val="B0"/>
              <w:jc w:val="center"/>
            </w:pPr>
            <w:r>
              <w:rPr>
                <w:rFonts w:hint="eastAsia"/>
              </w:rPr>
              <w:t>14</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518433D7" w14:textId="77777777" w:rsidR="009D6247" w:rsidRDefault="00000000">
            <w:pPr>
              <w:pStyle w:val="B0"/>
            </w:pPr>
            <w:r>
              <w:rPr>
                <w:rFonts w:hint="eastAsia"/>
              </w:rPr>
              <w:t>空港街道</w:t>
            </w:r>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57C5AD2D" w14:textId="77777777" w:rsidR="009D6247" w:rsidRDefault="00000000">
            <w:pPr>
              <w:pStyle w:val="B0"/>
            </w:pPr>
            <w:r>
              <w:rPr>
                <w:rFonts w:hint="eastAsia"/>
              </w:rPr>
              <w:t>宝利通视频会议终端</w:t>
            </w:r>
            <w:r>
              <w:rPr>
                <w:rFonts w:hint="eastAsia"/>
              </w:rPr>
              <w:t xml:space="preserve"> Group550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55916AAB"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46B5FB5C" w14:textId="77777777" w:rsidR="009D6247" w:rsidRDefault="00000000">
            <w:pPr>
              <w:pStyle w:val="B0"/>
            </w:pPr>
            <w:r>
              <w:rPr>
                <w:rFonts w:hint="eastAsia"/>
              </w:rPr>
              <w:t>套</w:t>
            </w:r>
          </w:p>
        </w:tc>
      </w:tr>
      <w:tr w:rsidR="009D6247" w14:paraId="4667C53E"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0E12AFE6" w14:textId="77777777" w:rsidR="009D6247" w:rsidRDefault="00000000">
            <w:pPr>
              <w:pStyle w:val="B0"/>
              <w:jc w:val="center"/>
            </w:pPr>
            <w:r>
              <w:rPr>
                <w:rFonts w:hint="eastAsia"/>
              </w:rPr>
              <w:t>15</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7DF2D5C7" w14:textId="77777777" w:rsidR="009D6247" w:rsidRDefault="00000000">
            <w:pPr>
              <w:pStyle w:val="B0"/>
            </w:pPr>
            <w:r>
              <w:rPr>
                <w:rFonts w:hint="eastAsia"/>
              </w:rPr>
              <w:t>园林绿化</w:t>
            </w:r>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68004194" w14:textId="77777777" w:rsidR="009D6247" w:rsidRDefault="00000000">
            <w:pPr>
              <w:pStyle w:val="B0"/>
            </w:pPr>
            <w:r>
              <w:rPr>
                <w:rFonts w:hint="eastAsia"/>
              </w:rPr>
              <w:t>宝利通视频会议终端</w:t>
            </w:r>
            <w:r>
              <w:rPr>
                <w:rFonts w:hint="eastAsia"/>
              </w:rPr>
              <w:t xml:space="preserve"> Group550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6CE0C891"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067B61E8" w14:textId="77777777" w:rsidR="009D6247" w:rsidRDefault="00000000">
            <w:pPr>
              <w:pStyle w:val="B0"/>
            </w:pPr>
            <w:r>
              <w:rPr>
                <w:rFonts w:hint="eastAsia"/>
              </w:rPr>
              <w:t>套</w:t>
            </w:r>
          </w:p>
        </w:tc>
      </w:tr>
      <w:tr w:rsidR="009D6247" w14:paraId="1570712D"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1606ABB3" w14:textId="77777777" w:rsidR="009D6247" w:rsidRDefault="00000000">
            <w:pPr>
              <w:pStyle w:val="B0"/>
              <w:jc w:val="center"/>
            </w:pPr>
            <w:r>
              <w:rPr>
                <w:rFonts w:hint="eastAsia"/>
              </w:rPr>
              <w:t>16</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18F5B325" w14:textId="77777777" w:rsidR="009D6247" w:rsidRDefault="00000000">
            <w:pPr>
              <w:pStyle w:val="B0"/>
            </w:pPr>
            <w:r>
              <w:rPr>
                <w:rFonts w:hint="eastAsia"/>
              </w:rPr>
              <w:t>胜利街道</w:t>
            </w:r>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24E64000" w14:textId="77777777" w:rsidR="009D6247" w:rsidRDefault="00000000">
            <w:pPr>
              <w:pStyle w:val="B0"/>
            </w:pPr>
            <w:r>
              <w:rPr>
                <w:rFonts w:hint="eastAsia"/>
              </w:rPr>
              <w:t>宝利通视频会议终端</w:t>
            </w:r>
            <w:r>
              <w:rPr>
                <w:rFonts w:hint="eastAsia"/>
              </w:rPr>
              <w:t xml:space="preserve"> Group550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30320443"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09DA4407" w14:textId="77777777" w:rsidR="009D6247" w:rsidRDefault="00000000">
            <w:pPr>
              <w:pStyle w:val="B0"/>
            </w:pPr>
            <w:r>
              <w:rPr>
                <w:rFonts w:hint="eastAsia"/>
              </w:rPr>
              <w:t>套</w:t>
            </w:r>
          </w:p>
        </w:tc>
      </w:tr>
      <w:tr w:rsidR="009D6247" w14:paraId="7C269A83"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15B27A68" w14:textId="77777777" w:rsidR="009D6247" w:rsidRDefault="00000000">
            <w:pPr>
              <w:pStyle w:val="B0"/>
              <w:jc w:val="center"/>
            </w:pPr>
            <w:r>
              <w:rPr>
                <w:rFonts w:hint="eastAsia"/>
              </w:rPr>
              <w:t>17</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7B0E9DF3" w14:textId="77777777" w:rsidR="009D6247" w:rsidRDefault="00000000">
            <w:pPr>
              <w:pStyle w:val="B0"/>
            </w:pPr>
            <w:r>
              <w:rPr>
                <w:rFonts w:hint="eastAsia"/>
              </w:rPr>
              <w:t>政法委</w:t>
            </w:r>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7ACE7FFD" w14:textId="77777777" w:rsidR="009D6247" w:rsidRDefault="00000000">
            <w:pPr>
              <w:pStyle w:val="B0"/>
            </w:pPr>
            <w:r>
              <w:rPr>
                <w:rFonts w:hint="eastAsia"/>
              </w:rPr>
              <w:t>宝利通视频会议终端</w:t>
            </w:r>
            <w:r>
              <w:rPr>
                <w:rFonts w:hint="eastAsia"/>
              </w:rPr>
              <w:t xml:space="preserve"> Group550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5F1111E8"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2CE8DB02" w14:textId="77777777" w:rsidR="009D6247" w:rsidRDefault="00000000">
            <w:pPr>
              <w:pStyle w:val="B0"/>
            </w:pPr>
            <w:r>
              <w:rPr>
                <w:rFonts w:hint="eastAsia"/>
              </w:rPr>
              <w:t>套</w:t>
            </w:r>
          </w:p>
        </w:tc>
      </w:tr>
      <w:tr w:rsidR="009D6247" w14:paraId="191FC339"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70029C08" w14:textId="77777777" w:rsidR="009D6247" w:rsidRDefault="00000000">
            <w:pPr>
              <w:pStyle w:val="B0"/>
              <w:jc w:val="center"/>
            </w:pPr>
            <w:r>
              <w:rPr>
                <w:rFonts w:hint="eastAsia"/>
              </w:rPr>
              <w:t>18</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2F28D645" w14:textId="77777777" w:rsidR="009D6247" w:rsidRDefault="00000000">
            <w:pPr>
              <w:pStyle w:val="B0"/>
            </w:pPr>
            <w:r>
              <w:rPr>
                <w:rFonts w:hint="eastAsia"/>
              </w:rPr>
              <w:t>生态局</w:t>
            </w:r>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4CB0D62E" w14:textId="77777777" w:rsidR="009D6247" w:rsidRDefault="00000000">
            <w:pPr>
              <w:pStyle w:val="B0"/>
            </w:pPr>
            <w:r>
              <w:rPr>
                <w:rFonts w:hint="eastAsia"/>
              </w:rPr>
              <w:t>宝利通视频会议终端</w:t>
            </w:r>
            <w:r>
              <w:rPr>
                <w:rFonts w:hint="eastAsia"/>
              </w:rPr>
              <w:t xml:space="preserve"> Group550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371576A2"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4D74E91C" w14:textId="77777777" w:rsidR="009D6247" w:rsidRDefault="00000000">
            <w:pPr>
              <w:pStyle w:val="B0"/>
            </w:pPr>
            <w:r>
              <w:rPr>
                <w:rFonts w:hint="eastAsia"/>
              </w:rPr>
              <w:t>套</w:t>
            </w:r>
          </w:p>
        </w:tc>
      </w:tr>
      <w:tr w:rsidR="009D6247" w14:paraId="0EFF2713" w14:textId="77777777">
        <w:trPr>
          <w:trHeight w:val="360"/>
        </w:trPr>
        <w:tc>
          <w:tcPr>
            <w:tcW w:w="473" w:type="pct"/>
            <w:tcBorders>
              <w:top w:val="single" w:sz="4" w:space="0" w:color="000000"/>
              <w:left w:val="single" w:sz="4" w:space="0" w:color="000000"/>
              <w:bottom w:val="single" w:sz="4" w:space="0" w:color="000000"/>
              <w:right w:val="single" w:sz="4" w:space="0" w:color="000000"/>
            </w:tcBorders>
            <w:noWrap/>
            <w:vAlign w:val="center"/>
          </w:tcPr>
          <w:p w14:paraId="72911255" w14:textId="77777777" w:rsidR="009D6247" w:rsidRDefault="00000000">
            <w:pPr>
              <w:pStyle w:val="B0"/>
              <w:jc w:val="center"/>
            </w:pPr>
            <w:r>
              <w:rPr>
                <w:rFonts w:hint="eastAsia"/>
              </w:rPr>
              <w:t>19</w:t>
            </w:r>
          </w:p>
        </w:tc>
        <w:tc>
          <w:tcPr>
            <w:tcW w:w="1244" w:type="pct"/>
            <w:tcBorders>
              <w:top w:val="single" w:sz="4" w:space="0" w:color="000000"/>
              <w:left w:val="single" w:sz="4" w:space="0" w:color="000000"/>
              <w:bottom w:val="single" w:sz="4" w:space="0" w:color="000000"/>
              <w:right w:val="single" w:sz="4" w:space="0" w:color="000000"/>
            </w:tcBorders>
            <w:noWrap/>
            <w:vAlign w:val="center"/>
          </w:tcPr>
          <w:p w14:paraId="427942A9" w14:textId="77777777" w:rsidR="009D6247" w:rsidRDefault="00000000">
            <w:pPr>
              <w:pStyle w:val="B0"/>
            </w:pPr>
            <w:proofErr w:type="gramStart"/>
            <w:r>
              <w:rPr>
                <w:rFonts w:hint="eastAsia"/>
              </w:rPr>
              <w:t>龙湾屯</w:t>
            </w:r>
            <w:proofErr w:type="gramEnd"/>
          </w:p>
        </w:tc>
        <w:tc>
          <w:tcPr>
            <w:tcW w:w="2246" w:type="pct"/>
            <w:tcBorders>
              <w:top w:val="single" w:sz="4" w:space="0" w:color="000000"/>
              <w:left w:val="single" w:sz="4" w:space="0" w:color="000000"/>
              <w:bottom w:val="single" w:sz="4" w:space="0" w:color="000000"/>
              <w:right w:val="single" w:sz="4" w:space="0" w:color="000000"/>
            </w:tcBorders>
            <w:noWrap/>
            <w:vAlign w:val="center"/>
          </w:tcPr>
          <w:p w14:paraId="40FF29EE" w14:textId="77777777" w:rsidR="009D6247" w:rsidRDefault="00000000">
            <w:pPr>
              <w:pStyle w:val="B0"/>
            </w:pPr>
            <w:r>
              <w:rPr>
                <w:rFonts w:hint="eastAsia"/>
              </w:rPr>
              <w:t>宝利通视频会议终端</w:t>
            </w:r>
            <w:r>
              <w:rPr>
                <w:rFonts w:hint="eastAsia"/>
              </w:rPr>
              <w:t xml:space="preserve"> Group550</w:t>
            </w:r>
          </w:p>
        </w:tc>
        <w:tc>
          <w:tcPr>
            <w:tcW w:w="616" w:type="pct"/>
            <w:tcBorders>
              <w:top w:val="single" w:sz="4" w:space="0" w:color="000000"/>
              <w:left w:val="single" w:sz="4" w:space="0" w:color="000000"/>
              <w:bottom w:val="single" w:sz="4" w:space="0" w:color="000000"/>
              <w:right w:val="single" w:sz="4" w:space="0" w:color="000000"/>
            </w:tcBorders>
            <w:noWrap/>
            <w:vAlign w:val="center"/>
          </w:tcPr>
          <w:p w14:paraId="17F875D1" w14:textId="77777777" w:rsidR="009D6247" w:rsidRDefault="00000000">
            <w:pPr>
              <w:pStyle w:val="B0"/>
            </w:pPr>
            <w:r>
              <w:rPr>
                <w:rFonts w:hint="eastAsia"/>
              </w:rPr>
              <w:t>1</w:t>
            </w:r>
          </w:p>
        </w:tc>
        <w:tc>
          <w:tcPr>
            <w:tcW w:w="418" w:type="pct"/>
            <w:tcBorders>
              <w:top w:val="single" w:sz="4" w:space="0" w:color="000000"/>
              <w:left w:val="single" w:sz="4" w:space="0" w:color="000000"/>
              <w:bottom w:val="single" w:sz="4" w:space="0" w:color="000000"/>
              <w:right w:val="single" w:sz="4" w:space="0" w:color="000000"/>
            </w:tcBorders>
            <w:noWrap/>
            <w:vAlign w:val="center"/>
          </w:tcPr>
          <w:p w14:paraId="31CC8B0C" w14:textId="77777777" w:rsidR="009D6247" w:rsidRDefault="00000000">
            <w:pPr>
              <w:pStyle w:val="B0"/>
            </w:pPr>
            <w:r>
              <w:rPr>
                <w:rFonts w:hint="eastAsia"/>
              </w:rPr>
              <w:t>套</w:t>
            </w:r>
          </w:p>
        </w:tc>
      </w:tr>
    </w:tbl>
    <w:p w14:paraId="6D8AC3F7" w14:textId="77777777" w:rsidR="009D6247" w:rsidRDefault="00000000">
      <w:pPr>
        <w:pStyle w:val="4"/>
      </w:pPr>
      <w:bookmarkStart w:id="476" w:name="_Toc19853"/>
      <w:bookmarkStart w:id="477" w:name="_Toc213053810"/>
      <w:r>
        <w:rPr>
          <w:rFonts w:hint="eastAsia"/>
        </w:rPr>
        <w:t>新增、替换设备清单表</w:t>
      </w:r>
      <w:bookmarkEnd w:id="476"/>
      <w:bookmarkEnd w:id="477"/>
    </w:p>
    <w:p w14:paraId="5AB34133" w14:textId="77777777" w:rsidR="009D6247" w:rsidRDefault="00000000">
      <w:pPr>
        <w:ind w:firstLine="480"/>
      </w:pPr>
      <w:r>
        <w:rPr>
          <w:rFonts w:hint="eastAsia"/>
        </w:rPr>
        <w:t>替换设备清单：</w:t>
      </w:r>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5"/>
        <w:gridCol w:w="1138"/>
        <w:gridCol w:w="4368"/>
        <w:gridCol w:w="630"/>
        <w:gridCol w:w="1099"/>
      </w:tblGrid>
      <w:tr w:rsidR="009D6247" w14:paraId="74BE750B" w14:textId="77777777">
        <w:trPr>
          <w:trHeight w:val="23"/>
          <w:tblHeader/>
          <w:jc w:val="center"/>
        </w:trPr>
        <w:tc>
          <w:tcPr>
            <w:tcW w:w="385" w:type="pct"/>
            <w:vAlign w:val="center"/>
          </w:tcPr>
          <w:p w14:paraId="29D936A4" w14:textId="77777777" w:rsidR="009D6247" w:rsidRDefault="00000000">
            <w:pPr>
              <w:pStyle w:val="B1"/>
            </w:pPr>
            <w:r>
              <w:t>序号</w:t>
            </w:r>
          </w:p>
        </w:tc>
        <w:tc>
          <w:tcPr>
            <w:tcW w:w="726" w:type="pct"/>
            <w:vAlign w:val="center"/>
          </w:tcPr>
          <w:p w14:paraId="0D1207C0" w14:textId="77777777" w:rsidR="009D6247" w:rsidRDefault="00000000">
            <w:pPr>
              <w:pStyle w:val="B1"/>
            </w:pPr>
            <w:r>
              <w:t>产品名称</w:t>
            </w:r>
          </w:p>
        </w:tc>
        <w:tc>
          <w:tcPr>
            <w:tcW w:w="2786" w:type="pct"/>
            <w:vAlign w:val="center"/>
          </w:tcPr>
          <w:p w14:paraId="07BFFFE2" w14:textId="77777777" w:rsidR="009D6247" w:rsidRDefault="00000000">
            <w:pPr>
              <w:pStyle w:val="B1"/>
            </w:pPr>
            <w:r>
              <w:t>配置要求</w:t>
            </w:r>
          </w:p>
        </w:tc>
        <w:tc>
          <w:tcPr>
            <w:tcW w:w="402" w:type="pct"/>
            <w:vAlign w:val="center"/>
          </w:tcPr>
          <w:p w14:paraId="6BC83E3E" w14:textId="77777777" w:rsidR="009D6247" w:rsidRDefault="00000000">
            <w:pPr>
              <w:pStyle w:val="B1"/>
            </w:pPr>
            <w:r>
              <w:t>数量</w:t>
            </w:r>
          </w:p>
        </w:tc>
        <w:tc>
          <w:tcPr>
            <w:tcW w:w="701" w:type="pct"/>
            <w:vAlign w:val="center"/>
          </w:tcPr>
          <w:p w14:paraId="7C08B2C0" w14:textId="77777777" w:rsidR="009D6247" w:rsidRDefault="00000000">
            <w:pPr>
              <w:pStyle w:val="B1"/>
            </w:pPr>
            <w:r>
              <w:t>备注</w:t>
            </w:r>
          </w:p>
        </w:tc>
      </w:tr>
      <w:tr w:rsidR="009D6247" w14:paraId="73C09A40" w14:textId="77777777">
        <w:trPr>
          <w:trHeight w:val="23"/>
          <w:jc w:val="center"/>
        </w:trPr>
        <w:tc>
          <w:tcPr>
            <w:tcW w:w="385" w:type="pct"/>
            <w:vAlign w:val="center"/>
          </w:tcPr>
          <w:p w14:paraId="499D2C98" w14:textId="77777777" w:rsidR="009D6247" w:rsidRDefault="00000000">
            <w:pPr>
              <w:pStyle w:val="B0"/>
              <w:jc w:val="center"/>
            </w:pPr>
            <w:r>
              <w:rPr>
                <w:rFonts w:hint="eastAsia"/>
              </w:rPr>
              <w:t>1</w:t>
            </w:r>
          </w:p>
        </w:tc>
        <w:tc>
          <w:tcPr>
            <w:tcW w:w="726" w:type="pct"/>
            <w:vAlign w:val="center"/>
          </w:tcPr>
          <w:p w14:paraId="2DC497F7" w14:textId="77777777" w:rsidR="009D6247" w:rsidRDefault="00000000">
            <w:pPr>
              <w:pStyle w:val="B0"/>
            </w:pPr>
            <w:r>
              <w:rPr>
                <w:rFonts w:hint="eastAsia"/>
              </w:rPr>
              <w:t>视频会议管理平台</w:t>
            </w:r>
          </w:p>
        </w:tc>
        <w:tc>
          <w:tcPr>
            <w:tcW w:w="2786" w:type="pct"/>
            <w:vAlign w:val="center"/>
          </w:tcPr>
          <w:p w14:paraId="6A06A2EA" w14:textId="77777777" w:rsidR="009D6247" w:rsidRDefault="00000000">
            <w:pPr>
              <w:pStyle w:val="B0"/>
            </w:pPr>
            <w:r>
              <w:t>提供全网视讯会议设备统一管理、媒体资源统一调度、简单易用的</w:t>
            </w:r>
            <w:proofErr w:type="gramStart"/>
            <w:r>
              <w:t>会管会控和</w:t>
            </w:r>
            <w:proofErr w:type="gramEnd"/>
            <w:r>
              <w:t>可视化运</w:t>
            </w:r>
            <w:proofErr w:type="gramStart"/>
            <w:r>
              <w:t>维管理</w:t>
            </w:r>
            <w:proofErr w:type="gramEnd"/>
            <w:r>
              <w:t>功能。采用服务化架构，具备高性能、大容量、弹性伸缩的能力，自定义</w:t>
            </w:r>
            <w:proofErr w:type="gramStart"/>
            <w:r>
              <w:t>常用会控</w:t>
            </w:r>
            <w:proofErr w:type="gramEnd"/>
            <w:r>
              <w:t>，支持一键实现点名、广播等个性化操作。</w:t>
            </w:r>
          </w:p>
          <w:p w14:paraId="1BA4D017" w14:textId="77777777" w:rsidR="009D6247" w:rsidRDefault="00000000">
            <w:pPr>
              <w:pStyle w:val="B0"/>
            </w:pPr>
            <w:r>
              <w:t>本次配置</w:t>
            </w:r>
            <w:r>
              <w:t>300</w:t>
            </w:r>
            <w:r>
              <w:t>个硬件设备注册和管理许可，三年原厂维保。</w:t>
            </w:r>
          </w:p>
        </w:tc>
        <w:tc>
          <w:tcPr>
            <w:tcW w:w="402" w:type="pct"/>
            <w:shd w:val="clear" w:color="auto" w:fill="FFFFFF"/>
            <w:vAlign w:val="center"/>
          </w:tcPr>
          <w:p w14:paraId="1CCFB71C" w14:textId="77777777" w:rsidR="009D6247" w:rsidRDefault="00000000">
            <w:pPr>
              <w:pStyle w:val="B0"/>
            </w:pPr>
            <w:r>
              <w:rPr>
                <w:rFonts w:hint="eastAsia"/>
              </w:rPr>
              <w:t>1</w:t>
            </w:r>
          </w:p>
        </w:tc>
        <w:tc>
          <w:tcPr>
            <w:tcW w:w="701" w:type="pct"/>
            <w:shd w:val="clear" w:color="auto" w:fill="FFFFFF"/>
            <w:vAlign w:val="center"/>
          </w:tcPr>
          <w:p w14:paraId="67B05BDA" w14:textId="77777777" w:rsidR="009D6247" w:rsidRDefault="00000000">
            <w:pPr>
              <w:pStyle w:val="B0"/>
            </w:pPr>
            <w:r>
              <w:rPr>
                <w:rFonts w:hint="eastAsia"/>
              </w:rPr>
              <w:t>替换原有宝利通视频会议管理平台</w:t>
            </w:r>
          </w:p>
        </w:tc>
      </w:tr>
      <w:tr w:rsidR="009D6247" w14:paraId="74F0F14F" w14:textId="77777777">
        <w:trPr>
          <w:trHeight w:val="23"/>
          <w:jc w:val="center"/>
        </w:trPr>
        <w:tc>
          <w:tcPr>
            <w:tcW w:w="385" w:type="pct"/>
            <w:vAlign w:val="center"/>
          </w:tcPr>
          <w:p w14:paraId="3EEA8435" w14:textId="77777777" w:rsidR="009D6247" w:rsidRDefault="00000000">
            <w:pPr>
              <w:pStyle w:val="B0"/>
              <w:jc w:val="center"/>
            </w:pPr>
            <w:r>
              <w:rPr>
                <w:rFonts w:hint="eastAsia"/>
              </w:rPr>
              <w:t>2</w:t>
            </w:r>
          </w:p>
        </w:tc>
        <w:tc>
          <w:tcPr>
            <w:tcW w:w="726" w:type="pct"/>
            <w:vAlign w:val="center"/>
          </w:tcPr>
          <w:p w14:paraId="45DEC1F1" w14:textId="77777777" w:rsidR="009D6247" w:rsidRDefault="00000000">
            <w:pPr>
              <w:pStyle w:val="B0"/>
            </w:pPr>
            <w:r>
              <w:rPr>
                <w:rFonts w:hint="eastAsia"/>
              </w:rPr>
              <w:t>多点控制单元</w:t>
            </w:r>
          </w:p>
        </w:tc>
        <w:tc>
          <w:tcPr>
            <w:tcW w:w="2786" w:type="pct"/>
            <w:vAlign w:val="center"/>
          </w:tcPr>
          <w:p w14:paraId="0DC3087B" w14:textId="77777777" w:rsidR="009D6247" w:rsidRDefault="00000000">
            <w:pPr>
              <w:pStyle w:val="B0"/>
            </w:pPr>
            <w:r>
              <w:rPr>
                <w:rFonts w:hint="eastAsia"/>
              </w:rPr>
              <w:t>支持</w:t>
            </w:r>
            <w:r>
              <w:t>H.265 SCC</w:t>
            </w:r>
            <w:r>
              <w:t>编解码</w:t>
            </w:r>
            <w:r>
              <w:rPr>
                <w:rFonts w:hint="eastAsia"/>
              </w:rPr>
              <w:t>，</w:t>
            </w:r>
            <w:r>
              <w:t>实现高清数据会议，天然融合视频、音频、辅流、数据，提供无缝的沟通协作能力。</w:t>
            </w:r>
            <w:r>
              <w:br/>
            </w:r>
            <w:r>
              <w:t>本次配置</w:t>
            </w:r>
            <w:r>
              <w:t>240</w:t>
            </w:r>
            <w:r>
              <w:t>路</w:t>
            </w:r>
            <w:r>
              <w:t>1080P30fps</w:t>
            </w:r>
            <w:r>
              <w:t>端口数，三年原厂维保。</w:t>
            </w:r>
          </w:p>
        </w:tc>
        <w:tc>
          <w:tcPr>
            <w:tcW w:w="402" w:type="pct"/>
            <w:shd w:val="clear" w:color="auto" w:fill="FFFFFF"/>
            <w:vAlign w:val="center"/>
          </w:tcPr>
          <w:p w14:paraId="0E290691" w14:textId="77777777" w:rsidR="009D6247" w:rsidRDefault="00000000">
            <w:pPr>
              <w:pStyle w:val="B0"/>
            </w:pPr>
            <w:r>
              <w:rPr>
                <w:rFonts w:hint="eastAsia"/>
              </w:rPr>
              <w:t>1</w:t>
            </w:r>
          </w:p>
        </w:tc>
        <w:tc>
          <w:tcPr>
            <w:tcW w:w="701" w:type="pct"/>
            <w:shd w:val="clear" w:color="auto" w:fill="FFFFFF"/>
            <w:vAlign w:val="center"/>
          </w:tcPr>
          <w:p w14:paraId="56ED9EC6" w14:textId="77777777" w:rsidR="009D6247" w:rsidRDefault="00000000">
            <w:pPr>
              <w:pStyle w:val="B0"/>
            </w:pPr>
            <w:r>
              <w:rPr>
                <w:rFonts w:hint="eastAsia"/>
              </w:rPr>
              <w:t>替换原有宝利通</w:t>
            </w:r>
            <w:r>
              <w:rPr>
                <w:rFonts w:hint="eastAsia"/>
              </w:rPr>
              <w:t>MCU</w:t>
            </w:r>
          </w:p>
        </w:tc>
      </w:tr>
      <w:tr w:rsidR="009D6247" w14:paraId="6442A9E9" w14:textId="77777777">
        <w:trPr>
          <w:trHeight w:val="23"/>
          <w:jc w:val="center"/>
        </w:trPr>
        <w:tc>
          <w:tcPr>
            <w:tcW w:w="385" w:type="pct"/>
            <w:vAlign w:val="center"/>
          </w:tcPr>
          <w:p w14:paraId="5A666CAB" w14:textId="77777777" w:rsidR="009D6247" w:rsidRDefault="00000000">
            <w:pPr>
              <w:pStyle w:val="B0"/>
              <w:jc w:val="center"/>
            </w:pPr>
            <w:r>
              <w:rPr>
                <w:rFonts w:hint="eastAsia"/>
              </w:rPr>
              <w:t>3</w:t>
            </w:r>
          </w:p>
        </w:tc>
        <w:tc>
          <w:tcPr>
            <w:tcW w:w="726" w:type="pct"/>
            <w:vAlign w:val="center"/>
          </w:tcPr>
          <w:p w14:paraId="2663B776" w14:textId="77777777" w:rsidR="009D6247" w:rsidRDefault="00000000">
            <w:pPr>
              <w:pStyle w:val="B0"/>
            </w:pPr>
            <w:r>
              <w:rPr>
                <w:rFonts w:hint="eastAsia"/>
              </w:rPr>
              <w:t>录播服务器</w:t>
            </w:r>
          </w:p>
        </w:tc>
        <w:tc>
          <w:tcPr>
            <w:tcW w:w="2786" w:type="pct"/>
            <w:vAlign w:val="center"/>
          </w:tcPr>
          <w:p w14:paraId="5A81ED74" w14:textId="77777777" w:rsidR="009D6247" w:rsidRDefault="00000000">
            <w:pPr>
              <w:pStyle w:val="B0"/>
            </w:pPr>
            <w:r>
              <w:rPr>
                <w:rFonts w:hint="eastAsia"/>
              </w:rPr>
              <w:t>支持</w:t>
            </w:r>
            <w:r>
              <w:t>高清录制、直播、点播、移动观看等功能，可以广泛应用于视频会议、企业培训、远程教育等场景。</w:t>
            </w:r>
            <w:r>
              <w:br/>
            </w:r>
            <w:r>
              <w:rPr>
                <w:rFonts w:hint="eastAsia"/>
              </w:rPr>
              <w:t>支持</w:t>
            </w:r>
            <w:r>
              <w:t>5</w:t>
            </w:r>
            <w:r>
              <w:t>路</w:t>
            </w:r>
            <w:r>
              <w:t>1080P30</w:t>
            </w:r>
            <w:r>
              <w:t>双流录制许可和</w:t>
            </w:r>
            <w:r>
              <w:t>5</w:t>
            </w:r>
            <w:r>
              <w:t>路</w:t>
            </w:r>
            <w:r>
              <w:t>1080P30</w:t>
            </w:r>
            <w:r>
              <w:t>双流直播许可，三年原厂维保。</w:t>
            </w:r>
          </w:p>
        </w:tc>
        <w:tc>
          <w:tcPr>
            <w:tcW w:w="402" w:type="pct"/>
            <w:vAlign w:val="center"/>
          </w:tcPr>
          <w:p w14:paraId="457F4ED6" w14:textId="77777777" w:rsidR="009D6247" w:rsidRDefault="00000000">
            <w:pPr>
              <w:pStyle w:val="B0"/>
            </w:pPr>
            <w:r>
              <w:rPr>
                <w:rFonts w:hint="eastAsia"/>
              </w:rPr>
              <w:t>1</w:t>
            </w:r>
          </w:p>
        </w:tc>
        <w:tc>
          <w:tcPr>
            <w:tcW w:w="701" w:type="pct"/>
            <w:shd w:val="clear" w:color="auto" w:fill="FFFFFF"/>
            <w:vAlign w:val="center"/>
          </w:tcPr>
          <w:p w14:paraId="40003D76" w14:textId="77777777" w:rsidR="009D6247" w:rsidRDefault="00000000">
            <w:pPr>
              <w:pStyle w:val="B0"/>
            </w:pPr>
            <w:r>
              <w:rPr>
                <w:rFonts w:hint="eastAsia"/>
              </w:rPr>
              <w:t>替换原有宝利通录播服务器</w:t>
            </w:r>
          </w:p>
        </w:tc>
      </w:tr>
      <w:tr w:rsidR="009D6247" w14:paraId="38A0B310" w14:textId="77777777">
        <w:trPr>
          <w:trHeight w:val="23"/>
          <w:jc w:val="center"/>
        </w:trPr>
        <w:tc>
          <w:tcPr>
            <w:tcW w:w="385" w:type="pct"/>
            <w:vAlign w:val="center"/>
          </w:tcPr>
          <w:p w14:paraId="6C7D4BE0" w14:textId="77777777" w:rsidR="009D6247" w:rsidRDefault="00000000">
            <w:pPr>
              <w:pStyle w:val="B0"/>
              <w:jc w:val="center"/>
            </w:pPr>
            <w:r>
              <w:rPr>
                <w:rFonts w:hint="eastAsia"/>
              </w:rPr>
              <w:t>4</w:t>
            </w:r>
          </w:p>
        </w:tc>
        <w:tc>
          <w:tcPr>
            <w:tcW w:w="726" w:type="pct"/>
            <w:shd w:val="clear" w:color="auto" w:fill="FFFFFF"/>
            <w:vAlign w:val="center"/>
          </w:tcPr>
          <w:p w14:paraId="1DD4B05C" w14:textId="77777777" w:rsidR="009D6247" w:rsidRDefault="00000000">
            <w:pPr>
              <w:pStyle w:val="B0"/>
            </w:pPr>
            <w:r>
              <w:rPr>
                <w:rFonts w:hint="eastAsia"/>
              </w:rPr>
              <w:t>分体式高清终端</w:t>
            </w:r>
          </w:p>
        </w:tc>
        <w:tc>
          <w:tcPr>
            <w:tcW w:w="2786" w:type="pct"/>
            <w:shd w:val="clear" w:color="auto" w:fill="FFFFFF"/>
            <w:vAlign w:val="center"/>
          </w:tcPr>
          <w:p w14:paraId="037E8720" w14:textId="77777777" w:rsidR="009D6247" w:rsidRDefault="00000000">
            <w:pPr>
              <w:pStyle w:val="B0"/>
            </w:pPr>
            <w:r>
              <w:rPr>
                <w:rFonts w:hint="eastAsia"/>
                <w:noProof/>
              </w:rPr>
              <w:drawing>
                <wp:anchor distT="0" distB="0" distL="114300" distR="114300" simplePos="0" relativeHeight="251662336" behindDoc="0" locked="0" layoutInCell="1" allowOverlap="1" wp14:anchorId="105A8227" wp14:editId="7B3FD78C">
                  <wp:simplePos x="0" y="0"/>
                  <wp:positionH relativeFrom="column">
                    <wp:posOffset>23495</wp:posOffset>
                  </wp:positionH>
                  <wp:positionV relativeFrom="paragraph">
                    <wp:posOffset>0</wp:posOffset>
                  </wp:positionV>
                  <wp:extent cx="1149350" cy="0"/>
                  <wp:effectExtent l="0" t="0" r="0" b="0"/>
                  <wp:wrapNone/>
                  <wp:docPr id="9" name="Picture_3"/>
                  <wp:cNvGraphicFramePr/>
                  <a:graphic xmlns:a="http://schemas.openxmlformats.org/drawingml/2006/main">
                    <a:graphicData uri="http://schemas.openxmlformats.org/drawingml/2006/picture">
                      <pic:pic xmlns:pic="http://schemas.openxmlformats.org/drawingml/2006/picture">
                        <pic:nvPicPr>
                          <pic:cNvPr id="9" name="Picture_3"/>
                          <pic:cNvPicPr/>
                        </pic:nvPicPr>
                        <pic:blipFill>
                          <a:blip r:embed="rId34"/>
                          <a:stretch>
                            <a:fillRect/>
                          </a:stretch>
                        </pic:blipFill>
                        <pic:spPr>
                          <a:xfrm>
                            <a:off x="0" y="0"/>
                            <a:ext cx="1149350" cy="0"/>
                          </a:xfrm>
                          <a:prstGeom prst="rect">
                            <a:avLst/>
                          </a:prstGeom>
                          <a:noFill/>
                          <a:ln>
                            <a:noFill/>
                          </a:ln>
                        </pic:spPr>
                      </pic:pic>
                    </a:graphicData>
                  </a:graphic>
                </wp:anchor>
              </w:drawing>
            </w:r>
            <w:r>
              <w:rPr>
                <w:rFonts w:hint="eastAsia"/>
                <w:noProof/>
              </w:rPr>
              <w:drawing>
                <wp:anchor distT="0" distB="0" distL="114300" distR="114300" simplePos="0" relativeHeight="251663360" behindDoc="0" locked="0" layoutInCell="1" allowOverlap="1" wp14:anchorId="5B3D1DB4" wp14:editId="52A9685E">
                  <wp:simplePos x="0" y="0"/>
                  <wp:positionH relativeFrom="column">
                    <wp:posOffset>23495</wp:posOffset>
                  </wp:positionH>
                  <wp:positionV relativeFrom="paragraph">
                    <wp:posOffset>0</wp:posOffset>
                  </wp:positionV>
                  <wp:extent cx="1149350" cy="0"/>
                  <wp:effectExtent l="0" t="0" r="0" b="0"/>
                  <wp:wrapNone/>
                  <wp:docPr id="511721892" name="Picture_3_SpCnt_1"/>
                  <wp:cNvGraphicFramePr/>
                  <a:graphic xmlns:a="http://schemas.openxmlformats.org/drawingml/2006/main">
                    <a:graphicData uri="http://schemas.openxmlformats.org/drawingml/2006/picture">
                      <pic:pic xmlns:pic="http://schemas.openxmlformats.org/drawingml/2006/picture">
                        <pic:nvPicPr>
                          <pic:cNvPr id="511721892" name="Picture_3_SpCnt_1"/>
                          <pic:cNvPicPr/>
                        </pic:nvPicPr>
                        <pic:blipFill>
                          <a:blip r:embed="rId35"/>
                          <a:stretch>
                            <a:fillRect/>
                          </a:stretch>
                        </pic:blipFill>
                        <pic:spPr>
                          <a:xfrm>
                            <a:off x="0" y="0"/>
                            <a:ext cx="1149350" cy="0"/>
                          </a:xfrm>
                          <a:prstGeom prst="rect">
                            <a:avLst/>
                          </a:prstGeom>
                          <a:noFill/>
                          <a:ln>
                            <a:noFill/>
                          </a:ln>
                        </pic:spPr>
                      </pic:pic>
                    </a:graphicData>
                  </a:graphic>
                </wp:anchor>
              </w:drawing>
            </w:r>
            <w:r>
              <w:rPr>
                <w:rFonts w:hint="eastAsia"/>
                <w:noProof/>
              </w:rPr>
              <w:drawing>
                <wp:anchor distT="0" distB="0" distL="114300" distR="114300" simplePos="0" relativeHeight="251664384" behindDoc="0" locked="0" layoutInCell="1" allowOverlap="1" wp14:anchorId="4815C028" wp14:editId="0579887D">
                  <wp:simplePos x="0" y="0"/>
                  <wp:positionH relativeFrom="column">
                    <wp:posOffset>23495</wp:posOffset>
                  </wp:positionH>
                  <wp:positionV relativeFrom="paragraph">
                    <wp:posOffset>0</wp:posOffset>
                  </wp:positionV>
                  <wp:extent cx="1149350" cy="0"/>
                  <wp:effectExtent l="0" t="0" r="0" b="0"/>
                  <wp:wrapNone/>
                  <wp:docPr id="11" name="Picture_3_SpCnt_2"/>
                  <wp:cNvGraphicFramePr/>
                  <a:graphic xmlns:a="http://schemas.openxmlformats.org/drawingml/2006/main">
                    <a:graphicData uri="http://schemas.openxmlformats.org/drawingml/2006/picture">
                      <pic:pic xmlns:pic="http://schemas.openxmlformats.org/drawingml/2006/picture">
                        <pic:nvPicPr>
                          <pic:cNvPr id="11" name="Picture_3_SpCnt_2"/>
                          <pic:cNvPicPr/>
                        </pic:nvPicPr>
                        <pic:blipFill>
                          <a:blip r:embed="rId36"/>
                          <a:stretch>
                            <a:fillRect/>
                          </a:stretch>
                        </pic:blipFill>
                        <pic:spPr>
                          <a:xfrm>
                            <a:off x="0" y="0"/>
                            <a:ext cx="1149350" cy="0"/>
                          </a:xfrm>
                          <a:prstGeom prst="rect">
                            <a:avLst/>
                          </a:prstGeom>
                          <a:noFill/>
                          <a:ln>
                            <a:noFill/>
                          </a:ln>
                        </pic:spPr>
                      </pic:pic>
                    </a:graphicData>
                  </a:graphic>
                </wp:anchor>
              </w:drawing>
            </w:r>
            <w:r>
              <w:rPr>
                <w:rFonts w:hint="eastAsia"/>
                <w:noProof/>
              </w:rPr>
              <w:drawing>
                <wp:anchor distT="0" distB="0" distL="114300" distR="114300" simplePos="0" relativeHeight="251666432" behindDoc="0" locked="0" layoutInCell="1" allowOverlap="1" wp14:anchorId="2275E19A" wp14:editId="1F5CA1A5">
                  <wp:simplePos x="0" y="0"/>
                  <wp:positionH relativeFrom="column">
                    <wp:posOffset>23495</wp:posOffset>
                  </wp:positionH>
                  <wp:positionV relativeFrom="paragraph">
                    <wp:posOffset>0</wp:posOffset>
                  </wp:positionV>
                  <wp:extent cx="1149350" cy="0"/>
                  <wp:effectExtent l="0" t="0" r="0" b="0"/>
                  <wp:wrapNone/>
                  <wp:docPr id="1577402402" name="Picture_3_SpCnt_3"/>
                  <wp:cNvGraphicFramePr/>
                  <a:graphic xmlns:a="http://schemas.openxmlformats.org/drawingml/2006/main">
                    <a:graphicData uri="http://schemas.openxmlformats.org/drawingml/2006/picture">
                      <pic:pic xmlns:pic="http://schemas.openxmlformats.org/drawingml/2006/picture">
                        <pic:nvPicPr>
                          <pic:cNvPr id="1577402402" name="Picture_3_SpCnt_3"/>
                          <pic:cNvPicPr/>
                        </pic:nvPicPr>
                        <pic:blipFill>
                          <a:blip r:embed="rId36"/>
                          <a:stretch>
                            <a:fillRect/>
                          </a:stretch>
                        </pic:blipFill>
                        <pic:spPr>
                          <a:xfrm>
                            <a:off x="0" y="0"/>
                            <a:ext cx="1149350" cy="0"/>
                          </a:xfrm>
                          <a:prstGeom prst="rect">
                            <a:avLst/>
                          </a:prstGeom>
                          <a:noFill/>
                          <a:ln>
                            <a:noFill/>
                          </a:ln>
                        </pic:spPr>
                      </pic:pic>
                    </a:graphicData>
                  </a:graphic>
                </wp:anchor>
              </w:drawing>
            </w:r>
            <w:r>
              <w:rPr>
                <w:rFonts w:hint="eastAsia"/>
                <w:noProof/>
              </w:rPr>
              <w:drawing>
                <wp:anchor distT="0" distB="0" distL="114300" distR="114300" simplePos="0" relativeHeight="251667456" behindDoc="0" locked="0" layoutInCell="1" allowOverlap="1" wp14:anchorId="3FB20278" wp14:editId="2B159308">
                  <wp:simplePos x="0" y="0"/>
                  <wp:positionH relativeFrom="column">
                    <wp:posOffset>85725</wp:posOffset>
                  </wp:positionH>
                  <wp:positionV relativeFrom="paragraph">
                    <wp:posOffset>0</wp:posOffset>
                  </wp:positionV>
                  <wp:extent cx="1112520" cy="0"/>
                  <wp:effectExtent l="0" t="0" r="0" b="0"/>
                  <wp:wrapNone/>
                  <wp:docPr id="14" name="Picture_2"/>
                  <wp:cNvGraphicFramePr/>
                  <a:graphic xmlns:a="http://schemas.openxmlformats.org/drawingml/2006/main">
                    <a:graphicData uri="http://schemas.openxmlformats.org/drawingml/2006/picture">
                      <pic:pic xmlns:pic="http://schemas.openxmlformats.org/drawingml/2006/picture">
                        <pic:nvPicPr>
                          <pic:cNvPr id="14" name="Picture_2"/>
                          <pic:cNvPicPr/>
                        </pic:nvPicPr>
                        <pic:blipFill>
                          <a:blip r:embed="rId36"/>
                          <a:stretch>
                            <a:fillRect/>
                          </a:stretch>
                        </pic:blipFill>
                        <pic:spPr>
                          <a:xfrm>
                            <a:off x="0" y="0"/>
                            <a:ext cx="1112520" cy="0"/>
                          </a:xfrm>
                          <a:prstGeom prst="rect">
                            <a:avLst/>
                          </a:prstGeom>
                          <a:noFill/>
                          <a:ln>
                            <a:noFill/>
                          </a:ln>
                        </pic:spPr>
                      </pic:pic>
                    </a:graphicData>
                  </a:graphic>
                </wp:anchor>
              </w:drawing>
            </w:r>
            <w:r>
              <w:rPr>
                <w:rFonts w:hint="eastAsia"/>
                <w:noProof/>
              </w:rPr>
              <w:drawing>
                <wp:anchor distT="0" distB="0" distL="114300" distR="114300" simplePos="0" relativeHeight="251668480" behindDoc="0" locked="0" layoutInCell="1" allowOverlap="1" wp14:anchorId="75B660C9" wp14:editId="70ABF8C6">
                  <wp:simplePos x="0" y="0"/>
                  <wp:positionH relativeFrom="column">
                    <wp:posOffset>85725</wp:posOffset>
                  </wp:positionH>
                  <wp:positionV relativeFrom="paragraph">
                    <wp:posOffset>0</wp:posOffset>
                  </wp:positionV>
                  <wp:extent cx="1112520" cy="0"/>
                  <wp:effectExtent l="0" t="0" r="0" b="0"/>
                  <wp:wrapNone/>
                  <wp:docPr id="1688229536" name="Picture_2_SpCnt_1"/>
                  <wp:cNvGraphicFramePr/>
                  <a:graphic xmlns:a="http://schemas.openxmlformats.org/drawingml/2006/main">
                    <a:graphicData uri="http://schemas.openxmlformats.org/drawingml/2006/picture">
                      <pic:pic xmlns:pic="http://schemas.openxmlformats.org/drawingml/2006/picture">
                        <pic:nvPicPr>
                          <pic:cNvPr id="1688229536" name="Picture_2_SpCnt_1"/>
                          <pic:cNvPicPr/>
                        </pic:nvPicPr>
                        <pic:blipFill>
                          <a:blip r:embed="rId36"/>
                          <a:stretch>
                            <a:fillRect/>
                          </a:stretch>
                        </pic:blipFill>
                        <pic:spPr>
                          <a:xfrm>
                            <a:off x="0" y="0"/>
                            <a:ext cx="1112520" cy="0"/>
                          </a:xfrm>
                          <a:prstGeom prst="rect">
                            <a:avLst/>
                          </a:prstGeom>
                          <a:noFill/>
                          <a:ln>
                            <a:noFill/>
                          </a:ln>
                        </pic:spPr>
                      </pic:pic>
                    </a:graphicData>
                  </a:graphic>
                </wp:anchor>
              </w:drawing>
            </w:r>
            <w:r>
              <w:rPr>
                <w:rFonts w:hint="eastAsia"/>
                <w:noProof/>
              </w:rPr>
              <w:drawing>
                <wp:anchor distT="0" distB="0" distL="114300" distR="114300" simplePos="0" relativeHeight="251669504" behindDoc="0" locked="0" layoutInCell="1" allowOverlap="1" wp14:anchorId="1073CA94" wp14:editId="452F52FA">
                  <wp:simplePos x="0" y="0"/>
                  <wp:positionH relativeFrom="column">
                    <wp:posOffset>85725</wp:posOffset>
                  </wp:positionH>
                  <wp:positionV relativeFrom="paragraph">
                    <wp:posOffset>0</wp:posOffset>
                  </wp:positionV>
                  <wp:extent cx="1112520" cy="0"/>
                  <wp:effectExtent l="0" t="0" r="0" b="0"/>
                  <wp:wrapNone/>
                  <wp:docPr id="2099715161" name="Picture_2_SpCnt_2"/>
                  <wp:cNvGraphicFramePr/>
                  <a:graphic xmlns:a="http://schemas.openxmlformats.org/drawingml/2006/main">
                    <a:graphicData uri="http://schemas.openxmlformats.org/drawingml/2006/picture">
                      <pic:pic xmlns:pic="http://schemas.openxmlformats.org/drawingml/2006/picture">
                        <pic:nvPicPr>
                          <pic:cNvPr id="2099715161" name="Picture_2_SpCnt_2"/>
                          <pic:cNvPicPr/>
                        </pic:nvPicPr>
                        <pic:blipFill>
                          <a:blip r:embed="rId36"/>
                          <a:stretch>
                            <a:fillRect/>
                          </a:stretch>
                        </pic:blipFill>
                        <pic:spPr>
                          <a:xfrm>
                            <a:off x="0" y="0"/>
                            <a:ext cx="1112520" cy="0"/>
                          </a:xfrm>
                          <a:prstGeom prst="rect">
                            <a:avLst/>
                          </a:prstGeom>
                          <a:noFill/>
                          <a:ln>
                            <a:noFill/>
                          </a:ln>
                        </pic:spPr>
                      </pic:pic>
                    </a:graphicData>
                  </a:graphic>
                </wp:anchor>
              </w:drawing>
            </w:r>
            <w:r>
              <w:rPr>
                <w:rFonts w:hint="eastAsia"/>
                <w:noProof/>
              </w:rPr>
              <w:drawing>
                <wp:anchor distT="0" distB="0" distL="114300" distR="114300" simplePos="0" relativeHeight="251665408" behindDoc="0" locked="0" layoutInCell="1" allowOverlap="1" wp14:anchorId="438F1809" wp14:editId="6399FB97">
                  <wp:simplePos x="0" y="0"/>
                  <wp:positionH relativeFrom="column">
                    <wp:posOffset>85725</wp:posOffset>
                  </wp:positionH>
                  <wp:positionV relativeFrom="paragraph">
                    <wp:posOffset>0</wp:posOffset>
                  </wp:positionV>
                  <wp:extent cx="1112520" cy="0"/>
                  <wp:effectExtent l="0" t="0" r="0" b="0"/>
                  <wp:wrapNone/>
                  <wp:docPr id="1194735565" name="Picture_2_SpCnt_3"/>
                  <wp:cNvGraphicFramePr/>
                  <a:graphic xmlns:a="http://schemas.openxmlformats.org/drawingml/2006/main">
                    <a:graphicData uri="http://schemas.openxmlformats.org/drawingml/2006/picture">
                      <pic:pic xmlns:pic="http://schemas.openxmlformats.org/drawingml/2006/picture">
                        <pic:nvPicPr>
                          <pic:cNvPr id="1194735565" name="Picture_2_SpCnt_3"/>
                          <pic:cNvPicPr/>
                        </pic:nvPicPr>
                        <pic:blipFill>
                          <a:blip r:embed="rId36"/>
                          <a:stretch>
                            <a:fillRect/>
                          </a:stretch>
                        </pic:blipFill>
                        <pic:spPr>
                          <a:xfrm>
                            <a:off x="0" y="0"/>
                            <a:ext cx="1112520" cy="0"/>
                          </a:xfrm>
                          <a:prstGeom prst="rect">
                            <a:avLst/>
                          </a:prstGeom>
                          <a:noFill/>
                          <a:ln>
                            <a:noFill/>
                          </a:ln>
                        </pic:spPr>
                      </pic:pic>
                    </a:graphicData>
                  </a:graphic>
                </wp:anchor>
              </w:drawing>
            </w:r>
            <w:r>
              <w:rPr>
                <w:rFonts w:hint="eastAsia"/>
              </w:rPr>
              <w:t>支持</w:t>
            </w:r>
            <w:r>
              <w:t>适配多种类型摄像机和显示设备，满足各类型会议室集成需求。本次配置</w:t>
            </w:r>
            <w:r>
              <w:t>1080P30fps</w:t>
            </w:r>
            <w:r>
              <w:t>版本，三年原厂维保。</w:t>
            </w:r>
          </w:p>
        </w:tc>
        <w:tc>
          <w:tcPr>
            <w:tcW w:w="402" w:type="pct"/>
            <w:vAlign w:val="center"/>
          </w:tcPr>
          <w:p w14:paraId="281297F7" w14:textId="77777777" w:rsidR="009D6247" w:rsidRDefault="00000000">
            <w:pPr>
              <w:pStyle w:val="B0"/>
            </w:pPr>
            <w:r>
              <w:rPr>
                <w:rFonts w:hint="eastAsia"/>
              </w:rPr>
              <w:t>2</w:t>
            </w:r>
          </w:p>
        </w:tc>
        <w:tc>
          <w:tcPr>
            <w:tcW w:w="701" w:type="pct"/>
            <w:shd w:val="clear" w:color="auto" w:fill="FFFFFF"/>
            <w:vAlign w:val="center"/>
          </w:tcPr>
          <w:p w14:paraId="6C5CA131" w14:textId="77777777" w:rsidR="009D6247" w:rsidRDefault="00000000">
            <w:pPr>
              <w:pStyle w:val="B0"/>
            </w:pPr>
            <w:r>
              <w:rPr>
                <w:rFonts w:hint="eastAsia"/>
              </w:rPr>
              <w:t>替换原有宝利通</w:t>
            </w:r>
            <w:r>
              <w:rPr>
                <w:rFonts w:hint="eastAsia"/>
              </w:rPr>
              <w:t xml:space="preserve"> Group700</w:t>
            </w:r>
            <w:r>
              <w:rPr>
                <w:rFonts w:hint="eastAsia"/>
              </w:rPr>
              <w:t>终端</w:t>
            </w:r>
          </w:p>
        </w:tc>
      </w:tr>
      <w:tr w:rsidR="009D6247" w14:paraId="1B322531" w14:textId="77777777">
        <w:trPr>
          <w:trHeight w:val="23"/>
          <w:jc w:val="center"/>
        </w:trPr>
        <w:tc>
          <w:tcPr>
            <w:tcW w:w="385" w:type="pct"/>
            <w:vAlign w:val="center"/>
          </w:tcPr>
          <w:p w14:paraId="080233C6" w14:textId="77777777" w:rsidR="009D6247" w:rsidRDefault="00000000">
            <w:pPr>
              <w:pStyle w:val="B0"/>
              <w:jc w:val="center"/>
            </w:pPr>
            <w:r>
              <w:rPr>
                <w:rFonts w:hint="eastAsia"/>
              </w:rPr>
              <w:t>5</w:t>
            </w:r>
          </w:p>
        </w:tc>
        <w:tc>
          <w:tcPr>
            <w:tcW w:w="726" w:type="pct"/>
            <w:shd w:val="clear" w:color="auto" w:fill="FFFFFF"/>
            <w:vAlign w:val="center"/>
          </w:tcPr>
          <w:p w14:paraId="5788E6EE" w14:textId="77777777" w:rsidR="009D6247" w:rsidRDefault="00000000">
            <w:pPr>
              <w:pStyle w:val="B0"/>
            </w:pPr>
            <w:proofErr w:type="gramStart"/>
            <w:r>
              <w:rPr>
                <w:rFonts w:hint="eastAsia"/>
              </w:rPr>
              <w:t>一</w:t>
            </w:r>
            <w:proofErr w:type="gramEnd"/>
            <w:r>
              <w:rPr>
                <w:rFonts w:hint="eastAsia"/>
              </w:rPr>
              <w:t>体式高</w:t>
            </w:r>
            <w:r>
              <w:rPr>
                <w:rFonts w:hint="eastAsia"/>
              </w:rPr>
              <w:lastRenderedPageBreak/>
              <w:t>清终端</w:t>
            </w:r>
          </w:p>
        </w:tc>
        <w:tc>
          <w:tcPr>
            <w:tcW w:w="2786" w:type="pct"/>
            <w:shd w:val="clear" w:color="auto" w:fill="FFFFFF"/>
            <w:vAlign w:val="center"/>
          </w:tcPr>
          <w:p w14:paraId="3A10148C" w14:textId="77777777" w:rsidR="009D6247" w:rsidRDefault="00000000">
            <w:pPr>
              <w:pStyle w:val="B0"/>
            </w:pPr>
            <w:r>
              <w:lastRenderedPageBreak/>
              <w:t>搭载</w:t>
            </w:r>
            <w:r>
              <w:rPr>
                <w:rFonts w:hint="eastAsia"/>
              </w:rPr>
              <w:t>国产化系统的</w:t>
            </w:r>
            <w:r>
              <w:t>一体化超高清视频会议终</w:t>
            </w:r>
            <w:r>
              <w:lastRenderedPageBreak/>
              <w:t>端，内置摄像机、阵列麦克风、高清编解码器，</w:t>
            </w:r>
            <w:r>
              <w:rPr>
                <w:rFonts w:hint="eastAsia"/>
              </w:rPr>
              <w:t>支持</w:t>
            </w:r>
            <w:r>
              <w:rPr>
                <w:rFonts w:hint="eastAsia"/>
              </w:rPr>
              <w:t>12x</w:t>
            </w:r>
            <w:r>
              <w:t>光学变焦，</w:t>
            </w:r>
            <w:r>
              <w:t>1080P</w:t>
            </w:r>
            <w:r>
              <w:rPr>
                <w:rFonts w:hint="eastAsia"/>
              </w:rPr>
              <w:t>视频</w:t>
            </w:r>
            <w:r>
              <w:t>，三年原厂维保。</w:t>
            </w:r>
          </w:p>
        </w:tc>
        <w:tc>
          <w:tcPr>
            <w:tcW w:w="402" w:type="pct"/>
            <w:vAlign w:val="center"/>
          </w:tcPr>
          <w:p w14:paraId="15F121C5" w14:textId="77777777" w:rsidR="009D6247" w:rsidRDefault="00000000">
            <w:pPr>
              <w:pStyle w:val="B0"/>
            </w:pPr>
            <w:r>
              <w:rPr>
                <w:rFonts w:hint="eastAsia"/>
              </w:rPr>
              <w:lastRenderedPageBreak/>
              <w:t>20</w:t>
            </w:r>
          </w:p>
        </w:tc>
        <w:tc>
          <w:tcPr>
            <w:tcW w:w="701" w:type="pct"/>
            <w:shd w:val="clear" w:color="auto" w:fill="FFFFFF"/>
            <w:vAlign w:val="center"/>
          </w:tcPr>
          <w:p w14:paraId="5EA92D0D" w14:textId="77777777" w:rsidR="009D6247" w:rsidRDefault="00000000">
            <w:pPr>
              <w:pStyle w:val="B0"/>
            </w:pPr>
            <w:r>
              <w:rPr>
                <w:rFonts w:hint="eastAsia"/>
              </w:rPr>
              <w:t>替换原有</w:t>
            </w:r>
            <w:r>
              <w:rPr>
                <w:rFonts w:hint="eastAsia"/>
              </w:rPr>
              <w:lastRenderedPageBreak/>
              <w:t>宝利通</w:t>
            </w:r>
            <w:r>
              <w:rPr>
                <w:rFonts w:hint="eastAsia"/>
              </w:rPr>
              <w:t>Group550</w:t>
            </w:r>
            <w:r>
              <w:rPr>
                <w:rFonts w:hint="eastAsia"/>
              </w:rPr>
              <w:t>终端</w:t>
            </w:r>
          </w:p>
        </w:tc>
      </w:tr>
      <w:tr w:rsidR="009D6247" w14:paraId="6EA5F289" w14:textId="77777777">
        <w:trPr>
          <w:trHeight w:val="23"/>
          <w:jc w:val="center"/>
        </w:trPr>
        <w:tc>
          <w:tcPr>
            <w:tcW w:w="385" w:type="pct"/>
            <w:vAlign w:val="center"/>
          </w:tcPr>
          <w:p w14:paraId="6DC977A1" w14:textId="77777777" w:rsidR="009D6247" w:rsidRDefault="00000000">
            <w:pPr>
              <w:pStyle w:val="B0"/>
              <w:jc w:val="center"/>
            </w:pPr>
            <w:r>
              <w:rPr>
                <w:rFonts w:hint="eastAsia"/>
              </w:rPr>
              <w:lastRenderedPageBreak/>
              <w:t>6</w:t>
            </w:r>
          </w:p>
        </w:tc>
        <w:tc>
          <w:tcPr>
            <w:tcW w:w="726" w:type="pct"/>
            <w:shd w:val="clear" w:color="auto" w:fill="FFFFFF"/>
            <w:vAlign w:val="center"/>
          </w:tcPr>
          <w:p w14:paraId="64FF497B" w14:textId="77777777" w:rsidR="009D6247" w:rsidRDefault="00000000">
            <w:pPr>
              <w:pStyle w:val="B0"/>
            </w:pPr>
            <w:r>
              <w:rPr>
                <w:rFonts w:hint="eastAsia"/>
              </w:rPr>
              <w:t>高清摄像机</w:t>
            </w:r>
          </w:p>
        </w:tc>
        <w:tc>
          <w:tcPr>
            <w:tcW w:w="2786" w:type="pct"/>
            <w:shd w:val="clear" w:color="auto" w:fill="FFFFFF"/>
            <w:vAlign w:val="center"/>
          </w:tcPr>
          <w:p w14:paraId="30B2E666" w14:textId="77777777" w:rsidR="009D6247" w:rsidRDefault="00000000">
            <w:pPr>
              <w:pStyle w:val="B0"/>
            </w:pPr>
            <w:r>
              <w:t>4K</w:t>
            </w:r>
            <w:r>
              <w:t>超高清摄像机，三年原厂维保。</w:t>
            </w:r>
          </w:p>
        </w:tc>
        <w:tc>
          <w:tcPr>
            <w:tcW w:w="402" w:type="pct"/>
            <w:vAlign w:val="center"/>
          </w:tcPr>
          <w:p w14:paraId="5A3DB46A" w14:textId="77777777" w:rsidR="009D6247" w:rsidRDefault="00000000">
            <w:pPr>
              <w:pStyle w:val="B0"/>
            </w:pPr>
            <w:r>
              <w:rPr>
                <w:rFonts w:hint="eastAsia"/>
              </w:rPr>
              <w:t>2</w:t>
            </w:r>
          </w:p>
        </w:tc>
        <w:tc>
          <w:tcPr>
            <w:tcW w:w="701" w:type="pct"/>
            <w:shd w:val="clear" w:color="auto" w:fill="FFFFFF"/>
            <w:vAlign w:val="center"/>
          </w:tcPr>
          <w:p w14:paraId="0C3F2CCA" w14:textId="77777777" w:rsidR="009D6247" w:rsidRDefault="00000000">
            <w:pPr>
              <w:pStyle w:val="B0"/>
            </w:pPr>
            <w:r>
              <w:rPr>
                <w:rFonts w:hint="eastAsia"/>
              </w:rPr>
              <w:t>替换原有宝利通</w:t>
            </w:r>
            <w:r>
              <w:rPr>
                <w:rFonts w:hint="eastAsia"/>
              </w:rPr>
              <w:t xml:space="preserve"> Group700</w:t>
            </w:r>
            <w:r>
              <w:rPr>
                <w:rFonts w:hint="eastAsia"/>
              </w:rPr>
              <w:t>摄像机</w:t>
            </w:r>
          </w:p>
        </w:tc>
      </w:tr>
      <w:tr w:rsidR="009D6247" w14:paraId="79B09483" w14:textId="77777777">
        <w:trPr>
          <w:trHeight w:val="23"/>
          <w:jc w:val="center"/>
        </w:trPr>
        <w:tc>
          <w:tcPr>
            <w:tcW w:w="385" w:type="pct"/>
            <w:vAlign w:val="center"/>
          </w:tcPr>
          <w:p w14:paraId="6F56519A" w14:textId="77777777" w:rsidR="009D6247" w:rsidRDefault="00000000">
            <w:pPr>
              <w:pStyle w:val="B0"/>
              <w:jc w:val="center"/>
            </w:pPr>
            <w:r>
              <w:rPr>
                <w:rFonts w:hint="eastAsia"/>
              </w:rPr>
              <w:t>7</w:t>
            </w:r>
          </w:p>
        </w:tc>
        <w:tc>
          <w:tcPr>
            <w:tcW w:w="726" w:type="pct"/>
            <w:shd w:val="clear" w:color="auto" w:fill="FFFFFF"/>
            <w:vAlign w:val="center"/>
          </w:tcPr>
          <w:p w14:paraId="5D856712" w14:textId="77777777" w:rsidR="009D6247" w:rsidRDefault="00000000">
            <w:pPr>
              <w:pStyle w:val="B0"/>
            </w:pPr>
            <w:r>
              <w:rPr>
                <w:rFonts w:hint="eastAsia"/>
              </w:rPr>
              <w:t>全向麦克风</w:t>
            </w:r>
          </w:p>
        </w:tc>
        <w:tc>
          <w:tcPr>
            <w:tcW w:w="2786" w:type="pct"/>
            <w:shd w:val="clear" w:color="auto" w:fill="FFFFFF"/>
            <w:vAlign w:val="center"/>
          </w:tcPr>
          <w:p w14:paraId="61D00D8E" w14:textId="77777777" w:rsidR="009D6247" w:rsidRDefault="00000000">
            <w:pPr>
              <w:pStyle w:val="B0"/>
            </w:pPr>
            <w:r>
              <w:rPr>
                <w:rFonts w:hint="eastAsia"/>
              </w:rPr>
              <w:t>支持</w:t>
            </w:r>
            <w:r>
              <w:t>360</w:t>
            </w:r>
            <w:r>
              <w:t>度</w:t>
            </w:r>
            <w:r>
              <w:t>6</w:t>
            </w:r>
            <w:r>
              <w:t>米拾音，无损带宽音频传输，</w:t>
            </w:r>
            <w:r>
              <w:t>3A</w:t>
            </w:r>
            <w:r>
              <w:t>音频处理技术，三年原厂维保。</w:t>
            </w:r>
          </w:p>
        </w:tc>
        <w:tc>
          <w:tcPr>
            <w:tcW w:w="402" w:type="pct"/>
            <w:vAlign w:val="center"/>
          </w:tcPr>
          <w:p w14:paraId="05A4EFA2" w14:textId="77777777" w:rsidR="009D6247" w:rsidRDefault="00000000">
            <w:pPr>
              <w:pStyle w:val="B0"/>
            </w:pPr>
            <w:r>
              <w:rPr>
                <w:rFonts w:hint="eastAsia"/>
              </w:rPr>
              <w:t>22</w:t>
            </w:r>
          </w:p>
        </w:tc>
        <w:tc>
          <w:tcPr>
            <w:tcW w:w="701" w:type="pct"/>
            <w:shd w:val="clear" w:color="auto" w:fill="FFFFFF"/>
            <w:vAlign w:val="center"/>
          </w:tcPr>
          <w:p w14:paraId="2389D4AC" w14:textId="77777777" w:rsidR="009D6247" w:rsidRDefault="00000000">
            <w:pPr>
              <w:pStyle w:val="B0"/>
            </w:pPr>
            <w:r>
              <w:rPr>
                <w:rFonts w:hint="eastAsia"/>
              </w:rPr>
              <w:t>替换原有宝利通全向麦克风</w:t>
            </w:r>
          </w:p>
        </w:tc>
      </w:tr>
    </w:tbl>
    <w:p w14:paraId="063E511E" w14:textId="77777777" w:rsidR="009D6247" w:rsidRDefault="009D6247">
      <w:pPr>
        <w:ind w:firstLine="480"/>
      </w:pPr>
    </w:p>
    <w:p w14:paraId="1FBA9230" w14:textId="77777777" w:rsidR="009D6247" w:rsidRDefault="00000000">
      <w:pPr>
        <w:ind w:firstLine="480"/>
      </w:pPr>
      <w:r>
        <w:rPr>
          <w:rFonts w:hint="eastAsia"/>
        </w:rPr>
        <w:t>新增设备清单：</w:t>
      </w:r>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5"/>
        <w:gridCol w:w="1138"/>
        <w:gridCol w:w="4368"/>
        <w:gridCol w:w="630"/>
        <w:gridCol w:w="1099"/>
      </w:tblGrid>
      <w:tr w:rsidR="009D6247" w14:paraId="15267D70" w14:textId="77777777">
        <w:trPr>
          <w:trHeight w:val="23"/>
          <w:tblHeader/>
          <w:jc w:val="center"/>
        </w:trPr>
        <w:tc>
          <w:tcPr>
            <w:tcW w:w="385" w:type="pct"/>
            <w:vAlign w:val="center"/>
          </w:tcPr>
          <w:p w14:paraId="53870E4F" w14:textId="77777777" w:rsidR="009D6247" w:rsidRDefault="00000000">
            <w:pPr>
              <w:pStyle w:val="B1"/>
            </w:pPr>
            <w:r>
              <w:t>序号</w:t>
            </w:r>
          </w:p>
        </w:tc>
        <w:tc>
          <w:tcPr>
            <w:tcW w:w="726" w:type="pct"/>
            <w:vAlign w:val="center"/>
          </w:tcPr>
          <w:p w14:paraId="7F3CC27D" w14:textId="77777777" w:rsidR="009D6247" w:rsidRDefault="00000000">
            <w:pPr>
              <w:pStyle w:val="B1"/>
            </w:pPr>
            <w:r>
              <w:t>产品名称</w:t>
            </w:r>
          </w:p>
        </w:tc>
        <w:tc>
          <w:tcPr>
            <w:tcW w:w="2786" w:type="pct"/>
            <w:vAlign w:val="center"/>
          </w:tcPr>
          <w:p w14:paraId="58FE34C9" w14:textId="77777777" w:rsidR="009D6247" w:rsidRDefault="00000000">
            <w:pPr>
              <w:pStyle w:val="B1"/>
            </w:pPr>
            <w:r>
              <w:t>配置要求</w:t>
            </w:r>
          </w:p>
        </w:tc>
        <w:tc>
          <w:tcPr>
            <w:tcW w:w="402" w:type="pct"/>
            <w:vAlign w:val="center"/>
          </w:tcPr>
          <w:p w14:paraId="2B3BFB22" w14:textId="77777777" w:rsidR="009D6247" w:rsidRDefault="00000000">
            <w:pPr>
              <w:pStyle w:val="B1"/>
            </w:pPr>
            <w:r>
              <w:t>数量</w:t>
            </w:r>
          </w:p>
        </w:tc>
        <w:tc>
          <w:tcPr>
            <w:tcW w:w="701" w:type="pct"/>
            <w:vAlign w:val="center"/>
          </w:tcPr>
          <w:p w14:paraId="371E0159" w14:textId="77777777" w:rsidR="009D6247" w:rsidRDefault="00000000">
            <w:pPr>
              <w:pStyle w:val="B1"/>
            </w:pPr>
            <w:r>
              <w:t>备注</w:t>
            </w:r>
          </w:p>
        </w:tc>
      </w:tr>
      <w:tr w:rsidR="009D6247" w14:paraId="1F596F4A" w14:textId="77777777">
        <w:trPr>
          <w:trHeight w:val="23"/>
          <w:jc w:val="center"/>
        </w:trPr>
        <w:tc>
          <w:tcPr>
            <w:tcW w:w="385" w:type="pct"/>
            <w:vAlign w:val="center"/>
          </w:tcPr>
          <w:p w14:paraId="00A6FDD2" w14:textId="77777777" w:rsidR="009D6247" w:rsidRDefault="00000000">
            <w:pPr>
              <w:pStyle w:val="B0"/>
              <w:jc w:val="center"/>
            </w:pPr>
            <w:r>
              <w:rPr>
                <w:rFonts w:hint="eastAsia"/>
              </w:rPr>
              <w:t>1</w:t>
            </w:r>
          </w:p>
        </w:tc>
        <w:tc>
          <w:tcPr>
            <w:tcW w:w="726" w:type="pct"/>
            <w:vAlign w:val="center"/>
          </w:tcPr>
          <w:p w14:paraId="21640362" w14:textId="77777777" w:rsidR="009D6247" w:rsidRDefault="00000000">
            <w:pPr>
              <w:pStyle w:val="B0"/>
            </w:pPr>
            <w:r>
              <w:rPr>
                <w:rFonts w:ascii="宋体" w:hAnsi="宋体" w:hint="eastAsia"/>
                <w:sz w:val="22"/>
                <w:szCs w:val="22"/>
              </w:rPr>
              <w:t>智能单兵</w:t>
            </w:r>
          </w:p>
        </w:tc>
        <w:tc>
          <w:tcPr>
            <w:tcW w:w="2786" w:type="pct"/>
            <w:vAlign w:val="center"/>
          </w:tcPr>
          <w:p w14:paraId="14E292E2" w14:textId="77777777" w:rsidR="009D6247" w:rsidRDefault="00000000">
            <w:pPr>
              <w:pStyle w:val="B0"/>
            </w:pPr>
            <w:r>
              <w:rPr>
                <w:rFonts w:ascii="宋体" w:hAnsi="宋体" w:hint="eastAsia"/>
                <w:sz w:val="22"/>
                <w:szCs w:val="22"/>
              </w:rPr>
              <w:t>智能单兵</w:t>
            </w:r>
          </w:p>
        </w:tc>
        <w:tc>
          <w:tcPr>
            <w:tcW w:w="402" w:type="pct"/>
            <w:shd w:val="clear" w:color="auto" w:fill="FFFFFF"/>
            <w:vAlign w:val="center"/>
          </w:tcPr>
          <w:p w14:paraId="5329A3A2" w14:textId="77777777" w:rsidR="009D6247" w:rsidRDefault="00000000">
            <w:pPr>
              <w:pStyle w:val="B0"/>
            </w:pPr>
            <w:r>
              <w:rPr>
                <w:rFonts w:hint="eastAsia"/>
              </w:rPr>
              <w:t>2</w:t>
            </w:r>
          </w:p>
        </w:tc>
        <w:tc>
          <w:tcPr>
            <w:tcW w:w="701" w:type="pct"/>
            <w:shd w:val="clear" w:color="auto" w:fill="FFFFFF"/>
            <w:vAlign w:val="center"/>
          </w:tcPr>
          <w:p w14:paraId="7F775088" w14:textId="77777777" w:rsidR="009D6247" w:rsidRDefault="009D6247">
            <w:pPr>
              <w:pStyle w:val="B0"/>
            </w:pPr>
          </w:p>
        </w:tc>
      </w:tr>
      <w:tr w:rsidR="009D6247" w14:paraId="44AD0595" w14:textId="77777777">
        <w:trPr>
          <w:trHeight w:val="23"/>
          <w:jc w:val="center"/>
        </w:trPr>
        <w:tc>
          <w:tcPr>
            <w:tcW w:w="385" w:type="pct"/>
            <w:vAlign w:val="center"/>
          </w:tcPr>
          <w:p w14:paraId="450F235A" w14:textId="77777777" w:rsidR="009D6247" w:rsidRDefault="00000000">
            <w:pPr>
              <w:pStyle w:val="B0"/>
              <w:jc w:val="center"/>
            </w:pPr>
            <w:r>
              <w:rPr>
                <w:rFonts w:hint="eastAsia"/>
              </w:rPr>
              <w:t>2</w:t>
            </w:r>
          </w:p>
        </w:tc>
        <w:tc>
          <w:tcPr>
            <w:tcW w:w="726" w:type="pct"/>
            <w:vAlign w:val="center"/>
          </w:tcPr>
          <w:p w14:paraId="70CC19BF" w14:textId="77777777" w:rsidR="009D6247" w:rsidRDefault="00000000">
            <w:pPr>
              <w:pStyle w:val="B0"/>
              <w:rPr>
                <w:rFonts w:ascii="宋体" w:hAnsi="宋体" w:hint="eastAsia"/>
                <w:sz w:val="22"/>
                <w:szCs w:val="22"/>
              </w:rPr>
            </w:pPr>
            <w:r>
              <w:rPr>
                <w:rFonts w:ascii="宋体" w:hAnsi="宋体" w:hint="eastAsia"/>
                <w:sz w:val="22"/>
                <w:szCs w:val="22"/>
              </w:rPr>
              <w:t>无人机</w:t>
            </w:r>
          </w:p>
        </w:tc>
        <w:tc>
          <w:tcPr>
            <w:tcW w:w="2786" w:type="pct"/>
            <w:vAlign w:val="center"/>
          </w:tcPr>
          <w:p w14:paraId="61049D5C" w14:textId="77777777" w:rsidR="009D6247" w:rsidRDefault="00000000">
            <w:pPr>
              <w:pStyle w:val="B0"/>
              <w:rPr>
                <w:rFonts w:ascii="宋体" w:hAnsi="宋体" w:hint="eastAsia"/>
                <w:sz w:val="22"/>
                <w:szCs w:val="22"/>
              </w:rPr>
            </w:pPr>
            <w:r>
              <w:rPr>
                <w:rFonts w:ascii="宋体" w:hAnsi="宋体" w:hint="eastAsia"/>
                <w:sz w:val="22"/>
                <w:szCs w:val="22"/>
              </w:rPr>
              <w:t>大疆（</w:t>
            </w:r>
            <w:r>
              <w:rPr>
                <w:sz w:val="22"/>
                <w:szCs w:val="22"/>
              </w:rPr>
              <w:t>DJI</w:t>
            </w:r>
            <w:r>
              <w:rPr>
                <w:rFonts w:ascii="宋体" w:hAnsi="宋体" w:hint="eastAsia"/>
                <w:sz w:val="22"/>
                <w:szCs w:val="22"/>
              </w:rPr>
              <w:t>）御</w:t>
            </w:r>
            <w:r>
              <w:rPr>
                <w:sz w:val="22"/>
                <w:szCs w:val="22"/>
              </w:rPr>
              <w:t xml:space="preserve">4pro </w:t>
            </w:r>
            <w:r>
              <w:rPr>
                <w:rFonts w:ascii="宋体" w:hAnsi="宋体" w:hint="eastAsia"/>
                <w:sz w:val="22"/>
                <w:szCs w:val="22"/>
              </w:rPr>
              <w:t>无人机</w:t>
            </w:r>
            <w:r>
              <w:rPr>
                <w:sz w:val="22"/>
                <w:szCs w:val="22"/>
              </w:rPr>
              <w:t xml:space="preserve"> </w:t>
            </w:r>
            <w:r>
              <w:rPr>
                <w:rFonts w:ascii="宋体" w:hAnsi="宋体" w:hint="eastAsia"/>
                <w:sz w:val="22"/>
                <w:szCs w:val="22"/>
              </w:rPr>
              <w:t>（冗余配置套装）</w:t>
            </w:r>
          </w:p>
        </w:tc>
        <w:tc>
          <w:tcPr>
            <w:tcW w:w="402" w:type="pct"/>
            <w:shd w:val="clear" w:color="auto" w:fill="FFFFFF"/>
            <w:vAlign w:val="center"/>
          </w:tcPr>
          <w:p w14:paraId="0915BEB2" w14:textId="77777777" w:rsidR="009D6247" w:rsidRDefault="00000000">
            <w:pPr>
              <w:pStyle w:val="B0"/>
            </w:pPr>
            <w:r>
              <w:rPr>
                <w:rFonts w:hint="eastAsia"/>
              </w:rPr>
              <w:t>2</w:t>
            </w:r>
          </w:p>
        </w:tc>
        <w:tc>
          <w:tcPr>
            <w:tcW w:w="701" w:type="pct"/>
            <w:shd w:val="clear" w:color="auto" w:fill="FFFFFF"/>
            <w:vAlign w:val="center"/>
          </w:tcPr>
          <w:p w14:paraId="22417833" w14:textId="77777777" w:rsidR="009D6247" w:rsidRDefault="009D6247">
            <w:pPr>
              <w:pStyle w:val="B0"/>
            </w:pPr>
          </w:p>
        </w:tc>
      </w:tr>
      <w:tr w:rsidR="009D6247" w14:paraId="579474D3" w14:textId="77777777">
        <w:trPr>
          <w:trHeight w:val="23"/>
          <w:jc w:val="center"/>
        </w:trPr>
        <w:tc>
          <w:tcPr>
            <w:tcW w:w="385" w:type="pct"/>
            <w:vAlign w:val="center"/>
          </w:tcPr>
          <w:p w14:paraId="3CBC02CA" w14:textId="77777777" w:rsidR="009D6247" w:rsidRDefault="00000000">
            <w:pPr>
              <w:pStyle w:val="B0"/>
              <w:jc w:val="center"/>
            </w:pPr>
            <w:r>
              <w:rPr>
                <w:rFonts w:hint="eastAsia"/>
              </w:rPr>
              <w:t>3</w:t>
            </w:r>
          </w:p>
        </w:tc>
        <w:tc>
          <w:tcPr>
            <w:tcW w:w="726" w:type="pct"/>
            <w:vAlign w:val="center"/>
          </w:tcPr>
          <w:p w14:paraId="13C3DB2C" w14:textId="77777777" w:rsidR="009D6247" w:rsidRDefault="00000000">
            <w:pPr>
              <w:pStyle w:val="B0"/>
              <w:rPr>
                <w:rFonts w:ascii="宋体" w:hAnsi="宋体" w:hint="eastAsia"/>
                <w:sz w:val="22"/>
                <w:szCs w:val="22"/>
              </w:rPr>
            </w:pPr>
            <w:r>
              <w:rPr>
                <w:rFonts w:ascii="宋体" w:hAnsi="宋体" w:hint="eastAsia"/>
                <w:sz w:val="22"/>
                <w:szCs w:val="22"/>
              </w:rPr>
              <w:t>无线</w:t>
            </w:r>
            <w:proofErr w:type="gramStart"/>
            <w:r>
              <w:rPr>
                <w:rFonts w:ascii="宋体" w:hAnsi="宋体" w:hint="eastAsia"/>
                <w:sz w:val="22"/>
                <w:szCs w:val="22"/>
              </w:rPr>
              <w:t>图传设备</w:t>
            </w:r>
            <w:proofErr w:type="gramEnd"/>
          </w:p>
        </w:tc>
        <w:tc>
          <w:tcPr>
            <w:tcW w:w="2786" w:type="pct"/>
            <w:vAlign w:val="center"/>
          </w:tcPr>
          <w:p w14:paraId="5BBBEE04" w14:textId="77777777" w:rsidR="009D6247" w:rsidRDefault="00000000">
            <w:pPr>
              <w:pStyle w:val="B0"/>
              <w:rPr>
                <w:rFonts w:ascii="宋体" w:hAnsi="宋体" w:hint="eastAsia"/>
                <w:sz w:val="22"/>
                <w:szCs w:val="22"/>
              </w:rPr>
            </w:pPr>
            <w:r>
              <w:rPr>
                <w:rFonts w:ascii="宋体" w:hAnsi="宋体" w:hint="eastAsia"/>
                <w:sz w:val="22"/>
                <w:szCs w:val="22"/>
              </w:rPr>
              <w:t>无人机高清传回实时视频</w:t>
            </w:r>
          </w:p>
        </w:tc>
        <w:tc>
          <w:tcPr>
            <w:tcW w:w="402" w:type="pct"/>
            <w:shd w:val="clear" w:color="auto" w:fill="FFFFFF"/>
            <w:vAlign w:val="center"/>
          </w:tcPr>
          <w:p w14:paraId="53A6F0C9" w14:textId="77777777" w:rsidR="009D6247" w:rsidRDefault="00000000">
            <w:pPr>
              <w:pStyle w:val="B0"/>
            </w:pPr>
            <w:r>
              <w:rPr>
                <w:rFonts w:hint="eastAsia"/>
              </w:rPr>
              <w:t>1</w:t>
            </w:r>
          </w:p>
        </w:tc>
        <w:tc>
          <w:tcPr>
            <w:tcW w:w="701" w:type="pct"/>
            <w:shd w:val="clear" w:color="auto" w:fill="FFFFFF"/>
            <w:vAlign w:val="center"/>
          </w:tcPr>
          <w:p w14:paraId="467026FC" w14:textId="77777777" w:rsidR="009D6247" w:rsidRDefault="009D6247">
            <w:pPr>
              <w:pStyle w:val="B0"/>
            </w:pPr>
          </w:p>
        </w:tc>
      </w:tr>
    </w:tbl>
    <w:p w14:paraId="7552B657" w14:textId="77777777" w:rsidR="009D6247" w:rsidRDefault="009D6247">
      <w:pPr>
        <w:ind w:firstLine="480"/>
      </w:pPr>
    </w:p>
    <w:p w14:paraId="454CC948" w14:textId="77777777" w:rsidR="009D6247" w:rsidRDefault="00000000">
      <w:pPr>
        <w:ind w:firstLine="480"/>
      </w:pPr>
      <w:r>
        <w:rPr>
          <w:rFonts w:hint="eastAsia"/>
        </w:rPr>
        <w:t>覆盖范围：替换后的视频会议系统支持高清晰、高并发，可以实现覆盖区、镇</w:t>
      </w:r>
      <w:proofErr w:type="gramStart"/>
      <w:r>
        <w:rPr>
          <w:rFonts w:hint="eastAsia"/>
        </w:rPr>
        <w:t>街统一会控</w:t>
      </w:r>
      <w:proofErr w:type="gramEnd"/>
      <w:r>
        <w:rPr>
          <w:rFonts w:hint="eastAsia"/>
        </w:rPr>
        <w:t>和会场调度，大大提高视频会议的流畅性、高效性、及时性，确保会议系统的统一部署、协调管理。</w:t>
      </w:r>
    </w:p>
    <w:p w14:paraId="2DD2A879" w14:textId="77777777" w:rsidR="009D6247" w:rsidRDefault="00000000">
      <w:pPr>
        <w:ind w:firstLine="480"/>
      </w:pPr>
      <w:r>
        <w:rPr>
          <w:rFonts w:hint="eastAsia"/>
        </w:rPr>
        <w:t>优势：替换后的视频会议系统支持国产自主可控，从内到外、端到</w:t>
      </w:r>
      <w:proofErr w:type="gramStart"/>
      <w:r>
        <w:rPr>
          <w:rFonts w:hint="eastAsia"/>
        </w:rPr>
        <w:t>端实现</w:t>
      </w:r>
      <w:proofErr w:type="gramEnd"/>
      <w:r>
        <w:rPr>
          <w:rFonts w:hint="eastAsia"/>
        </w:rPr>
        <w:t>完全国产自主可控，全面保证系统安全性能；建设后的视频会议系统支持</w:t>
      </w:r>
      <w:r>
        <w:rPr>
          <w:rFonts w:hint="eastAsia"/>
        </w:rPr>
        <w:t>240</w:t>
      </w:r>
      <w:r>
        <w:rPr>
          <w:rFonts w:hint="eastAsia"/>
        </w:rPr>
        <w:t>路高清</w:t>
      </w:r>
      <w:r>
        <w:rPr>
          <w:rFonts w:hint="eastAsia"/>
        </w:rPr>
        <w:t>1080P 30</w:t>
      </w:r>
      <w:r>
        <w:rPr>
          <w:rFonts w:hint="eastAsia"/>
        </w:rPr>
        <w:t>帧</w:t>
      </w:r>
      <w:r>
        <w:rPr>
          <w:rFonts w:hint="eastAsia"/>
        </w:rPr>
        <w:t>/480</w:t>
      </w:r>
      <w:r>
        <w:rPr>
          <w:rFonts w:hint="eastAsia"/>
        </w:rPr>
        <w:t>路</w:t>
      </w:r>
      <w:r>
        <w:rPr>
          <w:rFonts w:hint="eastAsia"/>
        </w:rPr>
        <w:t>720P</w:t>
      </w:r>
      <w:r>
        <w:rPr>
          <w:rFonts w:hint="eastAsia"/>
        </w:rPr>
        <w:t>，可以完全解决现有系统点位不足问题；并可通过市区</w:t>
      </w:r>
      <w:proofErr w:type="gramStart"/>
      <w:r>
        <w:rPr>
          <w:rFonts w:hint="eastAsia"/>
        </w:rPr>
        <w:t>两级会控级联</w:t>
      </w:r>
      <w:proofErr w:type="gramEnd"/>
      <w:r>
        <w:rPr>
          <w:rFonts w:hint="eastAsia"/>
        </w:rPr>
        <w:t>方式，满足与市政府视频会议系统互联，市级视频会议也满足可以直接会控区级终端。</w:t>
      </w:r>
    </w:p>
    <w:p w14:paraId="0595F138" w14:textId="77777777" w:rsidR="009D6247" w:rsidRDefault="00000000">
      <w:pPr>
        <w:ind w:firstLine="480"/>
      </w:pPr>
      <w:r>
        <w:rPr>
          <w:rFonts w:hint="eastAsia"/>
        </w:rPr>
        <w:t>接入能力：新建视频会议系统升级改造完成后，可支持</w:t>
      </w:r>
      <w:r>
        <w:rPr>
          <w:rFonts w:hint="eastAsia"/>
        </w:rPr>
        <w:t>300</w:t>
      </w:r>
      <w:r>
        <w:rPr>
          <w:rFonts w:hint="eastAsia"/>
        </w:rPr>
        <w:t>个会场注册和管理、</w:t>
      </w:r>
      <w:r>
        <w:rPr>
          <w:rFonts w:hint="eastAsia"/>
        </w:rPr>
        <w:t>200</w:t>
      </w:r>
      <w:r>
        <w:rPr>
          <w:rFonts w:hint="eastAsia"/>
        </w:rPr>
        <w:t>个软终端接入授权，支持多会议同时间召开，大大提高视频会议的接入能力和承载能力；同时，支持视频组网时，端到端高清视讯系统加密技术，与</w:t>
      </w:r>
      <w:r>
        <w:rPr>
          <w:rFonts w:hint="eastAsia"/>
        </w:rPr>
        <w:t>MCU</w:t>
      </w:r>
      <w:r>
        <w:rPr>
          <w:rFonts w:hint="eastAsia"/>
        </w:rPr>
        <w:t>、管理平台融合，提供端到端、端到系统侧、多点会议等全网</w:t>
      </w:r>
      <w:proofErr w:type="gramStart"/>
      <w:r>
        <w:rPr>
          <w:rFonts w:hint="eastAsia"/>
        </w:rPr>
        <w:t>全业务</w:t>
      </w:r>
      <w:proofErr w:type="gramEnd"/>
      <w:r>
        <w:rPr>
          <w:rFonts w:hint="eastAsia"/>
        </w:rPr>
        <w:t>信令，媒体流的加解密方案，极大的保证了会议的安全性，充分保障全区使用安全。有效提高视频会议系统的安全性和可靠性，可以充分满足全区召开的各类会议的使</w:t>
      </w:r>
      <w:r>
        <w:rPr>
          <w:rFonts w:hint="eastAsia"/>
        </w:rPr>
        <w:lastRenderedPageBreak/>
        <w:t>用，也可以满足多个会议同时召开的视频会议的快速流畅切换、为全区各类视频会议的召开保驾护航。</w:t>
      </w:r>
    </w:p>
    <w:p w14:paraId="64539ADA" w14:textId="77777777" w:rsidR="009D6247" w:rsidRDefault="00000000">
      <w:pPr>
        <w:ind w:firstLine="480"/>
      </w:pPr>
      <w:r>
        <w:rPr>
          <w:rFonts w:hint="eastAsia"/>
        </w:rPr>
        <w:t>与原有国产设备融合：建设后的视频会议系统支持标准的</w:t>
      </w:r>
      <w:r>
        <w:rPr>
          <w:rFonts w:hint="eastAsia"/>
        </w:rPr>
        <w:t>H.323</w:t>
      </w:r>
      <w:r>
        <w:rPr>
          <w:rFonts w:hint="eastAsia"/>
        </w:rPr>
        <w:t>、</w:t>
      </w:r>
      <w:r>
        <w:rPr>
          <w:rFonts w:hint="eastAsia"/>
        </w:rPr>
        <w:t>SIP</w:t>
      </w:r>
      <w:r>
        <w:rPr>
          <w:rFonts w:hint="eastAsia"/>
        </w:rPr>
        <w:t>架构，是一个开放的系统，可与主流厂商实现高清音视频、双流互通，主流型号终端可以全面进行对接。</w:t>
      </w:r>
    </w:p>
    <w:p w14:paraId="71BE3AFD" w14:textId="77777777" w:rsidR="009D6247" w:rsidRDefault="00000000">
      <w:pPr>
        <w:pStyle w:val="4"/>
      </w:pPr>
      <w:bookmarkStart w:id="478" w:name="_Toc213053811"/>
      <w:r>
        <w:rPr>
          <w:rFonts w:hint="eastAsia"/>
        </w:rPr>
        <w:t>会议控制系统</w:t>
      </w:r>
      <w:bookmarkEnd w:id="478"/>
    </w:p>
    <w:p w14:paraId="7ABD68EB" w14:textId="77777777" w:rsidR="009D6247" w:rsidRDefault="00000000">
      <w:pPr>
        <w:pStyle w:val="5"/>
      </w:pPr>
      <w:r>
        <w:t>首页模块</w:t>
      </w:r>
    </w:p>
    <w:p w14:paraId="4F6EF562" w14:textId="77777777" w:rsidR="009D6247" w:rsidRDefault="00000000">
      <w:pPr>
        <w:ind w:firstLine="480"/>
      </w:pPr>
      <w:r>
        <w:t>首页作为系统的主入口，为用户提供全局态势感知，能够实时展示当前系统的在线人数、正在进行中的会议概况以及各类设备与终端的在线状态，并通过直观的会议分析图表，帮助用户快速掌握整体运营情况。</w:t>
      </w:r>
    </w:p>
    <w:p w14:paraId="6EC88DBC" w14:textId="77777777" w:rsidR="009D6247" w:rsidRDefault="00000000">
      <w:pPr>
        <w:ind w:firstLine="480"/>
      </w:pPr>
      <w:r>
        <w:t>数据看板功能针对用户所属单位进行全方位的深度数据统计与分析，支持按当前、当月等多时间维度，对会议场次、直播录播情况、资源使用率、个人与会议室使用频率等关键指标进行可视化呈现，并通过图表分析辅助判断业务倾向、协作焦点、地域分布及高频预约时段，为决策提供数据支持。</w:t>
      </w:r>
    </w:p>
    <w:p w14:paraId="1EF25D09" w14:textId="77777777" w:rsidR="009D6247" w:rsidRDefault="00000000">
      <w:pPr>
        <w:pStyle w:val="5"/>
      </w:pPr>
      <w:r>
        <w:t>会议服务模块</w:t>
      </w:r>
    </w:p>
    <w:p w14:paraId="52E7DFEF" w14:textId="77777777" w:rsidR="009D6247" w:rsidRDefault="00000000">
      <w:pPr>
        <w:ind w:firstLine="480"/>
      </w:pPr>
      <w:r>
        <w:t>会议预约功能提供完整的会议创建流程，支持常规会议与按天、周、月循环的例会模式，并允许代替本单位或下级单位人员进行预约，会议类型涵盖不占用视频资源的本地会议和需配置网关、会议号、密码及直播录播选项的视频会议，同时系统能智能列出空闲会议室并提供详细信息，预约过程需经管理员审批的会议室将触发审批流程，最终用户确认所有信息后完成预约并生成预约号与会议号。</w:t>
      </w:r>
    </w:p>
    <w:p w14:paraId="2486C079" w14:textId="77777777" w:rsidR="009D6247" w:rsidRDefault="00000000">
      <w:pPr>
        <w:ind w:firstLine="480"/>
      </w:pPr>
      <w:r>
        <w:t>融合会议预约功能支持跨品牌、跨平台（传统</w:t>
      </w:r>
      <w:r>
        <w:t>-</w:t>
      </w:r>
      <w:r>
        <w:t>传统、传统</w:t>
      </w:r>
      <w:r>
        <w:t>-</w:t>
      </w:r>
      <w:r>
        <w:t>云、云</w:t>
      </w:r>
      <w:r>
        <w:t>-</w:t>
      </w:r>
      <w:r>
        <w:t>云）的</w:t>
      </w:r>
      <w:proofErr w:type="gramStart"/>
      <w:r>
        <w:t>复杂会议</w:t>
      </w:r>
      <w:proofErr w:type="gramEnd"/>
      <w:r>
        <w:t>场景连通，允许在</w:t>
      </w:r>
      <w:proofErr w:type="gramStart"/>
      <w:r>
        <w:t>单一会议</w:t>
      </w:r>
      <w:proofErr w:type="gramEnd"/>
      <w:r>
        <w:t>中预约不同厂商的视频会议系统（如</w:t>
      </w:r>
      <w:r>
        <w:t>Poly</w:t>
      </w:r>
      <w:r>
        <w:t>、思科、华为、</w:t>
      </w:r>
      <w:proofErr w:type="gramStart"/>
      <w:r>
        <w:t>腾讯会议</w:t>
      </w:r>
      <w:proofErr w:type="gramEnd"/>
      <w:r>
        <w:t>等）及其他视频类型（如无人机），并可同时为各会场预约会议室，实现了异构视频会议环境的统一管理与调度。</w:t>
      </w:r>
    </w:p>
    <w:p w14:paraId="6092A3F8" w14:textId="77777777" w:rsidR="009D6247" w:rsidRDefault="00000000">
      <w:pPr>
        <w:ind w:firstLine="480"/>
      </w:pPr>
      <w:r>
        <w:t>会议室日历以时间轴和会议室列表的二维视图清晰展示所有会议室的资源占用状态（已召开、正在召开、未召开、已锁定），用户可根据所属单位和日期进行查询，点击空闲时段可快速发起预约，并对未召开的会议占用进行便捷移除</w:t>
      </w:r>
      <w:r>
        <w:lastRenderedPageBreak/>
        <w:t>操作。</w:t>
      </w:r>
    </w:p>
    <w:p w14:paraId="74A93BE7" w14:textId="77777777" w:rsidR="009D6247" w:rsidRDefault="00000000">
      <w:pPr>
        <w:ind w:firstLine="480"/>
      </w:pPr>
      <w:proofErr w:type="gramStart"/>
      <w:r>
        <w:t>立即会议</w:t>
      </w:r>
      <w:proofErr w:type="gramEnd"/>
      <w:r>
        <w:t>功能旨在满足用户的紧急开会需求，提供一键式快速预约体验，用户仅需选择会议方数（如</w:t>
      </w:r>
      <w:r>
        <w:t>4</w:t>
      </w:r>
      <w:r>
        <w:t>方、</w:t>
      </w:r>
      <w:r>
        <w:t>6</w:t>
      </w:r>
      <w:r>
        <w:t>方、</w:t>
      </w:r>
      <w:r>
        <w:t>10</w:t>
      </w:r>
      <w:r>
        <w:t>方）或自定义参数及会议时长，系统即可快速创建会议，并允许用户修改默认的网关设置。</w:t>
      </w:r>
    </w:p>
    <w:p w14:paraId="1B6C12D1" w14:textId="77777777" w:rsidR="009D6247" w:rsidRDefault="00000000">
      <w:pPr>
        <w:ind w:firstLine="480"/>
      </w:pPr>
      <w:proofErr w:type="gramStart"/>
      <w:r>
        <w:t>永久会议</w:t>
      </w:r>
      <w:proofErr w:type="gramEnd"/>
      <w:r>
        <w:t>功能允许用户创建无固定时</w:t>
      </w:r>
      <w:proofErr w:type="gramStart"/>
      <w:r>
        <w:t>长限制</w:t>
      </w:r>
      <w:proofErr w:type="gramEnd"/>
      <w:r>
        <w:t>的会议，此类会议将长期占用系统资源直至用户手动终止，在预约时需输入会议名称、会场数量等基本信息，并可选择设置会议密码和修改默认网关。</w:t>
      </w:r>
    </w:p>
    <w:p w14:paraId="1C1AA62F" w14:textId="77777777" w:rsidR="009D6247" w:rsidRDefault="00000000">
      <w:pPr>
        <w:pStyle w:val="5"/>
      </w:pPr>
      <w:r>
        <w:t>个人中心模块</w:t>
      </w:r>
    </w:p>
    <w:p w14:paraId="40C58E0A" w14:textId="77777777" w:rsidR="009D6247" w:rsidRDefault="00000000">
      <w:pPr>
        <w:ind w:firstLine="480"/>
      </w:pPr>
      <w:r>
        <w:rPr>
          <w:rFonts w:hint="eastAsia"/>
        </w:rPr>
        <w:t>“我的会议”、“我的预约”及“我参与的会议”三大模块将全面覆盖用户作为组织者或参与者的各类会议场景，支持从会议创建、审批、导演、文件共享到服务评价的全生命周期管理，同时提供包括取消、修改、发送通知等实时操作功能，确保会议流程顺畅可控。</w:t>
      </w:r>
    </w:p>
    <w:p w14:paraId="35B4BB31" w14:textId="77777777" w:rsidR="009D6247" w:rsidRDefault="00000000">
      <w:pPr>
        <w:ind w:firstLine="480"/>
      </w:pPr>
      <w:r>
        <w:rPr>
          <w:rFonts w:hint="eastAsia"/>
        </w:rPr>
        <w:t>系统将提供完善的个人资源管理中心，涵盖“我的文件”、“我的直播”、“我的录播”及“我的终端”等功能。“我的文件”作为个人文件库，支持按部门与时间筛选，便于用户管理会议文件及授权内容；“我的直播”与“我的录播”模块则分别用于管理直播记录与个人录制视频，支持权限设置、分享及封面编辑等操作；用户还可通过“我的终端”自主注册并维护终端设备信息，实现终端高效自管理。</w:t>
      </w:r>
    </w:p>
    <w:p w14:paraId="16D9692A" w14:textId="77777777" w:rsidR="009D6247" w:rsidRDefault="00000000">
      <w:pPr>
        <w:ind w:firstLine="480"/>
      </w:pPr>
      <w:r>
        <w:rPr>
          <w:rFonts w:hint="eastAsia"/>
        </w:rPr>
        <w:t>系统还集成了个人信息维护、会议室审批及通讯录管理等辅助功能。用户可在“个人信息”中更新个人资料；审批人可通过“会议室审批”模块集中处理预约申请，支持批量操作提升效率；“我的通讯录”与“会议室通讯录”则分别用于查询与收藏联系人及会议室信息，为会议邀请和资源调度提供便捷支持。整体设计致力于打造统一、智能、易用的会议管理与协作平台</w:t>
      </w:r>
    </w:p>
    <w:p w14:paraId="006941AB" w14:textId="77777777" w:rsidR="009D6247" w:rsidRDefault="00000000">
      <w:pPr>
        <w:pStyle w:val="5"/>
      </w:pPr>
      <w:r>
        <w:t>媒体服务模块</w:t>
      </w:r>
    </w:p>
    <w:p w14:paraId="20815844" w14:textId="77777777" w:rsidR="009D6247" w:rsidRDefault="00000000">
      <w:pPr>
        <w:ind w:firstLine="480"/>
      </w:pPr>
      <w:r>
        <w:t>直播列表页面公开展示所有正在进行的会议直播，用户可根据所属单位、会议名称和会议号进行查询，并能够直接点击回放观看直播内容。</w:t>
      </w:r>
    </w:p>
    <w:p w14:paraId="2D1A453E" w14:textId="77777777" w:rsidR="009D6247" w:rsidRDefault="00000000">
      <w:pPr>
        <w:ind w:firstLine="480"/>
      </w:pPr>
      <w:r>
        <w:t>会议点播功能提供了一个集中的录播视频点播中心，展示所有公开或被授权的会议录播，支持按条件查询，并记录了点播次数，方便用户回顾会议内容。</w:t>
      </w:r>
    </w:p>
    <w:p w14:paraId="63DF26F9" w14:textId="77777777" w:rsidR="009D6247" w:rsidRDefault="00000000">
      <w:pPr>
        <w:pStyle w:val="5"/>
      </w:pPr>
      <w:r>
        <w:lastRenderedPageBreak/>
        <w:t>数据服务模块</w:t>
      </w:r>
    </w:p>
    <w:p w14:paraId="2B344CC2" w14:textId="77777777" w:rsidR="009D6247" w:rsidRDefault="00000000">
      <w:pPr>
        <w:ind w:firstLine="480"/>
      </w:pPr>
      <w:r>
        <w:rPr>
          <w:rFonts w:hint="eastAsia"/>
        </w:rPr>
        <w:t>提供“会议统计”、“会议管理”与“会议查询”功能，支持按单位、日期对预约、召开、历史及已取消会议进行数量汇总与分类查询，并可切换表格与图表视图、导出详细清单。同时，“会议分析”功能通过多维度可视化图表，对历史会议的时长、分布、主题趋势及每日累计情况进行深度分析，为决策提供数据支持。</w:t>
      </w:r>
    </w:p>
    <w:p w14:paraId="6C3177FF" w14:textId="77777777" w:rsidR="009D6247" w:rsidRDefault="00000000">
      <w:pPr>
        <w:ind w:firstLine="480"/>
      </w:pPr>
      <w:r>
        <w:rPr>
          <w:rFonts w:hint="eastAsia"/>
        </w:rPr>
        <w:t>针对媒体与资源，系统设立“直播统计”与“录播统计”，分别汇总会议直播的观看数据和录播观看情况，支持数据导出。“媒体管理”模块则统一管理直播、录播及点播资源。此外，“会议室使用统计”评估各会议室的使用次数、时长与利用率；“会议资源日历”从终端维度监控资源使用情况，并支持调整时间颗粒度。</w:t>
      </w:r>
    </w:p>
    <w:p w14:paraId="4FE4D172" w14:textId="77777777" w:rsidR="009D6247" w:rsidRDefault="00000000">
      <w:pPr>
        <w:ind w:firstLine="480"/>
      </w:pPr>
      <w:r>
        <w:rPr>
          <w:rFonts w:hint="eastAsia"/>
        </w:rPr>
        <w:t>系统还涵盖文件与终端管理。“文件统计”从单位及全局层面分析文件的上传、查看与下载数据；“终端查询”支持按条件精确检索所有已注册终端并查看其状态；“终端统计”则汇总设备使用时长与次数，并可追溯单台终端的历史参会记录，实现设备使用情况的全面掌控与分析。</w:t>
      </w:r>
    </w:p>
    <w:p w14:paraId="7FF7FCA4" w14:textId="77777777" w:rsidR="009D6247" w:rsidRDefault="00000000">
      <w:pPr>
        <w:pStyle w:val="5"/>
      </w:pPr>
      <w:r>
        <w:t>会议导演模块</w:t>
      </w:r>
    </w:p>
    <w:p w14:paraId="67A41DC1" w14:textId="77777777" w:rsidR="009D6247" w:rsidRDefault="00000000">
      <w:pPr>
        <w:ind w:firstLine="480"/>
      </w:pPr>
      <w:r>
        <w:t>单会场控制功能为会议导演者提供对单个会场的精细化管理能力，包括对会场列表进行排序、过滤和检索，设置或取消主会场与双流角色，并对指定会场的音视频、摄像头、画面布局进行控制，同时支持关注特定会场和查看其网络状态，对于级联点会场还具备独立的音视频开关控制权。</w:t>
      </w:r>
    </w:p>
    <w:p w14:paraId="1E1670D3" w14:textId="77777777" w:rsidR="009D6247" w:rsidRDefault="00000000">
      <w:pPr>
        <w:ind w:firstLine="480"/>
      </w:pPr>
      <w:r>
        <w:t>全会场控制功能赋予导演者全局会议管理权限，包括批量邀请会场、全体禁言、发送会议字幕、锁定会议、一键连接</w:t>
      </w:r>
      <w:r>
        <w:t>/</w:t>
      </w:r>
      <w:r>
        <w:t>断开所有终端以及手动结束会议，同时支持更换</w:t>
      </w:r>
      <w:r>
        <w:t>MCU</w:t>
      </w:r>
      <w:r>
        <w:t>、调整级联点、显示会场名称等会议设置，并提供会场点名、会议录制、会议直播和灵活的画面布局</w:t>
      </w:r>
      <w:proofErr w:type="gramStart"/>
      <w:r>
        <w:t>与轮巡策略</w:t>
      </w:r>
      <w:proofErr w:type="gramEnd"/>
      <w:r>
        <w:t>设置等高级功能。</w:t>
      </w:r>
    </w:p>
    <w:p w14:paraId="5DF2FDDB" w14:textId="77777777" w:rsidR="009D6247" w:rsidRDefault="00000000">
      <w:pPr>
        <w:pStyle w:val="5"/>
      </w:pPr>
      <w:r>
        <w:t>视频会议级联模块</w:t>
      </w:r>
    </w:p>
    <w:p w14:paraId="30250204" w14:textId="77777777" w:rsidR="009D6247" w:rsidRDefault="00000000">
      <w:pPr>
        <w:ind w:firstLine="480"/>
      </w:pPr>
      <w:r>
        <w:rPr>
          <w:rFonts w:hint="eastAsia"/>
        </w:rPr>
        <w:t>视频会议级联功能是实现跨层级、跨系统互联互通的关键。支持区内平台与市级同品牌视频会议系统（</w:t>
      </w:r>
      <w:r>
        <w:rPr>
          <w:rFonts w:hint="eastAsia"/>
        </w:rPr>
        <w:t>SMC</w:t>
      </w:r>
      <w:r>
        <w:rPr>
          <w:rFonts w:hint="eastAsia"/>
        </w:rPr>
        <w:t>）的级联，满足市区两级会议互联和</w:t>
      </w:r>
      <w:proofErr w:type="gramStart"/>
      <w:r>
        <w:rPr>
          <w:rFonts w:hint="eastAsia"/>
        </w:rPr>
        <w:t>统一会控</w:t>
      </w:r>
      <w:r>
        <w:rPr>
          <w:rFonts w:hint="eastAsia"/>
        </w:rPr>
        <w:lastRenderedPageBreak/>
        <w:t>需求</w:t>
      </w:r>
      <w:proofErr w:type="gramEnd"/>
      <w:r>
        <w:rPr>
          <w:rFonts w:hint="eastAsia"/>
        </w:rPr>
        <w:t>。同时，支持与不同品牌的第三方视频会议系统进行级联，突破技术壁垒，实现异构系统的融合接入，确保顺义区视频会议体系能够与上级及友邻单位系统无缝对接</w:t>
      </w:r>
      <w:r>
        <w:t>。</w:t>
      </w:r>
    </w:p>
    <w:p w14:paraId="16CB32B1" w14:textId="77777777" w:rsidR="009D6247" w:rsidRDefault="00000000">
      <w:pPr>
        <w:pStyle w:val="5"/>
      </w:pPr>
      <w:r>
        <w:t>许可服务模块</w:t>
      </w:r>
    </w:p>
    <w:p w14:paraId="0C645E9C" w14:textId="77777777" w:rsidR="009D6247" w:rsidRDefault="00000000">
      <w:pPr>
        <w:ind w:firstLine="480"/>
      </w:pPr>
      <w:r>
        <w:t>许可信息页面集中展示系统当前的许可状态、有效期以及总的可用资源数量（如用户数、会议室数、并发数等），方便管理员进行资源评估。</w:t>
      </w:r>
    </w:p>
    <w:p w14:paraId="018E43E4" w14:textId="77777777" w:rsidR="009D6247" w:rsidRDefault="00000000">
      <w:pPr>
        <w:ind w:firstLine="480"/>
      </w:pPr>
      <w:r>
        <w:t>许可激活功能提供了输入许可证书或密钥以激活系统或许可证的操作界面，是系统正常获取授权和运行的前提。</w:t>
      </w:r>
    </w:p>
    <w:p w14:paraId="49CF44AA" w14:textId="77777777" w:rsidR="009D6247" w:rsidRDefault="00000000">
      <w:pPr>
        <w:ind w:firstLine="480"/>
      </w:pPr>
      <w:r>
        <w:t>许可分配功能允许系统管理员将总的会议资源（如有效期、用户数、并发数等）按需分配给下属单位或部门，支持租户模式，确保各租户</w:t>
      </w:r>
      <w:proofErr w:type="gramStart"/>
      <w:r>
        <w:t>间资源</w:t>
      </w:r>
      <w:proofErr w:type="gramEnd"/>
      <w:r>
        <w:t>独立、数据隔离。</w:t>
      </w:r>
    </w:p>
    <w:p w14:paraId="2F8A0880" w14:textId="77777777" w:rsidR="009D6247" w:rsidRDefault="00000000">
      <w:pPr>
        <w:pStyle w:val="5"/>
      </w:pPr>
      <w:r>
        <w:t>服务管理模块</w:t>
      </w:r>
    </w:p>
    <w:p w14:paraId="5D74D42A" w14:textId="77777777" w:rsidR="009D6247" w:rsidRDefault="00000000">
      <w:pPr>
        <w:ind w:firstLine="480"/>
      </w:pPr>
      <w:r>
        <w:t>参数配置主要用于系统部署时进行基础性的预配置，通常涉及系统核心参数，正常情况下无需频繁改动。</w:t>
      </w:r>
    </w:p>
    <w:p w14:paraId="65FC3BE7" w14:textId="77777777" w:rsidR="009D6247" w:rsidRDefault="00000000">
      <w:pPr>
        <w:ind w:firstLine="480"/>
      </w:pPr>
      <w:r>
        <w:t>服务列表功能允许管理员查看系统中各项服务的运行状态与参数，并能够对单个服务执行升级、重启、关闭或删除等运维操作，保障系统服务的稳定运行。</w:t>
      </w:r>
    </w:p>
    <w:p w14:paraId="1892F54C" w14:textId="77777777" w:rsidR="009D6247" w:rsidRDefault="00000000">
      <w:pPr>
        <w:pStyle w:val="5"/>
      </w:pPr>
      <w:r>
        <w:t>预警服务模块</w:t>
      </w:r>
    </w:p>
    <w:p w14:paraId="58D9190F" w14:textId="77777777" w:rsidR="009D6247" w:rsidRDefault="00000000">
      <w:pPr>
        <w:ind w:firstLine="480"/>
      </w:pPr>
      <w:r>
        <w:t>预警设置功能允许管理员基于许可截止日期、用户并发上限、设备并发上限、直播与录播并发上限等关键阈值配置预警规则，</w:t>
      </w:r>
      <w:proofErr w:type="gramStart"/>
      <w:r>
        <w:t>当资源</w:t>
      </w:r>
      <w:proofErr w:type="gramEnd"/>
      <w:r>
        <w:t>使用接近极限时系统自动触发预警通知。</w:t>
      </w:r>
    </w:p>
    <w:p w14:paraId="1BA333FC" w14:textId="77777777" w:rsidR="009D6247" w:rsidRDefault="00000000">
      <w:pPr>
        <w:pStyle w:val="5"/>
      </w:pPr>
      <w:r>
        <w:t>系统管理模块</w:t>
      </w:r>
    </w:p>
    <w:p w14:paraId="6A577278" w14:textId="77777777" w:rsidR="009D6247" w:rsidRDefault="00000000">
      <w:pPr>
        <w:ind w:firstLine="480"/>
      </w:pPr>
      <w:r>
        <w:rPr>
          <w:rFonts w:hint="eastAsia"/>
        </w:rPr>
        <w:t>系统管理后台为管理员提供全面的管控能力，涵盖用户、组织、设备及系统配置等多个维度。在用户与组织架构方面，管理员可实时查看并管理在线用户状态，通过组织机构与用户配置功能，实现对单位部门层级、岗位角色以及用户全生命周期信息的集中维护。</w:t>
      </w:r>
    </w:p>
    <w:p w14:paraId="2944E302" w14:textId="77777777" w:rsidR="009D6247" w:rsidRDefault="00000000">
      <w:pPr>
        <w:ind w:firstLine="480"/>
      </w:pPr>
      <w:r>
        <w:rPr>
          <w:rFonts w:hint="eastAsia"/>
        </w:rPr>
        <w:t>在资源与设备管理上，系统提供对会议终端、</w:t>
      </w:r>
      <w:r>
        <w:rPr>
          <w:rFonts w:hint="eastAsia"/>
        </w:rPr>
        <w:t>MCU</w:t>
      </w:r>
      <w:r>
        <w:rPr>
          <w:rFonts w:hint="eastAsia"/>
        </w:rPr>
        <w:t>设备、外接会议屏及会</w:t>
      </w:r>
      <w:r>
        <w:rPr>
          <w:rFonts w:hint="eastAsia"/>
        </w:rPr>
        <w:lastRenderedPageBreak/>
        <w:t>议室的统一配置与绑定能力，支持会议室信息的编辑、终端批量关联以及手动锁定等操作，确保会议室资源规范可用。</w:t>
      </w:r>
    </w:p>
    <w:p w14:paraId="6083FE7B" w14:textId="77777777" w:rsidR="009D6247" w:rsidRDefault="00000000">
      <w:pPr>
        <w:ind w:firstLine="480"/>
      </w:pPr>
      <w:r>
        <w:rPr>
          <w:rFonts w:hint="eastAsia"/>
        </w:rPr>
        <w:t>系统还具备强大的综合配置与审计功能。系统设置覆盖参数、邮箱、服务等基础配置；系统日志记录用户行为与系统运行状态；同步配置支持与企业目录及第三方会议系统的数据双向同步。此外，系统提供邮件模板、</w:t>
      </w:r>
      <w:r>
        <w:rPr>
          <w:rFonts w:hint="eastAsia"/>
        </w:rPr>
        <w:t>MCU</w:t>
      </w:r>
      <w:r>
        <w:rPr>
          <w:rFonts w:hint="eastAsia"/>
        </w:rPr>
        <w:t>模板及会议模板的集中管理和分配功能，助力实现会议策略与通知的标准化、高效化部署。</w:t>
      </w:r>
    </w:p>
    <w:p w14:paraId="0BFC0D53" w14:textId="77777777" w:rsidR="009D6247" w:rsidRDefault="00000000">
      <w:pPr>
        <w:pStyle w:val="4"/>
      </w:pPr>
      <w:bookmarkStart w:id="479" w:name="_Toc213053812"/>
      <w:r>
        <w:rPr>
          <w:rFonts w:hint="eastAsia"/>
        </w:rPr>
        <w:t>视频会议移动端</w:t>
      </w:r>
      <w:bookmarkEnd w:id="479"/>
    </w:p>
    <w:p w14:paraId="2CA4F94C" w14:textId="77777777" w:rsidR="009D6247" w:rsidRDefault="00000000">
      <w:pPr>
        <w:ind w:firstLine="480"/>
      </w:pPr>
      <w:r>
        <w:rPr>
          <w:rFonts w:hint="eastAsia"/>
        </w:rPr>
        <w:t>系统支持通过移动端预约组织视频会议，参加会议，调度会议，通过“京办”移动端应用</w:t>
      </w:r>
      <w:proofErr w:type="gramStart"/>
      <w:r>
        <w:rPr>
          <w:rFonts w:hint="eastAsia"/>
        </w:rPr>
        <w:t>使用数智底座</w:t>
      </w:r>
      <w:proofErr w:type="gramEnd"/>
      <w:r>
        <w:rPr>
          <w:rFonts w:hint="eastAsia"/>
        </w:rPr>
        <w:t>建设的视频会议资源，实现应急场景下远程实时参会的建设目标，视频会议移动</w:t>
      </w:r>
      <w:proofErr w:type="gramStart"/>
      <w:r>
        <w:rPr>
          <w:rFonts w:hint="eastAsia"/>
        </w:rPr>
        <w:t>端包括会控</w:t>
      </w:r>
      <w:proofErr w:type="gramEnd"/>
      <w:r>
        <w:rPr>
          <w:rFonts w:hint="eastAsia"/>
        </w:rPr>
        <w:t>首页、会议室日历、通讯录和我的信息</w:t>
      </w:r>
      <w:r>
        <w:rPr>
          <w:rFonts w:hint="eastAsia"/>
        </w:rPr>
        <w:t>4</w:t>
      </w:r>
      <w:r>
        <w:rPr>
          <w:rFonts w:hint="eastAsia"/>
        </w:rPr>
        <w:t>个功能模块。</w:t>
      </w:r>
    </w:p>
    <w:p w14:paraId="31ED9174" w14:textId="77777777" w:rsidR="009D6247" w:rsidRDefault="00000000">
      <w:pPr>
        <w:pStyle w:val="5"/>
      </w:pPr>
      <w:proofErr w:type="gramStart"/>
      <w:r>
        <w:rPr>
          <w:rFonts w:hint="eastAsia"/>
        </w:rPr>
        <w:t>会控首页</w:t>
      </w:r>
      <w:proofErr w:type="gramEnd"/>
    </w:p>
    <w:p w14:paraId="513E86C5" w14:textId="77777777" w:rsidR="009D6247" w:rsidRDefault="00000000">
      <w:pPr>
        <w:ind w:firstLine="480"/>
      </w:pPr>
      <w:proofErr w:type="gramStart"/>
      <w:r>
        <w:rPr>
          <w:rFonts w:hint="eastAsia"/>
        </w:rPr>
        <w:t>会控首页</w:t>
      </w:r>
      <w:proofErr w:type="gramEnd"/>
      <w:r>
        <w:rPr>
          <w:rFonts w:hint="eastAsia"/>
        </w:rPr>
        <w:t>包括</w:t>
      </w:r>
      <w:r>
        <w:rPr>
          <w:rFonts w:hint="eastAsia"/>
        </w:rPr>
        <w:tab/>
      </w:r>
      <w:r>
        <w:rPr>
          <w:rFonts w:hint="eastAsia"/>
        </w:rPr>
        <w:t>预约会议、</w:t>
      </w:r>
      <w:r>
        <w:rPr>
          <w:rFonts w:hint="eastAsia"/>
        </w:rPr>
        <w:tab/>
      </w:r>
      <w:r>
        <w:rPr>
          <w:rFonts w:hint="eastAsia"/>
        </w:rPr>
        <w:t>立即会议、</w:t>
      </w:r>
      <w:r>
        <w:rPr>
          <w:rFonts w:hint="eastAsia"/>
        </w:rPr>
        <w:tab/>
      </w:r>
      <w:r>
        <w:rPr>
          <w:rFonts w:hint="eastAsia"/>
        </w:rPr>
        <w:t>融合会议、我的日程和今日会议</w:t>
      </w:r>
      <w:r>
        <w:rPr>
          <w:rFonts w:hint="eastAsia"/>
        </w:rPr>
        <w:t>5</w:t>
      </w:r>
      <w:r>
        <w:rPr>
          <w:rFonts w:hint="eastAsia"/>
        </w:rPr>
        <w:t>部分功能，其中预约会议能够发起会议预约组织申请，</w:t>
      </w:r>
      <w:proofErr w:type="gramStart"/>
      <w:r>
        <w:rPr>
          <w:rFonts w:hint="eastAsia"/>
        </w:rPr>
        <w:t>会控系统</w:t>
      </w:r>
      <w:proofErr w:type="gramEnd"/>
      <w:r>
        <w:rPr>
          <w:rFonts w:hint="eastAsia"/>
        </w:rPr>
        <w:t>会在审批通过后定时分配会议资源；</w:t>
      </w:r>
      <w:proofErr w:type="gramStart"/>
      <w:r>
        <w:rPr>
          <w:rFonts w:hint="eastAsia"/>
        </w:rPr>
        <w:t>立即会议</w:t>
      </w:r>
      <w:proofErr w:type="gramEnd"/>
      <w:r>
        <w:rPr>
          <w:rFonts w:hint="eastAsia"/>
        </w:rPr>
        <w:t>支持立刻发起</w:t>
      </w:r>
      <w:r>
        <w:rPr>
          <w:rFonts w:hint="eastAsia"/>
        </w:rPr>
        <w:t>100</w:t>
      </w:r>
      <w:r>
        <w:rPr>
          <w:rFonts w:hint="eastAsia"/>
        </w:rPr>
        <w:t>人以下的视频会议；融合会议功能</w:t>
      </w:r>
      <w:r>
        <w:rPr>
          <w:rFonts w:hint="eastAsia"/>
        </w:rPr>
        <w:tab/>
      </w:r>
      <w:r>
        <w:rPr>
          <w:rFonts w:hint="eastAsia"/>
        </w:rPr>
        <w:t>支持线下会议、线下</w:t>
      </w:r>
      <w:r>
        <w:rPr>
          <w:rFonts w:hint="eastAsia"/>
        </w:rPr>
        <w:t>-</w:t>
      </w:r>
      <w:r>
        <w:rPr>
          <w:rFonts w:hint="eastAsia"/>
        </w:rPr>
        <w:t>线上视频会议的融合预约，支持线下空闲会议室选择，会议审批等功能，支持多种会议终端（</w:t>
      </w:r>
      <w:proofErr w:type="gramStart"/>
      <w:r>
        <w:rPr>
          <w:rFonts w:hint="eastAsia"/>
        </w:rPr>
        <w:t>如腾讯会议</w:t>
      </w:r>
      <w:proofErr w:type="gramEnd"/>
      <w:r>
        <w:rPr>
          <w:rFonts w:hint="eastAsia"/>
        </w:rPr>
        <w:t>、小鱼会议、华为</w:t>
      </w:r>
      <w:r>
        <w:rPr>
          <w:rFonts w:hint="eastAsia"/>
        </w:rPr>
        <w:t>SMC2.0</w:t>
      </w:r>
      <w:r>
        <w:rPr>
          <w:rFonts w:hint="eastAsia"/>
        </w:rPr>
        <w:t>、华为</w:t>
      </w:r>
      <w:r>
        <w:rPr>
          <w:rFonts w:hint="eastAsia"/>
        </w:rPr>
        <w:t>SMC3.0</w:t>
      </w:r>
      <w:r>
        <w:rPr>
          <w:rFonts w:hint="eastAsia"/>
        </w:rPr>
        <w:t>、华为</w:t>
      </w:r>
      <w:proofErr w:type="spellStart"/>
      <w:r>
        <w:rPr>
          <w:rFonts w:hint="eastAsia"/>
        </w:rPr>
        <w:t>WeLink</w:t>
      </w:r>
      <w:proofErr w:type="spellEnd"/>
      <w:r>
        <w:rPr>
          <w:rFonts w:hint="eastAsia"/>
        </w:rPr>
        <w:t>等）</w:t>
      </w:r>
      <w:proofErr w:type="gramStart"/>
      <w:r>
        <w:rPr>
          <w:rFonts w:hint="eastAsia"/>
        </w:rPr>
        <w:t>融合组</w:t>
      </w:r>
      <w:proofErr w:type="gramEnd"/>
      <w:r>
        <w:rPr>
          <w:rFonts w:hint="eastAsia"/>
        </w:rPr>
        <w:t>会；我的日程显示移动端使用者预约、参与的会议列表，支持移动端回忆录播回看等功能；</w:t>
      </w:r>
      <w:r>
        <w:rPr>
          <w:rFonts w:hint="eastAsia"/>
        </w:rPr>
        <w:tab/>
      </w:r>
      <w:r>
        <w:rPr>
          <w:rFonts w:hint="eastAsia"/>
        </w:rPr>
        <w:t>今日会议提醒使用者即将开始的其参与的会议。</w:t>
      </w:r>
    </w:p>
    <w:p w14:paraId="31ED5FDF" w14:textId="77777777" w:rsidR="009D6247" w:rsidRDefault="00000000">
      <w:pPr>
        <w:pStyle w:val="5"/>
      </w:pPr>
      <w:r>
        <w:t>会议室日历模块</w:t>
      </w:r>
    </w:p>
    <w:p w14:paraId="7A83B2DE" w14:textId="77777777" w:rsidR="009D6247" w:rsidRDefault="00000000">
      <w:pPr>
        <w:ind w:firstLine="480"/>
      </w:pPr>
      <w:r>
        <w:t>此模块为系统的一个核心视图入口，专注于以日历形式清晰、直观地展示当前用户所属单位下所有会议室的日程安排与占用状态；用户可以通过修改日期来灵活查看不同时间段的会议室资源情况，从而为预约和规划会议提供直接、高效的决策依据。</w:t>
      </w:r>
    </w:p>
    <w:p w14:paraId="2971EC15" w14:textId="77777777" w:rsidR="009D6247" w:rsidRDefault="00000000">
      <w:pPr>
        <w:pStyle w:val="5"/>
      </w:pPr>
      <w:r>
        <w:t>通讯录模块</w:t>
      </w:r>
    </w:p>
    <w:p w14:paraId="65CC309E" w14:textId="77777777" w:rsidR="009D6247" w:rsidRDefault="00000000">
      <w:pPr>
        <w:ind w:firstLine="480"/>
      </w:pPr>
      <w:r>
        <w:lastRenderedPageBreak/>
        <w:t>通讯录功能作为系统的人员信息枢纽，集中展示当前用户所属单位层级下的所有人员联系列表；用户可以通过切换或展开不同的组织机构来查询指定单位或部门下的成员，并支持通过姓名等关键词进行快速搜索，极大地方便了会议预约、邀请参会时的联系人查找与选择。</w:t>
      </w:r>
    </w:p>
    <w:p w14:paraId="61EABFCD" w14:textId="77777777" w:rsidR="009D6247" w:rsidRDefault="00000000">
      <w:pPr>
        <w:pStyle w:val="5"/>
      </w:pPr>
      <w:r>
        <w:rPr>
          <w:rFonts w:hint="eastAsia"/>
        </w:rPr>
        <w:t>我的信息</w:t>
      </w:r>
      <w:r>
        <w:t>模块</w:t>
      </w:r>
    </w:p>
    <w:p w14:paraId="591685C6" w14:textId="77777777" w:rsidR="009D6247" w:rsidRDefault="00000000">
      <w:pPr>
        <w:ind w:firstLine="480"/>
      </w:pPr>
      <w:r>
        <w:rPr>
          <w:rFonts w:hint="eastAsia"/>
        </w:rPr>
        <w:t>显示当前使用者的个人信息、会议信息、会议日程、会议文件等，同时显示使用者预约申请的会议审批情况，需要使用者审批的会议申请等，支持使用者通过移动端对会议室进行审批。</w:t>
      </w:r>
    </w:p>
    <w:p w14:paraId="4689A4B3" w14:textId="77777777" w:rsidR="009D6247" w:rsidRDefault="00000000">
      <w:pPr>
        <w:pStyle w:val="4"/>
      </w:pPr>
      <w:bookmarkStart w:id="480" w:name="_Toc213053813"/>
      <w:r>
        <w:rPr>
          <w:rFonts w:hint="eastAsia"/>
        </w:rPr>
        <w:t>应急无人机单兵融合通信指挥调度平台</w:t>
      </w:r>
      <w:bookmarkEnd w:id="480"/>
    </w:p>
    <w:p w14:paraId="29803E3F" w14:textId="77777777" w:rsidR="009D6247" w:rsidRDefault="00000000">
      <w:pPr>
        <w:ind w:firstLine="480"/>
      </w:pPr>
      <w:r>
        <w:rPr>
          <w:rFonts w:hint="eastAsia"/>
        </w:rPr>
        <w:t>通过先进的融合通信技术，实现前方现场视频与后方指挥中心的实时同步与交互，确保在应急情况下指挥指令的上传下达畅通无阻，为领导决策提供直观、全面的现场信息支撑，显著提升顺义区应对突发事件的指挥调度效能与协同处置能力。</w:t>
      </w:r>
    </w:p>
    <w:p w14:paraId="37E0BAD9" w14:textId="77777777" w:rsidR="009D6247" w:rsidRDefault="00000000">
      <w:pPr>
        <w:pStyle w:val="5"/>
      </w:pPr>
      <w:r>
        <w:rPr>
          <w:rFonts w:hint="eastAsia"/>
        </w:rPr>
        <w:t>语音调度</w:t>
      </w:r>
    </w:p>
    <w:p w14:paraId="436CE701" w14:textId="77777777" w:rsidR="009D6247" w:rsidRDefault="00000000">
      <w:pPr>
        <w:ind w:firstLine="480"/>
      </w:pPr>
      <w:r>
        <w:rPr>
          <w:rFonts w:hint="eastAsia"/>
        </w:rPr>
        <w:t>语音调度模块提供灵活的语音调度能力，指挥中心可通过调度台对系统内所有支持全双工语音通话的终端（如</w:t>
      </w:r>
      <w:r>
        <w:rPr>
          <w:rFonts w:hint="eastAsia"/>
        </w:rPr>
        <w:t>IP</w:t>
      </w:r>
      <w:r>
        <w:rPr>
          <w:rFonts w:hint="eastAsia"/>
        </w:rPr>
        <w:t>话机、单兵终端、对讲终端等）进行统一管理。支持点击呼叫、群呼、强插、强拆、监听、</w:t>
      </w:r>
      <w:proofErr w:type="gramStart"/>
      <w:r>
        <w:rPr>
          <w:rFonts w:hint="eastAsia"/>
        </w:rPr>
        <w:t>代接及</w:t>
      </w:r>
      <w:proofErr w:type="gramEnd"/>
      <w:r>
        <w:rPr>
          <w:rFonts w:hint="eastAsia"/>
        </w:rPr>
        <w:t>通话录音等多种调度操作。</w:t>
      </w:r>
    </w:p>
    <w:p w14:paraId="43E6F8D7" w14:textId="77777777" w:rsidR="009D6247" w:rsidRDefault="00000000">
      <w:pPr>
        <w:ind w:firstLine="480"/>
      </w:pPr>
      <w:r>
        <w:rPr>
          <w:rFonts w:hint="eastAsia"/>
        </w:rPr>
        <w:t>同时在应急场景下，使得指挥指令能够快速、准确地传达至指定</w:t>
      </w:r>
      <w:proofErr w:type="gramStart"/>
      <w:r>
        <w:rPr>
          <w:rFonts w:hint="eastAsia"/>
        </w:rPr>
        <w:t>人员或群组</w:t>
      </w:r>
      <w:proofErr w:type="gramEnd"/>
      <w:r>
        <w:rPr>
          <w:rFonts w:hint="eastAsia"/>
        </w:rPr>
        <w:t>，构建起高效、可靠的语音通信纽带。</w:t>
      </w:r>
    </w:p>
    <w:p w14:paraId="0EE52407" w14:textId="77777777" w:rsidR="009D6247" w:rsidRDefault="00000000">
      <w:pPr>
        <w:pStyle w:val="5"/>
      </w:pPr>
      <w:r>
        <w:rPr>
          <w:rFonts w:hint="eastAsia"/>
        </w:rPr>
        <w:t>集群业务</w:t>
      </w:r>
    </w:p>
    <w:p w14:paraId="07A3E4CE" w14:textId="77777777" w:rsidR="009D6247" w:rsidRDefault="00000000">
      <w:pPr>
        <w:ind w:firstLine="480"/>
      </w:pPr>
      <w:r>
        <w:rPr>
          <w:rFonts w:hint="eastAsia"/>
        </w:rPr>
        <w:t>集群业务模块支持一对一单呼、一对多组呼以及临时发起的动态群组呼叫，满足不同场景下的群组通信需求。系统可实时查询群组成员在线状态，确保调度员能够清晰掌握通信力量部署，实现灵活、有序的群体指挥与协同作业，保障应急通信的即时性和有效性。</w:t>
      </w:r>
    </w:p>
    <w:p w14:paraId="358D7885" w14:textId="77777777" w:rsidR="009D6247" w:rsidRDefault="00000000">
      <w:pPr>
        <w:pStyle w:val="5"/>
      </w:pPr>
      <w:bookmarkStart w:id="481" w:name="_Toc622777437"/>
      <w:bookmarkStart w:id="482" w:name="_Toc1613706958"/>
      <w:r>
        <w:rPr>
          <w:rFonts w:hint="eastAsia"/>
        </w:rPr>
        <w:t>双向音视频</w:t>
      </w:r>
      <w:bookmarkEnd w:id="481"/>
      <w:bookmarkEnd w:id="482"/>
    </w:p>
    <w:p w14:paraId="0F555D50" w14:textId="77777777" w:rsidR="009D6247" w:rsidRDefault="00000000">
      <w:pPr>
        <w:ind w:firstLine="480"/>
      </w:pPr>
      <w:r>
        <w:rPr>
          <w:rFonts w:hint="eastAsia"/>
        </w:rPr>
        <w:lastRenderedPageBreak/>
        <w:t>双向音视频模块扩展传统的语音通信模式，借助运营商</w:t>
      </w:r>
      <w:r>
        <w:rPr>
          <w:rFonts w:hint="eastAsia"/>
        </w:rPr>
        <w:t>4G</w:t>
      </w:r>
      <w:r>
        <w:rPr>
          <w:rFonts w:hint="eastAsia"/>
        </w:rPr>
        <w:t>网络或</w:t>
      </w:r>
      <w:r>
        <w:rPr>
          <w:rFonts w:hint="eastAsia"/>
        </w:rPr>
        <w:t>Wi-Fi</w:t>
      </w:r>
      <w:r>
        <w:rPr>
          <w:rFonts w:hint="eastAsia"/>
        </w:rPr>
        <w:t>，支持对讲终端之间、对讲终端与集群调度台之间双向语音和双向视频呼叫。同时，用户可以通过联系人列表或通话记录，在终端用户之间发起网络音频通话或视频通话。</w:t>
      </w:r>
    </w:p>
    <w:p w14:paraId="58E9751E" w14:textId="77777777" w:rsidR="009D6247" w:rsidRDefault="00000000">
      <w:pPr>
        <w:pStyle w:val="5"/>
      </w:pPr>
      <w:r>
        <w:rPr>
          <w:rFonts w:hint="eastAsia"/>
        </w:rPr>
        <w:t>广播系统</w:t>
      </w:r>
    </w:p>
    <w:p w14:paraId="0F3EDC70" w14:textId="77777777" w:rsidR="009D6247" w:rsidRDefault="00000000">
      <w:pPr>
        <w:ind w:firstLine="480"/>
      </w:pPr>
      <w:r>
        <w:rPr>
          <w:rFonts w:hint="eastAsia"/>
        </w:rPr>
        <w:t>广播系统提供覆盖广域、功能丰富的</w:t>
      </w:r>
      <w:r>
        <w:rPr>
          <w:rFonts w:hint="eastAsia"/>
        </w:rPr>
        <w:t>IP</w:t>
      </w:r>
      <w:r>
        <w:rPr>
          <w:rFonts w:hint="eastAsia"/>
        </w:rPr>
        <w:t>网络广播对讲能力。系统基于局域网、广域网及</w:t>
      </w:r>
      <w:r>
        <w:rPr>
          <w:rFonts w:hint="eastAsia"/>
        </w:rPr>
        <w:t>4G/Wi-Fi</w:t>
      </w:r>
      <w:r>
        <w:rPr>
          <w:rFonts w:hint="eastAsia"/>
        </w:rPr>
        <w:t>无线网络，突破传统广播的地域限制，支持单独播放、分区播放、广播喊话、预约广播等多种业务模式，并能与视频监控、电话系统、集群对讲深度融合，满足日常管理和应急指挥场景下快速、可靠的信息发布与沟通需求。</w:t>
      </w:r>
    </w:p>
    <w:p w14:paraId="799B74AC" w14:textId="77777777" w:rsidR="009D6247" w:rsidRDefault="00000000">
      <w:pPr>
        <w:ind w:firstLine="480"/>
      </w:pPr>
      <w:r>
        <w:rPr>
          <w:rFonts w:hint="eastAsia"/>
        </w:rPr>
        <w:t>同时，系统具备</w:t>
      </w:r>
      <w:r>
        <w:rPr>
          <w:rFonts w:hint="eastAsia"/>
        </w:rPr>
        <w:t>CD</w:t>
      </w:r>
      <w:r>
        <w:rPr>
          <w:rFonts w:hint="eastAsia"/>
        </w:rPr>
        <w:t>级优质音质与良好的窄带适应能力，确保语音清晰可辨。通过调度客户端，指挥人员可直观查看终端状态，执行单播、组播、监听及多种广播调度操作（如单独对讲、分区喊话、</w:t>
      </w:r>
      <w:proofErr w:type="gramStart"/>
      <w:r>
        <w:rPr>
          <w:rFonts w:hint="eastAsia"/>
        </w:rPr>
        <w:t>强挂等</w:t>
      </w:r>
      <w:proofErr w:type="gramEnd"/>
      <w:r>
        <w:rPr>
          <w:rFonts w:hint="eastAsia"/>
        </w:rPr>
        <w:t>），并能实现音视频联动，在发布语音指令的同时调取关联视频，显著提升指挥调度的准确性与现场感知能力。</w:t>
      </w:r>
    </w:p>
    <w:p w14:paraId="5BD7EF55" w14:textId="77777777" w:rsidR="009D6247" w:rsidRDefault="00000000">
      <w:pPr>
        <w:pStyle w:val="5"/>
      </w:pPr>
      <w:r>
        <w:rPr>
          <w:rFonts w:hint="eastAsia"/>
        </w:rPr>
        <w:t>视频调度</w:t>
      </w:r>
    </w:p>
    <w:p w14:paraId="06056BAC" w14:textId="77777777" w:rsidR="009D6247" w:rsidRDefault="00000000">
      <w:pPr>
        <w:ind w:firstLine="480"/>
      </w:pPr>
      <w:r>
        <w:rPr>
          <w:rFonts w:hint="eastAsia"/>
        </w:rPr>
        <w:t>视频调度模块可使得指挥中心调度单兵终端、车载终端等系统内所有的视频终端，并在指挥大屏上进行分屏显示。同时，终端传回图像后，指挥员可对图像进行“断开”、“录像”、“多方转发”等操作，且在调度结束后支持本地实时视频上传到调度台和其他终端，实现视频数据共享，达到共同指挥的效果。</w:t>
      </w:r>
    </w:p>
    <w:p w14:paraId="19004628" w14:textId="77777777" w:rsidR="009D6247" w:rsidRDefault="00000000">
      <w:pPr>
        <w:pStyle w:val="5"/>
      </w:pPr>
      <w:bookmarkStart w:id="483" w:name="_Toc1866192384"/>
      <w:r>
        <w:rPr>
          <w:rFonts w:hint="eastAsia"/>
        </w:rPr>
        <w:t>预案系统</w:t>
      </w:r>
      <w:bookmarkEnd w:id="483"/>
    </w:p>
    <w:p w14:paraId="3A902780" w14:textId="77777777" w:rsidR="009D6247" w:rsidRDefault="00000000">
      <w:pPr>
        <w:ind w:firstLine="480"/>
      </w:pPr>
      <w:r>
        <w:rPr>
          <w:rFonts w:hint="eastAsia"/>
        </w:rPr>
        <w:t>预案系统支持根据应急流程与实际需求创建包含临时群组、音视频会议、周边监控调用及广播控制等要素的数字化预案模型。</w:t>
      </w:r>
    </w:p>
    <w:p w14:paraId="47483177" w14:textId="77777777" w:rsidR="009D6247" w:rsidRDefault="00000000">
      <w:pPr>
        <w:ind w:firstLine="480"/>
      </w:pPr>
      <w:r>
        <w:rPr>
          <w:rFonts w:hint="eastAsia"/>
        </w:rPr>
        <w:t>预案经审批后，可在系统中进行统一管理与查看，既可手动立即执行，也可通过联动报警系统自动触发。系统将完整记录预案执行过程中的各类操作与数据，形成可追溯的电子档案，为应急响应的总结评估与持续优化提供重要依据。</w:t>
      </w:r>
    </w:p>
    <w:p w14:paraId="7F638CEA" w14:textId="77777777" w:rsidR="009D6247" w:rsidRDefault="009D6247">
      <w:pPr>
        <w:ind w:firstLine="480"/>
      </w:pPr>
    </w:p>
    <w:p w14:paraId="2448FC4D" w14:textId="77777777" w:rsidR="009D6247" w:rsidRDefault="00000000">
      <w:pPr>
        <w:pStyle w:val="2"/>
      </w:pPr>
      <w:bookmarkStart w:id="484" w:name="_Toc213053814"/>
      <w:r>
        <w:rPr>
          <w:rFonts w:hint="eastAsia"/>
        </w:rPr>
        <w:lastRenderedPageBreak/>
        <w:t>数据采集能力</w:t>
      </w:r>
      <w:bookmarkEnd w:id="484"/>
    </w:p>
    <w:p w14:paraId="1F03D8BC" w14:textId="77777777" w:rsidR="009D6247" w:rsidRDefault="00000000">
      <w:pPr>
        <w:ind w:firstLine="480"/>
      </w:pPr>
      <w:r>
        <w:t>数据采集能力是智慧城市底座的重要基础能力之一，是实现全域数据汇聚、共享与治理的前提条件。针对顺义区现有信息系统建设时间早、接口改造成本高、数据分散等实际情况，本项目将构建安全、高效、灵活、标准化的数据采集体系，实现多源异构数据的高质量汇聚与管理，为上层智能分析与业务应用提供坚实的数据支撑。</w:t>
      </w:r>
    </w:p>
    <w:p w14:paraId="719E7810" w14:textId="77777777" w:rsidR="009D6247" w:rsidRDefault="00000000">
      <w:pPr>
        <w:pStyle w:val="3"/>
      </w:pPr>
      <w:bookmarkStart w:id="485" w:name="_Toc213053815"/>
      <w:r>
        <w:rPr>
          <w:rFonts w:hint="eastAsia"/>
        </w:rPr>
        <w:t>经济大脑数据对接</w:t>
      </w:r>
      <w:bookmarkEnd w:id="485"/>
    </w:p>
    <w:p w14:paraId="677100DC" w14:textId="77777777" w:rsidR="009D6247" w:rsidRDefault="00000000">
      <w:pPr>
        <w:ind w:firstLine="480"/>
      </w:pPr>
      <w:r>
        <w:t>顺义区</w:t>
      </w:r>
      <w:r>
        <w:t>“</w:t>
      </w:r>
      <w:r>
        <w:t>经济大脑</w:t>
      </w:r>
      <w:r>
        <w:t>”</w:t>
      </w:r>
      <w:r>
        <w:t>数据对接的核心目标是建立覆盖企业全生命周期、主导产业链条和关键经济要素的动态监测与决策支撑能力，实现经济运行</w:t>
      </w:r>
      <w:r>
        <w:t>“</w:t>
      </w:r>
      <w:r>
        <w:t>看得清、判得准、调得快</w:t>
      </w:r>
      <w:r>
        <w:t>”</w:t>
      </w:r>
      <w:r>
        <w:t>，为产业治理、风险防控和精准服务提供数据驱动的业务支撑。</w:t>
      </w:r>
    </w:p>
    <w:p w14:paraId="753AEC48" w14:textId="77777777" w:rsidR="009D6247" w:rsidRDefault="00000000">
      <w:pPr>
        <w:pStyle w:val="3"/>
      </w:pPr>
      <w:bookmarkStart w:id="486" w:name="_Toc213053816"/>
      <w:r>
        <w:rPr>
          <w:rFonts w:hint="eastAsia"/>
        </w:rPr>
        <w:t>数据采集方式多元灵活</w:t>
      </w:r>
      <w:bookmarkEnd w:id="486"/>
    </w:p>
    <w:p w14:paraId="708789BA" w14:textId="77777777" w:rsidR="009D6247" w:rsidRDefault="00000000">
      <w:pPr>
        <w:ind w:firstLine="480"/>
      </w:pPr>
      <w:r>
        <w:rPr>
          <w:rFonts w:hint="eastAsia"/>
        </w:rPr>
        <w:t>1</w:t>
      </w:r>
      <w:r>
        <w:rPr>
          <w:rFonts w:hint="eastAsia"/>
        </w:rPr>
        <w:t>、数据报表采集</w:t>
      </w:r>
    </w:p>
    <w:p w14:paraId="1ABBA347" w14:textId="77777777" w:rsidR="009D6247" w:rsidRDefault="00000000">
      <w:pPr>
        <w:ind w:firstLine="480"/>
      </w:pPr>
      <w:r>
        <w:rPr>
          <w:rFonts w:hint="eastAsia"/>
        </w:rPr>
        <w:t>通过配置化填报页面，实现文件上传、图片上传、人工录入等多种采集方式，适用于无接口系统或人工填报场景。后期可与信息系统整合，实现数据授权与运营管理。</w:t>
      </w:r>
    </w:p>
    <w:p w14:paraId="2B739444" w14:textId="77777777" w:rsidR="009D6247" w:rsidRDefault="00000000">
      <w:pPr>
        <w:ind w:firstLine="480"/>
      </w:pPr>
      <w:r>
        <w:rPr>
          <w:rFonts w:hint="eastAsia"/>
        </w:rPr>
        <w:t>2</w:t>
      </w:r>
      <w:r>
        <w:rPr>
          <w:rFonts w:hint="eastAsia"/>
        </w:rPr>
        <w:t>、多源异构采集</w:t>
      </w:r>
    </w:p>
    <w:p w14:paraId="0C0BB465" w14:textId="77777777" w:rsidR="009D6247" w:rsidRDefault="00000000">
      <w:pPr>
        <w:ind w:firstLine="480"/>
      </w:pPr>
      <w:r>
        <w:rPr>
          <w:rFonts w:hint="eastAsia"/>
        </w:rPr>
        <w:t>对于</w:t>
      </w:r>
      <w:r>
        <w:rPr>
          <w:rFonts w:hint="eastAsia"/>
        </w:rPr>
        <w:t xml:space="preserve"> T+1 </w:t>
      </w:r>
      <w:r>
        <w:rPr>
          <w:rFonts w:hint="eastAsia"/>
        </w:rPr>
        <w:t>更新的政务数据，采用</w:t>
      </w:r>
      <w:r>
        <w:rPr>
          <w:rFonts w:hint="eastAsia"/>
        </w:rPr>
        <w:t xml:space="preserve"> </w:t>
      </w:r>
      <w:proofErr w:type="spellStart"/>
      <w:r>
        <w:rPr>
          <w:rFonts w:hint="eastAsia"/>
        </w:rPr>
        <w:t>DataX</w:t>
      </w:r>
      <w:proofErr w:type="spellEnd"/>
      <w:r>
        <w:rPr>
          <w:rFonts w:hint="eastAsia"/>
        </w:rPr>
        <w:t>、</w:t>
      </w:r>
      <w:r>
        <w:rPr>
          <w:rFonts w:hint="eastAsia"/>
        </w:rPr>
        <w:t xml:space="preserve">Sqoop </w:t>
      </w:r>
      <w:r>
        <w:rPr>
          <w:rFonts w:hint="eastAsia"/>
        </w:rPr>
        <w:t>等工具进行定时同步；</w:t>
      </w:r>
    </w:p>
    <w:p w14:paraId="3814494E" w14:textId="77777777" w:rsidR="009D6247" w:rsidRDefault="00000000">
      <w:pPr>
        <w:ind w:firstLine="480"/>
      </w:pPr>
      <w:r>
        <w:rPr>
          <w:rFonts w:hint="eastAsia"/>
        </w:rPr>
        <w:t>对于实时监控类数据，采用</w:t>
      </w:r>
      <w:r>
        <w:rPr>
          <w:rFonts w:hint="eastAsia"/>
        </w:rPr>
        <w:t xml:space="preserve"> Kafka </w:t>
      </w:r>
      <w:r>
        <w:rPr>
          <w:rFonts w:hint="eastAsia"/>
        </w:rPr>
        <w:t>消息队列与</w:t>
      </w:r>
      <w:r>
        <w:rPr>
          <w:rFonts w:hint="eastAsia"/>
        </w:rPr>
        <w:t xml:space="preserve"> Canal </w:t>
      </w:r>
      <w:r>
        <w:rPr>
          <w:rFonts w:hint="eastAsia"/>
        </w:rPr>
        <w:t>捕获数据库变更，保障高时效性。</w:t>
      </w:r>
    </w:p>
    <w:p w14:paraId="7D4CFB2A" w14:textId="77777777" w:rsidR="009D6247" w:rsidRDefault="00000000">
      <w:pPr>
        <w:ind w:firstLine="480"/>
      </w:pPr>
      <w:r>
        <w:rPr>
          <w:rFonts w:hint="eastAsia"/>
        </w:rPr>
        <w:t>3</w:t>
      </w:r>
      <w:r>
        <w:rPr>
          <w:rFonts w:hint="eastAsia"/>
        </w:rPr>
        <w:t>、设备数据采集</w:t>
      </w:r>
    </w:p>
    <w:p w14:paraId="0D4C858E" w14:textId="77777777" w:rsidR="009D6247" w:rsidRDefault="00000000">
      <w:pPr>
        <w:ind w:firstLine="480"/>
      </w:pPr>
      <w:r>
        <w:rPr>
          <w:rFonts w:hint="eastAsia"/>
        </w:rPr>
        <w:t>提供统一通信</w:t>
      </w:r>
      <w:r>
        <w:rPr>
          <w:rFonts w:hint="eastAsia"/>
        </w:rPr>
        <w:t xml:space="preserve"> API</w:t>
      </w:r>
      <w:r>
        <w:rPr>
          <w:rFonts w:hint="eastAsia"/>
        </w:rPr>
        <w:t>，实现设备状态、消息、告警和属性等数据的接入与上报，支撑城市感知体系建设。</w:t>
      </w:r>
    </w:p>
    <w:p w14:paraId="4BAC3F79" w14:textId="77777777" w:rsidR="009D6247" w:rsidRDefault="00000000">
      <w:pPr>
        <w:pStyle w:val="3"/>
      </w:pPr>
      <w:bookmarkStart w:id="487" w:name="_Toc213053817"/>
      <w:r>
        <w:rPr>
          <w:rFonts w:hint="eastAsia"/>
        </w:rPr>
        <w:t>数据</w:t>
      </w:r>
      <w:r>
        <w:t>采集</w:t>
      </w:r>
      <w:r>
        <w:rPr>
          <w:rFonts w:hint="eastAsia"/>
        </w:rPr>
        <w:t>过程安全可控</w:t>
      </w:r>
      <w:bookmarkEnd w:id="487"/>
    </w:p>
    <w:p w14:paraId="2A0BE936" w14:textId="77777777" w:rsidR="009D6247" w:rsidRDefault="00000000">
      <w:pPr>
        <w:ind w:firstLine="480"/>
      </w:pPr>
      <w:r>
        <w:rPr>
          <w:rFonts w:hint="eastAsia"/>
        </w:rPr>
        <w:t>1</w:t>
      </w:r>
      <w:r>
        <w:rPr>
          <w:rFonts w:hint="eastAsia"/>
        </w:rPr>
        <w:t>、全链路加密传输</w:t>
      </w:r>
    </w:p>
    <w:p w14:paraId="25FE97CF" w14:textId="77777777" w:rsidR="009D6247" w:rsidRDefault="00000000">
      <w:pPr>
        <w:ind w:firstLine="480"/>
      </w:pPr>
      <w:r>
        <w:rPr>
          <w:rFonts w:hint="eastAsia"/>
        </w:rPr>
        <w:t>采集全程采用加密传输，防止数据泄露与篡改。</w:t>
      </w:r>
    </w:p>
    <w:p w14:paraId="331295D9" w14:textId="77777777" w:rsidR="009D6247" w:rsidRDefault="00000000">
      <w:pPr>
        <w:ind w:firstLine="480"/>
      </w:pPr>
      <w:r>
        <w:rPr>
          <w:rFonts w:hint="eastAsia"/>
        </w:rPr>
        <w:t>2</w:t>
      </w:r>
      <w:r>
        <w:rPr>
          <w:rFonts w:hint="eastAsia"/>
        </w:rPr>
        <w:t>、质量安全引擎</w:t>
      </w:r>
    </w:p>
    <w:p w14:paraId="6B0B81C4" w14:textId="77777777" w:rsidR="009D6247" w:rsidRDefault="00000000">
      <w:pPr>
        <w:ind w:firstLine="480"/>
      </w:pPr>
      <w:r>
        <w:rPr>
          <w:rFonts w:hint="eastAsia"/>
        </w:rPr>
        <w:lastRenderedPageBreak/>
        <w:t>引入质量安全引擎，对采集数据进行实时校验和异常检测，保障数据合法合</w:t>
      </w:r>
      <w:proofErr w:type="gramStart"/>
      <w:r>
        <w:rPr>
          <w:rFonts w:hint="eastAsia"/>
        </w:rPr>
        <w:t>规</w:t>
      </w:r>
      <w:proofErr w:type="gramEnd"/>
      <w:r>
        <w:rPr>
          <w:rFonts w:hint="eastAsia"/>
        </w:rPr>
        <w:t>。</w:t>
      </w:r>
    </w:p>
    <w:p w14:paraId="337E3789" w14:textId="77777777" w:rsidR="009D6247" w:rsidRDefault="00000000">
      <w:pPr>
        <w:ind w:firstLine="480"/>
      </w:pPr>
      <w:r>
        <w:rPr>
          <w:rFonts w:hint="eastAsia"/>
        </w:rPr>
        <w:t>3</w:t>
      </w:r>
      <w:r>
        <w:rPr>
          <w:rFonts w:hint="eastAsia"/>
        </w:rPr>
        <w:t>、数据血缘追踪</w:t>
      </w:r>
    </w:p>
    <w:p w14:paraId="0C255C03" w14:textId="77777777" w:rsidR="009D6247" w:rsidRDefault="00000000">
      <w:pPr>
        <w:ind w:firstLine="480"/>
      </w:pPr>
      <w:r>
        <w:rPr>
          <w:rFonts w:hint="eastAsia"/>
        </w:rPr>
        <w:t>通过数据血缘技术实现采集过程全程可追溯，提升采集透明度与审计能力。</w:t>
      </w:r>
    </w:p>
    <w:p w14:paraId="10479F62" w14:textId="77777777" w:rsidR="009D6247" w:rsidRDefault="00000000">
      <w:pPr>
        <w:pStyle w:val="3"/>
      </w:pPr>
      <w:bookmarkStart w:id="488" w:name="_Toc213053818"/>
      <w:r>
        <w:rPr>
          <w:rFonts w:hint="eastAsia"/>
        </w:rPr>
        <w:t>数据采集实施流程规范</w:t>
      </w:r>
      <w:bookmarkEnd w:id="488"/>
    </w:p>
    <w:p w14:paraId="26BA203C" w14:textId="77777777" w:rsidR="009D6247" w:rsidRDefault="00000000">
      <w:pPr>
        <w:ind w:firstLine="480"/>
      </w:pPr>
      <w:r>
        <w:rPr>
          <w:rFonts w:hint="eastAsia"/>
        </w:rPr>
        <w:t>1</w:t>
      </w:r>
      <w:r>
        <w:rPr>
          <w:rFonts w:hint="eastAsia"/>
        </w:rPr>
        <w:t>、前期调研与台账建立</w:t>
      </w:r>
    </w:p>
    <w:p w14:paraId="4D736906" w14:textId="77777777" w:rsidR="009D6247" w:rsidRDefault="00000000">
      <w:pPr>
        <w:ind w:firstLine="480"/>
      </w:pPr>
      <w:r>
        <w:rPr>
          <w:rFonts w:hint="eastAsia"/>
        </w:rPr>
        <w:t>采集前对目标系统进行调研，形成</w:t>
      </w:r>
      <w:proofErr w:type="gramStart"/>
      <w:r>
        <w:rPr>
          <w:rFonts w:hint="eastAsia"/>
        </w:rPr>
        <w:t>数据台</w:t>
      </w:r>
      <w:proofErr w:type="gramEnd"/>
      <w:r>
        <w:rPr>
          <w:rFonts w:hint="eastAsia"/>
        </w:rPr>
        <w:t>账，包括表结构、字段含义和存储量等信息。</w:t>
      </w:r>
    </w:p>
    <w:p w14:paraId="5F90F31B" w14:textId="77777777" w:rsidR="009D6247" w:rsidRDefault="00000000">
      <w:pPr>
        <w:ind w:firstLine="480"/>
      </w:pPr>
      <w:r>
        <w:rPr>
          <w:rFonts w:hint="eastAsia"/>
        </w:rPr>
        <w:t>2</w:t>
      </w:r>
      <w:r>
        <w:rPr>
          <w:rFonts w:hint="eastAsia"/>
        </w:rPr>
        <w:t>、数据探查与接入配置</w:t>
      </w:r>
    </w:p>
    <w:p w14:paraId="56CB2A2D" w14:textId="77777777" w:rsidR="009D6247" w:rsidRDefault="00000000">
      <w:pPr>
        <w:ind w:firstLine="480"/>
      </w:pPr>
      <w:r>
        <w:rPr>
          <w:rFonts w:hint="eastAsia"/>
        </w:rPr>
        <w:t>梳理字段规则后，将数据接入平台，并配置采集任务、周期和监控机制，实现自动化采集。</w:t>
      </w:r>
    </w:p>
    <w:p w14:paraId="4B1DD23E" w14:textId="77777777" w:rsidR="009D6247" w:rsidRDefault="00000000">
      <w:pPr>
        <w:ind w:firstLine="480"/>
      </w:pPr>
      <w:r>
        <w:rPr>
          <w:rFonts w:hint="eastAsia"/>
        </w:rPr>
        <w:t>3</w:t>
      </w:r>
      <w:r>
        <w:rPr>
          <w:rFonts w:hint="eastAsia"/>
        </w:rPr>
        <w:t>、数据标准化与抽取</w:t>
      </w:r>
    </w:p>
    <w:p w14:paraId="521782D1" w14:textId="77777777" w:rsidR="009D6247" w:rsidRDefault="00000000">
      <w:pPr>
        <w:ind w:firstLine="480"/>
      </w:pPr>
      <w:r>
        <w:rPr>
          <w:rFonts w:hint="eastAsia"/>
        </w:rPr>
        <w:t>统一编码与格式标准，对采集数据进行标准化处理，并按主题库、专题库进行融合抽取。</w:t>
      </w:r>
    </w:p>
    <w:p w14:paraId="6B027426" w14:textId="77777777" w:rsidR="009D6247" w:rsidRDefault="00000000">
      <w:pPr>
        <w:ind w:firstLine="480"/>
      </w:pPr>
      <w:r>
        <w:rPr>
          <w:rFonts w:hint="eastAsia"/>
        </w:rPr>
        <w:t>4</w:t>
      </w:r>
      <w:r>
        <w:rPr>
          <w:rFonts w:hint="eastAsia"/>
        </w:rPr>
        <w:t>、任务监控与预警机制</w:t>
      </w:r>
    </w:p>
    <w:p w14:paraId="582EC90B" w14:textId="77777777" w:rsidR="009D6247" w:rsidRDefault="00000000">
      <w:pPr>
        <w:ind w:firstLine="480"/>
      </w:pPr>
      <w:r>
        <w:rPr>
          <w:rFonts w:hint="eastAsia"/>
        </w:rPr>
        <w:t>实时监控采集任务执行情况，对异常采集自动预警，支持人工干预与任务重启。</w:t>
      </w:r>
    </w:p>
    <w:p w14:paraId="15E392ED" w14:textId="77777777" w:rsidR="009D6247" w:rsidRDefault="00000000">
      <w:pPr>
        <w:pStyle w:val="3"/>
      </w:pPr>
      <w:bookmarkStart w:id="489" w:name="_Toc213053819"/>
      <w:r>
        <w:rPr>
          <w:rFonts w:hint="eastAsia"/>
        </w:rPr>
        <w:t>数据采集治理与质量保障</w:t>
      </w:r>
      <w:bookmarkEnd w:id="489"/>
    </w:p>
    <w:p w14:paraId="56883F1A" w14:textId="77777777" w:rsidR="009D6247" w:rsidRDefault="00000000">
      <w:pPr>
        <w:ind w:firstLine="480"/>
      </w:pPr>
      <w:r>
        <w:rPr>
          <w:rFonts w:hint="eastAsia"/>
        </w:rPr>
        <w:t>1</w:t>
      </w:r>
      <w:r>
        <w:rPr>
          <w:rFonts w:hint="eastAsia"/>
        </w:rPr>
        <w:t>、元数据管理</w:t>
      </w:r>
    </w:p>
    <w:p w14:paraId="43E99A58" w14:textId="77777777" w:rsidR="009D6247" w:rsidRDefault="00000000">
      <w:pPr>
        <w:ind w:firstLine="480"/>
      </w:pPr>
      <w:r>
        <w:rPr>
          <w:rFonts w:hint="eastAsia"/>
        </w:rPr>
        <w:t>通过自动扫描、导入或人工补录的方式，采集并管理源系统元数据，确保资产清晰可追溯。</w:t>
      </w:r>
    </w:p>
    <w:p w14:paraId="73D2E9E6" w14:textId="77777777" w:rsidR="009D6247" w:rsidRDefault="00000000">
      <w:pPr>
        <w:ind w:firstLine="480"/>
      </w:pPr>
      <w:r>
        <w:rPr>
          <w:rFonts w:hint="eastAsia"/>
        </w:rPr>
        <w:t>2</w:t>
      </w:r>
      <w:r>
        <w:rPr>
          <w:rFonts w:hint="eastAsia"/>
        </w:rPr>
        <w:t>、质量校验与稽核规则</w:t>
      </w:r>
    </w:p>
    <w:p w14:paraId="7D6404C7" w14:textId="77777777" w:rsidR="009D6247" w:rsidRDefault="00000000">
      <w:pPr>
        <w:ind w:firstLine="480"/>
      </w:pPr>
      <w:r>
        <w:rPr>
          <w:rFonts w:hint="eastAsia"/>
        </w:rPr>
        <w:t>设置非空、格式、有效值等校验规则，并通过稽核模板动态监控数据质量。</w:t>
      </w:r>
    </w:p>
    <w:p w14:paraId="0118399D" w14:textId="77777777" w:rsidR="009D6247" w:rsidRDefault="00000000">
      <w:pPr>
        <w:ind w:firstLine="480"/>
      </w:pPr>
      <w:r>
        <w:rPr>
          <w:rFonts w:hint="eastAsia"/>
        </w:rPr>
        <w:t>3</w:t>
      </w:r>
      <w:r>
        <w:rPr>
          <w:rFonts w:hint="eastAsia"/>
        </w:rPr>
        <w:t>、质量报告与闭环治理</w:t>
      </w:r>
    </w:p>
    <w:p w14:paraId="1966DE21" w14:textId="77777777" w:rsidR="009D6247" w:rsidRDefault="00000000">
      <w:pPr>
        <w:ind w:firstLine="480"/>
      </w:pPr>
      <w:r>
        <w:rPr>
          <w:rFonts w:hint="eastAsia"/>
        </w:rPr>
        <w:t>形成可视化质量报告，进行趋势分析和异常追溯，确保采集数据准确可靠。</w:t>
      </w:r>
    </w:p>
    <w:p w14:paraId="1A646445" w14:textId="77777777" w:rsidR="009D6247" w:rsidRDefault="00000000">
      <w:pPr>
        <w:pStyle w:val="2"/>
      </w:pPr>
      <w:bookmarkStart w:id="490" w:name="_Toc213053820"/>
      <w:r>
        <w:rPr>
          <w:rFonts w:hint="eastAsia"/>
        </w:rPr>
        <w:t>进阶场景应用</w:t>
      </w:r>
      <w:bookmarkEnd w:id="490"/>
    </w:p>
    <w:p w14:paraId="1867669A" w14:textId="77777777" w:rsidR="009D6247" w:rsidRDefault="00000000">
      <w:pPr>
        <w:ind w:firstLine="480"/>
      </w:pPr>
      <w:r>
        <w:t>在京津冀智能网联新能源汽车科技</w:t>
      </w:r>
      <w:proofErr w:type="gramStart"/>
      <w:r>
        <w:t>生态港加速</w:t>
      </w:r>
      <w:proofErr w:type="gramEnd"/>
      <w:r>
        <w:t>建设的背景下，园区内整车制</w:t>
      </w:r>
      <w:r>
        <w:lastRenderedPageBreak/>
        <w:t>造、零部件供应、研发测试等企业对高效、安全、低成本的内部物流与样车转运需求日益迫切。传统人工调度模式存在响应慢、协同难、成本高、监管弱等问题，难以支撑高频率、高精度的产业协同节奏。为此，本项目以业务需求为导向，通过打通企业运输任务、车辆运行状态、园区路网环境等多维数据，构建面向园区运营管理者和入驻企业的智能无人运输融合应用，切实解决</w:t>
      </w:r>
      <w:r>
        <w:t>“</w:t>
      </w:r>
      <w:r>
        <w:t>运什么、谁来运、怎么运、运得怎么样</w:t>
      </w:r>
      <w:r>
        <w:t>”</w:t>
      </w:r>
      <w:r>
        <w:t>等核心业务问题，提升园区整体运营效率与产业服务能力。。</w:t>
      </w:r>
    </w:p>
    <w:p w14:paraId="51D7CE44" w14:textId="77777777" w:rsidR="009D6247" w:rsidRDefault="00000000">
      <w:pPr>
        <w:pStyle w:val="3"/>
      </w:pPr>
      <w:bookmarkStart w:id="491" w:name="_Toc213053821"/>
      <w:r>
        <w:rPr>
          <w:rFonts w:hint="eastAsia"/>
        </w:rPr>
        <w:t>智能调度与动态路径优化</w:t>
      </w:r>
      <w:bookmarkEnd w:id="491"/>
    </w:p>
    <w:p w14:paraId="5F10DE41" w14:textId="77777777" w:rsidR="009D6247" w:rsidRDefault="00000000">
      <w:pPr>
        <w:ind w:firstLine="480"/>
      </w:pPr>
      <w:r>
        <w:t>在京津冀智能网联新能源汽车科技</w:t>
      </w:r>
      <w:proofErr w:type="gramStart"/>
      <w:r>
        <w:t>生态港加速</w:t>
      </w:r>
      <w:proofErr w:type="gramEnd"/>
      <w:r>
        <w:t>建设的背景下，园区内整车制造、零部件供应、研发测试等企业对高效、安全、低成本的内部物流与样车转运需求日益迫切。传统人工调度模式存在响应慢、协同难、成本高、监管弱等问题，难以支撑高频率、高精度的产业协同节奏。为此，本项目以业务需求为导向，通过打通企业运输任务、车辆运行状态、园区路网环境等多维数据，构建面向园区运营管理者和入驻企业的智能无人运输融合应用，切实解决</w:t>
      </w:r>
      <w:r>
        <w:t>“</w:t>
      </w:r>
      <w:r>
        <w:t>运什么、谁来运、怎么运、运得怎么样</w:t>
      </w:r>
      <w:r>
        <w:t>”</w:t>
      </w:r>
      <w:r>
        <w:t>等核心业务问题，提升园区整体运营效率与产业服务能力</w:t>
      </w:r>
      <w:r>
        <w:rPr>
          <w:rFonts w:hint="eastAsia"/>
        </w:rPr>
        <w:t>。</w:t>
      </w:r>
    </w:p>
    <w:p w14:paraId="252B5A27" w14:textId="77777777" w:rsidR="009D6247" w:rsidRDefault="00000000">
      <w:pPr>
        <w:pStyle w:val="3"/>
      </w:pPr>
      <w:bookmarkStart w:id="492" w:name="_Toc213053822"/>
      <w:r>
        <w:rPr>
          <w:rFonts w:hint="eastAsia"/>
        </w:rPr>
        <w:t>全流程安全监管与故障预判联动</w:t>
      </w:r>
      <w:bookmarkEnd w:id="492"/>
    </w:p>
    <w:p w14:paraId="0B2E4B49" w14:textId="77777777" w:rsidR="009D6247" w:rsidRDefault="00000000">
      <w:pPr>
        <w:ind w:firstLine="480"/>
      </w:pPr>
      <w:r>
        <w:t>对于园区管理者而言，无人运输的安全可控是底线要求。平台通过融合车辆运行数据与园区视频、路侧感知信息，实现对每辆无人车从出发到送达的全过程可视、可管、可追溯。一旦车辆出现异常停车、偏离路线或系统告警，平台自动推送事件详情至园区安保与运营团队，并关联调取周边视频画面，辅助快速判断是否为技术故障、环境干扰或人为干预。所有运输任务的操作记录、时间节点、执行状态均被完整留存，既可用于事后复盘分析，也可作为企业间服务结算或责任界定的依据，增强园区运输服务的规范性与可信度。</w:t>
      </w:r>
    </w:p>
    <w:p w14:paraId="0A0ADD14" w14:textId="77777777" w:rsidR="009D6247" w:rsidRDefault="00000000">
      <w:pPr>
        <w:pStyle w:val="3"/>
      </w:pPr>
      <w:bookmarkStart w:id="493" w:name="_Toc213053823"/>
      <w:r>
        <w:rPr>
          <w:rFonts w:hint="eastAsia"/>
        </w:rPr>
        <w:t>数字孪生驱动的运输可视化与决策支持</w:t>
      </w:r>
      <w:bookmarkEnd w:id="493"/>
    </w:p>
    <w:p w14:paraId="5DD00C86" w14:textId="77777777" w:rsidR="009D6247" w:rsidRDefault="00000000">
      <w:pPr>
        <w:ind w:firstLine="480"/>
      </w:pPr>
      <w:r>
        <w:t>园区管委会和运营公司可通过一张</w:t>
      </w:r>
      <w:proofErr w:type="gramStart"/>
      <w:r>
        <w:t>图全面</w:t>
      </w:r>
      <w:proofErr w:type="gramEnd"/>
      <w:r>
        <w:t>掌握无人运输运行态势：哪些区域运输需求密集？哪些车辆使用率偏低？高峰期是否存在运力缺口？系统基于历史任务数据与实时运行指标，自动生成运输效能分析报告，帮助管理</w:t>
      </w:r>
      <w:proofErr w:type="gramStart"/>
      <w:r>
        <w:t>者科学</w:t>
      </w:r>
      <w:proofErr w:type="gramEnd"/>
      <w:r>
        <w:t>评估现有运力配置是否合理，是否需要新增车辆或优化任务分配规则。同时，结合企</w:t>
      </w:r>
      <w:r>
        <w:lastRenderedPageBreak/>
        <w:t>业经营数据，还可分析运输服务对园区产值、能耗、</w:t>
      </w:r>
      <w:proofErr w:type="gramStart"/>
      <w:r>
        <w:t>碳排等</w:t>
      </w:r>
      <w:proofErr w:type="gramEnd"/>
      <w:r>
        <w:t>关键指标的影响，为制定园区产业扶持政策、绿色运营标准提供数据支撑，实现从</w:t>
      </w:r>
      <w:r>
        <w:t>“</w:t>
      </w:r>
      <w:r>
        <w:t>经验管理</w:t>
      </w:r>
      <w:r>
        <w:t>”</w:t>
      </w:r>
      <w:r>
        <w:t>向</w:t>
      </w:r>
      <w:r>
        <w:t>“</w:t>
      </w:r>
      <w:r>
        <w:t>数据决策</w:t>
      </w:r>
      <w:r>
        <w:t>”</w:t>
      </w:r>
      <w:r>
        <w:t>的转变。</w:t>
      </w:r>
    </w:p>
    <w:p w14:paraId="117D5CBB" w14:textId="77777777" w:rsidR="009D6247" w:rsidRDefault="00000000">
      <w:pPr>
        <w:pStyle w:val="3"/>
      </w:pPr>
      <w:bookmarkStart w:id="494" w:name="_Toc213053824"/>
      <w:r>
        <w:rPr>
          <w:rFonts w:hint="eastAsia"/>
        </w:rPr>
        <w:t>产业协同下的供需匹配与资源复用</w:t>
      </w:r>
      <w:bookmarkEnd w:id="494"/>
    </w:p>
    <w:p w14:paraId="115B2291" w14:textId="77777777" w:rsidR="009D6247" w:rsidRDefault="00000000">
      <w:pPr>
        <w:ind w:firstLine="480"/>
      </w:pPr>
      <w:r>
        <w:t>园区内多家企业往往存在运输需求的时间错峰或空间互补。平台通过建立</w:t>
      </w:r>
      <w:proofErr w:type="gramStart"/>
      <w:r>
        <w:t>园区级运输</w:t>
      </w:r>
      <w:proofErr w:type="gramEnd"/>
      <w:r>
        <w:t>资源共享池，在保障企业数据隐私和商业机密的前提下，支持企业间闲置运力的灵活调剂。例如，某零部件企业在完成上午对主机厂的配送后，其无人车可承接园区内另一家研发机构的测试样车转运任务。这种</w:t>
      </w:r>
      <w:r>
        <w:t>“</w:t>
      </w:r>
      <w:r>
        <w:t>需求发布</w:t>
      </w:r>
      <w:r>
        <w:t>—</w:t>
      </w:r>
      <w:r>
        <w:t>智能撮合</w:t>
      </w:r>
      <w:r>
        <w:t>—</w:t>
      </w:r>
      <w:r>
        <w:t>服务履约</w:t>
      </w:r>
      <w:r>
        <w:t>”</w:t>
      </w:r>
      <w:r>
        <w:t>的闭环机制，不仅盘活了园区整体运力资源，更帮助中小企业以较低成本享受智能化物流服务，降低自营车队投入，提升其在供应链中的响应能力与竞争力，真正实现</w:t>
      </w:r>
      <w:r>
        <w:t>“</w:t>
      </w:r>
      <w:r>
        <w:t>园区搭台、企业唱戏、多方共赢</w:t>
      </w:r>
      <w:r>
        <w:t>”</w:t>
      </w:r>
      <w:r>
        <w:t>。</w:t>
      </w:r>
    </w:p>
    <w:p w14:paraId="7049C3BA" w14:textId="77777777" w:rsidR="009D6247" w:rsidRDefault="00000000">
      <w:pPr>
        <w:pStyle w:val="3"/>
      </w:pPr>
      <w:bookmarkStart w:id="495" w:name="_Toc213053825"/>
      <w:r>
        <w:rPr>
          <w:rFonts w:hint="eastAsia"/>
        </w:rPr>
        <w:t>自然语言驱动的</w:t>
      </w:r>
      <w:proofErr w:type="gramStart"/>
      <w:r>
        <w:rPr>
          <w:rFonts w:hint="eastAsia"/>
        </w:rPr>
        <w:t>便捷业务</w:t>
      </w:r>
      <w:proofErr w:type="gramEnd"/>
      <w:r>
        <w:rPr>
          <w:rFonts w:hint="eastAsia"/>
        </w:rPr>
        <w:t>交互</w:t>
      </w:r>
      <w:bookmarkEnd w:id="495"/>
    </w:p>
    <w:p w14:paraId="58E6B978" w14:textId="77777777" w:rsidR="009D6247" w:rsidRDefault="00000000">
      <w:pPr>
        <w:ind w:firstLine="480"/>
      </w:pPr>
      <w:r>
        <w:t>为降低使用门槛，平台引入大模型能力，支持园区管理人员通过日常语言直接查询运输业务情况。例如，运营人员可直接提问：</w:t>
      </w:r>
      <w:r>
        <w:t>“</w:t>
      </w:r>
      <w:r>
        <w:t>昨天有多少辆无人车完成了跨厂区任务？</w:t>
      </w:r>
      <w:r>
        <w:t>”</w:t>
      </w:r>
      <w:r>
        <w:t>或</w:t>
      </w:r>
      <w:r>
        <w:t>“</w:t>
      </w:r>
      <w:r>
        <w:t>本月运输延误率最高的企业是哪家？</w:t>
      </w:r>
      <w:r>
        <w:t>”</w:t>
      </w:r>
      <w:r>
        <w:t>，系统将自动理解意图，调取相关数据并生成简明回答或图表。这种</w:t>
      </w:r>
      <w:r>
        <w:t>“</w:t>
      </w:r>
      <w:r>
        <w:t>对话即操作</w:t>
      </w:r>
      <w:r>
        <w:t>”</w:t>
      </w:r>
      <w:r>
        <w:t>的交互方式，让非技术人员也能高效获取业务洞察，大幅提升日常管理效率，推动智能化服务真正融入园区运营的每一个环节</w:t>
      </w:r>
      <w:r>
        <w:rPr>
          <w:rFonts w:hint="eastAsia"/>
        </w:rPr>
        <w:t>。</w:t>
      </w:r>
    </w:p>
    <w:p w14:paraId="26661706" w14:textId="77777777" w:rsidR="009D6247" w:rsidRDefault="00000000">
      <w:pPr>
        <w:ind w:firstLine="480"/>
      </w:pPr>
      <w:r>
        <w:br w:type="page"/>
      </w:r>
    </w:p>
    <w:p w14:paraId="358E0045" w14:textId="77777777" w:rsidR="009D6247" w:rsidRDefault="00000000">
      <w:pPr>
        <w:pStyle w:val="1"/>
      </w:pPr>
      <w:bookmarkStart w:id="496" w:name="_Toc213053826"/>
      <w:r>
        <w:rPr>
          <w:rFonts w:hint="eastAsia"/>
        </w:rPr>
        <w:lastRenderedPageBreak/>
        <w:t>保障支撑体系</w:t>
      </w:r>
      <w:bookmarkEnd w:id="496"/>
    </w:p>
    <w:p w14:paraId="23AD2EA9" w14:textId="77777777" w:rsidR="009D6247" w:rsidRDefault="00000000">
      <w:pPr>
        <w:pStyle w:val="2"/>
        <w:rPr>
          <w:ins w:id="497" w:author="喜羊羊的好朋友" w:date="2025-11-10T17:56:00Z"/>
        </w:rPr>
      </w:pPr>
      <w:bookmarkStart w:id="498" w:name="_Toc213053827"/>
      <w:r>
        <w:rPr>
          <w:rFonts w:hint="eastAsia"/>
        </w:rPr>
        <w:t>安全体系</w:t>
      </w:r>
      <w:bookmarkEnd w:id="498"/>
    </w:p>
    <w:p w14:paraId="35024009" w14:textId="77777777" w:rsidR="009D6247" w:rsidRDefault="00000000">
      <w:pPr>
        <w:pStyle w:val="3"/>
        <w:rPr>
          <w:ins w:id="499" w:author="喜羊羊的好朋友" w:date="2025-11-10T17:56:00Z"/>
        </w:rPr>
      </w:pPr>
      <w:ins w:id="500" w:author="喜羊羊的好朋友" w:date="2025-11-10T17:56:00Z">
        <w:r>
          <w:rPr>
            <w:rFonts w:hint="eastAsia"/>
          </w:rPr>
          <w:t>统一授权管理系统建设</w:t>
        </w:r>
      </w:ins>
    </w:p>
    <w:p w14:paraId="5B62BA5A" w14:textId="77777777" w:rsidR="009D6247" w:rsidRDefault="00000000">
      <w:pPr>
        <w:ind w:firstLine="480"/>
        <w:rPr>
          <w:ins w:id="501" w:author="喜羊羊的好朋友" w:date="2025-11-10T17:56:00Z"/>
        </w:rPr>
      </w:pPr>
      <w:ins w:id="502" w:author="喜羊羊的好朋友" w:date="2025-11-10T17:56:00Z">
        <w:r>
          <w:rPr>
            <w:rFonts w:hint="eastAsia"/>
          </w:rPr>
          <w:t>为应对平台多系统、多用户环境下的权限管理挑战，构建集中统一的授权管理体系。旨在打破各系统间的账号“孤岛”，实现对用户身份、组织机构及数据资源访问权限的精细化、全生命周期管控，确保权限分配便捷高效、操作行为可追溯可审计，最终在便捷性与安全性之间取得有效平衡，为数据安全奠定坚实基础。</w:t>
        </w:r>
      </w:ins>
    </w:p>
    <w:p w14:paraId="7E7F1A53" w14:textId="77777777" w:rsidR="009D6247" w:rsidRDefault="00000000">
      <w:pPr>
        <w:pStyle w:val="4"/>
        <w:rPr>
          <w:ins w:id="503" w:author="喜羊羊的好朋友" w:date="2025-11-10T17:56:00Z"/>
        </w:rPr>
      </w:pPr>
      <w:ins w:id="504" w:author="喜羊羊的好朋友" w:date="2025-11-10T17:56:00Z">
        <w:r>
          <w:rPr>
            <w:rFonts w:hint="eastAsia"/>
          </w:rPr>
          <w:t>统一身份与组织机构管理</w:t>
        </w:r>
      </w:ins>
    </w:p>
    <w:p w14:paraId="495CF569" w14:textId="77777777" w:rsidR="009D6247" w:rsidRDefault="00000000">
      <w:pPr>
        <w:pStyle w:val="5"/>
        <w:rPr>
          <w:ins w:id="505" w:author="喜羊羊的好朋友" w:date="2025-11-10T17:56:00Z"/>
        </w:rPr>
      </w:pPr>
      <w:ins w:id="506" w:author="喜羊羊的好朋友" w:date="2025-11-10T17:56:00Z">
        <w:r>
          <w:rPr>
            <w:rFonts w:hint="eastAsia"/>
          </w:rPr>
          <w:t>用户身份管理</w:t>
        </w:r>
      </w:ins>
    </w:p>
    <w:p w14:paraId="35E53C8B" w14:textId="77777777" w:rsidR="009D6247" w:rsidRDefault="00000000">
      <w:pPr>
        <w:ind w:firstLine="480"/>
        <w:rPr>
          <w:ins w:id="507" w:author="喜羊羊的好朋友" w:date="2025-11-10T17:56:00Z"/>
        </w:rPr>
      </w:pPr>
      <w:ins w:id="508" w:author="喜羊羊的好朋友" w:date="2025-11-10T17:56:00Z">
        <w:r>
          <w:rPr>
            <w:rFonts w:hint="eastAsia"/>
          </w:rPr>
          <w:t>提供用户信息的全生命周期管理功能，支持基于关键属性的用户创建、维护与冻结。通过与大数据平台综合门户对接，用户一次认证即可无缝访问所有授权应用，极大提升用户体验与访问安全性。</w:t>
        </w:r>
      </w:ins>
    </w:p>
    <w:p w14:paraId="20E59C60" w14:textId="77777777" w:rsidR="009D6247" w:rsidRDefault="00000000">
      <w:pPr>
        <w:ind w:firstLine="480"/>
        <w:rPr>
          <w:ins w:id="509" w:author="喜羊羊的好朋友" w:date="2025-11-10T17:56:00Z"/>
        </w:rPr>
      </w:pPr>
      <w:ins w:id="510" w:author="喜羊羊的好朋友" w:date="2025-11-10T17:56:00Z">
        <w:r>
          <w:rPr>
            <w:rFonts w:hint="eastAsia"/>
          </w:rPr>
          <w:t>实现与京办、</w:t>
        </w:r>
        <w:r>
          <w:rPr>
            <w:rFonts w:hint="eastAsia"/>
          </w:rPr>
          <w:t>CA</w:t>
        </w:r>
        <w:r>
          <w:rPr>
            <w:rFonts w:hint="eastAsia"/>
          </w:rPr>
          <w:t>等统一认证平台的标准化对接，并借助用户同步服务，确保各业务系统</w:t>
        </w:r>
        <w:proofErr w:type="gramStart"/>
        <w:r>
          <w:rPr>
            <w:rFonts w:hint="eastAsia"/>
          </w:rPr>
          <w:t>间用户</w:t>
        </w:r>
        <w:proofErr w:type="gramEnd"/>
        <w:r>
          <w:rPr>
            <w:rFonts w:hint="eastAsia"/>
          </w:rPr>
          <w:t>数据的一致性。</w:t>
        </w:r>
      </w:ins>
    </w:p>
    <w:p w14:paraId="2161FE5C" w14:textId="77777777" w:rsidR="009D6247" w:rsidRDefault="00000000">
      <w:pPr>
        <w:pStyle w:val="5"/>
        <w:rPr>
          <w:ins w:id="511" w:author="喜羊羊的好朋友" w:date="2025-11-10T17:56:00Z"/>
        </w:rPr>
      </w:pPr>
      <w:ins w:id="512" w:author="喜羊羊的好朋友" w:date="2025-11-10T17:56:00Z">
        <w:r>
          <w:rPr>
            <w:rFonts w:hint="eastAsia"/>
          </w:rPr>
          <w:t>组织机构管理</w:t>
        </w:r>
      </w:ins>
    </w:p>
    <w:p w14:paraId="3528A357" w14:textId="77777777" w:rsidR="009D6247" w:rsidRDefault="00000000">
      <w:pPr>
        <w:ind w:firstLine="480"/>
        <w:rPr>
          <w:ins w:id="513" w:author="喜羊羊的好朋友" w:date="2025-11-10T17:56:00Z"/>
        </w:rPr>
      </w:pPr>
      <w:ins w:id="514" w:author="喜羊羊的好朋友" w:date="2025-11-10T17:56:00Z">
        <w:r>
          <w:rPr>
            <w:rFonts w:hint="eastAsia"/>
          </w:rPr>
          <w:t>提供组织架构的可视化维护功能，支持部门的</w:t>
        </w:r>
        <w:proofErr w:type="gramStart"/>
        <w:r>
          <w:rPr>
            <w:rFonts w:hint="eastAsia"/>
          </w:rPr>
          <w:t>增删改及层级</w:t>
        </w:r>
        <w:proofErr w:type="gramEnd"/>
        <w:r>
          <w:rPr>
            <w:rFonts w:hint="eastAsia"/>
          </w:rPr>
          <w:t>关系调整。通过机构同步服务，实现与外部源系统的组织机构信息自动同步与融合，形成全平台统一的组织视图。</w:t>
        </w:r>
      </w:ins>
    </w:p>
    <w:p w14:paraId="4F541E8E" w14:textId="77777777" w:rsidR="009D6247" w:rsidRDefault="00000000">
      <w:pPr>
        <w:ind w:firstLine="480"/>
        <w:rPr>
          <w:ins w:id="515" w:author="喜羊羊的好朋友" w:date="2025-11-10T17:56:00Z"/>
        </w:rPr>
      </w:pPr>
      <w:ins w:id="516" w:author="喜羊羊的好朋友" w:date="2025-11-10T17:56:00Z">
        <w:r>
          <w:rPr>
            <w:rFonts w:hint="eastAsia"/>
          </w:rPr>
          <w:t>用户与机构的隶属关系可通过用户机构绑定功能清晰定义，为后续基于组织的权限分配提供准确依据。</w:t>
        </w:r>
      </w:ins>
    </w:p>
    <w:p w14:paraId="54A12C24" w14:textId="77777777" w:rsidR="009D6247" w:rsidRDefault="00000000">
      <w:pPr>
        <w:pStyle w:val="4"/>
        <w:rPr>
          <w:ins w:id="517" w:author="喜羊羊的好朋友" w:date="2025-11-10T17:56:00Z"/>
        </w:rPr>
      </w:pPr>
      <w:ins w:id="518" w:author="喜羊羊的好朋友" w:date="2025-11-10T17:56:00Z">
        <w:r>
          <w:rPr>
            <w:rFonts w:hint="eastAsia"/>
          </w:rPr>
          <w:t>集中授权与审批管控</w:t>
        </w:r>
      </w:ins>
    </w:p>
    <w:p w14:paraId="72C0C7BA" w14:textId="77777777" w:rsidR="009D6247" w:rsidRDefault="00000000">
      <w:pPr>
        <w:pStyle w:val="5"/>
        <w:rPr>
          <w:ins w:id="519" w:author="喜羊羊的好朋友" w:date="2025-11-10T17:56:00Z"/>
        </w:rPr>
      </w:pPr>
      <w:ins w:id="520" w:author="喜羊羊的好朋友" w:date="2025-11-10T17:56:00Z">
        <w:r>
          <w:rPr>
            <w:rFonts w:hint="eastAsia"/>
          </w:rPr>
          <w:t>系统注册与用户授权</w:t>
        </w:r>
      </w:ins>
    </w:p>
    <w:p w14:paraId="4D7D7C6D" w14:textId="77777777" w:rsidR="009D6247" w:rsidRDefault="00000000">
      <w:pPr>
        <w:ind w:firstLine="480"/>
        <w:rPr>
          <w:ins w:id="521" w:author="喜羊羊的好朋友" w:date="2025-11-10T17:56:00Z"/>
        </w:rPr>
      </w:pPr>
      <w:ins w:id="522" w:author="喜羊羊的好朋友" w:date="2025-11-10T17:56:00Z">
        <w:r>
          <w:rPr>
            <w:rFonts w:hint="eastAsia"/>
          </w:rPr>
          <w:lastRenderedPageBreak/>
          <w:t>对所有需接入平台的业务系统进行统一纳管。在此基础上，用户系统授权模块支持管理员针对特定用户或用户组，为其精确分配或回收对指定系统的访问权限。</w:t>
        </w:r>
      </w:ins>
    </w:p>
    <w:p w14:paraId="0627117C" w14:textId="77777777" w:rsidR="009D6247" w:rsidRDefault="00000000">
      <w:pPr>
        <w:ind w:firstLine="480"/>
        <w:rPr>
          <w:ins w:id="523" w:author="喜羊羊的好朋友" w:date="2025-11-10T17:56:00Z"/>
        </w:rPr>
      </w:pPr>
      <w:ins w:id="524" w:author="喜羊羊的好朋友" w:date="2025-11-10T17:56:00Z">
        <w:r>
          <w:rPr>
            <w:rFonts w:hint="eastAsia"/>
          </w:rPr>
          <w:t>角色信息管理功能允许创建具有特定权限集合的角色，并通过角色批量赋权，大幅提升权限分配效率与规范性。</w:t>
        </w:r>
      </w:ins>
    </w:p>
    <w:p w14:paraId="145005BF" w14:textId="77777777" w:rsidR="009D6247" w:rsidRDefault="00000000">
      <w:pPr>
        <w:pStyle w:val="5"/>
        <w:rPr>
          <w:ins w:id="525" w:author="喜羊羊的好朋友" w:date="2025-11-10T17:56:00Z"/>
        </w:rPr>
      </w:pPr>
      <w:ins w:id="526" w:author="喜羊羊的好朋友" w:date="2025-11-10T17:56:00Z">
        <w:r>
          <w:rPr>
            <w:rFonts w:hint="eastAsia"/>
          </w:rPr>
          <w:t>权限审批管理</w:t>
        </w:r>
      </w:ins>
    </w:p>
    <w:p w14:paraId="3586E29E" w14:textId="77777777" w:rsidR="009D6247" w:rsidRDefault="00000000">
      <w:pPr>
        <w:ind w:firstLine="480"/>
        <w:rPr>
          <w:ins w:id="527" w:author="喜羊羊的好朋友" w:date="2025-11-10T17:56:00Z"/>
        </w:rPr>
      </w:pPr>
      <w:ins w:id="528" w:author="喜羊羊的好朋友" w:date="2025-11-10T17:56:00Z">
        <w:r>
          <w:rPr>
            <w:rFonts w:hint="eastAsia"/>
          </w:rPr>
          <w:t>设立权限审批管理模块以确保权限分配的严肃性与安全性。该模块提供可定制的多级审批流程，对所有权限申请与变更操作进行强制流转与审核，确保权限授予符合最小权限原则与职责分离要求，所有审批过程均详细记录，形成完整的管控闭环。</w:t>
        </w:r>
      </w:ins>
    </w:p>
    <w:p w14:paraId="702461FA" w14:textId="77777777" w:rsidR="009D6247" w:rsidRDefault="00000000">
      <w:pPr>
        <w:pStyle w:val="4"/>
        <w:rPr>
          <w:ins w:id="529" w:author="喜羊羊的好朋友" w:date="2025-11-10T17:56:00Z"/>
        </w:rPr>
      </w:pPr>
      <w:ins w:id="530" w:author="喜羊羊的好朋友" w:date="2025-11-10T17:56:00Z">
        <w:r>
          <w:rPr>
            <w:rFonts w:hint="eastAsia"/>
          </w:rPr>
          <w:t>安全审计与风险监控</w:t>
        </w:r>
      </w:ins>
    </w:p>
    <w:p w14:paraId="4265E139" w14:textId="77777777" w:rsidR="009D6247" w:rsidRDefault="00000000">
      <w:pPr>
        <w:pStyle w:val="5"/>
        <w:rPr>
          <w:ins w:id="531" w:author="喜羊羊的好朋友" w:date="2025-11-10T17:56:00Z"/>
        </w:rPr>
      </w:pPr>
      <w:ins w:id="532" w:author="喜羊羊的好朋友" w:date="2025-11-10T17:56:00Z">
        <w:r>
          <w:rPr>
            <w:rFonts w:hint="eastAsia"/>
          </w:rPr>
          <w:t>统一的访问与操作审计</w:t>
        </w:r>
      </w:ins>
    </w:p>
    <w:p w14:paraId="604D5B5A" w14:textId="77777777" w:rsidR="009D6247" w:rsidRDefault="00000000">
      <w:pPr>
        <w:ind w:firstLine="480"/>
        <w:rPr>
          <w:ins w:id="533" w:author="喜羊羊的好朋友" w:date="2025-11-10T17:56:00Z"/>
        </w:rPr>
      </w:pPr>
      <w:ins w:id="534" w:author="喜羊羊的好朋友" w:date="2025-11-10T17:56:00Z">
        <w:r>
          <w:rPr>
            <w:rFonts w:hint="eastAsia"/>
          </w:rPr>
          <w:t>建立统一的日志中心，完整记录用户登录、权限变更、关键数据访问等所有敏感操作行为，形成不可篡改的审计轨迹。</w:t>
        </w:r>
      </w:ins>
    </w:p>
    <w:p w14:paraId="259A6DCD" w14:textId="77777777" w:rsidR="009D6247" w:rsidRDefault="00000000">
      <w:pPr>
        <w:ind w:firstLine="480"/>
        <w:rPr>
          <w:ins w:id="535" w:author="喜羊羊的好朋友" w:date="2025-11-10T17:56:00Z"/>
        </w:rPr>
      </w:pPr>
      <w:ins w:id="536" w:author="喜羊羊的好朋友" w:date="2025-11-10T17:56:00Z">
        <w:r>
          <w:rPr>
            <w:rFonts w:hint="eastAsia"/>
          </w:rPr>
          <w:t>确保所有操作可追溯至具体责任人，为安全事件的事后追溯与责任界定提供确凿证据，</w:t>
        </w:r>
        <w:proofErr w:type="gramStart"/>
        <w:r>
          <w:rPr>
            <w:rFonts w:hint="eastAsia"/>
          </w:rPr>
          <w:t>满足等保测评</w:t>
        </w:r>
        <w:proofErr w:type="gramEnd"/>
        <w:r>
          <w:rPr>
            <w:rFonts w:hint="eastAsia"/>
          </w:rPr>
          <w:t>等合</w:t>
        </w:r>
        <w:proofErr w:type="gramStart"/>
        <w:r>
          <w:rPr>
            <w:rFonts w:hint="eastAsia"/>
          </w:rPr>
          <w:t>规</w:t>
        </w:r>
        <w:proofErr w:type="gramEnd"/>
        <w:r>
          <w:rPr>
            <w:rFonts w:hint="eastAsia"/>
          </w:rPr>
          <w:t>要求。</w:t>
        </w:r>
      </w:ins>
    </w:p>
    <w:p w14:paraId="5A61640E" w14:textId="77777777" w:rsidR="009D6247" w:rsidRDefault="00000000">
      <w:pPr>
        <w:pStyle w:val="5"/>
        <w:rPr>
          <w:ins w:id="537" w:author="喜羊羊的好朋友" w:date="2025-11-10T17:56:00Z"/>
        </w:rPr>
      </w:pPr>
      <w:ins w:id="538" w:author="喜羊羊的好朋友" w:date="2025-11-10T17:56:00Z">
        <w:r>
          <w:rPr>
            <w:rFonts w:hint="eastAsia"/>
          </w:rPr>
          <w:t>异常行为分析预警</w:t>
        </w:r>
      </w:ins>
    </w:p>
    <w:p w14:paraId="3583CB2E" w14:textId="77777777" w:rsidR="009D6247" w:rsidRDefault="00000000">
      <w:pPr>
        <w:ind w:firstLine="480"/>
        <w:rPr>
          <w:ins w:id="539" w:author="喜羊羊的好朋友" w:date="2025-11-10T17:56:00Z"/>
        </w:rPr>
      </w:pPr>
      <w:ins w:id="540" w:author="喜羊羊的好朋友" w:date="2025-11-10T17:56:00Z">
        <w:r>
          <w:rPr>
            <w:rFonts w:hint="eastAsia"/>
          </w:rPr>
          <w:t>基于积累的审计日志，异常行为分析模块利用规则引擎与智能算法，对用户访问行为进行多维度分析，实时监测</w:t>
        </w:r>
        <w:proofErr w:type="gramStart"/>
        <w:r>
          <w:rPr>
            <w:rFonts w:hint="eastAsia"/>
          </w:rPr>
          <w:t>如非常</w:t>
        </w:r>
        <w:proofErr w:type="gramEnd"/>
        <w:r>
          <w:rPr>
            <w:rFonts w:hint="eastAsia"/>
          </w:rPr>
          <w:t>用地点登录、非工作时间高频访问、权限滥用等异常模式。</w:t>
        </w:r>
      </w:ins>
    </w:p>
    <w:p w14:paraId="50DF68BC" w14:textId="77777777" w:rsidR="009D6247" w:rsidRDefault="00000000">
      <w:pPr>
        <w:ind w:firstLine="480"/>
        <w:rPr>
          <w:ins w:id="541" w:author="喜羊羊的好朋友" w:date="2025-11-10T17:56:00Z"/>
        </w:rPr>
      </w:pPr>
      <w:ins w:id="542" w:author="喜羊羊的好朋友" w:date="2025-11-10T17:56:00Z">
        <w:r>
          <w:rPr>
            <w:rFonts w:hint="eastAsia"/>
          </w:rPr>
          <w:t>发现风险，系统将实时预警，助力安全管理员快速响应处置，实现从事后补救向事前预警、事中干预的积极转变。</w:t>
        </w:r>
      </w:ins>
    </w:p>
    <w:p w14:paraId="6EF1F203" w14:textId="77777777" w:rsidR="009D6247" w:rsidRDefault="00000000">
      <w:pPr>
        <w:pStyle w:val="3"/>
        <w:rPr>
          <w:ins w:id="543" w:author="喜羊羊的好朋友" w:date="2025-11-10T17:56:00Z"/>
        </w:rPr>
      </w:pPr>
      <w:ins w:id="544" w:author="喜羊羊的好朋友" w:date="2025-11-10T17:56:00Z">
        <w:r>
          <w:rPr>
            <w:rFonts w:hint="eastAsia"/>
          </w:rPr>
          <w:t>统一日志管理系统建设</w:t>
        </w:r>
      </w:ins>
    </w:p>
    <w:p w14:paraId="70FEDBBA" w14:textId="77777777" w:rsidR="009D6247" w:rsidRDefault="00000000">
      <w:pPr>
        <w:ind w:firstLine="480"/>
        <w:rPr>
          <w:ins w:id="545" w:author="喜羊羊的好朋友" w:date="2025-11-10T17:56:00Z"/>
        </w:rPr>
      </w:pPr>
      <w:ins w:id="546" w:author="喜羊羊的好朋友" w:date="2025-11-10T17:56:00Z">
        <w:r>
          <w:rPr>
            <w:rFonts w:hint="eastAsia"/>
          </w:rPr>
          <w:t>收集并处理分析各平台系统的用户访问日志、操作日志等，通过整合日志适配、解析、分析与告警全流程能力，实现日志的标准化管理、深度价值挖掘与风险实时预警，为区级数据平台的运行监控、业务优化、安全合</w:t>
        </w:r>
        <w:proofErr w:type="gramStart"/>
        <w:r>
          <w:rPr>
            <w:rFonts w:hint="eastAsia"/>
          </w:rPr>
          <w:t>规</w:t>
        </w:r>
        <w:proofErr w:type="gramEnd"/>
        <w:r>
          <w:rPr>
            <w:rFonts w:hint="eastAsia"/>
          </w:rPr>
          <w:t>提供坚实的日志</w:t>
        </w:r>
        <w:r>
          <w:rPr>
            <w:rFonts w:hint="eastAsia"/>
          </w:rPr>
          <w:lastRenderedPageBreak/>
          <w:t>数据支撑，保障数据平台稳定运行、提升数据价值利用率、满足合</w:t>
        </w:r>
        <w:proofErr w:type="gramStart"/>
        <w:r>
          <w:rPr>
            <w:rFonts w:hint="eastAsia"/>
          </w:rPr>
          <w:t>规</w:t>
        </w:r>
        <w:proofErr w:type="gramEnd"/>
        <w:r>
          <w:rPr>
            <w:rFonts w:hint="eastAsia"/>
          </w:rPr>
          <w:t>审计要求。</w:t>
        </w:r>
      </w:ins>
    </w:p>
    <w:p w14:paraId="54C62CEF" w14:textId="77777777" w:rsidR="009D6247" w:rsidRDefault="00000000">
      <w:pPr>
        <w:pStyle w:val="4"/>
        <w:rPr>
          <w:ins w:id="547" w:author="喜羊羊的好朋友" w:date="2025-11-10T17:56:00Z"/>
        </w:rPr>
      </w:pPr>
      <w:ins w:id="548" w:author="喜羊羊的好朋友" w:date="2025-11-10T17:56:00Z">
        <w:r>
          <w:rPr>
            <w:rFonts w:hint="eastAsia"/>
          </w:rPr>
          <w:t>业务行为分析</w:t>
        </w:r>
      </w:ins>
    </w:p>
    <w:p w14:paraId="4540FD00" w14:textId="77777777" w:rsidR="009D6247" w:rsidRDefault="00000000">
      <w:pPr>
        <w:ind w:firstLine="480"/>
        <w:rPr>
          <w:ins w:id="549" w:author="喜羊羊的好朋友" w:date="2025-11-10T17:56:00Z"/>
        </w:rPr>
      </w:pPr>
      <w:ins w:id="550" w:author="喜羊羊的好朋友" w:date="2025-11-10T17:56:00Z">
        <w:r>
          <w:rPr>
            <w:rFonts w:hint="eastAsia"/>
          </w:rPr>
          <w:t>解析应用日志，提取用户在目录管理系统、</w:t>
        </w:r>
        <w:proofErr w:type="gramStart"/>
        <w:r>
          <w:rPr>
            <w:rFonts w:hint="eastAsia"/>
          </w:rPr>
          <w:t>数据湖仓</w:t>
        </w:r>
        <w:proofErr w:type="gramEnd"/>
        <w:r>
          <w:rPr>
            <w:rFonts w:hint="eastAsia"/>
          </w:rPr>
          <w:t>一体存储平台、共性组件等系统中的操作轨迹，包括访问功能模块、操作频次、流程路径等信息。挖掘用户业务操作习惯、需求偏好。</w:t>
        </w:r>
      </w:ins>
    </w:p>
    <w:p w14:paraId="7CED55B4" w14:textId="77777777" w:rsidR="009D6247" w:rsidRDefault="00000000">
      <w:pPr>
        <w:pStyle w:val="4"/>
        <w:rPr>
          <w:ins w:id="551" w:author="喜羊羊的好朋友" w:date="2025-11-10T17:56:00Z"/>
        </w:rPr>
      </w:pPr>
      <w:ins w:id="552" w:author="喜羊羊的好朋友" w:date="2025-11-10T17:56:00Z">
        <w:r>
          <w:rPr>
            <w:rFonts w:hint="eastAsia"/>
          </w:rPr>
          <w:t>系统性能分析</w:t>
        </w:r>
      </w:ins>
    </w:p>
    <w:p w14:paraId="2E8CCB38" w14:textId="77777777" w:rsidR="009D6247" w:rsidRDefault="00000000">
      <w:pPr>
        <w:ind w:firstLine="480"/>
        <w:rPr>
          <w:ins w:id="553" w:author="喜羊羊的好朋友" w:date="2025-11-10T17:56:00Z"/>
        </w:rPr>
      </w:pPr>
      <w:ins w:id="554" w:author="喜羊羊的好朋友" w:date="2025-11-10T17:56:00Z">
        <w:r>
          <w:rPr>
            <w:rFonts w:hint="eastAsia"/>
          </w:rPr>
          <w:t>对系统和应用日志进行解析，统计响应时间、吞吐量、资源占用率等关键性能指标。实时监测目录管理系统、</w:t>
        </w:r>
        <w:proofErr w:type="gramStart"/>
        <w:r>
          <w:rPr>
            <w:rFonts w:hint="eastAsia"/>
          </w:rPr>
          <w:t>数据湖仓</w:t>
        </w:r>
        <w:proofErr w:type="gramEnd"/>
        <w:r>
          <w:rPr>
            <w:rFonts w:hint="eastAsia"/>
          </w:rPr>
          <w:t>一体存储平台、共性组件的运行状态，快速定位性能瓶颈，如存储读写缓慢、数据处理任务卡顿等问题。</w:t>
        </w:r>
      </w:ins>
    </w:p>
    <w:p w14:paraId="67D17F19" w14:textId="77777777" w:rsidR="009D6247" w:rsidRDefault="00000000">
      <w:pPr>
        <w:pStyle w:val="4"/>
        <w:rPr>
          <w:ins w:id="555" w:author="喜羊羊的好朋友" w:date="2025-11-10T17:56:00Z"/>
        </w:rPr>
      </w:pPr>
      <w:ins w:id="556" w:author="喜羊羊的好朋友" w:date="2025-11-10T17:56:00Z">
        <w:r>
          <w:rPr>
            <w:rFonts w:hint="eastAsia"/>
          </w:rPr>
          <w:t>安全审计与合</w:t>
        </w:r>
        <w:proofErr w:type="gramStart"/>
        <w:r>
          <w:rPr>
            <w:rFonts w:hint="eastAsia"/>
          </w:rPr>
          <w:t>规</w:t>
        </w:r>
        <w:proofErr w:type="gramEnd"/>
      </w:ins>
    </w:p>
    <w:p w14:paraId="646CC834" w14:textId="77777777" w:rsidR="009D6247" w:rsidRDefault="00000000">
      <w:pPr>
        <w:ind w:firstLine="480"/>
        <w:rPr>
          <w:ins w:id="557" w:author="喜羊羊的好朋友" w:date="2025-11-10T17:56:00Z"/>
        </w:rPr>
      </w:pPr>
      <w:ins w:id="558" w:author="喜羊羊的好朋友" w:date="2025-11-10T17:56:00Z">
        <w:r>
          <w:rPr>
            <w:rFonts w:hint="eastAsia"/>
          </w:rPr>
          <w:t>支持按时间、操作用户、事件类型快速查询日志，精准追溯平台中的敏感操作、权限变更等记录。满足区级系统平台的合</w:t>
        </w:r>
        <w:proofErr w:type="gramStart"/>
        <w:r>
          <w:rPr>
            <w:rFonts w:hint="eastAsia"/>
          </w:rPr>
          <w:t>规</w:t>
        </w:r>
        <w:proofErr w:type="gramEnd"/>
        <w:r>
          <w:rPr>
            <w:rFonts w:hint="eastAsia"/>
          </w:rPr>
          <w:t>审计需求，同时及时发现越权访问、异常数据操作等安全风险。</w:t>
        </w:r>
      </w:ins>
    </w:p>
    <w:p w14:paraId="14406FB1" w14:textId="77777777" w:rsidR="009D6247" w:rsidRDefault="00000000">
      <w:pPr>
        <w:pStyle w:val="4"/>
        <w:rPr>
          <w:ins w:id="559" w:author="喜羊羊的好朋友" w:date="2025-11-10T17:56:00Z"/>
        </w:rPr>
      </w:pPr>
      <w:ins w:id="560" w:author="喜羊羊的好朋友" w:date="2025-11-10T17:56:00Z">
        <w:r>
          <w:rPr>
            <w:rFonts w:hint="eastAsia"/>
          </w:rPr>
          <w:t>日志异常与告警</w:t>
        </w:r>
      </w:ins>
    </w:p>
    <w:p w14:paraId="67391E65" w14:textId="77777777" w:rsidR="009D6247" w:rsidRDefault="00000000">
      <w:pPr>
        <w:ind w:firstLine="480"/>
      </w:pPr>
      <w:ins w:id="561" w:author="喜羊羊的好朋友" w:date="2025-11-10T17:56:00Z">
        <w:r>
          <w:rPr>
            <w:rFonts w:hint="eastAsia"/>
          </w:rPr>
          <w:t>系统自动、实时地识别和筛选出日志流中的异常模式，例如错误、故障、安全威胁或性能瓶颈的征兆。一旦发现异常，系统会立即通过预设的消息渠道向相关人员发送告警通知，确保问题能被第一时间发现和处理。</w:t>
        </w:r>
      </w:ins>
    </w:p>
    <w:p w14:paraId="45E3C9D5" w14:textId="77777777" w:rsidR="009D6247" w:rsidRDefault="00000000">
      <w:pPr>
        <w:pStyle w:val="3"/>
      </w:pPr>
      <w:bookmarkStart w:id="562" w:name="_Toc213053828"/>
      <w:r>
        <w:rPr>
          <w:rFonts w:hint="eastAsia"/>
        </w:rPr>
        <w:t>网络安全体系建设</w:t>
      </w:r>
      <w:bookmarkEnd w:id="562"/>
    </w:p>
    <w:p w14:paraId="4EC2D24F" w14:textId="77777777" w:rsidR="009D6247" w:rsidRDefault="00000000">
      <w:pPr>
        <w:ind w:firstLine="480"/>
      </w:pPr>
      <w:r>
        <w:rPr>
          <w:rFonts w:hint="eastAsia"/>
        </w:rPr>
        <w:t>网络安全体系以“纵深防御、主动免疫、动态管控”为核心原则，构建“边界防护—区域隔离—流量监测—威胁响应—合</w:t>
      </w:r>
      <w:proofErr w:type="gramStart"/>
      <w:r>
        <w:rPr>
          <w:rFonts w:hint="eastAsia"/>
        </w:rPr>
        <w:t>规</w:t>
      </w:r>
      <w:proofErr w:type="gramEnd"/>
      <w:r>
        <w:rPr>
          <w:rFonts w:hint="eastAsia"/>
        </w:rPr>
        <w:t>审计”五层防护体系。</w:t>
      </w:r>
    </w:p>
    <w:p w14:paraId="230B0A0D" w14:textId="77777777" w:rsidR="009D6247" w:rsidRDefault="00000000">
      <w:pPr>
        <w:pStyle w:val="4"/>
      </w:pPr>
      <w:bookmarkStart w:id="563" w:name="_Toc213053829"/>
      <w:r>
        <w:rPr>
          <w:rFonts w:hint="eastAsia"/>
        </w:rPr>
        <w:t>网络边界安全</w:t>
      </w:r>
      <w:bookmarkEnd w:id="563"/>
    </w:p>
    <w:p w14:paraId="798D5708" w14:textId="77777777" w:rsidR="009D6247" w:rsidRDefault="00000000">
      <w:pPr>
        <w:pStyle w:val="5"/>
      </w:pPr>
      <w:r>
        <w:rPr>
          <w:rFonts w:hint="eastAsia"/>
        </w:rPr>
        <w:t>下一代防火墙部署</w:t>
      </w:r>
    </w:p>
    <w:p w14:paraId="3E50C498" w14:textId="77777777" w:rsidR="009D6247" w:rsidRDefault="00000000">
      <w:pPr>
        <w:ind w:firstLine="480"/>
      </w:pPr>
      <w:proofErr w:type="gramStart"/>
      <w:r>
        <w:rPr>
          <w:rFonts w:hint="eastAsia"/>
        </w:rPr>
        <w:t>在智算中心</w:t>
      </w:r>
      <w:proofErr w:type="gramEnd"/>
      <w:r>
        <w:rPr>
          <w:rFonts w:hint="eastAsia"/>
        </w:rPr>
        <w:t>互联网出口、政务外网接入点、行业专网接口部署高性能</w:t>
      </w:r>
      <w:r>
        <w:rPr>
          <w:rFonts w:hint="eastAsia"/>
        </w:rPr>
        <w:t>NGFW</w:t>
      </w:r>
      <w:r>
        <w:rPr>
          <w:rFonts w:hint="eastAsia"/>
        </w:rPr>
        <w:t>，支持应用识别、</w:t>
      </w:r>
      <w:r>
        <w:rPr>
          <w:rFonts w:hint="eastAsia"/>
        </w:rPr>
        <w:t>IPS</w:t>
      </w:r>
      <w:r>
        <w:rPr>
          <w:rFonts w:hint="eastAsia"/>
        </w:rPr>
        <w:t>、</w:t>
      </w:r>
      <w:r>
        <w:rPr>
          <w:rFonts w:hint="eastAsia"/>
        </w:rPr>
        <w:t>AV</w:t>
      </w:r>
      <w:r>
        <w:rPr>
          <w:rFonts w:hint="eastAsia"/>
        </w:rPr>
        <w:t>、</w:t>
      </w:r>
      <w:r>
        <w:rPr>
          <w:rFonts w:hint="eastAsia"/>
        </w:rPr>
        <w:t>URL</w:t>
      </w:r>
      <w:r>
        <w:rPr>
          <w:rFonts w:hint="eastAsia"/>
        </w:rPr>
        <w:t>过滤、</w:t>
      </w:r>
      <w:r>
        <w:rPr>
          <w:rFonts w:hint="eastAsia"/>
        </w:rPr>
        <w:t>SSL</w:t>
      </w:r>
      <w:r>
        <w:rPr>
          <w:rFonts w:hint="eastAsia"/>
        </w:rPr>
        <w:t>解密等功能。</w:t>
      </w:r>
    </w:p>
    <w:p w14:paraId="3B92CA45" w14:textId="77777777" w:rsidR="009D6247" w:rsidRDefault="00000000">
      <w:pPr>
        <w:ind w:firstLine="480"/>
      </w:pPr>
      <w:r>
        <w:rPr>
          <w:rFonts w:hint="eastAsia"/>
        </w:rPr>
        <w:lastRenderedPageBreak/>
        <w:t>配置精细</w:t>
      </w:r>
      <w:proofErr w:type="gramStart"/>
      <w:r>
        <w:rPr>
          <w:rFonts w:hint="eastAsia"/>
        </w:rPr>
        <w:t>化访问</w:t>
      </w:r>
      <w:proofErr w:type="gramEnd"/>
      <w:r>
        <w:rPr>
          <w:rFonts w:hint="eastAsia"/>
        </w:rPr>
        <w:t>控制策略，仅开放必要端口（如</w:t>
      </w:r>
      <w:r>
        <w:rPr>
          <w:rFonts w:hint="eastAsia"/>
        </w:rPr>
        <w:t>HTTPS 443</w:t>
      </w:r>
      <w:r>
        <w:rPr>
          <w:rFonts w:hint="eastAsia"/>
        </w:rPr>
        <w:t>、</w:t>
      </w:r>
      <w:r>
        <w:rPr>
          <w:rFonts w:hint="eastAsia"/>
        </w:rPr>
        <w:t>SSH 22</w:t>
      </w:r>
      <w:r>
        <w:rPr>
          <w:rFonts w:hint="eastAsia"/>
        </w:rPr>
        <w:t>管理端口），默认拒绝所有入站流量。</w:t>
      </w:r>
    </w:p>
    <w:p w14:paraId="096684BF" w14:textId="77777777" w:rsidR="009D6247" w:rsidRDefault="00000000">
      <w:pPr>
        <w:ind w:firstLine="480"/>
      </w:pPr>
      <w:r>
        <w:rPr>
          <w:rFonts w:hint="eastAsia"/>
        </w:rPr>
        <w:t>与市级政务安全运营中心（</w:t>
      </w:r>
      <w:r>
        <w:rPr>
          <w:rFonts w:hint="eastAsia"/>
        </w:rPr>
        <w:t>SOC</w:t>
      </w:r>
      <w:r>
        <w:rPr>
          <w:rFonts w:hint="eastAsia"/>
        </w:rPr>
        <w:t>）联动，实现威胁情报实时同步。</w:t>
      </w:r>
    </w:p>
    <w:p w14:paraId="3CFF5865" w14:textId="77777777" w:rsidR="009D6247" w:rsidRDefault="00000000">
      <w:pPr>
        <w:pStyle w:val="5"/>
      </w:pPr>
      <w:r>
        <w:rPr>
          <w:rFonts w:hint="eastAsia"/>
        </w:rPr>
        <w:t>抗</w:t>
      </w:r>
      <w:r>
        <w:rPr>
          <w:rFonts w:hint="eastAsia"/>
        </w:rPr>
        <w:t>DDoS</w:t>
      </w:r>
      <w:r>
        <w:rPr>
          <w:rFonts w:hint="eastAsia"/>
        </w:rPr>
        <w:t>攻击防护</w:t>
      </w:r>
    </w:p>
    <w:p w14:paraId="2AEEFFB2" w14:textId="77777777" w:rsidR="009D6247" w:rsidRDefault="00000000">
      <w:pPr>
        <w:ind w:firstLine="480"/>
      </w:pPr>
      <w:r>
        <w:rPr>
          <w:rFonts w:hint="eastAsia"/>
        </w:rPr>
        <w:t>在互联网接入</w:t>
      </w:r>
      <w:proofErr w:type="gramStart"/>
      <w:r>
        <w:rPr>
          <w:rFonts w:hint="eastAsia"/>
        </w:rPr>
        <w:t>层部署云</w:t>
      </w:r>
      <w:proofErr w:type="gramEnd"/>
      <w:r>
        <w:rPr>
          <w:rFonts w:hint="eastAsia"/>
        </w:rPr>
        <w:t>地协同的</w:t>
      </w:r>
      <w:r>
        <w:rPr>
          <w:rFonts w:hint="eastAsia"/>
        </w:rPr>
        <w:t>DDoS</w:t>
      </w:r>
      <w:r>
        <w:rPr>
          <w:rFonts w:hint="eastAsia"/>
        </w:rPr>
        <w:t>清洗系统，具备</w:t>
      </w:r>
      <w:proofErr w:type="spellStart"/>
      <w:r>
        <w:rPr>
          <w:rFonts w:hint="eastAsia"/>
        </w:rPr>
        <w:t>Tbps</w:t>
      </w:r>
      <w:proofErr w:type="spellEnd"/>
      <w:r>
        <w:rPr>
          <w:rFonts w:hint="eastAsia"/>
        </w:rPr>
        <w:t>级清洗能力。</w:t>
      </w:r>
    </w:p>
    <w:p w14:paraId="2DD423CF" w14:textId="77777777" w:rsidR="009D6247" w:rsidRDefault="00000000">
      <w:pPr>
        <w:ind w:firstLine="480"/>
      </w:pPr>
      <w:r>
        <w:rPr>
          <w:rFonts w:hint="eastAsia"/>
        </w:rPr>
        <w:t>对</w:t>
      </w:r>
      <w:r>
        <w:rPr>
          <w:rFonts w:hint="eastAsia"/>
        </w:rPr>
        <w:t>AI</w:t>
      </w:r>
      <w:r>
        <w:rPr>
          <w:rFonts w:hint="eastAsia"/>
        </w:rPr>
        <w:t>训练任务调度接口、模型服务</w:t>
      </w:r>
      <w:r>
        <w:rPr>
          <w:rFonts w:hint="eastAsia"/>
        </w:rPr>
        <w:t>API</w:t>
      </w:r>
      <w:r>
        <w:rPr>
          <w:rFonts w:hint="eastAsia"/>
        </w:rPr>
        <w:t>等关键业务入口实施流量基线建模，异常流量自动触发清洗或黑洞路由。</w:t>
      </w:r>
    </w:p>
    <w:p w14:paraId="3E6E955D" w14:textId="77777777" w:rsidR="009D6247" w:rsidRDefault="00000000">
      <w:pPr>
        <w:pStyle w:val="5"/>
      </w:pPr>
      <w:r>
        <w:rPr>
          <w:rFonts w:hint="eastAsia"/>
        </w:rPr>
        <w:t>安全接入网关</w:t>
      </w:r>
    </w:p>
    <w:p w14:paraId="3364F078" w14:textId="77777777" w:rsidR="009D6247" w:rsidRDefault="00000000">
      <w:pPr>
        <w:ind w:firstLine="480"/>
      </w:pPr>
      <w:r>
        <w:rPr>
          <w:rFonts w:hint="eastAsia"/>
        </w:rPr>
        <w:t>面向科研机构、企业用户远程接入需求，部署零信任架构（</w:t>
      </w:r>
      <w:r>
        <w:rPr>
          <w:rFonts w:hint="eastAsia"/>
        </w:rPr>
        <w:t>ZTA</w:t>
      </w:r>
      <w:r>
        <w:rPr>
          <w:rFonts w:hint="eastAsia"/>
        </w:rPr>
        <w:t>）安全接入网关，实现“先认证、后连接、持续验证”。</w:t>
      </w:r>
    </w:p>
    <w:p w14:paraId="426A03B6" w14:textId="77777777" w:rsidR="009D6247" w:rsidRDefault="00000000">
      <w:pPr>
        <w:ind w:firstLine="480"/>
      </w:pPr>
      <w:r>
        <w:rPr>
          <w:rFonts w:hint="eastAsia"/>
        </w:rPr>
        <w:t>支持多因子认证（</w:t>
      </w:r>
      <w:r>
        <w:rPr>
          <w:rFonts w:hint="eastAsia"/>
        </w:rPr>
        <w:t>MFA</w:t>
      </w:r>
      <w:r>
        <w:rPr>
          <w:rFonts w:hint="eastAsia"/>
        </w:rPr>
        <w:t>）、设备指纹绑定、最小权限访问控制。</w:t>
      </w:r>
    </w:p>
    <w:p w14:paraId="781D27F8" w14:textId="77777777" w:rsidR="009D6247" w:rsidRDefault="00000000">
      <w:pPr>
        <w:pStyle w:val="4"/>
      </w:pPr>
      <w:bookmarkStart w:id="564" w:name="_Toc213053830"/>
      <w:r>
        <w:rPr>
          <w:rFonts w:hint="eastAsia"/>
        </w:rPr>
        <w:t>网络区域隔离与微隔离</w:t>
      </w:r>
      <w:bookmarkEnd w:id="564"/>
    </w:p>
    <w:p w14:paraId="1193408B" w14:textId="77777777" w:rsidR="009D6247" w:rsidRDefault="00000000">
      <w:pPr>
        <w:pStyle w:val="5"/>
      </w:pPr>
      <w:r>
        <w:rPr>
          <w:rFonts w:hint="eastAsia"/>
        </w:rPr>
        <w:t>VPC</w:t>
      </w:r>
      <w:r>
        <w:rPr>
          <w:rFonts w:hint="eastAsia"/>
        </w:rPr>
        <w:t>与安全域划分</w:t>
      </w:r>
    </w:p>
    <w:p w14:paraId="591FDA41" w14:textId="77777777" w:rsidR="009D6247" w:rsidRDefault="00000000">
      <w:pPr>
        <w:ind w:firstLine="480"/>
      </w:pPr>
      <w:r>
        <w:rPr>
          <w:rFonts w:hint="eastAsia"/>
        </w:rPr>
        <w:t>按照业务属性划分安全域：管理域（运维管理）、计算域（</w:t>
      </w:r>
      <w:r>
        <w:rPr>
          <w:rFonts w:hint="eastAsia"/>
        </w:rPr>
        <w:t>GPU/TPU</w:t>
      </w:r>
      <w:r>
        <w:rPr>
          <w:rFonts w:hint="eastAsia"/>
        </w:rPr>
        <w:t>集群）、存储域（分布式文件系统）、</w:t>
      </w:r>
      <w:r>
        <w:rPr>
          <w:rFonts w:hint="eastAsia"/>
        </w:rPr>
        <w:t>AI</w:t>
      </w:r>
      <w:r>
        <w:rPr>
          <w:rFonts w:hint="eastAsia"/>
        </w:rPr>
        <w:t>服务域（模型推理</w:t>
      </w:r>
      <w:r>
        <w:rPr>
          <w:rFonts w:hint="eastAsia"/>
        </w:rPr>
        <w:t>API</w:t>
      </w:r>
      <w:r>
        <w:rPr>
          <w:rFonts w:hint="eastAsia"/>
        </w:rPr>
        <w:t>）、数据域（训练数据湖）。</w:t>
      </w:r>
    </w:p>
    <w:p w14:paraId="3604CD93" w14:textId="77777777" w:rsidR="009D6247" w:rsidRDefault="00000000">
      <w:pPr>
        <w:ind w:firstLine="480"/>
      </w:pPr>
      <w:proofErr w:type="gramStart"/>
      <w:r>
        <w:rPr>
          <w:rFonts w:hint="eastAsia"/>
        </w:rPr>
        <w:t>各域间</w:t>
      </w:r>
      <w:proofErr w:type="gramEnd"/>
      <w:r>
        <w:rPr>
          <w:rFonts w:hint="eastAsia"/>
        </w:rPr>
        <w:t>通过</w:t>
      </w:r>
      <w:r>
        <w:rPr>
          <w:rFonts w:hint="eastAsia"/>
        </w:rPr>
        <w:t>VPC</w:t>
      </w:r>
      <w:r>
        <w:rPr>
          <w:rFonts w:hint="eastAsia"/>
        </w:rPr>
        <w:t>（虚拟私有云）隔离，域间通信需经安全策略审批并记录日志。</w:t>
      </w:r>
    </w:p>
    <w:p w14:paraId="714F51B2" w14:textId="77777777" w:rsidR="009D6247" w:rsidRDefault="00000000">
      <w:pPr>
        <w:pStyle w:val="5"/>
      </w:pPr>
      <w:r>
        <w:rPr>
          <w:rFonts w:hint="eastAsia"/>
        </w:rPr>
        <w:t>流量微隔离</w:t>
      </w:r>
    </w:p>
    <w:p w14:paraId="0AFE1CF1" w14:textId="77777777" w:rsidR="009D6247" w:rsidRDefault="00000000">
      <w:pPr>
        <w:ind w:firstLine="480"/>
      </w:pPr>
      <w:r>
        <w:rPr>
          <w:rFonts w:hint="eastAsia"/>
        </w:rPr>
        <w:t>在计算节点部署基于主机的微隔离代理（如</w:t>
      </w:r>
      <w:proofErr w:type="spellStart"/>
      <w:r>
        <w:rPr>
          <w:rFonts w:hint="eastAsia"/>
        </w:rPr>
        <w:t>eBPF</w:t>
      </w:r>
      <w:proofErr w:type="spellEnd"/>
      <w:r>
        <w:rPr>
          <w:rFonts w:hint="eastAsia"/>
        </w:rPr>
        <w:t>或轻量级</w:t>
      </w:r>
      <w:r>
        <w:rPr>
          <w:rFonts w:hint="eastAsia"/>
        </w:rPr>
        <w:t>Agent</w:t>
      </w:r>
      <w:r>
        <w:rPr>
          <w:rFonts w:hint="eastAsia"/>
        </w:rPr>
        <w:t>），实现容器、虚拟机、</w:t>
      </w:r>
      <w:proofErr w:type="gramStart"/>
      <w:r>
        <w:rPr>
          <w:rFonts w:hint="eastAsia"/>
        </w:rPr>
        <w:t>物理机</w:t>
      </w:r>
      <w:proofErr w:type="gramEnd"/>
      <w:r>
        <w:rPr>
          <w:rFonts w:hint="eastAsia"/>
        </w:rPr>
        <w:t>之间的细粒度访问控制。</w:t>
      </w:r>
    </w:p>
    <w:p w14:paraId="51A90604" w14:textId="77777777" w:rsidR="009D6247" w:rsidRDefault="00000000">
      <w:pPr>
        <w:ind w:firstLine="480"/>
      </w:pPr>
      <w:r>
        <w:rPr>
          <w:rFonts w:hint="eastAsia"/>
        </w:rPr>
        <w:t>基于</w:t>
      </w:r>
      <w:r>
        <w:rPr>
          <w:rFonts w:hint="eastAsia"/>
        </w:rPr>
        <w:t>AI</w:t>
      </w:r>
      <w:r>
        <w:rPr>
          <w:rFonts w:hint="eastAsia"/>
        </w:rPr>
        <w:t>业务流自动学习通信关系，生成默认拒绝策略，仅允许训练任务</w:t>
      </w:r>
      <w:proofErr w:type="gramStart"/>
      <w:r>
        <w:rPr>
          <w:rFonts w:hint="eastAsia"/>
        </w:rPr>
        <w:t>调度器</w:t>
      </w:r>
      <w:proofErr w:type="gramEnd"/>
      <w:r>
        <w:rPr>
          <w:rFonts w:hint="eastAsia"/>
        </w:rPr>
        <w:t>与</w:t>
      </w:r>
      <w:r>
        <w:rPr>
          <w:rFonts w:hint="eastAsia"/>
        </w:rPr>
        <w:t>Worker</w:t>
      </w:r>
      <w:r>
        <w:rPr>
          <w:rFonts w:hint="eastAsia"/>
        </w:rPr>
        <w:t>节点、推理服务与</w:t>
      </w:r>
      <w:r>
        <w:rPr>
          <w:rFonts w:hint="eastAsia"/>
        </w:rPr>
        <w:t>API</w:t>
      </w:r>
      <w:r>
        <w:rPr>
          <w:rFonts w:hint="eastAsia"/>
        </w:rPr>
        <w:t>网关等必要通信。</w:t>
      </w:r>
    </w:p>
    <w:p w14:paraId="5C58B7B2" w14:textId="77777777" w:rsidR="009D6247" w:rsidRDefault="00000000">
      <w:pPr>
        <w:pStyle w:val="4"/>
      </w:pPr>
      <w:bookmarkStart w:id="565" w:name="_Toc213053831"/>
      <w:r>
        <w:rPr>
          <w:rFonts w:hint="eastAsia"/>
        </w:rPr>
        <w:t>网络流量监测与威胁检测</w:t>
      </w:r>
      <w:bookmarkEnd w:id="565"/>
    </w:p>
    <w:p w14:paraId="528C0540" w14:textId="77777777" w:rsidR="009D6247" w:rsidRDefault="00000000">
      <w:pPr>
        <w:pStyle w:val="5"/>
      </w:pPr>
      <w:r>
        <w:rPr>
          <w:rFonts w:hint="eastAsia"/>
        </w:rPr>
        <w:t>全流量分析系统</w:t>
      </w:r>
    </w:p>
    <w:p w14:paraId="60B23D11" w14:textId="77777777" w:rsidR="009D6247" w:rsidRDefault="00000000">
      <w:pPr>
        <w:ind w:firstLine="480"/>
      </w:pPr>
      <w:r>
        <w:rPr>
          <w:rFonts w:hint="eastAsia"/>
        </w:rPr>
        <w:lastRenderedPageBreak/>
        <w:t>部署网络流量探针，对核心交换节点镜像流量进行全量采集与深度包检测（</w:t>
      </w:r>
      <w:r>
        <w:rPr>
          <w:rFonts w:hint="eastAsia"/>
        </w:rPr>
        <w:t>DPI</w:t>
      </w:r>
      <w:r>
        <w:rPr>
          <w:rFonts w:hint="eastAsia"/>
        </w:rPr>
        <w:t>）。</w:t>
      </w:r>
    </w:p>
    <w:p w14:paraId="30DDA6B2" w14:textId="77777777" w:rsidR="009D6247" w:rsidRDefault="00000000">
      <w:pPr>
        <w:ind w:firstLine="480"/>
      </w:pPr>
      <w:r>
        <w:rPr>
          <w:rFonts w:hint="eastAsia"/>
        </w:rPr>
        <w:t>结合</w:t>
      </w:r>
      <w:r>
        <w:rPr>
          <w:rFonts w:hint="eastAsia"/>
        </w:rPr>
        <w:t>AI</w:t>
      </w:r>
      <w:r>
        <w:rPr>
          <w:rFonts w:hint="eastAsia"/>
        </w:rPr>
        <w:t>行为分析引擎，识别异常数据外传、横向移动、挖矿行为、模型窃取等高级威胁。</w:t>
      </w:r>
    </w:p>
    <w:p w14:paraId="4250B542" w14:textId="77777777" w:rsidR="009D6247" w:rsidRDefault="00000000">
      <w:pPr>
        <w:pStyle w:val="5"/>
      </w:pPr>
      <w:r>
        <w:rPr>
          <w:rFonts w:hint="eastAsia"/>
        </w:rPr>
        <w:t>入侵检测与防御系统（</w:t>
      </w:r>
      <w:r>
        <w:rPr>
          <w:rFonts w:hint="eastAsia"/>
        </w:rPr>
        <w:t>IDS/IPS</w:t>
      </w:r>
      <w:r>
        <w:rPr>
          <w:rFonts w:hint="eastAsia"/>
        </w:rPr>
        <w:t>）</w:t>
      </w:r>
    </w:p>
    <w:p w14:paraId="2D468077" w14:textId="77777777" w:rsidR="009D6247" w:rsidRDefault="00000000">
      <w:pPr>
        <w:ind w:firstLine="480"/>
      </w:pPr>
      <w:r>
        <w:rPr>
          <w:rFonts w:hint="eastAsia"/>
        </w:rPr>
        <w:t>在核心网络区域部署分布式</w:t>
      </w:r>
      <w:r>
        <w:rPr>
          <w:rFonts w:hint="eastAsia"/>
        </w:rPr>
        <w:t>IDS/IPS</w:t>
      </w:r>
      <w:r>
        <w:rPr>
          <w:rFonts w:hint="eastAsia"/>
        </w:rPr>
        <w:t>，覆盖南北向与东西向流量。</w:t>
      </w:r>
    </w:p>
    <w:p w14:paraId="04BB26C2" w14:textId="77777777" w:rsidR="009D6247" w:rsidRDefault="00000000">
      <w:pPr>
        <w:ind w:firstLine="480"/>
      </w:pPr>
      <w:r>
        <w:rPr>
          <w:rFonts w:hint="eastAsia"/>
        </w:rPr>
        <w:t>规则库定期更新，并针对</w:t>
      </w:r>
      <w:r>
        <w:rPr>
          <w:rFonts w:hint="eastAsia"/>
        </w:rPr>
        <w:t>AI</w:t>
      </w:r>
      <w:r>
        <w:rPr>
          <w:rFonts w:hint="eastAsia"/>
        </w:rPr>
        <w:t>框架（如</w:t>
      </w:r>
      <w:r>
        <w:rPr>
          <w:rFonts w:hint="eastAsia"/>
        </w:rPr>
        <w:t>TensorFlow</w:t>
      </w:r>
      <w:r>
        <w:rPr>
          <w:rFonts w:hint="eastAsia"/>
        </w:rPr>
        <w:t>、</w:t>
      </w:r>
      <w:proofErr w:type="spellStart"/>
      <w:r>
        <w:rPr>
          <w:rFonts w:hint="eastAsia"/>
        </w:rPr>
        <w:t>PyTorch</w:t>
      </w:r>
      <w:proofErr w:type="spellEnd"/>
      <w:r>
        <w:rPr>
          <w:rFonts w:hint="eastAsia"/>
        </w:rPr>
        <w:t>）常见漏洞（如模型注入、依赖库漏洞）定制检测规则。</w:t>
      </w:r>
    </w:p>
    <w:p w14:paraId="1ACA8592" w14:textId="77777777" w:rsidR="009D6247" w:rsidRDefault="00000000">
      <w:pPr>
        <w:pStyle w:val="5"/>
      </w:pPr>
      <w:r>
        <w:rPr>
          <w:rFonts w:hint="eastAsia"/>
        </w:rPr>
        <w:t>DNS</w:t>
      </w:r>
      <w:r>
        <w:rPr>
          <w:rFonts w:hint="eastAsia"/>
        </w:rPr>
        <w:t>安全防护</w:t>
      </w:r>
    </w:p>
    <w:p w14:paraId="6672E224" w14:textId="77777777" w:rsidR="009D6247" w:rsidRDefault="00000000">
      <w:pPr>
        <w:ind w:firstLine="480"/>
      </w:pPr>
      <w:r>
        <w:rPr>
          <w:rFonts w:hint="eastAsia"/>
        </w:rPr>
        <w:t>部署安全</w:t>
      </w:r>
      <w:r>
        <w:rPr>
          <w:rFonts w:hint="eastAsia"/>
        </w:rPr>
        <w:t>DNS</w:t>
      </w:r>
      <w:r>
        <w:rPr>
          <w:rFonts w:hint="eastAsia"/>
        </w:rPr>
        <w:t>解析服务，阻断恶意域名请求，防止</w:t>
      </w:r>
      <w:r>
        <w:rPr>
          <w:rFonts w:hint="eastAsia"/>
        </w:rPr>
        <w:t>C2</w:t>
      </w:r>
      <w:r>
        <w:rPr>
          <w:rFonts w:hint="eastAsia"/>
        </w:rPr>
        <w:t>通信与数据回传。</w:t>
      </w:r>
    </w:p>
    <w:p w14:paraId="605A7071" w14:textId="77777777" w:rsidR="009D6247" w:rsidRDefault="00000000">
      <w:pPr>
        <w:pStyle w:val="4"/>
      </w:pPr>
      <w:bookmarkStart w:id="566" w:name="_Toc213053832"/>
      <w:proofErr w:type="gramStart"/>
      <w:r>
        <w:rPr>
          <w:rFonts w:hint="eastAsia"/>
        </w:rPr>
        <w:t>安全运</w:t>
      </w:r>
      <w:proofErr w:type="gramEnd"/>
      <w:r>
        <w:rPr>
          <w:rFonts w:hint="eastAsia"/>
        </w:rPr>
        <w:t>维与审计</w:t>
      </w:r>
      <w:bookmarkEnd w:id="566"/>
    </w:p>
    <w:p w14:paraId="08989870" w14:textId="77777777" w:rsidR="009D6247" w:rsidRDefault="00000000">
      <w:pPr>
        <w:pStyle w:val="5"/>
      </w:pPr>
      <w:proofErr w:type="gramStart"/>
      <w:r>
        <w:rPr>
          <w:rFonts w:hint="eastAsia"/>
        </w:rPr>
        <w:t>堡垒机</w:t>
      </w:r>
      <w:proofErr w:type="gramEnd"/>
      <w:r>
        <w:rPr>
          <w:rFonts w:hint="eastAsia"/>
        </w:rPr>
        <w:t>与操作审计</w:t>
      </w:r>
    </w:p>
    <w:p w14:paraId="611CBE0D" w14:textId="77777777" w:rsidR="009D6247" w:rsidRDefault="00000000">
      <w:pPr>
        <w:ind w:firstLine="480"/>
      </w:pPr>
      <w:r>
        <w:rPr>
          <w:rFonts w:hint="eastAsia"/>
        </w:rPr>
        <w:t>所有运</w:t>
      </w:r>
      <w:proofErr w:type="gramStart"/>
      <w:r>
        <w:rPr>
          <w:rFonts w:hint="eastAsia"/>
        </w:rPr>
        <w:t>维操作</w:t>
      </w:r>
      <w:proofErr w:type="gramEnd"/>
      <w:r>
        <w:rPr>
          <w:rFonts w:hint="eastAsia"/>
        </w:rPr>
        <w:t>必须通过</w:t>
      </w:r>
      <w:proofErr w:type="gramStart"/>
      <w:r>
        <w:rPr>
          <w:rFonts w:hint="eastAsia"/>
        </w:rPr>
        <w:t>堡垒机</w:t>
      </w:r>
      <w:proofErr w:type="gramEnd"/>
      <w:r>
        <w:rPr>
          <w:rFonts w:hint="eastAsia"/>
        </w:rPr>
        <w:t>进行，支持命令级审计、会话录像、高危操作阻断。</w:t>
      </w:r>
    </w:p>
    <w:p w14:paraId="26B3EFDC" w14:textId="77777777" w:rsidR="009D6247" w:rsidRDefault="00000000">
      <w:pPr>
        <w:ind w:firstLine="480"/>
      </w:pPr>
      <w:r>
        <w:rPr>
          <w:rFonts w:hint="eastAsia"/>
        </w:rPr>
        <w:t>与统一身份认证系统对接，实现“人</w:t>
      </w:r>
      <w:r>
        <w:rPr>
          <w:rFonts w:hint="eastAsia"/>
        </w:rPr>
        <w:t>-</w:t>
      </w:r>
      <w:r>
        <w:rPr>
          <w:rFonts w:hint="eastAsia"/>
        </w:rPr>
        <w:t>账号</w:t>
      </w:r>
      <w:r>
        <w:rPr>
          <w:rFonts w:hint="eastAsia"/>
        </w:rPr>
        <w:t>-</w:t>
      </w:r>
      <w:r>
        <w:rPr>
          <w:rFonts w:hint="eastAsia"/>
        </w:rPr>
        <w:t>操作”三重绑定。</w:t>
      </w:r>
    </w:p>
    <w:p w14:paraId="60059D6B" w14:textId="77777777" w:rsidR="009D6247" w:rsidRDefault="00000000">
      <w:pPr>
        <w:pStyle w:val="5"/>
      </w:pPr>
      <w:r>
        <w:rPr>
          <w:rFonts w:hint="eastAsia"/>
        </w:rPr>
        <w:t>日志集中管理与</w:t>
      </w:r>
      <w:r>
        <w:rPr>
          <w:rFonts w:hint="eastAsia"/>
        </w:rPr>
        <w:t>SIEM</w:t>
      </w:r>
    </w:p>
    <w:p w14:paraId="5274EB2F" w14:textId="77777777" w:rsidR="009D6247" w:rsidRDefault="00000000">
      <w:pPr>
        <w:ind w:firstLine="480"/>
      </w:pPr>
      <w:r>
        <w:rPr>
          <w:rFonts w:hint="eastAsia"/>
        </w:rPr>
        <w:t>建立统一日志平台，汇聚网络设备、安全设备、服务器、容器平台日志。</w:t>
      </w:r>
    </w:p>
    <w:p w14:paraId="6A6F57B1" w14:textId="77777777" w:rsidR="009D6247" w:rsidRDefault="00000000">
      <w:pPr>
        <w:ind w:firstLine="480"/>
      </w:pPr>
      <w:r>
        <w:rPr>
          <w:rFonts w:hint="eastAsia"/>
        </w:rPr>
        <w:t>接入市级安全信息与事件管理（</w:t>
      </w:r>
      <w:r>
        <w:rPr>
          <w:rFonts w:hint="eastAsia"/>
        </w:rPr>
        <w:t>SIEM</w:t>
      </w:r>
      <w:r>
        <w:rPr>
          <w:rFonts w:hint="eastAsia"/>
        </w:rPr>
        <w:t>）平台，实现</w:t>
      </w:r>
      <w:r>
        <w:rPr>
          <w:rFonts w:hint="eastAsia"/>
        </w:rPr>
        <w:t>7</w:t>
      </w:r>
      <w:r>
        <w:rPr>
          <w:rFonts w:hint="eastAsia"/>
        </w:rPr>
        <w:t>×</w:t>
      </w:r>
      <w:r>
        <w:rPr>
          <w:rFonts w:hint="eastAsia"/>
        </w:rPr>
        <w:t>24</w:t>
      </w:r>
      <w:r>
        <w:rPr>
          <w:rFonts w:hint="eastAsia"/>
        </w:rPr>
        <w:t>小时威胁告警、关联分析与自动化响应（</w:t>
      </w:r>
      <w:r>
        <w:rPr>
          <w:rFonts w:hint="eastAsia"/>
        </w:rPr>
        <w:t>SOAR</w:t>
      </w:r>
      <w:r>
        <w:rPr>
          <w:rFonts w:hint="eastAsia"/>
        </w:rPr>
        <w:t>）。</w:t>
      </w:r>
    </w:p>
    <w:p w14:paraId="4C84178A" w14:textId="77777777" w:rsidR="009D6247" w:rsidRDefault="00000000">
      <w:pPr>
        <w:pStyle w:val="3"/>
      </w:pPr>
      <w:bookmarkStart w:id="567" w:name="_Toc213053833"/>
      <w:r>
        <w:rPr>
          <w:rFonts w:hint="eastAsia"/>
        </w:rPr>
        <w:t>软件安全体系建设</w:t>
      </w:r>
      <w:bookmarkEnd w:id="567"/>
    </w:p>
    <w:p w14:paraId="0287D4BD" w14:textId="77777777" w:rsidR="009D6247" w:rsidRDefault="00000000">
      <w:pPr>
        <w:ind w:firstLine="480"/>
      </w:pPr>
      <w:proofErr w:type="gramStart"/>
      <w:r>
        <w:rPr>
          <w:rFonts w:hint="eastAsia"/>
        </w:rPr>
        <w:t>智算平台</w:t>
      </w:r>
      <w:proofErr w:type="gramEnd"/>
      <w:r>
        <w:rPr>
          <w:rFonts w:hint="eastAsia"/>
        </w:rPr>
        <w:t>软件</w:t>
      </w:r>
      <w:proofErr w:type="gramStart"/>
      <w:r>
        <w:rPr>
          <w:rFonts w:hint="eastAsia"/>
        </w:rPr>
        <w:t>栈</w:t>
      </w:r>
      <w:proofErr w:type="gramEnd"/>
      <w:r>
        <w:rPr>
          <w:rFonts w:hint="eastAsia"/>
        </w:rPr>
        <w:t>构建于云原生架构之上，涵盖操作系统、虚拟化层、容器平台、</w:t>
      </w:r>
      <w:r>
        <w:rPr>
          <w:rFonts w:hint="eastAsia"/>
        </w:rPr>
        <w:t>AI</w:t>
      </w:r>
      <w:r>
        <w:rPr>
          <w:rFonts w:hint="eastAsia"/>
        </w:rPr>
        <w:t>框架、模型服务及统一管理平台等核心组件。平台充分利用</w:t>
      </w:r>
      <w:proofErr w:type="gramStart"/>
      <w:r>
        <w:rPr>
          <w:rFonts w:hint="eastAsia"/>
        </w:rPr>
        <w:t>云计算</w:t>
      </w:r>
      <w:proofErr w:type="gramEnd"/>
      <w:r>
        <w:rPr>
          <w:rFonts w:hint="eastAsia"/>
        </w:rPr>
        <w:t>的弹性伸缩、按需供给与多租户隔离能力，</w:t>
      </w:r>
      <w:proofErr w:type="gramStart"/>
      <w:r>
        <w:rPr>
          <w:rFonts w:hint="eastAsia"/>
        </w:rPr>
        <w:t>实现算力资源</w:t>
      </w:r>
      <w:proofErr w:type="gramEnd"/>
      <w:r>
        <w:rPr>
          <w:rFonts w:hint="eastAsia"/>
        </w:rPr>
        <w:t>的高效调度与智能协同。软件安全体系以“开发安全左移、运行时防护、模型可信”为核心，贯穿需求、设计、开发、测试、部署到运维的全生命周期，并深度</w:t>
      </w:r>
      <w:proofErr w:type="gramStart"/>
      <w:r>
        <w:rPr>
          <w:rFonts w:hint="eastAsia"/>
        </w:rPr>
        <w:t>集成云</w:t>
      </w:r>
      <w:proofErr w:type="gramEnd"/>
      <w:r>
        <w:rPr>
          <w:rFonts w:hint="eastAsia"/>
        </w:rPr>
        <w:t>平台的安全能力，包</w:t>
      </w:r>
      <w:r>
        <w:rPr>
          <w:rFonts w:hint="eastAsia"/>
        </w:rPr>
        <w:lastRenderedPageBreak/>
        <w:t>括镜像安全扫描、容器运行时防护、模型服务访问控制与数据加密传输等，确保</w:t>
      </w:r>
      <w:r>
        <w:rPr>
          <w:rFonts w:hint="eastAsia"/>
        </w:rPr>
        <w:t>AI</w:t>
      </w:r>
      <w:r>
        <w:rPr>
          <w:rFonts w:hint="eastAsia"/>
        </w:rPr>
        <w:t>应用在</w:t>
      </w:r>
      <w:proofErr w:type="gramStart"/>
      <w:r>
        <w:rPr>
          <w:rFonts w:hint="eastAsia"/>
        </w:rPr>
        <w:t>云环境</w:t>
      </w:r>
      <w:proofErr w:type="gramEnd"/>
      <w:r>
        <w:rPr>
          <w:rFonts w:hint="eastAsia"/>
        </w:rPr>
        <w:t>中的可信、合</w:t>
      </w:r>
      <w:proofErr w:type="gramStart"/>
      <w:r>
        <w:rPr>
          <w:rFonts w:hint="eastAsia"/>
        </w:rPr>
        <w:t>规</w:t>
      </w:r>
      <w:proofErr w:type="gramEnd"/>
      <w:r>
        <w:rPr>
          <w:rFonts w:hint="eastAsia"/>
        </w:rPr>
        <w:t>与稳定运行，为顺义区智能</w:t>
      </w:r>
      <w:proofErr w:type="gramStart"/>
      <w:r>
        <w:rPr>
          <w:rFonts w:hint="eastAsia"/>
        </w:rPr>
        <w:t>算力基础</w:t>
      </w:r>
      <w:proofErr w:type="gramEnd"/>
      <w:r>
        <w:rPr>
          <w:rFonts w:hint="eastAsia"/>
        </w:rPr>
        <w:t>设施提供安全、高效、可扩展</w:t>
      </w:r>
      <w:proofErr w:type="gramStart"/>
      <w:r>
        <w:rPr>
          <w:rFonts w:hint="eastAsia"/>
        </w:rPr>
        <w:t>的云智融合</w:t>
      </w:r>
      <w:proofErr w:type="gramEnd"/>
      <w:r>
        <w:rPr>
          <w:rFonts w:hint="eastAsia"/>
        </w:rPr>
        <w:t>支撑。</w:t>
      </w:r>
    </w:p>
    <w:p w14:paraId="2FF914B4" w14:textId="77777777" w:rsidR="009D6247" w:rsidRDefault="00000000">
      <w:pPr>
        <w:pStyle w:val="4"/>
      </w:pPr>
      <w:bookmarkStart w:id="568" w:name="_Toc213053834"/>
      <w:r>
        <w:rPr>
          <w:rFonts w:hint="eastAsia"/>
        </w:rPr>
        <w:t>安全开发生命周期管理</w:t>
      </w:r>
      <w:bookmarkEnd w:id="568"/>
    </w:p>
    <w:p w14:paraId="019C0029" w14:textId="77777777" w:rsidR="009D6247" w:rsidRDefault="00000000">
      <w:pPr>
        <w:pStyle w:val="5"/>
      </w:pPr>
      <w:r>
        <w:rPr>
          <w:rFonts w:hint="eastAsia"/>
        </w:rPr>
        <w:t>安全需求与设计</w:t>
      </w:r>
    </w:p>
    <w:p w14:paraId="29496B2C" w14:textId="77777777" w:rsidR="009D6247" w:rsidRDefault="00000000">
      <w:pPr>
        <w:ind w:firstLine="480"/>
      </w:pPr>
      <w:r>
        <w:rPr>
          <w:rFonts w:hint="eastAsia"/>
        </w:rPr>
        <w:t>在需求阶段明确安全非功能需求，如数据加密存储、</w:t>
      </w:r>
      <w:r>
        <w:rPr>
          <w:rFonts w:hint="eastAsia"/>
        </w:rPr>
        <w:t>API</w:t>
      </w:r>
      <w:r>
        <w:rPr>
          <w:rFonts w:hint="eastAsia"/>
        </w:rPr>
        <w:t>鉴权、防重放攻击等。架构设计阶段采用“最小权限”“失效安全”“纵深防御”原则，避免单点故障。</w:t>
      </w:r>
    </w:p>
    <w:p w14:paraId="00A15134" w14:textId="77777777" w:rsidR="009D6247" w:rsidRDefault="00000000">
      <w:pPr>
        <w:pStyle w:val="5"/>
      </w:pPr>
      <w:r>
        <w:rPr>
          <w:rFonts w:hint="eastAsia"/>
        </w:rPr>
        <w:t>代码安全与依赖管理</w:t>
      </w:r>
    </w:p>
    <w:p w14:paraId="47B4DFAD" w14:textId="77777777" w:rsidR="009D6247" w:rsidRDefault="00000000">
      <w:pPr>
        <w:ind w:firstLine="480"/>
      </w:pPr>
      <w:r>
        <w:rPr>
          <w:rFonts w:hint="eastAsia"/>
        </w:rPr>
        <w:t>强制使用</w:t>
      </w:r>
      <w:r>
        <w:rPr>
          <w:rFonts w:hint="eastAsia"/>
        </w:rPr>
        <w:t>Git</w:t>
      </w:r>
      <w:r>
        <w:rPr>
          <w:rFonts w:hint="eastAsia"/>
        </w:rPr>
        <w:t>代码仓库，集成</w:t>
      </w:r>
      <w:r>
        <w:rPr>
          <w:rFonts w:hint="eastAsia"/>
        </w:rPr>
        <w:t>SAST</w:t>
      </w:r>
      <w:r>
        <w:rPr>
          <w:rFonts w:hint="eastAsia"/>
        </w:rPr>
        <w:t>（静态应用安全测试）工具（如</w:t>
      </w:r>
      <w:r>
        <w:rPr>
          <w:rFonts w:hint="eastAsia"/>
        </w:rPr>
        <w:t>SonarQube</w:t>
      </w:r>
      <w:r>
        <w:rPr>
          <w:rFonts w:hint="eastAsia"/>
        </w:rPr>
        <w:t>、</w:t>
      </w:r>
      <w:proofErr w:type="spellStart"/>
      <w:r>
        <w:rPr>
          <w:rFonts w:hint="eastAsia"/>
        </w:rPr>
        <w:t>Checkmarx</w:t>
      </w:r>
      <w:proofErr w:type="spellEnd"/>
      <w:r>
        <w:rPr>
          <w:rFonts w:hint="eastAsia"/>
        </w:rPr>
        <w:t>），在</w:t>
      </w:r>
      <w:r>
        <w:rPr>
          <w:rFonts w:hint="eastAsia"/>
        </w:rPr>
        <w:t>CI/CD</w:t>
      </w:r>
      <w:r>
        <w:rPr>
          <w:rFonts w:hint="eastAsia"/>
        </w:rPr>
        <w:t>流水线中自动扫描代码漏洞（如</w:t>
      </w:r>
      <w:r>
        <w:rPr>
          <w:rFonts w:hint="eastAsia"/>
        </w:rPr>
        <w:t>SQL</w:t>
      </w:r>
      <w:r>
        <w:rPr>
          <w:rFonts w:hint="eastAsia"/>
        </w:rPr>
        <w:t>注入、</w:t>
      </w:r>
      <w:r>
        <w:rPr>
          <w:rFonts w:hint="eastAsia"/>
        </w:rPr>
        <w:t>XSS</w:t>
      </w:r>
      <w:r>
        <w:rPr>
          <w:rFonts w:hint="eastAsia"/>
        </w:rPr>
        <w:t>、硬编码密钥）。</w:t>
      </w:r>
    </w:p>
    <w:p w14:paraId="00F5DB00" w14:textId="77777777" w:rsidR="009D6247" w:rsidRDefault="00000000">
      <w:pPr>
        <w:ind w:firstLine="480"/>
      </w:pPr>
      <w:r>
        <w:rPr>
          <w:rFonts w:hint="eastAsia"/>
        </w:rPr>
        <w:t>建立私有软件物料清单（</w:t>
      </w:r>
      <w:r>
        <w:rPr>
          <w:rFonts w:hint="eastAsia"/>
        </w:rPr>
        <w:t>SBOM</w:t>
      </w:r>
      <w:r>
        <w:rPr>
          <w:rFonts w:hint="eastAsia"/>
        </w:rPr>
        <w:t>）仓库，对</w:t>
      </w:r>
      <w:proofErr w:type="gramStart"/>
      <w:r>
        <w:rPr>
          <w:rFonts w:hint="eastAsia"/>
        </w:rPr>
        <w:t>所有第三</w:t>
      </w:r>
      <w:proofErr w:type="gramEnd"/>
      <w:r>
        <w:rPr>
          <w:rFonts w:hint="eastAsia"/>
        </w:rPr>
        <w:t>方库（如</w:t>
      </w:r>
      <w:r>
        <w:rPr>
          <w:rFonts w:hint="eastAsia"/>
        </w:rPr>
        <w:t>NumPy</w:t>
      </w:r>
      <w:r>
        <w:rPr>
          <w:rFonts w:hint="eastAsia"/>
        </w:rPr>
        <w:t>、</w:t>
      </w:r>
      <w:r>
        <w:rPr>
          <w:rFonts w:hint="eastAsia"/>
        </w:rPr>
        <w:t>OpenCV</w:t>
      </w:r>
      <w:r>
        <w:rPr>
          <w:rFonts w:hint="eastAsia"/>
        </w:rPr>
        <w:t>、</w:t>
      </w:r>
      <w:r>
        <w:rPr>
          <w:rFonts w:hint="eastAsia"/>
        </w:rPr>
        <w:t>Hugging Face</w:t>
      </w:r>
      <w:r>
        <w:rPr>
          <w:rFonts w:hint="eastAsia"/>
        </w:rPr>
        <w:t>模型）进行漏洞扫描（</w:t>
      </w:r>
      <w:r>
        <w:rPr>
          <w:rFonts w:hint="eastAsia"/>
        </w:rPr>
        <w:t>SCA</w:t>
      </w:r>
      <w:r>
        <w:rPr>
          <w:rFonts w:hint="eastAsia"/>
        </w:rPr>
        <w:t>工具如</w:t>
      </w:r>
      <w:r>
        <w:rPr>
          <w:rFonts w:hint="eastAsia"/>
        </w:rPr>
        <w:t>Black Duck</w:t>
      </w:r>
      <w:r>
        <w:rPr>
          <w:rFonts w:hint="eastAsia"/>
        </w:rPr>
        <w:t>、</w:t>
      </w:r>
      <w:r>
        <w:rPr>
          <w:rFonts w:hint="eastAsia"/>
        </w:rPr>
        <w:t>Dependency-Track</w:t>
      </w:r>
      <w:r>
        <w:rPr>
          <w:rFonts w:hint="eastAsia"/>
        </w:rPr>
        <w:t>），禁止使用高危组件。</w:t>
      </w:r>
    </w:p>
    <w:p w14:paraId="72DF4432" w14:textId="77777777" w:rsidR="009D6247" w:rsidRDefault="00000000">
      <w:pPr>
        <w:pStyle w:val="5"/>
      </w:pPr>
      <w:r>
        <w:rPr>
          <w:rFonts w:hint="eastAsia"/>
        </w:rPr>
        <w:t>安全测试</w:t>
      </w:r>
    </w:p>
    <w:p w14:paraId="7A483104" w14:textId="77777777" w:rsidR="009D6247" w:rsidRDefault="00000000">
      <w:pPr>
        <w:ind w:firstLine="480"/>
      </w:pPr>
      <w:r>
        <w:rPr>
          <w:rFonts w:hint="eastAsia"/>
        </w:rPr>
        <w:t>部署</w:t>
      </w:r>
      <w:r>
        <w:rPr>
          <w:rFonts w:hint="eastAsia"/>
        </w:rPr>
        <w:t>DAST</w:t>
      </w:r>
      <w:r>
        <w:rPr>
          <w:rFonts w:hint="eastAsia"/>
        </w:rPr>
        <w:t>（动态应用安全测试）工具对</w:t>
      </w:r>
      <w:r>
        <w:rPr>
          <w:rFonts w:hint="eastAsia"/>
        </w:rPr>
        <w:t>Web</w:t>
      </w:r>
      <w:r>
        <w:rPr>
          <w:rFonts w:hint="eastAsia"/>
        </w:rPr>
        <w:t>管理界面、</w:t>
      </w:r>
      <w:r>
        <w:rPr>
          <w:rFonts w:hint="eastAsia"/>
        </w:rPr>
        <w:t>API</w:t>
      </w:r>
      <w:r>
        <w:rPr>
          <w:rFonts w:hint="eastAsia"/>
        </w:rPr>
        <w:t>接口进行渗透测试。</w:t>
      </w:r>
    </w:p>
    <w:p w14:paraId="3E8D5FC3" w14:textId="77777777" w:rsidR="009D6247" w:rsidRDefault="00000000">
      <w:pPr>
        <w:ind w:firstLine="480"/>
      </w:pPr>
      <w:r>
        <w:rPr>
          <w:rFonts w:hint="eastAsia"/>
        </w:rPr>
        <w:t>针对</w:t>
      </w:r>
      <w:r>
        <w:rPr>
          <w:rFonts w:hint="eastAsia"/>
        </w:rPr>
        <w:t>AI</w:t>
      </w:r>
      <w:r>
        <w:rPr>
          <w:rFonts w:hint="eastAsia"/>
        </w:rPr>
        <w:t>服务开展专项测试：模型对抗样本攻击测试、提示词注入（</w:t>
      </w:r>
      <w:r>
        <w:rPr>
          <w:rFonts w:hint="eastAsia"/>
        </w:rPr>
        <w:t>Prompt Injection</w:t>
      </w:r>
      <w:r>
        <w:rPr>
          <w:rFonts w:hint="eastAsia"/>
        </w:rPr>
        <w:t>）测试、训练数据投毒检测。</w:t>
      </w:r>
    </w:p>
    <w:p w14:paraId="509F98AD" w14:textId="77777777" w:rsidR="009D6247" w:rsidRDefault="00000000">
      <w:pPr>
        <w:pStyle w:val="4"/>
      </w:pPr>
      <w:bookmarkStart w:id="569" w:name="_Toc213053835"/>
      <w:r>
        <w:rPr>
          <w:rFonts w:hint="eastAsia"/>
        </w:rPr>
        <w:t>运行时安全防护</w:t>
      </w:r>
      <w:bookmarkEnd w:id="569"/>
    </w:p>
    <w:p w14:paraId="15B100B6" w14:textId="77777777" w:rsidR="009D6247" w:rsidRDefault="00000000">
      <w:pPr>
        <w:pStyle w:val="5"/>
      </w:pPr>
      <w:r>
        <w:rPr>
          <w:rFonts w:hint="eastAsia"/>
        </w:rPr>
        <w:t>容器与</w:t>
      </w:r>
      <w:r>
        <w:rPr>
          <w:rFonts w:hint="eastAsia"/>
        </w:rPr>
        <w:t>Kubernetes</w:t>
      </w:r>
      <w:r>
        <w:rPr>
          <w:rFonts w:hint="eastAsia"/>
        </w:rPr>
        <w:t>安全</w:t>
      </w:r>
    </w:p>
    <w:p w14:paraId="4275141E" w14:textId="77777777" w:rsidR="009D6247" w:rsidRDefault="00000000">
      <w:pPr>
        <w:ind w:firstLine="480"/>
      </w:pPr>
      <w:r>
        <w:rPr>
          <w:rFonts w:hint="eastAsia"/>
        </w:rPr>
        <w:t>启用</w:t>
      </w:r>
      <w:r>
        <w:rPr>
          <w:rFonts w:hint="eastAsia"/>
        </w:rPr>
        <w:t>Pod</w:t>
      </w:r>
      <w:r>
        <w:rPr>
          <w:rFonts w:hint="eastAsia"/>
        </w:rPr>
        <w:t>安全策略（</w:t>
      </w:r>
      <w:r>
        <w:rPr>
          <w:rFonts w:hint="eastAsia"/>
        </w:rPr>
        <w:t>PSP</w:t>
      </w:r>
      <w:r>
        <w:rPr>
          <w:rFonts w:hint="eastAsia"/>
        </w:rPr>
        <w:t>）或</w:t>
      </w:r>
      <w:r>
        <w:rPr>
          <w:rFonts w:hint="eastAsia"/>
        </w:rPr>
        <w:t>OPA Gatekeeper</w:t>
      </w:r>
      <w:r>
        <w:rPr>
          <w:rFonts w:hint="eastAsia"/>
        </w:rPr>
        <w:t>，限制特权容器、</w:t>
      </w:r>
      <w:proofErr w:type="spellStart"/>
      <w:r>
        <w:rPr>
          <w:rFonts w:hint="eastAsia"/>
        </w:rPr>
        <w:t>hostPath</w:t>
      </w:r>
      <w:proofErr w:type="spellEnd"/>
      <w:r>
        <w:rPr>
          <w:rFonts w:hint="eastAsia"/>
        </w:rPr>
        <w:t>挂载、</w:t>
      </w:r>
      <w:r>
        <w:rPr>
          <w:rFonts w:hint="eastAsia"/>
        </w:rPr>
        <w:t>root</w:t>
      </w:r>
      <w:r>
        <w:rPr>
          <w:rFonts w:hint="eastAsia"/>
        </w:rPr>
        <w:t>用户运行。</w:t>
      </w:r>
    </w:p>
    <w:p w14:paraId="2091A01D" w14:textId="77777777" w:rsidR="009D6247" w:rsidRDefault="00000000">
      <w:pPr>
        <w:ind w:firstLine="480"/>
      </w:pPr>
      <w:r>
        <w:rPr>
          <w:rFonts w:hint="eastAsia"/>
        </w:rPr>
        <w:t>镜像签名与准入控制：所有容器镜像必须经</w:t>
      </w:r>
      <w:r>
        <w:rPr>
          <w:rFonts w:hint="eastAsia"/>
        </w:rPr>
        <w:t>Harbor</w:t>
      </w:r>
      <w:r>
        <w:rPr>
          <w:rFonts w:hint="eastAsia"/>
        </w:rPr>
        <w:t>镜像仓库签名验证，未</w:t>
      </w:r>
      <w:r>
        <w:rPr>
          <w:rFonts w:hint="eastAsia"/>
        </w:rPr>
        <w:lastRenderedPageBreak/>
        <w:t>签名镜像禁止部署。</w:t>
      </w:r>
    </w:p>
    <w:p w14:paraId="0DB82A84" w14:textId="77777777" w:rsidR="009D6247" w:rsidRDefault="00000000">
      <w:pPr>
        <w:ind w:firstLine="480"/>
      </w:pPr>
      <w:r>
        <w:rPr>
          <w:rFonts w:hint="eastAsia"/>
        </w:rPr>
        <w:t>实时监控容器逃逸、异常进程、敏感文件访问等行为。</w:t>
      </w:r>
    </w:p>
    <w:p w14:paraId="6D43C359" w14:textId="77777777" w:rsidR="009D6247" w:rsidRDefault="00000000">
      <w:pPr>
        <w:pStyle w:val="5"/>
      </w:pPr>
      <w:r>
        <w:rPr>
          <w:rFonts w:hint="eastAsia"/>
        </w:rPr>
        <w:t>主机与中间件加固</w:t>
      </w:r>
    </w:p>
    <w:p w14:paraId="5BAA0C6A" w14:textId="77777777" w:rsidR="009D6247" w:rsidRDefault="00000000">
      <w:pPr>
        <w:ind w:firstLine="480"/>
      </w:pPr>
      <w:r>
        <w:rPr>
          <w:rFonts w:hint="eastAsia"/>
        </w:rPr>
        <w:t>操作系统</w:t>
      </w:r>
      <w:proofErr w:type="gramStart"/>
      <w:r>
        <w:rPr>
          <w:rFonts w:hint="eastAsia"/>
        </w:rPr>
        <w:t>遵循等保</w:t>
      </w:r>
      <w:proofErr w:type="gramEnd"/>
      <w:r>
        <w:rPr>
          <w:rFonts w:hint="eastAsia"/>
        </w:rPr>
        <w:t>2.0</w:t>
      </w:r>
      <w:proofErr w:type="gramStart"/>
      <w:r>
        <w:rPr>
          <w:rFonts w:hint="eastAsia"/>
        </w:rPr>
        <w:t>三</w:t>
      </w:r>
      <w:proofErr w:type="gramEnd"/>
      <w:r>
        <w:rPr>
          <w:rFonts w:hint="eastAsia"/>
        </w:rPr>
        <w:t>级要求进行加固：关闭非必要服务、配置强密码策略、定期漏洞修补。</w:t>
      </w:r>
    </w:p>
    <w:p w14:paraId="25AB2BAE" w14:textId="77777777" w:rsidR="009D6247" w:rsidRDefault="00000000">
      <w:pPr>
        <w:ind w:firstLine="480"/>
      </w:pPr>
      <w:r>
        <w:rPr>
          <w:rFonts w:hint="eastAsia"/>
        </w:rPr>
        <w:t>中间件（如</w:t>
      </w:r>
      <w:r>
        <w:rPr>
          <w:rFonts w:hint="eastAsia"/>
        </w:rPr>
        <w:t>Nginx</w:t>
      </w:r>
      <w:r>
        <w:rPr>
          <w:rFonts w:hint="eastAsia"/>
        </w:rPr>
        <w:t>、</w:t>
      </w:r>
      <w:r>
        <w:rPr>
          <w:rFonts w:hint="eastAsia"/>
        </w:rPr>
        <w:t>Redis</w:t>
      </w:r>
      <w:r>
        <w:rPr>
          <w:rFonts w:hint="eastAsia"/>
        </w:rPr>
        <w:t>、</w:t>
      </w:r>
      <w:r>
        <w:rPr>
          <w:rFonts w:hint="eastAsia"/>
        </w:rPr>
        <w:t>Kafka</w:t>
      </w:r>
      <w:r>
        <w:rPr>
          <w:rFonts w:hint="eastAsia"/>
        </w:rPr>
        <w:t>）配置安全参数，如</w:t>
      </w:r>
      <w:r>
        <w:rPr>
          <w:rFonts w:hint="eastAsia"/>
        </w:rPr>
        <w:t>Redis</w:t>
      </w:r>
      <w:r>
        <w:rPr>
          <w:rFonts w:hint="eastAsia"/>
        </w:rPr>
        <w:t>禁用</w:t>
      </w:r>
      <w:r>
        <w:rPr>
          <w:rFonts w:hint="eastAsia"/>
        </w:rPr>
        <w:t>keys</w:t>
      </w:r>
      <w:r>
        <w:rPr>
          <w:rFonts w:hint="eastAsia"/>
        </w:rPr>
        <w:t>命令、</w:t>
      </w:r>
      <w:r>
        <w:rPr>
          <w:rFonts w:hint="eastAsia"/>
        </w:rPr>
        <w:t>Kafka</w:t>
      </w:r>
      <w:r>
        <w:rPr>
          <w:rFonts w:hint="eastAsia"/>
        </w:rPr>
        <w:t>启用</w:t>
      </w:r>
      <w:r>
        <w:rPr>
          <w:rFonts w:hint="eastAsia"/>
        </w:rPr>
        <w:t>SASL/SSL</w:t>
      </w:r>
      <w:r>
        <w:rPr>
          <w:rFonts w:hint="eastAsia"/>
        </w:rPr>
        <w:t>认证。</w:t>
      </w:r>
    </w:p>
    <w:p w14:paraId="32B77EA4" w14:textId="77777777" w:rsidR="009D6247" w:rsidRDefault="00000000">
      <w:pPr>
        <w:pStyle w:val="5"/>
      </w:pPr>
      <w:r>
        <w:rPr>
          <w:rFonts w:hint="eastAsia"/>
        </w:rPr>
        <w:t>API</w:t>
      </w:r>
      <w:r>
        <w:rPr>
          <w:rFonts w:hint="eastAsia"/>
        </w:rPr>
        <w:t>安全网关</w:t>
      </w:r>
    </w:p>
    <w:p w14:paraId="4482178B" w14:textId="77777777" w:rsidR="009D6247" w:rsidRDefault="00000000">
      <w:pPr>
        <w:ind w:firstLine="480"/>
      </w:pPr>
      <w:r>
        <w:rPr>
          <w:rFonts w:hint="eastAsia"/>
        </w:rPr>
        <w:t>所有对外</w:t>
      </w:r>
      <w:r>
        <w:rPr>
          <w:rFonts w:hint="eastAsia"/>
        </w:rPr>
        <w:t>AI</w:t>
      </w:r>
      <w:r>
        <w:rPr>
          <w:rFonts w:hint="eastAsia"/>
        </w:rPr>
        <w:t>服务接口（如</w:t>
      </w:r>
      <w:r>
        <w:rPr>
          <w:rFonts w:hint="eastAsia"/>
        </w:rPr>
        <w:t>/v1/chat/completions</w:t>
      </w:r>
      <w:r>
        <w:rPr>
          <w:rFonts w:hint="eastAsia"/>
        </w:rPr>
        <w:t>）必须经</w:t>
      </w:r>
      <w:r>
        <w:rPr>
          <w:rFonts w:hint="eastAsia"/>
        </w:rPr>
        <w:t>API</w:t>
      </w:r>
      <w:r>
        <w:rPr>
          <w:rFonts w:hint="eastAsia"/>
        </w:rPr>
        <w:t>网关统一管理，实现：身份认证（</w:t>
      </w:r>
      <w:r>
        <w:rPr>
          <w:rFonts w:hint="eastAsia"/>
        </w:rPr>
        <w:t>OAuth2.0/JWT</w:t>
      </w:r>
      <w:r>
        <w:rPr>
          <w:rFonts w:hint="eastAsia"/>
        </w:rPr>
        <w:t>）、速率限制（防滥用）、请求内容校验（防恶意</w:t>
      </w:r>
      <w:r>
        <w:rPr>
          <w:rFonts w:hint="eastAsia"/>
        </w:rPr>
        <w:t>payload</w:t>
      </w:r>
      <w:r>
        <w:rPr>
          <w:rFonts w:hint="eastAsia"/>
        </w:rPr>
        <w:t>）、敏感数据脱敏（如身份证号、手机号）</w:t>
      </w:r>
    </w:p>
    <w:p w14:paraId="4DCE11A7" w14:textId="77777777" w:rsidR="009D6247" w:rsidRDefault="00000000">
      <w:pPr>
        <w:pStyle w:val="4"/>
      </w:pPr>
      <w:bookmarkStart w:id="570" w:name="_Toc213053836"/>
      <w:r>
        <w:rPr>
          <w:rFonts w:hint="eastAsia"/>
        </w:rPr>
        <w:t>AI</w:t>
      </w:r>
      <w:r>
        <w:rPr>
          <w:rFonts w:hint="eastAsia"/>
        </w:rPr>
        <w:t>模型与数据安全</w:t>
      </w:r>
      <w:bookmarkEnd w:id="570"/>
    </w:p>
    <w:p w14:paraId="75880B8E" w14:textId="77777777" w:rsidR="009D6247" w:rsidRDefault="00000000">
      <w:pPr>
        <w:pStyle w:val="5"/>
      </w:pPr>
      <w:r>
        <w:rPr>
          <w:rFonts w:hint="eastAsia"/>
        </w:rPr>
        <w:t>模型安全</w:t>
      </w:r>
    </w:p>
    <w:p w14:paraId="7F304942" w14:textId="77777777" w:rsidR="009D6247" w:rsidRDefault="00000000">
      <w:pPr>
        <w:ind w:firstLine="480"/>
      </w:pPr>
      <w:r>
        <w:rPr>
          <w:rFonts w:hint="eastAsia"/>
        </w:rPr>
        <w:t>模型训练阶段：对训练数据进行脱敏与偏见检测，防止隐私泄露与歧视性输出。</w:t>
      </w:r>
    </w:p>
    <w:p w14:paraId="7A7760C9" w14:textId="77777777" w:rsidR="009D6247" w:rsidRDefault="00000000">
      <w:pPr>
        <w:ind w:firstLine="480"/>
      </w:pPr>
      <w:r>
        <w:rPr>
          <w:rFonts w:hint="eastAsia"/>
        </w:rPr>
        <w:t>模型存储阶段：加密存储模型文件（如使用</w:t>
      </w:r>
      <w:r>
        <w:rPr>
          <w:rFonts w:hint="eastAsia"/>
        </w:rPr>
        <w:t>KMS</w:t>
      </w:r>
      <w:r>
        <w:rPr>
          <w:rFonts w:hint="eastAsia"/>
        </w:rPr>
        <w:t>密钥），访问需授权。</w:t>
      </w:r>
    </w:p>
    <w:p w14:paraId="50C8E9F1" w14:textId="77777777" w:rsidR="009D6247" w:rsidRDefault="00000000">
      <w:pPr>
        <w:ind w:firstLine="480"/>
      </w:pPr>
      <w:r>
        <w:rPr>
          <w:rFonts w:hint="eastAsia"/>
        </w:rPr>
        <w:t>模型推理阶段：部署模型水印技术，防止模型窃取；启用输入输出内容过滤，拦截违法不良信息。</w:t>
      </w:r>
    </w:p>
    <w:p w14:paraId="46C3A42F" w14:textId="77777777" w:rsidR="009D6247" w:rsidRDefault="00000000">
      <w:pPr>
        <w:pStyle w:val="5"/>
      </w:pPr>
      <w:r>
        <w:rPr>
          <w:rFonts w:hint="eastAsia"/>
        </w:rPr>
        <w:t>数据全生命周期安全</w:t>
      </w:r>
    </w:p>
    <w:p w14:paraId="5A7E6C8C" w14:textId="77777777" w:rsidR="009D6247" w:rsidRDefault="00000000">
      <w:pPr>
        <w:ind w:firstLine="480"/>
      </w:pPr>
      <w:r>
        <w:rPr>
          <w:rFonts w:hint="eastAsia"/>
        </w:rPr>
        <w:t>采集：明确数据来源合法性，签署数据使用协议。</w:t>
      </w:r>
    </w:p>
    <w:p w14:paraId="3F173005" w14:textId="77777777" w:rsidR="009D6247" w:rsidRDefault="00000000">
      <w:pPr>
        <w:ind w:firstLine="480"/>
      </w:pPr>
      <w:r>
        <w:rPr>
          <w:rFonts w:hint="eastAsia"/>
        </w:rPr>
        <w:t>传输：采用</w:t>
      </w:r>
      <w:r>
        <w:rPr>
          <w:rFonts w:hint="eastAsia"/>
        </w:rPr>
        <w:t>TLS 1.3</w:t>
      </w:r>
      <w:r>
        <w:rPr>
          <w:rFonts w:hint="eastAsia"/>
        </w:rPr>
        <w:t>加密传输，内部服务间通信启用</w:t>
      </w:r>
      <w:proofErr w:type="spellStart"/>
      <w:r>
        <w:rPr>
          <w:rFonts w:hint="eastAsia"/>
        </w:rPr>
        <w:t>mTLS</w:t>
      </w:r>
      <w:proofErr w:type="spellEnd"/>
      <w:r>
        <w:rPr>
          <w:rFonts w:hint="eastAsia"/>
        </w:rPr>
        <w:t>。</w:t>
      </w:r>
    </w:p>
    <w:p w14:paraId="7799FEA3" w14:textId="77777777" w:rsidR="009D6247" w:rsidRDefault="00000000">
      <w:pPr>
        <w:ind w:firstLine="480"/>
      </w:pPr>
      <w:r>
        <w:rPr>
          <w:rFonts w:hint="eastAsia"/>
        </w:rPr>
        <w:t>存储：结构化数据加密（</w:t>
      </w:r>
      <w:r>
        <w:rPr>
          <w:rFonts w:hint="eastAsia"/>
        </w:rPr>
        <w:t>TDE</w:t>
      </w:r>
      <w:r>
        <w:rPr>
          <w:rFonts w:hint="eastAsia"/>
        </w:rPr>
        <w:t>），非结构化数据（如图像、文本）按敏感等级分类存储，高敏数据使用国密算法（</w:t>
      </w:r>
      <w:r>
        <w:rPr>
          <w:rFonts w:hint="eastAsia"/>
        </w:rPr>
        <w:t>SM4</w:t>
      </w:r>
      <w:r>
        <w:rPr>
          <w:rFonts w:hint="eastAsia"/>
        </w:rPr>
        <w:t>）加密。</w:t>
      </w:r>
    </w:p>
    <w:p w14:paraId="69CAB6B6" w14:textId="77777777" w:rsidR="009D6247" w:rsidRDefault="00000000">
      <w:pPr>
        <w:ind w:firstLine="480"/>
      </w:pPr>
      <w:r>
        <w:rPr>
          <w:rFonts w:hint="eastAsia"/>
        </w:rPr>
        <w:t>使用：基于</w:t>
      </w:r>
      <w:r>
        <w:rPr>
          <w:rFonts w:hint="eastAsia"/>
        </w:rPr>
        <w:t>RBAC+ABAC</w:t>
      </w:r>
      <w:r>
        <w:rPr>
          <w:rFonts w:hint="eastAsia"/>
        </w:rPr>
        <w:t>模型实施数据访问控制，支持</w:t>
      </w:r>
      <w:proofErr w:type="gramStart"/>
      <w:r>
        <w:rPr>
          <w:rFonts w:hint="eastAsia"/>
        </w:rPr>
        <w:t>字段级</w:t>
      </w:r>
      <w:proofErr w:type="gramEnd"/>
      <w:r>
        <w:rPr>
          <w:rFonts w:hint="eastAsia"/>
        </w:rPr>
        <w:t>权限。</w:t>
      </w:r>
    </w:p>
    <w:p w14:paraId="20D05BEE" w14:textId="77777777" w:rsidR="009D6247" w:rsidRDefault="00000000">
      <w:pPr>
        <w:ind w:firstLine="480"/>
      </w:pPr>
      <w:r>
        <w:rPr>
          <w:rFonts w:hint="eastAsia"/>
        </w:rPr>
        <w:t>销毁：数据生命周期结束时，执行安全擦除并记录审计日志。</w:t>
      </w:r>
    </w:p>
    <w:p w14:paraId="74637DF1" w14:textId="77777777" w:rsidR="009D6247" w:rsidRDefault="00000000">
      <w:pPr>
        <w:ind w:firstLine="480"/>
      </w:pPr>
      <w:r>
        <w:rPr>
          <w:rFonts w:hint="eastAsia"/>
        </w:rPr>
        <w:t>隐私计算支持（可选扩展）</w:t>
      </w:r>
    </w:p>
    <w:p w14:paraId="27E38781" w14:textId="77777777" w:rsidR="009D6247" w:rsidRDefault="00000000">
      <w:pPr>
        <w:ind w:firstLine="480"/>
      </w:pPr>
      <w:r>
        <w:rPr>
          <w:rFonts w:hint="eastAsia"/>
        </w:rPr>
        <w:lastRenderedPageBreak/>
        <w:t>对跨部门联合建模场景，可集成联邦学习、安全多方计算（</w:t>
      </w:r>
      <w:r>
        <w:rPr>
          <w:rFonts w:hint="eastAsia"/>
        </w:rPr>
        <w:t>MPC</w:t>
      </w:r>
      <w:r>
        <w:rPr>
          <w:rFonts w:hint="eastAsia"/>
        </w:rPr>
        <w:t>）或可信执行环境（</w:t>
      </w:r>
      <w:r>
        <w:rPr>
          <w:rFonts w:hint="eastAsia"/>
        </w:rPr>
        <w:t>TEE</w:t>
      </w:r>
      <w:r>
        <w:rPr>
          <w:rFonts w:hint="eastAsia"/>
        </w:rPr>
        <w:t>），实现“数据可用不可见”。</w:t>
      </w:r>
    </w:p>
    <w:p w14:paraId="5ED22A91" w14:textId="77777777" w:rsidR="009D6247" w:rsidRDefault="00000000">
      <w:pPr>
        <w:pStyle w:val="4"/>
      </w:pPr>
      <w:bookmarkStart w:id="571" w:name="_Toc213053837"/>
      <w:r>
        <w:rPr>
          <w:rFonts w:hint="eastAsia"/>
        </w:rPr>
        <w:t>全运维与应急响应</w:t>
      </w:r>
      <w:bookmarkEnd w:id="571"/>
    </w:p>
    <w:p w14:paraId="3FB7DA30" w14:textId="77777777" w:rsidR="009D6247" w:rsidRDefault="00000000">
      <w:pPr>
        <w:pStyle w:val="5"/>
      </w:pPr>
      <w:r>
        <w:rPr>
          <w:rFonts w:hint="eastAsia"/>
        </w:rPr>
        <w:t>漏洞管理闭环</w:t>
      </w:r>
    </w:p>
    <w:p w14:paraId="0B3A314B" w14:textId="77777777" w:rsidR="009D6247" w:rsidRDefault="00000000">
      <w:pPr>
        <w:ind w:firstLine="480"/>
      </w:pPr>
      <w:r>
        <w:rPr>
          <w:rFonts w:hint="eastAsia"/>
        </w:rPr>
        <w:t>建立漏洞管理平台，对接国家漏洞库（</w:t>
      </w:r>
      <w:r>
        <w:rPr>
          <w:rFonts w:hint="eastAsia"/>
        </w:rPr>
        <w:t>CNNVD</w:t>
      </w:r>
      <w:r>
        <w:rPr>
          <w:rFonts w:hint="eastAsia"/>
        </w:rPr>
        <w:t>）、厂商通告，实现漏洞发现—评估—修复—验证闭环。高危漏洞修复</w:t>
      </w:r>
      <w:r>
        <w:rPr>
          <w:rFonts w:hint="eastAsia"/>
        </w:rPr>
        <w:t>SLA</w:t>
      </w:r>
      <w:r>
        <w:rPr>
          <w:rFonts w:hint="eastAsia"/>
        </w:rPr>
        <w:t>：</w:t>
      </w:r>
      <w:r>
        <w:rPr>
          <w:rFonts w:hint="eastAsia"/>
        </w:rPr>
        <w:t>72</w:t>
      </w:r>
      <w:r>
        <w:rPr>
          <w:rFonts w:hint="eastAsia"/>
        </w:rPr>
        <w:t>小时内完成。</w:t>
      </w:r>
    </w:p>
    <w:p w14:paraId="5281B328" w14:textId="77777777" w:rsidR="009D6247" w:rsidRDefault="00000000">
      <w:pPr>
        <w:pStyle w:val="5"/>
      </w:pPr>
      <w:r>
        <w:rPr>
          <w:rFonts w:hint="eastAsia"/>
        </w:rPr>
        <w:t>安全基线与配置核查</w:t>
      </w:r>
    </w:p>
    <w:p w14:paraId="54C2E61D" w14:textId="77777777" w:rsidR="009D6247" w:rsidRDefault="00000000">
      <w:pPr>
        <w:ind w:firstLine="480"/>
      </w:pPr>
      <w:r>
        <w:rPr>
          <w:rFonts w:hint="eastAsia"/>
        </w:rPr>
        <w:t>定期使用</w:t>
      </w:r>
      <w:r>
        <w:rPr>
          <w:rFonts w:hint="eastAsia"/>
        </w:rPr>
        <w:t>CIS Benchmark</w:t>
      </w:r>
      <w:r>
        <w:rPr>
          <w:rFonts w:hint="eastAsia"/>
        </w:rPr>
        <w:t>或自定义基线对服务器、数据库、</w:t>
      </w:r>
      <w:r>
        <w:rPr>
          <w:rFonts w:hint="eastAsia"/>
        </w:rPr>
        <w:t>AI</w:t>
      </w:r>
      <w:r>
        <w:rPr>
          <w:rFonts w:hint="eastAsia"/>
        </w:rPr>
        <w:t>平台进行配置合</w:t>
      </w:r>
      <w:proofErr w:type="gramStart"/>
      <w:r>
        <w:rPr>
          <w:rFonts w:hint="eastAsia"/>
        </w:rPr>
        <w:t>规</w:t>
      </w:r>
      <w:proofErr w:type="gramEnd"/>
      <w:r>
        <w:rPr>
          <w:rFonts w:hint="eastAsia"/>
        </w:rPr>
        <w:t>检查。</w:t>
      </w:r>
    </w:p>
    <w:p w14:paraId="5402C58B" w14:textId="77777777" w:rsidR="009D6247" w:rsidRDefault="00000000">
      <w:pPr>
        <w:pStyle w:val="5"/>
      </w:pPr>
      <w:r>
        <w:rPr>
          <w:rFonts w:hint="eastAsia"/>
        </w:rPr>
        <w:t>应急响应机制</w:t>
      </w:r>
    </w:p>
    <w:p w14:paraId="09614BA1" w14:textId="77777777" w:rsidR="009D6247" w:rsidRDefault="00000000">
      <w:pPr>
        <w:ind w:firstLine="480"/>
      </w:pPr>
      <w:r>
        <w:rPr>
          <w:rFonts w:hint="eastAsia"/>
        </w:rPr>
        <w:t>制定《智算平台网络安全事件应急预案》，明确数据泄露、模型被控、服务中断等场景处置流程。每年至少开展</w:t>
      </w:r>
      <w:r>
        <w:rPr>
          <w:rFonts w:hint="eastAsia"/>
        </w:rPr>
        <w:t>1</w:t>
      </w:r>
      <w:r>
        <w:rPr>
          <w:rFonts w:hint="eastAsia"/>
        </w:rPr>
        <w:t>次红蓝对抗演练，检验防护有效性。</w:t>
      </w:r>
    </w:p>
    <w:p w14:paraId="749F02B4" w14:textId="77777777" w:rsidR="009D6247" w:rsidRDefault="00000000">
      <w:pPr>
        <w:pStyle w:val="2"/>
      </w:pPr>
      <w:bookmarkStart w:id="572" w:name="_Toc213053838"/>
      <w:r>
        <w:rPr>
          <w:rFonts w:hint="eastAsia"/>
        </w:rPr>
        <w:t>全区信息化系统统一运维</w:t>
      </w:r>
      <w:bookmarkEnd w:id="572"/>
    </w:p>
    <w:p w14:paraId="13379B78" w14:textId="77777777" w:rsidR="009D6247" w:rsidRDefault="00000000">
      <w:pPr>
        <w:ind w:firstLine="480"/>
      </w:pPr>
      <w:r>
        <w:rPr>
          <w:rFonts w:hint="eastAsia"/>
        </w:rPr>
        <w:t>依托云计算、大数据与智能运维等先进技术，通过技术赋能与流程重构，构建集监控、告警、分析、处置与优化于一体的智能化运维体系。平台以云原生架构为基础，实现资源弹性调度、服务高</w:t>
      </w:r>
      <w:proofErr w:type="gramStart"/>
      <w:r>
        <w:rPr>
          <w:rFonts w:hint="eastAsia"/>
        </w:rPr>
        <w:t>可用保障</w:t>
      </w:r>
      <w:proofErr w:type="gramEnd"/>
      <w:r>
        <w:rPr>
          <w:rFonts w:hint="eastAsia"/>
        </w:rPr>
        <w:t>与全</w:t>
      </w:r>
      <w:proofErr w:type="gramStart"/>
      <w:r>
        <w:rPr>
          <w:rFonts w:hint="eastAsia"/>
        </w:rPr>
        <w:t>栈</w:t>
      </w:r>
      <w:proofErr w:type="gramEnd"/>
      <w:r>
        <w:rPr>
          <w:rFonts w:hint="eastAsia"/>
        </w:rPr>
        <w:t>可观测性，推动运</w:t>
      </w:r>
      <w:proofErr w:type="gramStart"/>
      <w:r>
        <w:rPr>
          <w:rFonts w:hint="eastAsia"/>
        </w:rPr>
        <w:t>维模式</w:t>
      </w:r>
      <w:proofErr w:type="gramEnd"/>
      <w:r>
        <w:rPr>
          <w:rFonts w:hint="eastAsia"/>
        </w:rPr>
        <w:t>从被动“救火”向主动“防控”转型。通过统一纳管政务云上各类基础设施、应用系统与数据资产，该平台全面提升政务系统的可靠性、安全性与服务体验，为顺义区的数字化转型和智慧政务建设提供坚实、敏捷、安全的云底座支撑。</w:t>
      </w:r>
    </w:p>
    <w:p w14:paraId="5754099B" w14:textId="77777777" w:rsidR="009D6247" w:rsidRDefault="00000000">
      <w:pPr>
        <w:pStyle w:val="3"/>
      </w:pPr>
      <w:bookmarkStart w:id="573" w:name="_Toc213053839"/>
      <w:r>
        <w:rPr>
          <w:rFonts w:hint="eastAsia"/>
        </w:rPr>
        <w:t>统一监控中心</w:t>
      </w:r>
      <w:bookmarkEnd w:id="573"/>
    </w:p>
    <w:p w14:paraId="4E01764B" w14:textId="77777777" w:rsidR="009D6247" w:rsidRDefault="00000000">
      <w:pPr>
        <w:ind w:firstLine="480"/>
      </w:pPr>
      <w:r>
        <w:rPr>
          <w:rFonts w:hint="eastAsia"/>
        </w:rPr>
        <w:t>1</w:t>
      </w:r>
      <w:r>
        <w:rPr>
          <w:rFonts w:hint="eastAsia"/>
        </w:rPr>
        <w:t>、基础设施监控</w:t>
      </w:r>
    </w:p>
    <w:p w14:paraId="2924062C" w14:textId="77777777" w:rsidR="009D6247" w:rsidRDefault="00000000">
      <w:pPr>
        <w:ind w:firstLine="480"/>
      </w:pPr>
      <w:r>
        <w:rPr>
          <w:rFonts w:hint="eastAsia"/>
        </w:rPr>
        <w:t>实现对服务器、网络设备、数据库、中间件的深度指标监控，支持自定义采集频率与告警阈值。提供资源池视图，按业务单位和项目分组管理。</w:t>
      </w:r>
    </w:p>
    <w:p w14:paraId="660D812D" w14:textId="77777777" w:rsidR="009D6247" w:rsidRDefault="00000000">
      <w:pPr>
        <w:ind w:firstLine="480"/>
      </w:pPr>
      <w:r>
        <w:rPr>
          <w:rFonts w:hint="eastAsia"/>
        </w:rPr>
        <w:t>2</w:t>
      </w:r>
      <w:r>
        <w:rPr>
          <w:rFonts w:hint="eastAsia"/>
        </w:rPr>
        <w:t>、自动发现与拓扑</w:t>
      </w:r>
    </w:p>
    <w:p w14:paraId="2F218838" w14:textId="77777777" w:rsidR="009D6247" w:rsidRDefault="00000000">
      <w:pPr>
        <w:ind w:firstLine="480"/>
      </w:pPr>
      <w:r>
        <w:rPr>
          <w:rFonts w:hint="eastAsia"/>
        </w:rPr>
        <w:t>支持通过</w:t>
      </w:r>
      <w:r>
        <w:rPr>
          <w:rFonts w:hint="eastAsia"/>
        </w:rPr>
        <w:t>IP</w:t>
      </w:r>
      <w:r>
        <w:rPr>
          <w:rFonts w:hint="eastAsia"/>
        </w:rPr>
        <w:t>范围、子网、种子三种方式自动发现网络设备，并识别类型。</w:t>
      </w:r>
      <w:r>
        <w:rPr>
          <w:rFonts w:hint="eastAsia"/>
        </w:rPr>
        <w:lastRenderedPageBreak/>
        <w:t>提供自动生成的物理拓扑图、支持导入的</w:t>
      </w:r>
      <w:r>
        <w:rPr>
          <w:rFonts w:hint="eastAsia"/>
        </w:rPr>
        <w:t>VISIO</w:t>
      </w:r>
      <w:r>
        <w:rPr>
          <w:rFonts w:hint="eastAsia"/>
        </w:rPr>
        <w:t>图等多种可视化方式，并支持链路性能监测。</w:t>
      </w:r>
    </w:p>
    <w:p w14:paraId="3473A343" w14:textId="77777777" w:rsidR="009D6247" w:rsidRDefault="00000000">
      <w:pPr>
        <w:ind w:firstLine="480"/>
      </w:pPr>
      <w:r>
        <w:rPr>
          <w:rFonts w:hint="eastAsia"/>
        </w:rPr>
        <w:t>3</w:t>
      </w:r>
      <w:r>
        <w:rPr>
          <w:rFonts w:hint="eastAsia"/>
        </w:rPr>
        <w:t>、智能告警管理</w:t>
      </w:r>
    </w:p>
    <w:p w14:paraId="534B0FCA" w14:textId="77777777" w:rsidR="009D6247" w:rsidRDefault="00000000">
      <w:pPr>
        <w:ind w:firstLine="480"/>
      </w:pPr>
      <w:r>
        <w:rPr>
          <w:rFonts w:hint="eastAsia"/>
        </w:rPr>
        <w:t>提供灵活的告警阈值、收敛规则与多通道通知，有效抑制告警风暴，精准定位根源故障。</w:t>
      </w:r>
    </w:p>
    <w:p w14:paraId="01A9990B" w14:textId="77777777" w:rsidR="009D6247" w:rsidRDefault="00000000">
      <w:pPr>
        <w:ind w:firstLine="480"/>
      </w:pPr>
      <w:r>
        <w:rPr>
          <w:rFonts w:hint="eastAsia"/>
        </w:rPr>
        <w:t>4</w:t>
      </w:r>
      <w:r>
        <w:rPr>
          <w:rFonts w:hint="eastAsia"/>
        </w:rPr>
        <w:t>、系统对接集成</w:t>
      </w:r>
    </w:p>
    <w:p w14:paraId="6260FA9C" w14:textId="77777777" w:rsidR="009D6247" w:rsidRDefault="00000000">
      <w:pPr>
        <w:ind w:firstLine="480"/>
      </w:pPr>
      <w:r>
        <w:rPr>
          <w:rFonts w:hint="eastAsia"/>
        </w:rPr>
        <w:t>通过</w:t>
      </w:r>
      <w:r>
        <w:rPr>
          <w:rFonts w:hint="eastAsia"/>
        </w:rPr>
        <w:t>API</w:t>
      </w:r>
      <w:r>
        <w:rPr>
          <w:rFonts w:hint="eastAsia"/>
        </w:rPr>
        <w:t>对接各专网及安全平台，实现告警信息的统一纳管与集中展示。</w:t>
      </w:r>
    </w:p>
    <w:p w14:paraId="3D7B14AE" w14:textId="77777777" w:rsidR="009D6247" w:rsidRDefault="00000000">
      <w:pPr>
        <w:pStyle w:val="3"/>
      </w:pPr>
      <w:bookmarkStart w:id="574" w:name="_Toc213053840"/>
      <w:r>
        <w:rPr>
          <w:rFonts w:hint="eastAsia"/>
        </w:rPr>
        <w:t>IT</w:t>
      </w:r>
      <w:r>
        <w:rPr>
          <w:rFonts w:hint="eastAsia"/>
        </w:rPr>
        <w:t>服务管理</w:t>
      </w:r>
      <w:bookmarkEnd w:id="574"/>
    </w:p>
    <w:p w14:paraId="35D52CA1" w14:textId="77777777" w:rsidR="009D6247" w:rsidRDefault="00000000">
      <w:pPr>
        <w:ind w:firstLine="480"/>
      </w:pPr>
      <w:r>
        <w:rPr>
          <w:rFonts w:hint="eastAsia"/>
        </w:rPr>
        <w:t>1</w:t>
      </w:r>
      <w:r>
        <w:rPr>
          <w:rFonts w:hint="eastAsia"/>
        </w:rPr>
        <w:t>、服务台与</w:t>
      </w:r>
      <w:proofErr w:type="spellStart"/>
      <w:r>
        <w:rPr>
          <w:rFonts w:hint="eastAsia"/>
        </w:rPr>
        <w:t>Callcenter</w:t>
      </w:r>
      <w:proofErr w:type="spellEnd"/>
      <w:r>
        <w:rPr>
          <w:rFonts w:hint="eastAsia"/>
        </w:rPr>
        <w:t>集成</w:t>
      </w:r>
    </w:p>
    <w:p w14:paraId="4E1DF906" w14:textId="77777777" w:rsidR="009D6247" w:rsidRDefault="00000000">
      <w:pPr>
        <w:ind w:firstLine="480"/>
      </w:pPr>
      <w:r>
        <w:rPr>
          <w:rFonts w:hint="eastAsia"/>
        </w:rPr>
        <w:t>实现来电弹屏，自动显示客户信息及</w:t>
      </w:r>
      <w:proofErr w:type="gramStart"/>
      <w:r>
        <w:rPr>
          <w:rFonts w:hint="eastAsia"/>
        </w:rPr>
        <w:t>历史工</w:t>
      </w:r>
      <w:proofErr w:type="gramEnd"/>
      <w:r>
        <w:rPr>
          <w:rFonts w:hint="eastAsia"/>
        </w:rPr>
        <w:t>单，坐席可快速创建工单。所有通话记录与录音通过</w:t>
      </w:r>
      <w:r>
        <w:rPr>
          <w:rFonts w:hint="eastAsia"/>
        </w:rPr>
        <w:t>API</w:t>
      </w:r>
      <w:r>
        <w:rPr>
          <w:rFonts w:hint="eastAsia"/>
        </w:rPr>
        <w:t>同步，并与工单关联。</w:t>
      </w:r>
    </w:p>
    <w:p w14:paraId="6EE74187" w14:textId="77777777" w:rsidR="009D6247" w:rsidRDefault="00000000">
      <w:pPr>
        <w:ind w:firstLine="480"/>
      </w:pPr>
      <w:r>
        <w:rPr>
          <w:rFonts w:hint="eastAsia"/>
        </w:rPr>
        <w:t>2</w:t>
      </w:r>
      <w:r>
        <w:rPr>
          <w:rFonts w:hint="eastAsia"/>
        </w:rPr>
        <w:t>、全生命周期工单管理</w:t>
      </w:r>
    </w:p>
    <w:p w14:paraId="38C9DCE4" w14:textId="77777777" w:rsidR="009D6247" w:rsidRDefault="00000000">
      <w:pPr>
        <w:ind w:firstLine="480"/>
      </w:pPr>
      <w:r>
        <w:rPr>
          <w:rFonts w:hint="eastAsia"/>
        </w:rPr>
        <w:t>支持手动创建与监控告警自动生成工单。提供</w:t>
      </w:r>
      <w:proofErr w:type="gramStart"/>
      <w:r>
        <w:rPr>
          <w:rFonts w:hint="eastAsia"/>
        </w:rPr>
        <w:t>手动与</w:t>
      </w:r>
      <w:proofErr w:type="gramEnd"/>
      <w:r>
        <w:rPr>
          <w:rFonts w:hint="eastAsia"/>
        </w:rPr>
        <w:t>规则自动派发机制，并通过移动</w:t>
      </w:r>
      <w:r>
        <w:rPr>
          <w:rFonts w:hint="eastAsia"/>
        </w:rPr>
        <w:t>APP</w:t>
      </w:r>
      <w:r>
        <w:rPr>
          <w:rFonts w:hint="eastAsia"/>
        </w:rPr>
        <w:t>和短信确保关键状态变更通知到位。</w:t>
      </w:r>
    </w:p>
    <w:p w14:paraId="332BF29E" w14:textId="77777777" w:rsidR="009D6247" w:rsidRDefault="00000000">
      <w:pPr>
        <w:ind w:firstLine="480"/>
      </w:pPr>
      <w:r>
        <w:rPr>
          <w:rFonts w:hint="eastAsia"/>
        </w:rPr>
        <w:t>3</w:t>
      </w:r>
      <w:r>
        <w:rPr>
          <w:rFonts w:hint="eastAsia"/>
        </w:rPr>
        <w:t>、</w:t>
      </w:r>
      <w:r>
        <w:rPr>
          <w:rFonts w:hint="eastAsia"/>
        </w:rPr>
        <w:t>SLA</w:t>
      </w:r>
      <w:r>
        <w:rPr>
          <w:rFonts w:hint="eastAsia"/>
        </w:rPr>
        <w:t>量化管理</w:t>
      </w:r>
    </w:p>
    <w:p w14:paraId="38075E6E" w14:textId="77777777" w:rsidR="009D6247" w:rsidRDefault="00000000">
      <w:pPr>
        <w:ind w:firstLine="480"/>
      </w:pPr>
      <w:r>
        <w:rPr>
          <w:rFonts w:hint="eastAsia"/>
        </w:rPr>
        <w:t>内置强大的规则引擎，支持按项目定制差异化</w:t>
      </w:r>
      <w:r>
        <w:rPr>
          <w:rFonts w:hint="eastAsia"/>
        </w:rPr>
        <w:t>SLA</w:t>
      </w:r>
      <w:r>
        <w:rPr>
          <w:rFonts w:hint="eastAsia"/>
        </w:rPr>
        <w:t>。系统自动计时，超时前预警并升级，并提供多维度</w:t>
      </w:r>
      <w:r>
        <w:rPr>
          <w:rFonts w:hint="eastAsia"/>
        </w:rPr>
        <w:t>SLA</w:t>
      </w:r>
      <w:r>
        <w:rPr>
          <w:rFonts w:hint="eastAsia"/>
        </w:rPr>
        <w:t>报表用于绩效考核。</w:t>
      </w:r>
    </w:p>
    <w:p w14:paraId="0DBE834C" w14:textId="77777777" w:rsidR="009D6247" w:rsidRDefault="00000000">
      <w:pPr>
        <w:ind w:firstLine="480"/>
      </w:pPr>
      <w:r>
        <w:rPr>
          <w:rFonts w:hint="eastAsia"/>
        </w:rPr>
        <w:t>4</w:t>
      </w:r>
      <w:r>
        <w:rPr>
          <w:rFonts w:hint="eastAsia"/>
        </w:rPr>
        <w:t>、服务评价与知识联动</w:t>
      </w:r>
    </w:p>
    <w:p w14:paraId="60BFAC36" w14:textId="77777777" w:rsidR="009D6247" w:rsidRDefault="00000000">
      <w:pPr>
        <w:ind w:firstLine="480"/>
      </w:pPr>
      <w:r>
        <w:rPr>
          <w:rFonts w:hint="eastAsia"/>
        </w:rPr>
        <w:t>工单关闭后自动发送满意度评价短信。工单处理时可智能推送知识库解决方案，处理后可一键将解决方案转化为知识条目。</w:t>
      </w:r>
    </w:p>
    <w:p w14:paraId="343E76E6" w14:textId="77777777" w:rsidR="009D6247" w:rsidRDefault="00000000">
      <w:pPr>
        <w:pStyle w:val="3"/>
      </w:pPr>
      <w:bookmarkStart w:id="575" w:name="_Toc213053841"/>
      <w:r>
        <w:rPr>
          <w:rFonts w:hint="eastAsia"/>
        </w:rPr>
        <w:t>资产与配置管理</w:t>
      </w:r>
      <w:bookmarkEnd w:id="575"/>
    </w:p>
    <w:p w14:paraId="5B6422E1" w14:textId="77777777" w:rsidR="009D6247" w:rsidRDefault="00000000">
      <w:pPr>
        <w:ind w:firstLine="480"/>
      </w:pPr>
      <w:r>
        <w:rPr>
          <w:rFonts w:hint="eastAsia"/>
        </w:rPr>
        <w:t>1</w:t>
      </w:r>
      <w:r>
        <w:rPr>
          <w:rFonts w:hint="eastAsia"/>
        </w:rPr>
        <w:t>、资产全生命周期管理</w:t>
      </w:r>
    </w:p>
    <w:p w14:paraId="2B9AFCF6" w14:textId="77777777" w:rsidR="009D6247" w:rsidRDefault="00000000">
      <w:pPr>
        <w:ind w:firstLine="480"/>
      </w:pPr>
      <w:r>
        <w:rPr>
          <w:rFonts w:hint="eastAsia"/>
        </w:rPr>
        <w:t>建立完善的资产信息模型，专项定义“监控杆”、“摄像头”等物联网资产属性。资产状态变更全部由电子流程驱动，确保账实相符，并与项目强关联。</w:t>
      </w:r>
    </w:p>
    <w:p w14:paraId="73E7406E" w14:textId="77777777" w:rsidR="009D6247" w:rsidRDefault="00000000">
      <w:pPr>
        <w:ind w:firstLine="480"/>
      </w:pPr>
      <w:r>
        <w:rPr>
          <w:rFonts w:hint="eastAsia"/>
        </w:rPr>
        <w:t>2</w:t>
      </w:r>
      <w:r>
        <w:rPr>
          <w:rFonts w:hint="eastAsia"/>
        </w:rPr>
        <w:t>、备品备件精细化管理</w:t>
      </w:r>
    </w:p>
    <w:p w14:paraId="099FBEB7" w14:textId="77777777" w:rsidR="009D6247" w:rsidRDefault="00000000">
      <w:pPr>
        <w:ind w:firstLine="480"/>
      </w:pPr>
      <w:r>
        <w:rPr>
          <w:rFonts w:hint="eastAsia"/>
        </w:rPr>
        <w:t>完整记录备件库存信息，支持安全库存预警。备件出库必须与</w:t>
      </w:r>
      <w:proofErr w:type="gramStart"/>
      <w:r>
        <w:rPr>
          <w:rFonts w:hint="eastAsia"/>
        </w:rPr>
        <w:t>故障工</w:t>
      </w:r>
      <w:proofErr w:type="gramEnd"/>
      <w:r>
        <w:rPr>
          <w:rFonts w:hint="eastAsia"/>
        </w:rPr>
        <w:t>单关联，执行严格的电子化申领、审批、扫码出库流程，实现全程追溯。</w:t>
      </w:r>
    </w:p>
    <w:p w14:paraId="5064249B" w14:textId="77777777" w:rsidR="009D6247" w:rsidRDefault="00000000">
      <w:pPr>
        <w:ind w:firstLine="480"/>
      </w:pPr>
      <w:r>
        <w:rPr>
          <w:rFonts w:hint="eastAsia"/>
        </w:rPr>
        <w:t>3</w:t>
      </w:r>
      <w:r>
        <w:rPr>
          <w:rFonts w:hint="eastAsia"/>
        </w:rPr>
        <w:t>、专项资产管理与</w:t>
      </w:r>
      <w:r>
        <w:rPr>
          <w:rFonts w:hint="eastAsia"/>
        </w:rPr>
        <w:t>GIS</w:t>
      </w:r>
      <w:r>
        <w:rPr>
          <w:rFonts w:hint="eastAsia"/>
        </w:rPr>
        <w:t>集成</w:t>
      </w:r>
    </w:p>
    <w:p w14:paraId="2CDD3C01" w14:textId="77777777" w:rsidR="009D6247" w:rsidRDefault="00000000">
      <w:pPr>
        <w:ind w:firstLine="480"/>
      </w:pPr>
      <w:r>
        <w:rPr>
          <w:rFonts w:hint="eastAsia"/>
        </w:rPr>
        <w:lastRenderedPageBreak/>
        <w:t>对车联网设备进行深度管理，并集成</w:t>
      </w:r>
      <w:r>
        <w:rPr>
          <w:rFonts w:hint="eastAsia"/>
        </w:rPr>
        <w:t>GIS</w:t>
      </w:r>
      <w:r>
        <w:rPr>
          <w:rFonts w:hint="eastAsia"/>
        </w:rPr>
        <w:t>地理信息系统，在地图上可视化展示户外资产的分布、状态及告警信息，实现“一张图”管控。</w:t>
      </w:r>
    </w:p>
    <w:p w14:paraId="3E53C935" w14:textId="77777777" w:rsidR="009D6247" w:rsidRDefault="00000000">
      <w:pPr>
        <w:pStyle w:val="3"/>
      </w:pPr>
      <w:bookmarkStart w:id="576" w:name="_Toc213053842"/>
      <w:r>
        <w:rPr>
          <w:rFonts w:hint="eastAsia"/>
        </w:rPr>
        <w:t>知识库管理</w:t>
      </w:r>
      <w:bookmarkEnd w:id="576"/>
    </w:p>
    <w:p w14:paraId="2F5ABDBD" w14:textId="77777777" w:rsidR="009D6247" w:rsidRDefault="00000000">
      <w:pPr>
        <w:ind w:firstLine="480"/>
      </w:pPr>
      <w:r>
        <w:rPr>
          <w:rFonts w:hint="eastAsia"/>
        </w:rPr>
        <w:t>1</w:t>
      </w:r>
      <w:r>
        <w:rPr>
          <w:rFonts w:hint="eastAsia"/>
        </w:rPr>
        <w:t>、知识创建与维护</w:t>
      </w:r>
    </w:p>
    <w:p w14:paraId="472DBA13" w14:textId="77777777" w:rsidR="009D6247" w:rsidRDefault="00000000">
      <w:pPr>
        <w:ind w:firstLine="480"/>
      </w:pPr>
      <w:r>
        <w:rPr>
          <w:rFonts w:hint="eastAsia"/>
        </w:rPr>
        <w:t>支持富文本编辑、附件上传，可从工单一键转化知识。具备完整的版本控制与审核发布流程。</w:t>
      </w:r>
    </w:p>
    <w:p w14:paraId="40485081" w14:textId="77777777" w:rsidR="009D6247" w:rsidRDefault="00000000">
      <w:pPr>
        <w:ind w:firstLine="480"/>
      </w:pPr>
      <w:r>
        <w:rPr>
          <w:rFonts w:hint="eastAsia"/>
        </w:rPr>
        <w:t>2</w:t>
      </w:r>
      <w:r>
        <w:rPr>
          <w:rFonts w:hint="eastAsia"/>
        </w:rPr>
        <w:t>、智能检索</w:t>
      </w:r>
    </w:p>
    <w:p w14:paraId="31454A64" w14:textId="77777777" w:rsidR="009D6247" w:rsidRDefault="00000000">
      <w:pPr>
        <w:ind w:firstLine="480"/>
      </w:pPr>
      <w:r>
        <w:rPr>
          <w:rFonts w:hint="eastAsia"/>
        </w:rPr>
        <w:t>提供全文搜索与向量化语义搜索，支持关键词高亮与多条件筛选，智能推荐最相关知识。</w:t>
      </w:r>
    </w:p>
    <w:p w14:paraId="4A43BCE3" w14:textId="77777777" w:rsidR="009D6247" w:rsidRDefault="00000000">
      <w:pPr>
        <w:ind w:firstLine="480"/>
      </w:pPr>
      <w:r>
        <w:rPr>
          <w:rFonts w:hint="eastAsia"/>
        </w:rPr>
        <w:t>3</w:t>
      </w:r>
      <w:r>
        <w:rPr>
          <w:rFonts w:hint="eastAsia"/>
        </w:rPr>
        <w:t>、与工单系统深度联动</w:t>
      </w:r>
    </w:p>
    <w:p w14:paraId="23B23326" w14:textId="77777777" w:rsidR="009D6247" w:rsidRDefault="00000000">
      <w:pPr>
        <w:ind w:firstLine="480"/>
      </w:pPr>
      <w:r>
        <w:rPr>
          <w:rFonts w:hint="eastAsia"/>
        </w:rPr>
        <w:t>在工</w:t>
      </w:r>
      <w:proofErr w:type="gramStart"/>
      <w:r>
        <w:rPr>
          <w:rFonts w:hint="eastAsia"/>
        </w:rPr>
        <w:t>单创建</w:t>
      </w:r>
      <w:proofErr w:type="gramEnd"/>
      <w:r>
        <w:rPr>
          <w:rFonts w:hint="eastAsia"/>
        </w:rPr>
        <w:t>和处理时自动匹配推送知识，形成“使用</w:t>
      </w:r>
      <w:r>
        <w:rPr>
          <w:rFonts w:hint="eastAsia"/>
        </w:rPr>
        <w:t>-</w:t>
      </w:r>
      <w:r>
        <w:rPr>
          <w:rFonts w:hint="eastAsia"/>
        </w:rPr>
        <w:t>验证</w:t>
      </w:r>
      <w:r>
        <w:rPr>
          <w:rFonts w:hint="eastAsia"/>
        </w:rPr>
        <w:t>-</w:t>
      </w:r>
      <w:r>
        <w:rPr>
          <w:rFonts w:hint="eastAsia"/>
        </w:rPr>
        <w:t>优化”的持续改进闭环。</w:t>
      </w:r>
    </w:p>
    <w:p w14:paraId="0660F4C0" w14:textId="77777777" w:rsidR="009D6247" w:rsidRDefault="00000000">
      <w:pPr>
        <w:pStyle w:val="3"/>
      </w:pPr>
      <w:bookmarkStart w:id="577" w:name="_Toc213053843"/>
      <w:r>
        <w:rPr>
          <w:rFonts w:hint="eastAsia"/>
        </w:rPr>
        <w:t>移动应用</w:t>
      </w:r>
      <w:bookmarkEnd w:id="577"/>
    </w:p>
    <w:p w14:paraId="509A2937" w14:textId="77777777" w:rsidR="009D6247" w:rsidRDefault="00000000">
      <w:pPr>
        <w:ind w:firstLine="480"/>
      </w:pPr>
      <w:r>
        <w:rPr>
          <w:rFonts w:hint="eastAsia"/>
        </w:rPr>
        <w:t>1</w:t>
      </w:r>
      <w:r>
        <w:rPr>
          <w:rFonts w:hint="eastAsia"/>
        </w:rPr>
        <w:t>、工单处理</w:t>
      </w:r>
    </w:p>
    <w:p w14:paraId="452BF70D" w14:textId="77777777" w:rsidR="009D6247" w:rsidRDefault="00000000">
      <w:pPr>
        <w:ind w:firstLine="480"/>
      </w:pPr>
      <w:r>
        <w:rPr>
          <w:rFonts w:hint="eastAsia"/>
        </w:rPr>
        <w:t>支持工程师接单、处理、转派、关闭，集成拍照、录音等多媒体功能，并支持离线操作。</w:t>
      </w:r>
    </w:p>
    <w:p w14:paraId="42B17FEB" w14:textId="77777777" w:rsidR="009D6247" w:rsidRDefault="00000000">
      <w:pPr>
        <w:ind w:firstLine="480"/>
      </w:pPr>
      <w:r>
        <w:rPr>
          <w:rFonts w:hint="eastAsia"/>
        </w:rPr>
        <w:t>2</w:t>
      </w:r>
      <w:r>
        <w:rPr>
          <w:rFonts w:hint="eastAsia"/>
        </w:rPr>
        <w:t>、消息推送</w:t>
      </w:r>
    </w:p>
    <w:p w14:paraId="2E853E2D" w14:textId="77777777" w:rsidR="009D6247" w:rsidRDefault="00000000">
      <w:pPr>
        <w:ind w:firstLine="480"/>
      </w:pPr>
      <w:r>
        <w:rPr>
          <w:rFonts w:hint="eastAsia"/>
        </w:rPr>
        <w:t>实时接收工单指派、</w:t>
      </w:r>
      <w:r>
        <w:rPr>
          <w:rFonts w:hint="eastAsia"/>
        </w:rPr>
        <w:t>SLA</w:t>
      </w:r>
      <w:r>
        <w:rPr>
          <w:rFonts w:hint="eastAsia"/>
        </w:rPr>
        <w:t>预警等通知，并</w:t>
      </w:r>
      <w:proofErr w:type="gramStart"/>
      <w:r>
        <w:rPr>
          <w:rFonts w:hint="eastAsia"/>
        </w:rPr>
        <w:t>提供角标提醒</w:t>
      </w:r>
      <w:proofErr w:type="gramEnd"/>
      <w:r>
        <w:rPr>
          <w:rFonts w:hint="eastAsia"/>
        </w:rPr>
        <w:t>。</w:t>
      </w:r>
    </w:p>
    <w:p w14:paraId="48AF1C17" w14:textId="77777777" w:rsidR="009D6247" w:rsidRDefault="00000000">
      <w:pPr>
        <w:ind w:firstLine="480"/>
      </w:pPr>
      <w:r>
        <w:rPr>
          <w:rFonts w:hint="eastAsia"/>
        </w:rPr>
        <w:t>3</w:t>
      </w:r>
      <w:r>
        <w:rPr>
          <w:rFonts w:hint="eastAsia"/>
        </w:rPr>
        <w:t>、知识查询与移动巡检</w:t>
      </w:r>
    </w:p>
    <w:p w14:paraId="00D56CBC" w14:textId="77777777" w:rsidR="009D6247" w:rsidRDefault="00000000">
      <w:pPr>
        <w:ind w:firstLine="480"/>
      </w:pPr>
      <w:r>
        <w:rPr>
          <w:rFonts w:hint="eastAsia"/>
        </w:rPr>
        <w:t>支持离线查询知识库，并提供巡检路线导航、打卡、资产信息更新等功能。</w:t>
      </w:r>
    </w:p>
    <w:p w14:paraId="16B91BA0" w14:textId="77777777" w:rsidR="009D6247" w:rsidRDefault="00000000">
      <w:pPr>
        <w:pStyle w:val="3"/>
      </w:pPr>
      <w:bookmarkStart w:id="578" w:name="_Toc213053844"/>
      <w:r>
        <w:rPr>
          <w:rFonts w:hint="eastAsia"/>
        </w:rPr>
        <w:t>运维数据可视化</w:t>
      </w:r>
      <w:bookmarkEnd w:id="578"/>
    </w:p>
    <w:p w14:paraId="56658CDC" w14:textId="77777777" w:rsidR="009D6247" w:rsidRDefault="00000000">
      <w:pPr>
        <w:ind w:firstLine="480"/>
      </w:pPr>
      <w:r>
        <w:rPr>
          <w:rFonts w:hint="eastAsia"/>
        </w:rPr>
        <w:t>1</w:t>
      </w:r>
      <w:r>
        <w:rPr>
          <w:rFonts w:hint="eastAsia"/>
        </w:rPr>
        <w:t>、机房机柜视图</w:t>
      </w:r>
    </w:p>
    <w:p w14:paraId="10D9C10F" w14:textId="77777777" w:rsidR="009D6247" w:rsidRDefault="00000000">
      <w:pPr>
        <w:ind w:firstLine="480"/>
      </w:pPr>
      <w:r>
        <w:rPr>
          <w:rFonts w:hint="eastAsia"/>
        </w:rPr>
        <w:t>提供二维可视化界面，支持拖拽方式在机柜</w:t>
      </w:r>
      <w:r>
        <w:rPr>
          <w:rFonts w:hint="eastAsia"/>
        </w:rPr>
        <w:t>U</w:t>
      </w:r>
      <w:r>
        <w:rPr>
          <w:rFonts w:hint="eastAsia"/>
        </w:rPr>
        <w:t>位上精确部署资产。</w:t>
      </w:r>
    </w:p>
    <w:p w14:paraId="0CD01240" w14:textId="77777777" w:rsidR="009D6247" w:rsidRDefault="00000000">
      <w:pPr>
        <w:ind w:firstLine="480"/>
      </w:pPr>
      <w:r>
        <w:rPr>
          <w:rFonts w:hint="eastAsia"/>
        </w:rPr>
        <w:t>2</w:t>
      </w:r>
      <w:r>
        <w:rPr>
          <w:rFonts w:hint="eastAsia"/>
        </w:rPr>
        <w:t>、领导决策大屏</w:t>
      </w:r>
    </w:p>
    <w:p w14:paraId="2558E4C3" w14:textId="77777777" w:rsidR="009D6247" w:rsidRDefault="00000000">
      <w:pPr>
        <w:ind w:firstLine="480"/>
      </w:pPr>
      <w:r>
        <w:rPr>
          <w:rFonts w:hint="eastAsia"/>
        </w:rPr>
        <w:t>通过“图层”方式（资产分布、实时告警、项目范围）叠加展示，直观呈现全局资产态势与健康度。</w:t>
      </w:r>
    </w:p>
    <w:p w14:paraId="5E4CD991" w14:textId="77777777" w:rsidR="009D6247" w:rsidRDefault="00000000">
      <w:pPr>
        <w:pStyle w:val="3"/>
      </w:pPr>
      <w:bookmarkStart w:id="579" w:name="_Toc213053845"/>
      <w:r>
        <w:rPr>
          <w:rFonts w:hint="eastAsia"/>
        </w:rPr>
        <w:lastRenderedPageBreak/>
        <w:t>非功能设计</w:t>
      </w:r>
      <w:bookmarkEnd w:id="579"/>
    </w:p>
    <w:p w14:paraId="45436984" w14:textId="77777777" w:rsidR="009D6247" w:rsidRDefault="00000000">
      <w:pPr>
        <w:pStyle w:val="4"/>
      </w:pPr>
      <w:bookmarkStart w:id="580" w:name="_Toc213053846"/>
      <w:r>
        <w:rPr>
          <w:rFonts w:hint="eastAsia"/>
        </w:rPr>
        <w:t>性能指标</w:t>
      </w:r>
      <w:bookmarkEnd w:id="580"/>
    </w:p>
    <w:p w14:paraId="4633BEA0" w14:textId="77777777" w:rsidR="009D6247" w:rsidRDefault="00000000">
      <w:pPr>
        <w:ind w:firstLine="480"/>
      </w:pPr>
      <w:r>
        <w:rPr>
          <w:rFonts w:hint="eastAsia"/>
        </w:rPr>
        <w:t>支持</w:t>
      </w:r>
      <w:proofErr w:type="gramStart"/>
      <w:r>
        <w:rPr>
          <w:rFonts w:hint="eastAsia"/>
        </w:rPr>
        <w:t>千用户</w:t>
      </w:r>
      <w:proofErr w:type="gramEnd"/>
      <w:r>
        <w:rPr>
          <w:rFonts w:hint="eastAsia"/>
        </w:rPr>
        <w:t>访问量级，百并发操作。系统响应时间小于</w:t>
      </w:r>
      <w:r>
        <w:rPr>
          <w:rFonts w:hint="eastAsia"/>
        </w:rPr>
        <w:t>3</w:t>
      </w:r>
      <w:r>
        <w:rPr>
          <w:rFonts w:hint="eastAsia"/>
        </w:rPr>
        <w:t>秒，复杂查询响应时间小于</w:t>
      </w:r>
      <w:r>
        <w:rPr>
          <w:rFonts w:hint="eastAsia"/>
        </w:rPr>
        <w:t>5</w:t>
      </w:r>
      <w:r>
        <w:rPr>
          <w:rFonts w:hint="eastAsia"/>
        </w:rPr>
        <w:t>秒。流程事务处理成功率不低于</w:t>
      </w:r>
      <w:r>
        <w:rPr>
          <w:rFonts w:hint="eastAsia"/>
        </w:rPr>
        <w:t>99.5%</w:t>
      </w:r>
      <w:r>
        <w:rPr>
          <w:rFonts w:hint="eastAsia"/>
        </w:rPr>
        <w:t>。</w:t>
      </w:r>
    </w:p>
    <w:p w14:paraId="4A24D984" w14:textId="77777777" w:rsidR="009D6247" w:rsidRDefault="00000000">
      <w:pPr>
        <w:pStyle w:val="4"/>
      </w:pPr>
      <w:bookmarkStart w:id="581" w:name="_Toc213053847"/>
      <w:r>
        <w:rPr>
          <w:rFonts w:hint="eastAsia"/>
        </w:rPr>
        <w:t>可用性与可靠性</w:t>
      </w:r>
      <w:bookmarkEnd w:id="581"/>
    </w:p>
    <w:p w14:paraId="02B96B2F" w14:textId="77777777" w:rsidR="009D6247" w:rsidRDefault="00000000">
      <w:pPr>
        <w:ind w:firstLine="480"/>
      </w:pPr>
      <w:r>
        <w:rPr>
          <w:rFonts w:hint="eastAsia"/>
        </w:rPr>
        <w:t>核心服务提供</w:t>
      </w:r>
      <w:r>
        <w:rPr>
          <w:rFonts w:hint="eastAsia"/>
        </w:rPr>
        <w:t>7x24</w:t>
      </w:r>
      <w:r>
        <w:rPr>
          <w:rFonts w:hint="eastAsia"/>
        </w:rPr>
        <w:t>小时可用性，等效可用率不低于</w:t>
      </w:r>
      <w:r>
        <w:rPr>
          <w:rFonts w:hint="eastAsia"/>
        </w:rPr>
        <w:t>99.2%</w:t>
      </w:r>
      <w:r>
        <w:rPr>
          <w:rFonts w:hint="eastAsia"/>
        </w:rPr>
        <w:t>。采用集群部署，消除单点故障，确保系统高可用。</w:t>
      </w:r>
    </w:p>
    <w:p w14:paraId="1E518F77" w14:textId="77777777" w:rsidR="009D6247" w:rsidRDefault="00000000">
      <w:pPr>
        <w:pStyle w:val="4"/>
      </w:pPr>
      <w:bookmarkStart w:id="582" w:name="_Toc213053848"/>
      <w:r>
        <w:rPr>
          <w:rFonts w:hint="eastAsia"/>
        </w:rPr>
        <w:t>安全性</w:t>
      </w:r>
      <w:bookmarkEnd w:id="582"/>
    </w:p>
    <w:p w14:paraId="39F99436" w14:textId="77777777" w:rsidR="009D6247" w:rsidRDefault="00000000">
      <w:pPr>
        <w:ind w:firstLine="480"/>
      </w:pPr>
      <w:r>
        <w:rPr>
          <w:rFonts w:hint="eastAsia"/>
        </w:rPr>
        <w:t>提供统一认证、细粒度权限控制与完备的操作审计。关键数据加密存储，传输通道加密。遵循政务</w:t>
      </w:r>
      <w:proofErr w:type="gramStart"/>
      <w:r>
        <w:rPr>
          <w:rFonts w:hint="eastAsia"/>
        </w:rPr>
        <w:t>云安全</w:t>
      </w:r>
      <w:proofErr w:type="gramEnd"/>
      <w:r>
        <w:rPr>
          <w:rFonts w:hint="eastAsia"/>
        </w:rPr>
        <w:t>规范，满足等级保护要求。</w:t>
      </w:r>
    </w:p>
    <w:p w14:paraId="36B7AD24" w14:textId="77777777" w:rsidR="009D6247" w:rsidRDefault="00000000">
      <w:pPr>
        <w:pStyle w:val="4"/>
      </w:pPr>
      <w:bookmarkStart w:id="583" w:name="_Toc213053849"/>
      <w:r>
        <w:rPr>
          <w:rFonts w:hint="eastAsia"/>
        </w:rPr>
        <w:t>兼容性与可扩展性</w:t>
      </w:r>
      <w:bookmarkEnd w:id="583"/>
    </w:p>
    <w:p w14:paraId="3F7A0988" w14:textId="77777777" w:rsidR="009D6247" w:rsidRDefault="00000000">
      <w:pPr>
        <w:ind w:firstLine="480"/>
      </w:pPr>
      <w:r>
        <w:rPr>
          <w:rFonts w:hint="eastAsia"/>
        </w:rPr>
        <w:t>客户端兼容</w:t>
      </w:r>
      <w:r>
        <w:rPr>
          <w:rFonts w:hint="eastAsia"/>
        </w:rPr>
        <w:t>Windows</w:t>
      </w:r>
      <w:r>
        <w:rPr>
          <w:rFonts w:hint="eastAsia"/>
        </w:rPr>
        <w:t>、国产麒麟操作系统及主流浏览器。</w:t>
      </w:r>
      <w:proofErr w:type="gramStart"/>
      <w:r>
        <w:rPr>
          <w:rFonts w:hint="eastAsia"/>
        </w:rPr>
        <w:t>微服务</w:t>
      </w:r>
      <w:proofErr w:type="gramEnd"/>
      <w:r>
        <w:rPr>
          <w:rFonts w:hint="eastAsia"/>
        </w:rPr>
        <w:t>架构保证功能模块可独立扩展，便于未来新增业务能力。</w:t>
      </w:r>
    </w:p>
    <w:p w14:paraId="47CC7CE0" w14:textId="77777777" w:rsidR="009D6247" w:rsidRDefault="00000000">
      <w:pPr>
        <w:pStyle w:val="2"/>
      </w:pPr>
      <w:bookmarkStart w:id="584" w:name="_Toc213053850"/>
      <w:r>
        <w:rPr>
          <w:rFonts w:hint="eastAsia"/>
        </w:rPr>
        <w:t>基础软硬件支撑</w:t>
      </w:r>
      <w:bookmarkEnd w:id="584"/>
    </w:p>
    <w:p w14:paraId="0ADF6862" w14:textId="77777777" w:rsidR="009D6247" w:rsidRDefault="00000000">
      <w:pPr>
        <w:ind w:firstLine="480"/>
      </w:pPr>
      <w:r>
        <w:rPr>
          <w:rFonts w:hint="eastAsia"/>
        </w:rPr>
        <w:t>为了满足本项目建设的功能需求和性能需求，新增软硬件数量具体如下表：</w:t>
      </w:r>
    </w:p>
    <w:p w14:paraId="37B42442" w14:textId="77777777" w:rsidR="009D6247" w:rsidRDefault="009D6247">
      <w:pPr>
        <w:ind w:firstLine="480"/>
      </w:pPr>
    </w:p>
    <w:p w14:paraId="14DFDBB6" w14:textId="77777777" w:rsidR="009D6247" w:rsidRDefault="009D6247">
      <w:pPr>
        <w:ind w:firstLine="480"/>
        <w:sectPr w:rsidR="009D6247">
          <w:pgSz w:w="11906" w:h="16838"/>
          <w:pgMar w:top="1440" w:right="1800" w:bottom="1440" w:left="1800" w:header="851" w:footer="992" w:gutter="0"/>
          <w:cols w:space="425"/>
          <w:docGrid w:type="lines" w:linePitch="312"/>
        </w:sectPr>
      </w:pPr>
    </w:p>
    <w:p w14:paraId="6AFC7F86" w14:textId="77777777" w:rsidR="009D6247" w:rsidRDefault="00000000">
      <w:pPr>
        <w:pStyle w:val="3"/>
      </w:pPr>
      <w:bookmarkStart w:id="585" w:name="_Toc213053851"/>
      <w:r>
        <w:rPr>
          <w:rFonts w:hint="eastAsia"/>
        </w:rPr>
        <w:lastRenderedPageBreak/>
        <w:t>基础软件支撑</w:t>
      </w:r>
      <w:bookmarkEnd w:id="585"/>
    </w:p>
    <w:tbl>
      <w:tblPr>
        <w:tblW w:w="8595" w:type="dxa"/>
        <w:jc w:val="center"/>
        <w:tblLook w:val="04A0" w:firstRow="1" w:lastRow="0" w:firstColumn="1" w:lastColumn="0" w:noHBand="0" w:noVBand="1"/>
      </w:tblPr>
      <w:tblGrid>
        <w:gridCol w:w="427"/>
        <w:gridCol w:w="1365"/>
        <w:gridCol w:w="1469"/>
        <w:gridCol w:w="4310"/>
        <w:gridCol w:w="568"/>
        <w:gridCol w:w="456"/>
      </w:tblGrid>
      <w:tr w:rsidR="009D6247" w14:paraId="1BDF89CD" w14:textId="77777777">
        <w:trPr>
          <w:trHeight w:val="315"/>
          <w:jc w:val="center"/>
        </w:trPr>
        <w:tc>
          <w:tcPr>
            <w:tcW w:w="427" w:type="dxa"/>
            <w:tcBorders>
              <w:top w:val="single" w:sz="4" w:space="0" w:color="auto"/>
              <w:left w:val="single" w:sz="4" w:space="0" w:color="auto"/>
              <w:bottom w:val="single" w:sz="4" w:space="0" w:color="auto"/>
              <w:right w:val="single" w:sz="4" w:space="0" w:color="auto"/>
            </w:tcBorders>
            <w:vAlign w:val="center"/>
          </w:tcPr>
          <w:p w14:paraId="4C6AF955" w14:textId="77777777" w:rsidR="009D6247" w:rsidRDefault="00000000">
            <w:pPr>
              <w:pStyle w:val="B1"/>
            </w:pPr>
            <w:r>
              <w:rPr>
                <w:rFonts w:hint="eastAsia"/>
              </w:rPr>
              <w:t>序号</w:t>
            </w:r>
          </w:p>
        </w:tc>
        <w:tc>
          <w:tcPr>
            <w:tcW w:w="1365" w:type="dxa"/>
            <w:tcBorders>
              <w:top w:val="single" w:sz="4" w:space="0" w:color="auto"/>
              <w:left w:val="nil"/>
              <w:bottom w:val="single" w:sz="4" w:space="0" w:color="auto"/>
              <w:right w:val="single" w:sz="4" w:space="0" w:color="auto"/>
            </w:tcBorders>
            <w:vAlign w:val="center"/>
          </w:tcPr>
          <w:p w14:paraId="3EEC0739" w14:textId="77777777" w:rsidR="009D6247" w:rsidRDefault="00000000">
            <w:pPr>
              <w:pStyle w:val="B1"/>
            </w:pPr>
            <w:r>
              <w:rPr>
                <w:rFonts w:hint="eastAsia"/>
              </w:rPr>
              <w:t>应用系统名称</w:t>
            </w:r>
          </w:p>
        </w:tc>
        <w:tc>
          <w:tcPr>
            <w:tcW w:w="1469" w:type="dxa"/>
            <w:tcBorders>
              <w:top w:val="single" w:sz="4" w:space="0" w:color="auto"/>
              <w:left w:val="nil"/>
              <w:bottom w:val="single" w:sz="4" w:space="0" w:color="auto"/>
              <w:right w:val="single" w:sz="4" w:space="0" w:color="auto"/>
            </w:tcBorders>
            <w:vAlign w:val="center"/>
          </w:tcPr>
          <w:p w14:paraId="7FDDEB46" w14:textId="77777777" w:rsidR="009D6247" w:rsidRDefault="00000000">
            <w:pPr>
              <w:pStyle w:val="B1"/>
            </w:pPr>
            <w:r>
              <w:rPr>
                <w:rFonts w:hint="eastAsia"/>
              </w:rPr>
              <w:t>参考品牌及型号</w:t>
            </w:r>
          </w:p>
        </w:tc>
        <w:tc>
          <w:tcPr>
            <w:tcW w:w="4310" w:type="dxa"/>
            <w:tcBorders>
              <w:top w:val="single" w:sz="4" w:space="0" w:color="auto"/>
              <w:left w:val="nil"/>
              <w:bottom w:val="single" w:sz="4" w:space="0" w:color="auto"/>
              <w:right w:val="single" w:sz="4" w:space="0" w:color="auto"/>
            </w:tcBorders>
            <w:vAlign w:val="center"/>
          </w:tcPr>
          <w:p w14:paraId="7F97C6E6" w14:textId="77777777" w:rsidR="009D6247" w:rsidRDefault="00000000">
            <w:pPr>
              <w:pStyle w:val="B1"/>
            </w:pPr>
            <w:r>
              <w:rPr>
                <w:rFonts w:hint="eastAsia"/>
              </w:rPr>
              <w:t>功能参数</w:t>
            </w:r>
          </w:p>
        </w:tc>
        <w:tc>
          <w:tcPr>
            <w:tcW w:w="568" w:type="dxa"/>
            <w:tcBorders>
              <w:top w:val="single" w:sz="4" w:space="0" w:color="auto"/>
              <w:left w:val="nil"/>
              <w:bottom w:val="single" w:sz="4" w:space="0" w:color="auto"/>
              <w:right w:val="single" w:sz="4" w:space="0" w:color="auto"/>
            </w:tcBorders>
            <w:vAlign w:val="center"/>
          </w:tcPr>
          <w:p w14:paraId="7CB66A19" w14:textId="77777777" w:rsidR="009D6247" w:rsidRDefault="00000000">
            <w:pPr>
              <w:pStyle w:val="B1"/>
            </w:pPr>
            <w:r>
              <w:rPr>
                <w:rFonts w:hint="eastAsia"/>
              </w:rPr>
              <w:t>数量</w:t>
            </w:r>
          </w:p>
        </w:tc>
        <w:tc>
          <w:tcPr>
            <w:tcW w:w="456" w:type="dxa"/>
            <w:tcBorders>
              <w:top w:val="single" w:sz="4" w:space="0" w:color="auto"/>
              <w:left w:val="nil"/>
              <w:bottom w:val="single" w:sz="4" w:space="0" w:color="auto"/>
              <w:right w:val="single" w:sz="4" w:space="0" w:color="auto"/>
            </w:tcBorders>
            <w:vAlign w:val="center"/>
          </w:tcPr>
          <w:p w14:paraId="7D114DB8" w14:textId="77777777" w:rsidR="009D6247" w:rsidRDefault="00000000">
            <w:pPr>
              <w:pStyle w:val="B1"/>
            </w:pPr>
            <w:r>
              <w:rPr>
                <w:rFonts w:hint="eastAsia"/>
              </w:rPr>
              <w:t>单位</w:t>
            </w:r>
          </w:p>
        </w:tc>
      </w:tr>
      <w:tr w:rsidR="009D6247" w14:paraId="34B877F9" w14:textId="77777777">
        <w:trPr>
          <w:trHeight w:val="501"/>
          <w:jc w:val="center"/>
        </w:trPr>
        <w:tc>
          <w:tcPr>
            <w:tcW w:w="427" w:type="dxa"/>
            <w:tcBorders>
              <w:top w:val="nil"/>
              <w:left w:val="single" w:sz="4" w:space="0" w:color="auto"/>
              <w:bottom w:val="single" w:sz="4" w:space="0" w:color="auto"/>
              <w:right w:val="single" w:sz="4" w:space="0" w:color="auto"/>
            </w:tcBorders>
            <w:vAlign w:val="center"/>
          </w:tcPr>
          <w:p w14:paraId="2824B6F6"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1</w:t>
            </w:r>
          </w:p>
        </w:tc>
        <w:tc>
          <w:tcPr>
            <w:tcW w:w="1365" w:type="dxa"/>
            <w:tcBorders>
              <w:top w:val="nil"/>
              <w:left w:val="nil"/>
              <w:bottom w:val="single" w:sz="4" w:space="0" w:color="auto"/>
              <w:right w:val="single" w:sz="4" w:space="0" w:color="auto"/>
            </w:tcBorders>
            <w:vAlign w:val="center"/>
          </w:tcPr>
          <w:p w14:paraId="238BC613" w14:textId="77777777" w:rsidR="009D6247" w:rsidRDefault="00000000">
            <w:pPr>
              <w:pStyle w:val="B0"/>
            </w:pPr>
            <w:r>
              <w:rPr>
                <w:rFonts w:hint="eastAsia"/>
              </w:rPr>
              <w:t>操作系统</w:t>
            </w:r>
          </w:p>
        </w:tc>
        <w:tc>
          <w:tcPr>
            <w:tcW w:w="1469" w:type="dxa"/>
            <w:tcBorders>
              <w:top w:val="nil"/>
              <w:left w:val="nil"/>
              <w:bottom w:val="single" w:sz="4" w:space="0" w:color="auto"/>
              <w:right w:val="single" w:sz="4" w:space="0" w:color="auto"/>
            </w:tcBorders>
            <w:vAlign w:val="center"/>
          </w:tcPr>
          <w:p w14:paraId="443A7E0D" w14:textId="77777777" w:rsidR="009D6247" w:rsidRDefault="00000000">
            <w:pPr>
              <w:pStyle w:val="B0"/>
            </w:pPr>
            <w:r>
              <w:rPr>
                <w:rFonts w:hint="eastAsia"/>
              </w:rPr>
              <w:t>麒麟</w:t>
            </w:r>
          </w:p>
        </w:tc>
        <w:tc>
          <w:tcPr>
            <w:tcW w:w="4310" w:type="dxa"/>
            <w:tcBorders>
              <w:top w:val="nil"/>
              <w:left w:val="nil"/>
              <w:bottom w:val="single" w:sz="4" w:space="0" w:color="auto"/>
              <w:right w:val="single" w:sz="4" w:space="0" w:color="auto"/>
            </w:tcBorders>
          </w:tcPr>
          <w:p w14:paraId="13028694" w14:textId="77777777" w:rsidR="009D6247" w:rsidRDefault="00000000">
            <w:pPr>
              <w:pStyle w:val="B0"/>
            </w:pPr>
            <w:r>
              <w:rPr>
                <w:rFonts w:hint="eastAsia"/>
              </w:rPr>
              <w:t>支持龙芯、兆芯、飞腾、鲲鹏、海光、申威等主流国产</w:t>
            </w:r>
            <w:r>
              <w:rPr>
                <w:rFonts w:hint="eastAsia"/>
              </w:rPr>
              <w:t>CPU</w:t>
            </w:r>
            <w:r>
              <w:rPr>
                <w:rFonts w:hint="eastAsia"/>
              </w:rPr>
              <w:t>，支持</w:t>
            </w:r>
            <w:r>
              <w:rPr>
                <w:rFonts w:hint="eastAsia"/>
              </w:rPr>
              <w:t>intel/AMD,</w:t>
            </w:r>
            <w:proofErr w:type="gramStart"/>
            <w:r>
              <w:rPr>
                <w:rFonts w:hint="eastAsia"/>
              </w:rPr>
              <w:t>包括龙芯</w:t>
            </w:r>
            <w:proofErr w:type="gramEnd"/>
            <w:r>
              <w:rPr>
                <w:rFonts w:hint="eastAsia"/>
              </w:rPr>
              <w:t>3B3000/4000/5000</w:t>
            </w:r>
            <w:r>
              <w:rPr>
                <w:rFonts w:hint="eastAsia"/>
              </w:rPr>
              <w:t>、飞腾</w:t>
            </w:r>
            <w:r>
              <w:rPr>
                <w:rFonts w:hint="eastAsia"/>
              </w:rPr>
              <w:t>FT-1500A/FT-2000+/S2500</w:t>
            </w:r>
            <w:r>
              <w:rPr>
                <w:rFonts w:hint="eastAsia"/>
              </w:rPr>
              <w:t>、</w:t>
            </w:r>
            <w:proofErr w:type="gramStart"/>
            <w:r>
              <w:rPr>
                <w:rFonts w:hint="eastAsia"/>
              </w:rPr>
              <w:t>兆芯</w:t>
            </w:r>
            <w:proofErr w:type="gramEnd"/>
            <w:r>
              <w:rPr>
                <w:rFonts w:hint="eastAsia"/>
              </w:rPr>
              <w:t>KH30000</w:t>
            </w:r>
            <w:r>
              <w:rPr>
                <w:rFonts w:hint="eastAsia"/>
              </w:rPr>
              <w:t>系列</w:t>
            </w:r>
            <w:r>
              <w:rPr>
                <w:rFonts w:hint="eastAsia"/>
              </w:rPr>
              <w:t>/KH-20000</w:t>
            </w:r>
            <w:r>
              <w:rPr>
                <w:rFonts w:hint="eastAsia"/>
              </w:rPr>
              <w:t>系列</w:t>
            </w:r>
            <w:r>
              <w:rPr>
                <w:rFonts w:hint="eastAsia"/>
              </w:rPr>
              <w:t>/ZX-C+</w:t>
            </w:r>
            <w:r>
              <w:rPr>
                <w:rFonts w:hint="eastAsia"/>
              </w:rPr>
              <w:t>系列、鲲鹏</w:t>
            </w:r>
            <w:r>
              <w:rPr>
                <w:rFonts w:hint="eastAsia"/>
              </w:rPr>
              <w:t>920</w:t>
            </w:r>
            <w:r>
              <w:rPr>
                <w:rFonts w:hint="eastAsia"/>
              </w:rPr>
              <w:t>、海光</w:t>
            </w:r>
            <w:r>
              <w:rPr>
                <w:rFonts w:hint="eastAsia"/>
              </w:rPr>
              <w:t>3200/5200/7200</w:t>
            </w:r>
            <w:r>
              <w:rPr>
                <w:rFonts w:hint="eastAsia"/>
              </w:rPr>
              <w:t>系列、申威</w:t>
            </w:r>
            <w:r>
              <w:rPr>
                <w:rFonts w:hint="eastAsia"/>
              </w:rPr>
              <w:t>SW1621/SW3231</w:t>
            </w:r>
            <w:r>
              <w:rPr>
                <w:rFonts w:hint="eastAsia"/>
              </w:rPr>
              <w:t>等系列。</w:t>
            </w:r>
          </w:p>
        </w:tc>
        <w:tc>
          <w:tcPr>
            <w:tcW w:w="568" w:type="dxa"/>
            <w:tcBorders>
              <w:top w:val="nil"/>
              <w:left w:val="nil"/>
              <w:bottom w:val="single" w:sz="4" w:space="0" w:color="auto"/>
              <w:right w:val="single" w:sz="4" w:space="0" w:color="auto"/>
            </w:tcBorders>
            <w:noWrap/>
            <w:vAlign w:val="center"/>
          </w:tcPr>
          <w:p w14:paraId="62F184AD" w14:textId="77777777" w:rsidR="009D6247" w:rsidRDefault="00000000">
            <w:pPr>
              <w:pStyle w:val="B0"/>
            </w:pPr>
            <w:r>
              <w:rPr>
                <w:rFonts w:hint="eastAsia"/>
              </w:rPr>
              <w:t>100</w:t>
            </w:r>
          </w:p>
        </w:tc>
        <w:tc>
          <w:tcPr>
            <w:tcW w:w="456" w:type="dxa"/>
            <w:tcBorders>
              <w:top w:val="nil"/>
              <w:left w:val="nil"/>
              <w:bottom w:val="single" w:sz="4" w:space="0" w:color="auto"/>
              <w:right w:val="single" w:sz="4" w:space="0" w:color="auto"/>
            </w:tcBorders>
            <w:noWrap/>
            <w:vAlign w:val="center"/>
          </w:tcPr>
          <w:p w14:paraId="667BC16E" w14:textId="77777777" w:rsidR="009D6247" w:rsidRDefault="00000000">
            <w:pPr>
              <w:pStyle w:val="B0"/>
            </w:pPr>
            <w:r>
              <w:rPr>
                <w:rFonts w:hint="eastAsia"/>
              </w:rPr>
              <w:t>套</w:t>
            </w:r>
          </w:p>
        </w:tc>
      </w:tr>
      <w:tr w:rsidR="009D6247" w14:paraId="0F3876EB" w14:textId="77777777">
        <w:trPr>
          <w:trHeight w:val="480"/>
          <w:jc w:val="center"/>
        </w:trPr>
        <w:tc>
          <w:tcPr>
            <w:tcW w:w="427" w:type="dxa"/>
            <w:tcBorders>
              <w:top w:val="nil"/>
              <w:left w:val="single" w:sz="4" w:space="0" w:color="auto"/>
              <w:bottom w:val="single" w:sz="4" w:space="0" w:color="auto"/>
              <w:right w:val="single" w:sz="4" w:space="0" w:color="auto"/>
            </w:tcBorders>
            <w:vAlign w:val="center"/>
          </w:tcPr>
          <w:p w14:paraId="23DF4B39"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2</w:t>
            </w:r>
          </w:p>
        </w:tc>
        <w:tc>
          <w:tcPr>
            <w:tcW w:w="1365" w:type="dxa"/>
            <w:tcBorders>
              <w:top w:val="nil"/>
              <w:left w:val="nil"/>
              <w:bottom w:val="single" w:sz="4" w:space="0" w:color="auto"/>
              <w:right w:val="single" w:sz="4" w:space="0" w:color="auto"/>
            </w:tcBorders>
            <w:vAlign w:val="center"/>
          </w:tcPr>
          <w:p w14:paraId="48559349" w14:textId="77777777" w:rsidR="009D6247" w:rsidRDefault="00000000">
            <w:pPr>
              <w:pStyle w:val="B0"/>
            </w:pPr>
            <w:r>
              <w:rPr>
                <w:rFonts w:hint="eastAsia"/>
              </w:rPr>
              <w:t>数据库</w:t>
            </w:r>
          </w:p>
        </w:tc>
        <w:tc>
          <w:tcPr>
            <w:tcW w:w="1469" w:type="dxa"/>
            <w:tcBorders>
              <w:top w:val="nil"/>
              <w:left w:val="nil"/>
              <w:bottom w:val="single" w:sz="4" w:space="0" w:color="auto"/>
              <w:right w:val="single" w:sz="4" w:space="0" w:color="auto"/>
            </w:tcBorders>
            <w:vAlign w:val="center"/>
          </w:tcPr>
          <w:p w14:paraId="16003F99" w14:textId="77777777" w:rsidR="009D6247" w:rsidRDefault="00000000">
            <w:pPr>
              <w:pStyle w:val="B0"/>
            </w:pPr>
            <w:proofErr w:type="gramStart"/>
            <w:r>
              <w:rPr>
                <w:rFonts w:hint="eastAsia"/>
              </w:rPr>
              <w:t>达梦</w:t>
            </w:r>
            <w:r>
              <w:rPr>
                <w:rFonts w:hint="eastAsia"/>
              </w:rPr>
              <w:t>/</w:t>
            </w:r>
            <w:r>
              <w:rPr>
                <w:rFonts w:hint="eastAsia"/>
              </w:rPr>
              <w:t>人大金</w:t>
            </w:r>
            <w:proofErr w:type="gramEnd"/>
            <w:r>
              <w:rPr>
                <w:rFonts w:hint="eastAsia"/>
              </w:rPr>
              <w:t>仓</w:t>
            </w:r>
          </w:p>
        </w:tc>
        <w:tc>
          <w:tcPr>
            <w:tcW w:w="4310" w:type="dxa"/>
            <w:tcBorders>
              <w:top w:val="nil"/>
              <w:left w:val="nil"/>
              <w:bottom w:val="single" w:sz="4" w:space="0" w:color="auto"/>
              <w:right w:val="single" w:sz="4" w:space="0" w:color="auto"/>
            </w:tcBorders>
          </w:tcPr>
          <w:p w14:paraId="22948F86" w14:textId="77777777" w:rsidR="009D6247" w:rsidRDefault="00000000">
            <w:pPr>
              <w:pStyle w:val="B0"/>
            </w:pPr>
            <w:r>
              <w:rPr>
                <w:rFonts w:hint="eastAsia"/>
              </w:rPr>
              <w:t>1.</w:t>
            </w:r>
            <w:r>
              <w:rPr>
                <w:rFonts w:hint="eastAsia"/>
              </w:rPr>
              <w:t>兼容</w:t>
            </w:r>
            <w:r>
              <w:rPr>
                <w:rFonts w:hint="eastAsia"/>
              </w:rPr>
              <w:t>Oracle</w:t>
            </w:r>
            <w:r>
              <w:rPr>
                <w:rFonts w:hint="eastAsia"/>
              </w:rPr>
              <w:t>的</w:t>
            </w:r>
            <w:r>
              <w:rPr>
                <w:rFonts w:hint="eastAsia"/>
              </w:rPr>
              <w:t>DBA_*</w:t>
            </w:r>
            <w:r>
              <w:rPr>
                <w:rFonts w:hint="eastAsia"/>
              </w:rPr>
              <w:t>、</w:t>
            </w:r>
            <w:r>
              <w:rPr>
                <w:rFonts w:hint="eastAsia"/>
              </w:rPr>
              <w:t>ALL_*</w:t>
            </w:r>
            <w:r>
              <w:rPr>
                <w:rFonts w:hint="eastAsia"/>
              </w:rPr>
              <w:t>和</w:t>
            </w:r>
            <w:r>
              <w:rPr>
                <w:rFonts w:hint="eastAsia"/>
              </w:rPr>
              <w:t>USER_*</w:t>
            </w:r>
            <w:r>
              <w:rPr>
                <w:rFonts w:hint="eastAsia"/>
              </w:rPr>
              <w:t>开头的数据字典视图、系统包；兼容</w:t>
            </w:r>
            <w:r>
              <w:rPr>
                <w:rFonts w:hint="eastAsia"/>
              </w:rPr>
              <w:t>PL/SQL</w:t>
            </w:r>
            <w:r>
              <w:rPr>
                <w:rFonts w:hint="eastAsia"/>
              </w:rPr>
              <w:t>语法和数据操作；兼容</w:t>
            </w:r>
            <w:r>
              <w:rPr>
                <w:rFonts w:hint="eastAsia"/>
              </w:rPr>
              <w:t>Oracle</w:t>
            </w:r>
            <w:r>
              <w:rPr>
                <w:rFonts w:hint="eastAsia"/>
              </w:rPr>
              <w:t>、</w:t>
            </w:r>
            <w:proofErr w:type="spellStart"/>
            <w:r>
              <w:rPr>
                <w:rFonts w:hint="eastAsia"/>
              </w:rPr>
              <w:t>Mysql</w:t>
            </w:r>
            <w:proofErr w:type="spellEnd"/>
            <w:r>
              <w:rPr>
                <w:rFonts w:hint="eastAsia"/>
              </w:rPr>
              <w:t>、</w:t>
            </w:r>
            <w:proofErr w:type="spellStart"/>
            <w:r>
              <w:rPr>
                <w:rFonts w:hint="eastAsia"/>
              </w:rPr>
              <w:t>SQLServer</w:t>
            </w:r>
            <w:proofErr w:type="spellEnd"/>
            <w:r>
              <w:rPr>
                <w:rFonts w:hint="eastAsia"/>
              </w:rPr>
              <w:t>、</w:t>
            </w:r>
            <w:r>
              <w:rPr>
                <w:rFonts w:hint="eastAsia"/>
              </w:rPr>
              <w:t>DB2</w:t>
            </w:r>
            <w:r>
              <w:rPr>
                <w:rFonts w:hint="eastAsia"/>
              </w:rPr>
              <w:t>、</w:t>
            </w:r>
            <w:r>
              <w:rPr>
                <w:rFonts w:hint="eastAsia"/>
              </w:rPr>
              <w:t>PostgreSQL</w:t>
            </w:r>
            <w:r>
              <w:rPr>
                <w:rFonts w:hint="eastAsia"/>
              </w:rPr>
              <w:t>的常用系统函数；实现对数据查询语言（</w:t>
            </w:r>
            <w:r>
              <w:rPr>
                <w:rFonts w:hint="eastAsia"/>
              </w:rPr>
              <w:t>DQL)</w:t>
            </w:r>
            <w:r>
              <w:rPr>
                <w:rFonts w:hint="eastAsia"/>
              </w:rPr>
              <w:t>、数据操纵语言</w:t>
            </w:r>
            <w:r>
              <w:rPr>
                <w:rFonts w:hint="eastAsia"/>
              </w:rPr>
              <w:t>(DML)</w:t>
            </w:r>
            <w:r>
              <w:rPr>
                <w:rFonts w:hint="eastAsia"/>
              </w:rPr>
              <w:t>和数据定义语言</w:t>
            </w:r>
            <w:r>
              <w:rPr>
                <w:rFonts w:hint="eastAsia"/>
              </w:rPr>
              <w:t>(DDL)</w:t>
            </w:r>
            <w:r>
              <w:rPr>
                <w:rFonts w:hint="eastAsia"/>
              </w:rPr>
              <w:t>的兼容。</w:t>
            </w:r>
            <w:r>
              <w:rPr>
                <w:rFonts w:hint="eastAsia"/>
              </w:rPr>
              <w:br/>
              <w:t>2.</w:t>
            </w:r>
            <w:r>
              <w:rPr>
                <w:rFonts w:hint="eastAsia"/>
              </w:rPr>
              <w:t>支持数据库共享存储集群，集群具备多节点负载均衡能力，集群每个节点均支持写入。</w:t>
            </w:r>
          </w:p>
        </w:tc>
        <w:tc>
          <w:tcPr>
            <w:tcW w:w="568" w:type="dxa"/>
            <w:tcBorders>
              <w:top w:val="nil"/>
              <w:left w:val="nil"/>
              <w:bottom w:val="single" w:sz="4" w:space="0" w:color="auto"/>
              <w:right w:val="single" w:sz="4" w:space="0" w:color="auto"/>
            </w:tcBorders>
            <w:noWrap/>
            <w:vAlign w:val="center"/>
          </w:tcPr>
          <w:p w14:paraId="3852D156" w14:textId="77777777" w:rsidR="009D6247" w:rsidRDefault="00000000">
            <w:pPr>
              <w:pStyle w:val="B0"/>
            </w:pPr>
            <w:r>
              <w:rPr>
                <w:rFonts w:hint="eastAsia"/>
              </w:rPr>
              <w:t>60</w:t>
            </w:r>
          </w:p>
        </w:tc>
        <w:tc>
          <w:tcPr>
            <w:tcW w:w="456" w:type="dxa"/>
            <w:tcBorders>
              <w:top w:val="nil"/>
              <w:left w:val="nil"/>
              <w:bottom w:val="single" w:sz="4" w:space="0" w:color="auto"/>
              <w:right w:val="single" w:sz="4" w:space="0" w:color="auto"/>
            </w:tcBorders>
            <w:noWrap/>
            <w:vAlign w:val="center"/>
          </w:tcPr>
          <w:p w14:paraId="5C3598EC" w14:textId="77777777" w:rsidR="009D6247" w:rsidRDefault="00000000">
            <w:pPr>
              <w:pStyle w:val="B0"/>
            </w:pPr>
            <w:r>
              <w:rPr>
                <w:rFonts w:hint="eastAsia"/>
              </w:rPr>
              <w:t>套</w:t>
            </w:r>
          </w:p>
        </w:tc>
      </w:tr>
      <w:tr w:rsidR="009D6247" w14:paraId="147FE3EE" w14:textId="77777777">
        <w:trPr>
          <w:trHeight w:val="501"/>
          <w:jc w:val="center"/>
        </w:trPr>
        <w:tc>
          <w:tcPr>
            <w:tcW w:w="427" w:type="dxa"/>
            <w:tcBorders>
              <w:top w:val="nil"/>
              <w:left w:val="single" w:sz="4" w:space="0" w:color="auto"/>
              <w:bottom w:val="single" w:sz="4" w:space="0" w:color="auto"/>
              <w:right w:val="single" w:sz="4" w:space="0" w:color="auto"/>
            </w:tcBorders>
            <w:vAlign w:val="center"/>
          </w:tcPr>
          <w:p w14:paraId="0436DF67"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3</w:t>
            </w:r>
          </w:p>
        </w:tc>
        <w:tc>
          <w:tcPr>
            <w:tcW w:w="1365" w:type="dxa"/>
            <w:tcBorders>
              <w:top w:val="nil"/>
              <w:left w:val="nil"/>
              <w:bottom w:val="single" w:sz="4" w:space="0" w:color="auto"/>
              <w:right w:val="single" w:sz="4" w:space="0" w:color="auto"/>
            </w:tcBorders>
            <w:vAlign w:val="center"/>
          </w:tcPr>
          <w:p w14:paraId="48253794" w14:textId="77777777" w:rsidR="009D6247" w:rsidRDefault="00000000">
            <w:pPr>
              <w:pStyle w:val="B0"/>
            </w:pPr>
            <w:r>
              <w:rPr>
                <w:rFonts w:hint="eastAsia"/>
              </w:rPr>
              <w:t>中间件</w:t>
            </w:r>
          </w:p>
        </w:tc>
        <w:tc>
          <w:tcPr>
            <w:tcW w:w="1469" w:type="dxa"/>
            <w:tcBorders>
              <w:top w:val="nil"/>
              <w:left w:val="nil"/>
              <w:bottom w:val="single" w:sz="4" w:space="0" w:color="auto"/>
              <w:right w:val="single" w:sz="4" w:space="0" w:color="auto"/>
            </w:tcBorders>
            <w:vAlign w:val="center"/>
          </w:tcPr>
          <w:p w14:paraId="56D1F557" w14:textId="77777777" w:rsidR="009D6247" w:rsidRDefault="00000000">
            <w:pPr>
              <w:pStyle w:val="B0"/>
            </w:pPr>
            <w:r>
              <w:rPr>
                <w:rFonts w:hint="eastAsia"/>
              </w:rPr>
              <w:t>东方通</w:t>
            </w:r>
            <w:r>
              <w:rPr>
                <w:rFonts w:hint="eastAsia"/>
              </w:rPr>
              <w:t>/</w:t>
            </w:r>
            <w:r>
              <w:rPr>
                <w:rFonts w:hint="eastAsia"/>
              </w:rPr>
              <w:t>金蝶</w:t>
            </w:r>
          </w:p>
        </w:tc>
        <w:tc>
          <w:tcPr>
            <w:tcW w:w="4310" w:type="dxa"/>
            <w:tcBorders>
              <w:top w:val="nil"/>
              <w:left w:val="nil"/>
              <w:bottom w:val="single" w:sz="4" w:space="0" w:color="auto"/>
              <w:right w:val="single" w:sz="4" w:space="0" w:color="auto"/>
            </w:tcBorders>
          </w:tcPr>
          <w:p w14:paraId="4FBDFCDF" w14:textId="77777777" w:rsidR="009D6247" w:rsidRDefault="00000000">
            <w:pPr>
              <w:pStyle w:val="B0"/>
            </w:pPr>
            <w:r>
              <w:rPr>
                <w:rFonts w:hint="eastAsia"/>
              </w:rPr>
              <w:t>1</w:t>
            </w:r>
            <w:r>
              <w:rPr>
                <w:rFonts w:hint="eastAsia"/>
              </w:rPr>
              <w:t>、可为用户提供全方位、无死角的可靠传输包括节点间传输、客户端—服务器数据传输，都能够做到完全可靠，并且支持断点续传。</w:t>
            </w:r>
            <w:r>
              <w:rPr>
                <w:rFonts w:hint="eastAsia"/>
              </w:rPr>
              <w:br/>
              <w:t>2</w:t>
            </w:r>
            <w:r>
              <w:rPr>
                <w:rFonts w:hint="eastAsia"/>
              </w:rPr>
              <w:t>、通过多核心机制，高效发挥软硬件资源性能；支持集群，并提供多种负载均衡算法，包括线路备份、动态和静态负载、基于内容的路由、客户端连接池集群等。</w:t>
            </w:r>
            <w:r>
              <w:rPr>
                <w:rFonts w:hint="eastAsia"/>
              </w:rPr>
              <w:br/>
              <w:t>3</w:t>
            </w:r>
            <w:r>
              <w:rPr>
                <w:rFonts w:hint="eastAsia"/>
              </w:rPr>
              <w:t>、通过队列分组机制，使得业务间互不影响。数据处理应用程序智能调度完美契合系统资源的整体特性。</w:t>
            </w:r>
          </w:p>
        </w:tc>
        <w:tc>
          <w:tcPr>
            <w:tcW w:w="568" w:type="dxa"/>
            <w:tcBorders>
              <w:top w:val="nil"/>
              <w:left w:val="nil"/>
              <w:bottom w:val="single" w:sz="4" w:space="0" w:color="auto"/>
              <w:right w:val="single" w:sz="4" w:space="0" w:color="auto"/>
            </w:tcBorders>
            <w:noWrap/>
            <w:vAlign w:val="center"/>
          </w:tcPr>
          <w:p w14:paraId="469AD0ED" w14:textId="77777777" w:rsidR="009D6247" w:rsidRDefault="00000000">
            <w:pPr>
              <w:pStyle w:val="B0"/>
            </w:pPr>
            <w:r>
              <w:rPr>
                <w:rFonts w:hint="eastAsia"/>
              </w:rPr>
              <w:t>30</w:t>
            </w:r>
          </w:p>
        </w:tc>
        <w:tc>
          <w:tcPr>
            <w:tcW w:w="456" w:type="dxa"/>
            <w:tcBorders>
              <w:top w:val="nil"/>
              <w:left w:val="nil"/>
              <w:bottom w:val="single" w:sz="4" w:space="0" w:color="auto"/>
              <w:right w:val="single" w:sz="4" w:space="0" w:color="auto"/>
            </w:tcBorders>
            <w:noWrap/>
            <w:vAlign w:val="center"/>
          </w:tcPr>
          <w:p w14:paraId="3C4DECBD" w14:textId="77777777" w:rsidR="009D6247" w:rsidRDefault="00000000">
            <w:pPr>
              <w:pStyle w:val="B0"/>
            </w:pPr>
            <w:r>
              <w:rPr>
                <w:rFonts w:hint="eastAsia"/>
              </w:rPr>
              <w:t>套</w:t>
            </w:r>
          </w:p>
        </w:tc>
      </w:tr>
      <w:tr w:rsidR="009D6247" w14:paraId="61E403E4" w14:textId="77777777">
        <w:trPr>
          <w:trHeight w:val="700"/>
          <w:jc w:val="center"/>
        </w:trPr>
        <w:tc>
          <w:tcPr>
            <w:tcW w:w="427" w:type="dxa"/>
            <w:tcBorders>
              <w:top w:val="nil"/>
              <w:left w:val="single" w:sz="4" w:space="0" w:color="auto"/>
              <w:bottom w:val="single" w:sz="4" w:space="0" w:color="auto"/>
              <w:right w:val="single" w:sz="4" w:space="0" w:color="auto"/>
            </w:tcBorders>
            <w:noWrap/>
            <w:vAlign w:val="center"/>
          </w:tcPr>
          <w:p w14:paraId="0957F010" w14:textId="77777777" w:rsidR="009D6247" w:rsidRDefault="00000000">
            <w:pPr>
              <w:widowControl/>
              <w:spacing w:line="240" w:lineRule="auto"/>
              <w:ind w:firstLineChars="0" w:firstLine="0"/>
              <w:jc w:val="center"/>
              <w:rPr>
                <w:rFonts w:ascii="宋体" w:hAnsi="宋体" w:cs="宋体" w:hint="eastAsia"/>
                <w:kern w:val="0"/>
                <w:szCs w:val="24"/>
              </w:rPr>
            </w:pPr>
            <w:r>
              <w:rPr>
                <w:rFonts w:ascii="宋体" w:hAnsi="宋体" w:cs="宋体" w:hint="eastAsia"/>
                <w:kern w:val="0"/>
                <w:szCs w:val="24"/>
              </w:rPr>
              <w:t>4</w:t>
            </w:r>
          </w:p>
        </w:tc>
        <w:tc>
          <w:tcPr>
            <w:tcW w:w="1365" w:type="dxa"/>
            <w:tcBorders>
              <w:top w:val="nil"/>
              <w:left w:val="nil"/>
              <w:bottom w:val="single" w:sz="4" w:space="0" w:color="auto"/>
              <w:right w:val="single" w:sz="4" w:space="0" w:color="auto"/>
            </w:tcBorders>
            <w:noWrap/>
            <w:vAlign w:val="center"/>
          </w:tcPr>
          <w:p w14:paraId="0DA15E0C" w14:textId="77777777" w:rsidR="009D6247" w:rsidRDefault="00000000">
            <w:pPr>
              <w:pStyle w:val="B0"/>
              <w:rPr>
                <w:rFonts w:ascii="宋体" w:hAnsi="宋体" w:hint="eastAsia"/>
                <w:szCs w:val="24"/>
              </w:rPr>
            </w:pPr>
            <w:proofErr w:type="gramStart"/>
            <w:r>
              <w:rPr>
                <w:rFonts w:ascii="宋体" w:hAnsi="宋体" w:hint="eastAsia"/>
                <w:szCs w:val="24"/>
              </w:rPr>
              <w:t>云管平台</w:t>
            </w:r>
            <w:proofErr w:type="gramEnd"/>
            <w:r>
              <w:rPr>
                <w:rFonts w:ascii="宋体" w:hAnsi="宋体" w:hint="eastAsia"/>
                <w:szCs w:val="24"/>
              </w:rPr>
              <w:t>软件</w:t>
            </w:r>
          </w:p>
        </w:tc>
        <w:tc>
          <w:tcPr>
            <w:tcW w:w="1469" w:type="dxa"/>
            <w:tcBorders>
              <w:top w:val="nil"/>
              <w:left w:val="nil"/>
              <w:bottom w:val="single" w:sz="4" w:space="0" w:color="auto"/>
              <w:right w:val="single" w:sz="4" w:space="0" w:color="auto"/>
            </w:tcBorders>
            <w:noWrap/>
            <w:vAlign w:val="center"/>
          </w:tcPr>
          <w:p w14:paraId="02A1A9BC" w14:textId="77777777" w:rsidR="009D6247" w:rsidRDefault="00000000">
            <w:pPr>
              <w:pStyle w:val="B0"/>
              <w:rPr>
                <w:rFonts w:ascii="宋体" w:hAnsi="宋体" w:hint="eastAsia"/>
                <w:szCs w:val="24"/>
              </w:rPr>
            </w:pPr>
            <w:r>
              <w:rPr>
                <w:rFonts w:ascii="宋体" w:hAnsi="宋体" w:hint="eastAsia"/>
                <w:szCs w:val="24"/>
              </w:rPr>
              <w:t>华为云</w:t>
            </w:r>
            <w:r>
              <w:rPr>
                <w:rFonts w:ascii="宋体" w:hAnsi="宋体" w:hint="eastAsia"/>
                <w:szCs w:val="24"/>
              </w:rPr>
              <w:t>Stack/</w:t>
            </w:r>
            <w:r>
              <w:rPr>
                <w:rFonts w:ascii="宋体" w:hAnsi="宋体" w:hint="eastAsia"/>
                <w:szCs w:val="24"/>
              </w:rPr>
              <w:t>新华三</w:t>
            </w:r>
            <w:proofErr w:type="spellStart"/>
            <w:r>
              <w:rPr>
                <w:rFonts w:ascii="宋体" w:hAnsi="宋体" w:hint="eastAsia"/>
                <w:szCs w:val="24"/>
              </w:rPr>
              <w:t>CloudOS</w:t>
            </w:r>
            <w:proofErr w:type="spellEnd"/>
            <w:r>
              <w:rPr>
                <w:rFonts w:ascii="宋体" w:hAnsi="宋体" w:hint="eastAsia"/>
                <w:szCs w:val="24"/>
              </w:rPr>
              <w:t>/</w:t>
            </w:r>
            <w:r>
              <w:rPr>
                <w:rFonts w:ascii="宋体" w:hAnsi="宋体" w:hint="eastAsia"/>
                <w:szCs w:val="24"/>
              </w:rPr>
              <w:t>金山</w:t>
            </w:r>
            <w:proofErr w:type="spellStart"/>
            <w:r>
              <w:rPr>
                <w:rFonts w:ascii="宋体" w:hAnsi="宋体" w:hint="eastAsia"/>
                <w:szCs w:val="24"/>
              </w:rPr>
              <w:t>KingStack</w:t>
            </w:r>
            <w:proofErr w:type="spellEnd"/>
          </w:p>
        </w:tc>
        <w:tc>
          <w:tcPr>
            <w:tcW w:w="4310" w:type="dxa"/>
            <w:tcBorders>
              <w:top w:val="nil"/>
              <w:left w:val="nil"/>
              <w:bottom w:val="single" w:sz="4" w:space="0" w:color="auto"/>
              <w:right w:val="single" w:sz="4" w:space="0" w:color="auto"/>
            </w:tcBorders>
          </w:tcPr>
          <w:p w14:paraId="0EF94DB1" w14:textId="77777777" w:rsidR="009D6247" w:rsidRDefault="00000000">
            <w:pPr>
              <w:pStyle w:val="B0"/>
              <w:rPr>
                <w:rFonts w:ascii="宋体" w:hAnsi="宋体" w:hint="eastAsia"/>
                <w:szCs w:val="24"/>
              </w:rPr>
            </w:pPr>
            <w:proofErr w:type="gramStart"/>
            <w:r>
              <w:rPr>
                <w:rFonts w:ascii="宋体" w:hAnsi="宋体" w:hint="eastAsia"/>
                <w:szCs w:val="24"/>
              </w:rPr>
              <w:t>云管平台</w:t>
            </w:r>
            <w:proofErr w:type="gramEnd"/>
            <w:r>
              <w:rPr>
                <w:rFonts w:ascii="宋体" w:hAnsi="宋体" w:hint="eastAsia"/>
                <w:szCs w:val="24"/>
              </w:rPr>
              <w:t>高级版</w:t>
            </w:r>
            <w:r>
              <w:rPr>
                <w:rFonts w:ascii="宋体" w:hAnsi="宋体" w:hint="eastAsia"/>
                <w:szCs w:val="24"/>
              </w:rPr>
              <w:t>-</w:t>
            </w:r>
            <w:r>
              <w:rPr>
                <w:rFonts w:ascii="宋体" w:hAnsi="宋体" w:hint="eastAsia"/>
                <w:szCs w:val="24"/>
              </w:rPr>
              <w:t>每套</w:t>
            </w:r>
            <w:r>
              <w:rPr>
                <w:rFonts w:ascii="宋体" w:hAnsi="宋体" w:hint="eastAsia"/>
                <w:szCs w:val="24"/>
              </w:rPr>
              <w:t>-</w:t>
            </w:r>
            <w:r>
              <w:rPr>
                <w:rFonts w:ascii="宋体" w:hAnsi="宋体" w:hint="eastAsia"/>
                <w:szCs w:val="24"/>
              </w:rPr>
              <w:t>许可</w:t>
            </w:r>
            <w:r>
              <w:rPr>
                <w:rFonts w:ascii="宋体" w:hAnsi="宋体" w:hint="eastAsia"/>
                <w:szCs w:val="24"/>
              </w:rPr>
              <w:t>*2</w:t>
            </w:r>
            <w:r>
              <w:rPr>
                <w:rFonts w:ascii="宋体" w:hAnsi="宋体" w:hint="eastAsia"/>
                <w:szCs w:val="24"/>
              </w:rPr>
              <w:t>；块存储标准版软件许可</w:t>
            </w:r>
            <w:r>
              <w:rPr>
                <w:rFonts w:ascii="宋体" w:hAnsi="宋体" w:hint="eastAsia"/>
                <w:szCs w:val="24"/>
              </w:rPr>
              <w:t>-</w:t>
            </w:r>
            <w:r>
              <w:rPr>
                <w:rFonts w:ascii="宋体" w:hAnsi="宋体" w:hint="eastAsia"/>
                <w:szCs w:val="24"/>
              </w:rPr>
              <w:t>云平台管理专用</w:t>
            </w:r>
            <w:r>
              <w:rPr>
                <w:rFonts w:ascii="宋体" w:hAnsi="宋体" w:hint="eastAsia"/>
                <w:szCs w:val="24"/>
              </w:rPr>
              <w:t>-SATA</w:t>
            </w:r>
            <w:r>
              <w:rPr>
                <w:rFonts w:ascii="宋体" w:hAnsi="宋体" w:hint="eastAsia"/>
                <w:szCs w:val="24"/>
              </w:rPr>
              <w:t>盘</w:t>
            </w:r>
            <w:r>
              <w:rPr>
                <w:rFonts w:ascii="宋体" w:hAnsi="宋体" w:hint="eastAsia"/>
                <w:szCs w:val="24"/>
              </w:rPr>
              <w:t>-</w:t>
            </w:r>
            <w:r>
              <w:rPr>
                <w:rFonts w:ascii="宋体" w:hAnsi="宋体" w:hint="eastAsia"/>
                <w:szCs w:val="24"/>
              </w:rPr>
              <w:t>每</w:t>
            </w:r>
            <w:r>
              <w:rPr>
                <w:rFonts w:ascii="宋体" w:hAnsi="宋体" w:hint="eastAsia"/>
                <w:szCs w:val="24"/>
              </w:rPr>
              <w:t>TiB*2160</w:t>
            </w:r>
            <w:r>
              <w:rPr>
                <w:rFonts w:ascii="宋体" w:hAnsi="宋体" w:hint="eastAsia"/>
                <w:szCs w:val="24"/>
              </w:rPr>
              <w:t>；基础平台管理授权</w:t>
            </w:r>
            <w:r>
              <w:rPr>
                <w:rFonts w:ascii="宋体" w:hAnsi="宋体" w:hint="eastAsia"/>
                <w:szCs w:val="24"/>
              </w:rPr>
              <w:t>-250</w:t>
            </w:r>
            <w:r>
              <w:rPr>
                <w:rFonts w:ascii="宋体" w:hAnsi="宋体" w:hint="eastAsia"/>
                <w:szCs w:val="24"/>
              </w:rPr>
              <w:t>台；</w:t>
            </w:r>
          </w:p>
        </w:tc>
        <w:tc>
          <w:tcPr>
            <w:tcW w:w="568" w:type="dxa"/>
            <w:tcBorders>
              <w:top w:val="nil"/>
              <w:left w:val="nil"/>
              <w:bottom w:val="single" w:sz="4" w:space="0" w:color="auto"/>
              <w:right w:val="single" w:sz="4" w:space="0" w:color="auto"/>
            </w:tcBorders>
            <w:noWrap/>
            <w:vAlign w:val="center"/>
          </w:tcPr>
          <w:p w14:paraId="0D264238" w14:textId="77777777" w:rsidR="009D6247" w:rsidRDefault="00000000">
            <w:pPr>
              <w:pStyle w:val="B0"/>
              <w:rPr>
                <w:rFonts w:ascii="宋体" w:hAnsi="宋体" w:hint="eastAsia"/>
                <w:szCs w:val="24"/>
              </w:rPr>
            </w:pPr>
            <w:r>
              <w:rPr>
                <w:rFonts w:ascii="宋体" w:hAnsi="宋体" w:hint="eastAsia"/>
                <w:szCs w:val="24"/>
              </w:rPr>
              <w:t>1</w:t>
            </w:r>
          </w:p>
        </w:tc>
        <w:tc>
          <w:tcPr>
            <w:tcW w:w="456" w:type="dxa"/>
            <w:tcBorders>
              <w:top w:val="nil"/>
              <w:left w:val="nil"/>
              <w:bottom w:val="single" w:sz="4" w:space="0" w:color="auto"/>
              <w:right w:val="single" w:sz="4" w:space="0" w:color="auto"/>
            </w:tcBorders>
            <w:noWrap/>
            <w:vAlign w:val="center"/>
          </w:tcPr>
          <w:p w14:paraId="0FC70A54" w14:textId="77777777" w:rsidR="009D6247" w:rsidRDefault="00000000">
            <w:pPr>
              <w:pStyle w:val="B0"/>
              <w:rPr>
                <w:rFonts w:ascii="宋体" w:hAnsi="宋体" w:hint="eastAsia"/>
                <w:szCs w:val="24"/>
              </w:rPr>
            </w:pPr>
            <w:r>
              <w:rPr>
                <w:rFonts w:ascii="宋体" w:hAnsi="宋体" w:hint="eastAsia"/>
                <w:szCs w:val="24"/>
              </w:rPr>
              <w:t>套</w:t>
            </w:r>
          </w:p>
        </w:tc>
      </w:tr>
      <w:tr w:rsidR="009D6247" w14:paraId="6CFE65B6" w14:textId="77777777">
        <w:trPr>
          <w:trHeight w:val="501"/>
          <w:jc w:val="center"/>
        </w:trPr>
        <w:tc>
          <w:tcPr>
            <w:tcW w:w="427" w:type="dxa"/>
            <w:tcBorders>
              <w:top w:val="nil"/>
              <w:left w:val="single" w:sz="4" w:space="0" w:color="auto"/>
              <w:bottom w:val="single" w:sz="4" w:space="0" w:color="auto"/>
              <w:right w:val="single" w:sz="4" w:space="0" w:color="auto"/>
            </w:tcBorders>
            <w:noWrap/>
            <w:vAlign w:val="center"/>
          </w:tcPr>
          <w:p w14:paraId="037637B2" w14:textId="77777777" w:rsidR="009D6247" w:rsidRDefault="00000000">
            <w:pPr>
              <w:widowControl/>
              <w:spacing w:line="240" w:lineRule="auto"/>
              <w:ind w:firstLineChars="0" w:firstLine="0"/>
              <w:jc w:val="center"/>
              <w:rPr>
                <w:rFonts w:ascii="宋体" w:hAnsi="宋体" w:cs="宋体" w:hint="eastAsia"/>
                <w:kern w:val="0"/>
                <w:szCs w:val="24"/>
              </w:rPr>
            </w:pPr>
            <w:r>
              <w:rPr>
                <w:rFonts w:ascii="宋体" w:hAnsi="宋体" w:cs="宋体" w:hint="eastAsia"/>
                <w:kern w:val="0"/>
                <w:szCs w:val="24"/>
              </w:rPr>
              <w:t>5</w:t>
            </w:r>
          </w:p>
        </w:tc>
        <w:tc>
          <w:tcPr>
            <w:tcW w:w="1365" w:type="dxa"/>
            <w:tcBorders>
              <w:top w:val="nil"/>
              <w:left w:val="nil"/>
              <w:bottom w:val="single" w:sz="4" w:space="0" w:color="auto"/>
              <w:right w:val="single" w:sz="4" w:space="0" w:color="auto"/>
            </w:tcBorders>
            <w:noWrap/>
            <w:vAlign w:val="center"/>
          </w:tcPr>
          <w:p w14:paraId="6943506C" w14:textId="77777777" w:rsidR="009D6247" w:rsidRDefault="00000000">
            <w:pPr>
              <w:pStyle w:val="B0"/>
              <w:rPr>
                <w:rFonts w:ascii="宋体" w:hAnsi="宋体" w:hint="eastAsia"/>
                <w:szCs w:val="24"/>
              </w:rPr>
            </w:pPr>
            <w:r>
              <w:rPr>
                <w:rFonts w:ascii="宋体" w:hAnsi="宋体" w:hint="eastAsia"/>
                <w:szCs w:val="24"/>
              </w:rPr>
              <w:t>虚拟化软件</w:t>
            </w:r>
          </w:p>
        </w:tc>
        <w:tc>
          <w:tcPr>
            <w:tcW w:w="1469" w:type="dxa"/>
            <w:tcBorders>
              <w:top w:val="nil"/>
              <w:left w:val="nil"/>
              <w:bottom w:val="single" w:sz="4" w:space="0" w:color="auto"/>
              <w:right w:val="single" w:sz="4" w:space="0" w:color="auto"/>
            </w:tcBorders>
            <w:noWrap/>
            <w:vAlign w:val="center"/>
          </w:tcPr>
          <w:p w14:paraId="5671383E" w14:textId="77777777" w:rsidR="009D6247" w:rsidRDefault="00000000">
            <w:pPr>
              <w:pStyle w:val="B0"/>
              <w:rPr>
                <w:rFonts w:ascii="宋体" w:hAnsi="宋体" w:hint="eastAsia"/>
                <w:szCs w:val="24"/>
              </w:rPr>
            </w:pPr>
            <w:r>
              <w:rPr>
                <w:rFonts w:ascii="宋体" w:hAnsi="宋体" w:hint="eastAsia"/>
                <w:szCs w:val="24"/>
              </w:rPr>
              <w:t>华为云</w:t>
            </w:r>
            <w:r>
              <w:rPr>
                <w:rFonts w:ascii="宋体" w:hAnsi="宋体" w:hint="eastAsia"/>
                <w:szCs w:val="24"/>
              </w:rPr>
              <w:t>Stack/</w:t>
            </w:r>
            <w:r>
              <w:rPr>
                <w:rFonts w:ascii="宋体" w:hAnsi="宋体" w:hint="eastAsia"/>
                <w:szCs w:val="24"/>
              </w:rPr>
              <w:t>新华三</w:t>
            </w:r>
            <w:proofErr w:type="spellStart"/>
            <w:r>
              <w:rPr>
                <w:rFonts w:ascii="宋体" w:hAnsi="宋体" w:hint="eastAsia"/>
                <w:szCs w:val="24"/>
              </w:rPr>
              <w:t>CloudOS</w:t>
            </w:r>
            <w:proofErr w:type="spellEnd"/>
            <w:r>
              <w:rPr>
                <w:rFonts w:ascii="宋体" w:hAnsi="宋体" w:hint="eastAsia"/>
                <w:szCs w:val="24"/>
              </w:rPr>
              <w:t>/</w:t>
            </w:r>
            <w:r>
              <w:rPr>
                <w:rFonts w:ascii="宋体" w:hAnsi="宋体" w:hint="eastAsia"/>
                <w:szCs w:val="24"/>
              </w:rPr>
              <w:t>金山</w:t>
            </w:r>
            <w:proofErr w:type="spellStart"/>
            <w:r>
              <w:rPr>
                <w:rFonts w:ascii="宋体" w:hAnsi="宋体" w:hint="eastAsia"/>
                <w:szCs w:val="24"/>
              </w:rPr>
              <w:t>KingStack</w:t>
            </w:r>
            <w:proofErr w:type="spellEnd"/>
          </w:p>
        </w:tc>
        <w:tc>
          <w:tcPr>
            <w:tcW w:w="4310" w:type="dxa"/>
            <w:tcBorders>
              <w:top w:val="nil"/>
              <w:left w:val="nil"/>
              <w:bottom w:val="single" w:sz="4" w:space="0" w:color="auto"/>
              <w:right w:val="single" w:sz="4" w:space="0" w:color="auto"/>
            </w:tcBorders>
          </w:tcPr>
          <w:p w14:paraId="508789C6" w14:textId="77777777" w:rsidR="009D6247" w:rsidRDefault="00000000">
            <w:pPr>
              <w:pStyle w:val="B0"/>
              <w:rPr>
                <w:rFonts w:ascii="宋体" w:hAnsi="宋体" w:hint="eastAsia"/>
                <w:szCs w:val="24"/>
              </w:rPr>
            </w:pPr>
            <w:r>
              <w:rPr>
                <w:rFonts w:ascii="宋体" w:hAnsi="宋体" w:hint="eastAsia"/>
                <w:szCs w:val="24"/>
              </w:rPr>
              <w:t>IaaS</w:t>
            </w:r>
            <w:r>
              <w:rPr>
                <w:rFonts w:ascii="宋体" w:hAnsi="宋体" w:hint="eastAsia"/>
                <w:szCs w:val="24"/>
              </w:rPr>
              <w:t>云平台</w:t>
            </w:r>
            <w:r>
              <w:rPr>
                <w:rFonts w:ascii="宋体" w:hAnsi="宋体" w:hint="eastAsia"/>
                <w:szCs w:val="24"/>
              </w:rPr>
              <w:t>(</w:t>
            </w:r>
            <w:r>
              <w:rPr>
                <w:rFonts w:ascii="宋体" w:hAnsi="宋体" w:hint="eastAsia"/>
                <w:szCs w:val="24"/>
              </w:rPr>
              <w:t>软</w:t>
            </w:r>
            <w:r>
              <w:rPr>
                <w:rFonts w:ascii="宋体" w:hAnsi="宋体" w:hint="eastAsia"/>
                <w:szCs w:val="24"/>
              </w:rPr>
              <w:t>SDN)</w:t>
            </w:r>
            <w:r>
              <w:rPr>
                <w:rFonts w:ascii="宋体" w:hAnsi="宋体" w:hint="eastAsia"/>
                <w:szCs w:val="24"/>
              </w:rPr>
              <w:t>许可；软件</w:t>
            </w:r>
            <w:proofErr w:type="gramStart"/>
            <w:r>
              <w:rPr>
                <w:rFonts w:ascii="宋体" w:hAnsi="宋体" w:hint="eastAsia"/>
                <w:szCs w:val="24"/>
              </w:rPr>
              <w:t>三年维保</w:t>
            </w:r>
            <w:proofErr w:type="gramEnd"/>
          </w:p>
        </w:tc>
        <w:tc>
          <w:tcPr>
            <w:tcW w:w="568" w:type="dxa"/>
            <w:tcBorders>
              <w:top w:val="nil"/>
              <w:left w:val="nil"/>
              <w:bottom w:val="single" w:sz="4" w:space="0" w:color="auto"/>
              <w:right w:val="single" w:sz="4" w:space="0" w:color="auto"/>
            </w:tcBorders>
            <w:noWrap/>
            <w:vAlign w:val="center"/>
          </w:tcPr>
          <w:p w14:paraId="7ABD564E" w14:textId="77777777" w:rsidR="009D6247" w:rsidRDefault="00000000">
            <w:pPr>
              <w:pStyle w:val="B0"/>
              <w:rPr>
                <w:rFonts w:ascii="宋体" w:hAnsi="宋体" w:hint="eastAsia"/>
                <w:szCs w:val="24"/>
              </w:rPr>
            </w:pPr>
            <w:r>
              <w:rPr>
                <w:rFonts w:ascii="宋体" w:hAnsi="宋体" w:hint="eastAsia"/>
                <w:szCs w:val="24"/>
              </w:rPr>
              <w:t>1</w:t>
            </w:r>
          </w:p>
        </w:tc>
        <w:tc>
          <w:tcPr>
            <w:tcW w:w="456" w:type="dxa"/>
            <w:tcBorders>
              <w:top w:val="nil"/>
              <w:left w:val="nil"/>
              <w:bottom w:val="single" w:sz="4" w:space="0" w:color="auto"/>
              <w:right w:val="single" w:sz="4" w:space="0" w:color="auto"/>
            </w:tcBorders>
            <w:noWrap/>
            <w:vAlign w:val="center"/>
          </w:tcPr>
          <w:p w14:paraId="4CA4E552" w14:textId="77777777" w:rsidR="009D6247" w:rsidRDefault="00000000">
            <w:pPr>
              <w:pStyle w:val="B0"/>
              <w:rPr>
                <w:rFonts w:ascii="宋体" w:hAnsi="宋体" w:hint="eastAsia"/>
                <w:szCs w:val="24"/>
              </w:rPr>
            </w:pPr>
            <w:r>
              <w:rPr>
                <w:rFonts w:ascii="宋体" w:hAnsi="宋体" w:hint="eastAsia"/>
                <w:szCs w:val="24"/>
              </w:rPr>
              <w:t>套</w:t>
            </w:r>
          </w:p>
        </w:tc>
      </w:tr>
      <w:tr w:rsidR="009D6247" w14:paraId="51CE2D43" w14:textId="77777777">
        <w:trPr>
          <w:trHeight w:val="400"/>
          <w:jc w:val="center"/>
        </w:trPr>
        <w:tc>
          <w:tcPr>
            <w:tcW w:w="427" w:type="dxa"/>
            <w:tcBorders>
              <w:top w:val="nil"/>
              <w:left w:val="single" w:sz="4" w:space="0" w:color="auto"/>
              <w:bottom w:val="single" w:sz="4" w:space="0" w:color="auto"/>
              <w:right w:val="single" w:sz="4" w:space="0" w:color="auto"/>
            </w:tcBorders>
            <w:noWrap/>
            <w:vAlign w:val="center"/>
          </w:tcPr>
          <w:p w14:paraId="7690D8AC" w14:textId="77777777" w:rsidR="009D6247" w:rsidRDefault="00000000">
            <w:pPr>
              <w:widowControl/>
              <w:spacing w:line="240" w:lineRule="auto"/>
              <w:ind w:firstLineChars="0" w:firstLine="0"/>
              <w:jc w:val="center"/>
              <w:rPr>
                <w:rFonts w:ascii="宋体" w:hAnsi="宋体" w:cs="宋体" w:hint="eastAsia"/>
                <w:kern w:val="0"/>
                <w:szCs w:val="24"/>
              </w:rPr>
            </w:pPr>
            <w:r>
              <w:rPr>
                <w:rFonts w:ascii="宋体" w:hAnsi="宋体" w:cs="宋体" w:hint="eastAsia"/>
                <w:kern w:val="0"/>
                <w:szCs w:val="24"/>
              </w:rPr>
              <w:t>6</w:t>
            </w:r>
          </w:p>
        </w:tc>
        <w:tc>
          <w:tcPr>
            <w:tcW w:w="1365" w:type="dxa"/>
            <w:tcBorders>
              <w:top w:val="nil"/>
              <w:left w:val="nil"/>
              <w:bottom w:val="single" w:sz="4" w:space="0" w:color="auto"/>
              <w:right w:val="single" w:sz="4" w:space="0" w:color="auto"/>
            </w:tcBorders>
            <w:noWrap/>
            <w:vAlign w:val="center"/>
          </w:tcPr>
          <w:p w14:paraId="2DD52B82" w14:textId="77777777" w:rsidR="009D6247" w:rsidRDefault="00000000">
            <w:pPr>
              <w:pStyle w:val="B0"/>
              <w:rPr>
                <w:rFonts w:ascii="宋体" w:hAnsi="宋体" w:hint="eastAsia"/>
                <w:szCs w:val="24"/>
              </w:rPr>
            </w:pPr>
            <w:proofErr w:type="gramStart"/>
            <w:r>
              <w:rPr>
                <w:rFonts w:ascii="宋体" w:hAnsi="宋体" w:hint="eastAsia"/>
                <w:szCs w:val="24"/>
              </w:rPr>
              <w:t>云安全</w:t>
            </w:r>
            <w:proofErr w:type="gramEnd"/>
            <w:r>
              <w:rPr>
                <w:rFonts w:ascii="宋体" w:hAnsi="宋体" w:hint="eastAsia"/>
                <w:szCs w:val="24"/>
              </w:rPr>
              <w:t>软件</w:t>
            </w:r>
          </w:p>
        </w:tc>
        <w:tc>
          <w:tcPr>
            <w:tcW w:w="1469" w:type="dxa"/>
            <w:tcBorders>
              <w:top w:val="nil"/>
              <w:left w:val="nil"/>
              <w:bottom w:val="single" w:sz="4" w:space="0" w:color="auto"/>
              <w:right w:val="single" w:sz="4" w:space="0" w:color="auto"/>
            </w:tcBorders>
            <w:noWrap/>
            <w:vAlign w:val="center"/>
          </w:tcPr>
          <w:p w14:paraId="65F2D8CA" w14:textId="77777777" w:rsidR="009D6247" w:rsidRDefault="00000000">
            <w:pPr>
              <w:pStyle w:val="B0"/>
              <w:rPr>
                <w:rFonts w:ascii="宋体" w:hAnsi="宋体" w:hint="eastAsia"/>
                <w:szCs w:val="24"/>
              </w:rPr>
            </w:pPr>
            <w:r>
              <w:rPr>
                <w:rFonts w:ascii="宋体" w:hAnsi="宋体" w:hint="eastAsia"/>
                <w:szCs w:val="24"/>
              </w:rPr>
              <w:t>华为云</w:t>
            </w:r>
            <w:r>
              <w:rPr>
                <w:rFonts w:ascii="宋体" w:hAnsi="宋体" w:hint="eastAsia"/>
                <w:szCs w:val="24"/>
              </w:rPr>
              <w:t>Stack/</w:t>
            </w:r>
            <w:r>
              <w:rPr>
                <w:rFonts w:ascii="宋体" w:hAnsi="宋体" w:hint="eastAsia"/>
                <w:szCs w:val="24"/>
              </w:rPr>
              <w:t>新华</w:t>
            </w:r>
            <w:r>
              <w:rPr>
                <w:rFonts w:ascii="宋体" w:hAnsi="宋体" w:hint="eastAsia"/>
                <w:szCs w:val="24"/>
              </w:rPr>
              <w:lastRenderedPageBreak/>
              <w:t>三</w:t>
            </w:r>
            <w:proofErr w:type="spellStart"/>
            <w:r>
              <w:rPr>
                <w:rFonts w:ascii="宋体" w:hAnsi="宋体" w:hint="eastAsia"/>
                <w:szCs w:val="24"/>
              </w:rPr>
              <w:t>CloudOS</w:t>
            </w:r>
            <w:proofErr w:type="spellEnd"/>
            <w:r>
              <w:rPr>
                <w:rFonts w:ascii="宋体" w:hAnsi="宋体" w:hint="eastAsia"/>
                <w:szCs w:val="24"/>
              </w:rPr>
              <w:t>/</w:t>
            </w:r>
            <w:r>
              <w:rPr>
                <w:rFonts w:ascii="宋体" w:hAnsi="宋体" w:hint="eastAsia"/>
                <w:szCs w:val="24"/>
              </w:rPr>
              <w:t>金山</w:t>
            </w:r>
            <w:proofErr w:type="spellStart"/>
            <w:r>
              <w:rPr>
                <w:rFonts w:ascii="宋体" w:hAnsi="宋体" w:hint="eastAsia"/>
                <w:szCs w:val="24"/>
              </w:rPr>
              <w:t>KingStack</w:t>
            </w:r>
            <w:proofErr w:type="spellEnd"/>
          </w:p>
        </w:tc>
        <w:tc>
          <w:tcPr>
            <w:tcW w:w="4310" w:type="dxa"/>
            <w:tcBorders>
              <w:top w:val="nil"/>
              <w:left w:val="nil"/>
              <w:bottom w:val="single" w:sz="4" w:space="0" w:color="auto"/>
              <w:right w:val="single" w:sz="4" w:space="0" w:color="auto"/>
            </w:tcBorders>
          </w:tcPr>
          <w:p w14:paraId="3073B0EC" w14:textId="77777777" w:rsidR="009D6247" w:rsidRDefault="00000000">
            <w:pPr>
              <w:pStyle w:val="B0"/>
              <w:rPr>
                <w:rFonts w:ascii="宋体" w:hAnsi="宋体" w:hint="eastAsia"/>
                <w:szCs w:val="24"/>
              </w:rPr>
            </w:pPr>
            <w:r>
              <w:rPr>
                <w:rFonts w:ascii="宋体" w:hAnsi="宋体" w:hint="eastAsia"/>
                <w:szCs w:val="24"/>
              </w:rPr>
              <w:lastRenderedPageBreak/>
              <w:t>虚拟防火墙永久订阅授权函</w:t>
            </w:r>
            <w:r>
              <w:rPr>
                <w:rFonts w:ascii="宋体" w:hAnsi="宋体" w:hint="eastAsia"/>
                <w:szCs w:val="24"/>
              </w:rPr>
              <w:t>-</w:t>
            </w:r>
            <w:r>
              <w:rPr>
                <w:rFonts w:ascii="宋体" w:hAnsi="宋体" w:hint="eastAsia"/>
                <w:szCs w:val="24"/>
              </w:rPr>
              <w:t>许可</w:t>
            </w:r>
            <w:r>
              <w:rPr>
                <w:rFonts w:ascii="宋体" w:hAnsi="宋体" w:hint="eastAsia"/>
                <w:szCs w:val="24"/>
              </w:rPr>
              <w:t>*2</w:t>
            </w:r>
            <w:r>
              <w:rPr>
                <w:rFonts w:ascii="宋体" w:hAnsi="宋体" w:hint="eastAsia"/>
                <w:szCs w:val="24"/>
              </w:rPr>
              <w:t>；</w:t>
            </w:r>
            <w:r>
              <w:rPr>
                <w:rFonts w:ascii="宋体" w:hAnsi="宋体" w:hint="eastAsia"/>
                <w:szCs w:val="24"/>
              </w:rPr>
              <w:t>WEB</w:t>
            </w:r>
            <w:r>
              <w:rPr>
                <w:rFonts w:ascii="宋体" w:hAnsi="宋体" w:hint="eastAsia"/>
                <w:szCs w:val="24"/>
              </w:rPr>
              <w:t>应用防火墙系统授权函</w:t>
            </w:r>
            <w:r>
              <w:rPr>
                <w:rFonts w:ascii="宋体" w:hAnsi="宋体" w:hint="eastAsia"/>
                <w:szCs w:val="24"/>
              </w:rPr>
              <w:t>*2</w:t>
            </w:r>
            <w:r>
              <w:rPr>
                <w:rFonts w:ascii="宋体" w:hAnsi="宋体" w:hint="eastAsia"/>
                <w:szCs w:val="24"/>
              </w:rPr>
              <w:t>，数据库审计系统永</w:t>
            </w:r>
            <w:r>
              <w:rPr>
                <w:rFonts w:ascii="宋体" w:hAnsi="宋体" w:hint="eastAsia"/>
                <w:szCs w:val="24"/>
              </w:rPr>
              <w:lastRenderedPageBreak/>
              <w:t>久订阅授权函</w:t>
            </w:r>
            <w:r>
              <w:rPr>
                <w:rFonts w:ascii="宋体" w:hAnsi="宋体" w:hint="eastAsia"/>
                <w:szCs w:val="24"/>
              </w:rPr>
              <w:t>*2</w:t>
            </w:r>
            <w:r>
              <w:rPr>
                <w:rFonts w:ascii="宋体" w:hAnsi="宋体" w:hint="eastAsia"/>
                <w:szCs w:val="24"/>
              </w:rPr>
              <w:t>，运维审计系统永久订阅授权函</w:t>
            </w:r>
            <w:r>
              <w:rPr>
                <w:rFonts w:ascii="宋体" w:hAnsi="宋体" w:hint="eastAsia"/>
                <w:szCs w:val="24"/>
              </w:rPr>
              <w:t>*2</w:t>
            </w:r>
            <w:r>
              <w:rPr>
                <w:rFonts w:ascii="宋体" w:hAnsi="宋体" w:hint="eastAsia"/>
                <w:szCs w:val="24"/>
              </w:rPr>
              <w:t>，综合日志审计平台永久订阅授权函</w:t>
            </w:r>
            <w:r>
              <w:rPr>
                <w:rFonts w:ascii="宋体" w:hAnsi="宋体" w:hint="eastAsia"/>
                <w:szCs w:val="24"/>
              </w:rPr>
              <w:t>*2</w:t>
            </w:r>
            <w:r>
              <w:rPr>
                <w:rFonts w:ascii="宋体" w:hAnsi="宋体" w:hint="eastAsia"/>
                <w:szCs w:val="24"/>
              </w:rPr>
              <w:t>，漏洞扫描系统永久订阅授权函</w:t>
            </w:r>
            <w:r>
              <w:rPr>
                <w:rFonts w:ascii="宋体" w:hAnsi="宋体" w:hint="eastAsia"/>
                <w:szCs w:val="24"/>
              </w:rPr>
              <w:t>*2</w:t>
            </w:r>
            <w:r>
              <w:rPr>
                <w:rFonts w:ascii="宋体" w:hAnsi="宋体" w:hint="eastAsia"/>
                <w:szCs w:val="24"/>
              </w:rPr>
              <w:t>，网页防篡改订阅授权函</w:t>
            </w:r>
            <w:r>
              <w:rPr>
                <w:rFonts w:ascii="宋体" w:hAnsi="宋体" w:hint="eastAsia"/>
                <w:szCs w:val="24"/>
              </w:rPr>
              <w:t>*2</w:t>
            </w:r>
            <w:r>
              <w:rPr>
                <w:rFonts w:ascii="宋体" w:hAnsi="宋体" w:hint="eastAsia"/>
                <w:szCs w:val="24"/>
              </w:rPr>
              <w:t>，服务器安全监测系统永久订阅授权函</w:t>
            </w:r>
            <w:r>
              <w:rPr>
                <w:rFonts w:ascii="宋体" w:hAnsi="宋体" w:hint="eastAsia"/>
                <w:szCs w:val="24"/>
              </w:rPr>
              <w:t>*40</w:t>
            </w:r>
            <w:r>
              <w:rPr>
                <w:rFonts w:ascii="宋体" w:hAnsi="宋体" w:hint="eastAsia"/>
                <w:szCs w:val="24"/>
              </w:rPr>
              <w:t>个主机，安全威胁发现与运营管理平台</w:t>
            </w:r>
            <w:r>
              <w:rPr>
                <w:rFonts w:ascii="宋体" w:hAnsi="宋体" w:hint="eastAsia"/>
                <w:szCs w:val="24"/>
              </w:rPr>
              <w:t>-</w:t>
            </w:r>
            <w:r>
              <w:rPr>
                <w:rFonts w:ascii="宋体" w:hAnsi="宋体" w:hint="eastAsia"/>
                <w:szCs w:val="24"/>
              </w:rPr>
              <w:t>基础平台软件授权函，特征库升级授权函</w:t>
            </w:r>
            <w:r>
              <w:rPr>
                <w:rFonts w:ascii="宋体" w:hAnsi="宋体" w:hint="eastAsia"/>
                <w:szCs w:val="24"/>
              </w:rPr>
              <w:t>-3</w:t>
            </w:r>
            <w:r>
              <w:rPr>
                <w:rFonts w:ascii="宋体" w:hAnsi="宋体" w:hint="eastAsia"/>
                <w:szCs w:val="24"/>
              </w:rPr>
              <w:t>年；</w:t>
            </w:r>
          </w:p>
        </w:tc>
        <w:tc>
          <w:tcPr>
            <w:tcW w:w="568" w:type="dxa"/>
            <w:tcBorders>
              <w:top w:val="nil"/>
              <w:left w:val="nil"/>
              <w:bottom w:val="single" w:sz="4" w:space="0" w:color="auto"/>
              <w:right w:val="single" w:sz="4" w:space="0" w:color="auto"/>
            </w:tcBorders>
            <w:noWrap/>
            <w:vAlign w:val="center"/>
          </w:tcPr>
          <w:p w14:paraId="61572B05" w14:textId="77777777" w:rsidR="009D6247" w:rsidRDefault="00000000">
            <w:pPr>
              <w:pStyle w:val="B0"/>
              <w:rPr>
                <w:rFonts w:ascii="宋体" w:hAnsi="宋体" w:hint="eastAsia"/>
                <w:szCs w:val="24"/>
              </w:rPr>
            </w:pPr>
            <w:r>
              <w:rPr>
                <w:rFonts w:ascii="宋体" w:hAnsi="宋体" w:hint="eastAsia"/>
                <w:szCs w:val="24"/>
              </w:rPr>
              <w:lastRenderedPageBreak/>
              <w:t>1</w:t>
            </w:r>
          </w:p>
        </w:tc>
        <w:tc>
          <w:tcPr>
            <w:tcW w:w="456" w:type="dxa"/>
            <w:tcBorders>
              <w:top w:val="nil"/>
              <w:left w:val="nil"/>
              <w:bottom w:val="single" w:sz="4" w:space="0" w:color="auto"/>
              <w:right w:val="single" w:sz="4" w:space="0" w:color="auto"/>
            </w:tcBorders>
            <w:noWrap/>
            <w:vAlign w:val="center"/>
          </w:tcPr>
          <w:p w14:paraId="681A3E20" w14:textId="77777777" w:rsidR="009D6247" w:rsidRDefault="00000000">
            <w:pPr>
              <w:pStyle w:val="B0"/>
              <w:rPr>
                <w:rFonts w:ascii="宋体" w:hAnsi="宋体" w:hint="eastAsia"/>
                <w:szCs w:val="24"/>
              </w:rPr>
            </w:pPr>
            <w:r>
              <w:rPr>
                <w:rFonts w:ascii="宋体" w:hAnsi="宋体" w:hint="eastAsia"/>
                <w:szCs w:val="24"/>
              </w:rPr>
              <w:t>套</w:t>
            </w:r>
          </w:p>
        </w:tc>
      </w:tr>
    </w:tbl>
    <w:p w14:paraId="14981780" w14:textId="77777777" w:rsidR="009D6247" w:rsidRDefault="009D6247">
      <w:pPr>
        <w:ind w:firstLine="480"/>
      </w:pPr>
    </w:p>
    <w:p w14:paraId="5CFC6B30" w14:textId="77777777" w:rsidR="009D6247" w:rsidRDefault="00000000">
      <w:pPr>
        <w:pStyle w:val="3"/>
      </w:pPr>
      <w:bookmarkStart w:id="586" w:name="_Toc213053852"/>
      <w:r>
        <w:rPr>
          <w:rFonts w:hint="eastAsia"/>
        </w:rPr>
        <w:t>基础硬件支撑</w:t>
      </w:r>
      <w:bookmarkEnd w:id="586"/>
    </w:p>
    <w:tbl>
      <w:tblPr>
        <w:tblW w:w="8579" w:type="dxa"/>
        <w:jc w:val="center"/>
        <w:tblLook w:val="04A0" w:firstRow="1" w:lastRow="0" w:firstColumn="1" w:lastColumn="0" w:noHBand="0" w:noVBand="1"/>
      </w:tblPr>
      <w:tblGrid>
        <w:gridCol w:w="684"/>
        <w:gridCol w:w="1415"/>
        <w:gridCol w:w="838"/>
        <w:gridCol w:w="2411"/>
        <w:gridCol w:w="2836"/>
        <w:gridCol w:w="451"/>
      </w:tblGrid>
      <w:tr w:rsidR="009D6247" w14:paraId="6CB042D7" w14:textId="77777777">
        <w:trPr>
          <w:trHeight w:val="400"/>
          <w:jc w:val="center"/>
        </w:trPr>
        <w:tc>
          <w:tcPr>
            <w:tcW w:w="674" w:type="dxa"/>
            <w:tcBorders>
              <w:top w:val="single" w:sz="4" w:space="0" w:color="auto"/>
              <w:left w:val="single" w:sz="4" w:space="0" w:color="auto"/>
              <w:bottom w:val="single" w:sz="4" w:space="0" w:color="auto"/>
              <w:right w:val="single" w:sz="4" w:space="0" w:color="auto"/>
            </w:tcBorders>
            <w:vAlign w:val="center"/>
          </w:tcPr>
          <w:p w14:paraId="24431B69" w14:textId="77777777" w:rsidR="009D6247" w:rsidRDefault="00000000">
            <w:pPr>
              <w:widowControl/>
              <w:spacing w:line="240" w:lineRule="auto"/>
              <w:ind w:firstLineChars="0" w:firstLine="0"/>
              <w:jc w:val="center"/>
              <w:rPr>
                <w:rFonts w:ascii="Arial" w:hAnsi="Arial" w:cs="Arial"/>
                <w:b/>
                <w:bCs/>
                <w:color w:val="000000"/>
                <w:kern w:val="0"/>
                <w:sz w:val="20"/>
                <w:szCs w:val="20"/>
              </w:rPr>
            </w:pPr>
            <w:r>
              <w:rPr>
                <w:rFonts w:ascii="宋体" w:hAnsi="宋体" w:cs="Arial" w:hint="eastAsia"/>
                <w:b/>
                <w:bCs/>
                <w:color w:val="000000"/>
                <w:kern w:val="0"/>
                <w:sz w:val="20"/>
                <w:szCs w:val="20"/>
              </w:rPr>
              <w:t>序号</w:t>
            </w:r>
          </w:p>
        </w:tc>
        <w:tc>
          <w:tcPr>
            <w:tcW w:w="1415" w:type="dxa"/>
            <w:tcBorders>
              <w:top w:val="single" w:sz="4" w:space="0" w:color="auto"/>
              <w:left w:val="nil"/>
              <w:bottom w:val="single" w:sz="4" w:space="0" w:color="auto"/>
              <w:right w:val="single" w:sz="4" w:space="0" w:color="auto"/>
            </w:tcBorders>
            <w:vAlign w:val="center"/>
          </w:tcPr>
          <w:p w14:paraId="3D7F5207" w14:textId="77777777" w:rsidR="009D6247" w:rsidRDefault="00000000">
            <w:pPr>
              <w:widowControl/>
              <w:spacing w:line="240" w:lineRule="auto"/>
              <w:ind w:firstLineChars="0" w:firstLine="0"/>
              <w:jc w:val="center"/>
              <w:rPr>
                <w:rFonts w:ascii="Arial" w:hAnsi="Arial" w:cs="Arial"/>
                <w:b/>
                <w:bCs/>
                <w:color w:val="000000"/>
                <w:kern w:val="0"/>
                <w:sz w:val="20"/>
                <w:szCs w:val="20"/>
              </w:rPr>
            </w:pPr>
            <w:r>
              <w:rPr>
                <w:rFonts w:ascii="宋体" w:hAnsi="宋体" w:cs="Arial" w:hint="eastAsia"/>
                <w:b/>
                <w:bCs/>
                <w:color w:val="000000"/>
                <w:kern w:val="0"/>
                <w:sz w:val="20"/>
                <w:szCs w:val="20"/>
              </w:rPr>
              <w:t>产品名称</w:t>
            </w:r>
          </w:p>
        </w:tc>
        <w:tc>
          <w:tcPr>
            <w:tcW w:w="838" w:type="dxa"/>
            <w:tcBorders>
              <w:top w:val="single" w:sz="4" w:space="0" w:color="auto"/>
              <w:left w:val="nil"/>
              <w:bottom w:val="single" w:sz="4" w:space="0" w:color="auto"/>
              <w:right w:val="single" w:sz="4" w:space="0" w:color="auto"/>
            </w:tcBorders>
            <w:vAlign w:val="center"/>
          </w:tcPr>
          <w:p w14:paraId="587AA9F0" w14:textId="77777777" w:rsidR="009D6247" w:rsidRDefault="00000000">
            <w:pPr>
              <w:widowControl/>
              <w:spacing w:line="240" w:lineRule="auto"/>
              <w:ind w:firstLineChars="0" w:firstLine="0"/>
              <w:jc w:val="center"/>
              <w:rPr>
                <w:rFonts w:ascii="Arial" w:hAnsi="Arial" w:cs="Arial"/>
                <w:b/>
                <w:bCs/>
                <w:kern w:val="0"/>
                <w:sz w:val="20"/>
                <w:szCs w:val="20"/>
              </w:rPr>
            </w:pPr>
            <w:r>
              <w:rPr>
                <w:rFonts w:ascii="宋体" w:hAnsi="宋体" w:cs="Arial" w:hint="eastAsia"/>
                <w:b/>
                <w:bCs/>
                <w:kern w:val="0"/>
                <w:sz w:val="20"/>
                <w:szCs w:val="20"/>
              </w:rPr>
              <w:t>参考品牌</w:t>
            </w:r>
          </w:p>
        </w:tc>
        <w:tc>
          <w:tcPr>
            <w:tcW w:w="2369" w:type="dxa"/>
            <w:tcBorders>
              <w:top w:val="single" w:sz="4" w:space="0" w:color="auto"/>
              <w:left w:val="nil"/>
              <w:bottom w:val="single" w:sz="4" w:space="0" w:color="auto"/>
              <w:right w:val="single" w:sz="4" w:space="0" w:color="auto"/>
            </w:tcBorders>
            <w:vAlign w:val="center"/>
          </w:tcPr>
          <w:p w14:paraId="74D63C64" w14:textId="77777777" w:rsidR="009D6247" w:rsidRDefault="00000000">
            <w:pPr>
              <w:widowControl/>
              <w:spacing w:line="240" w:lineRule="auto"/>
              <w:ind w:firstLineChars="0" w:firstLine="0"/>
              <w:jc w:val="center"/>
              <w:rPr>
                <w:rFonts w:ascii="Arial" w:hAnsi="Arial" w:cs="Arial"/>
                <w:b/>
                <w:bCs/>
                <w:kern w:val="0"/>
                <w:sz w:val="20"/>
                <w:szCs w:val="20"/>
              </w:rPr>
            </w:pPr>
            <w:r>
              <w:rPr>
                <w:rFonts w:ascii="宋体" w:hAnsi="宋体" w:cs="Arial" w:hint="eastAsia"/>
                <w:b/>
                <w:bCs/>
                <w:kern w:val="0"/>
                <w:sz w:val="20"/>
                <w:szCs w:val="20"/>
              </w:rPr>
              <w:t>参考型号</w:t>
            </w:r>
          </w:p>
        </w:tc>
        <w:tc>
          <w:tcPr>
            <w:tcW w:w="2836" w:type="dxa"/>
            <w:tcBorders>
              <w:top w:val="single" w:sz="4" w:space="0" w:color="auto"/>
              <w:left w:val="nil"/>
              <w:bottom w:val="single" w:sz="4" w:space="0" w:color="auto"/>
              <w:right w:val="single" w:sz="4" w:space="0" w:color="auto"/>
            </w:tcBorders>
            <w:vAlign w:val="center"/>
          </w:tcPr>
          <w:p w14:paraId="59D7D139" w14:textId="77777777" w:rsidR="009D6247" w:rsidRDefault="00000000">
            <w:pPr>
              <w:widowControl/>
              <w:spacing w:line="240" w:lineRule="auto"/>
              <w:ind w:firstLineChars="0" w:firstLine="0"/>
              <w:jc w:val="center"/>
              <w:rPr>
                <w:rFonts w:ascii="Arial" w:hAnsi="Arial" w:cs="Arial"/>
                <w:b/>
                <w:bCs/>
                <w:color w:val="000000"/>
                <w:kern w:val="0"/>
                <w:sz w:val="20"/>
                <w:szCs w:val="20"/>
              </w:rPr>
            </w:pPr>
            <w:r>
              <w:rPr>
                <w:rFonts w:ascii="宋体" w:hAnsi="宋体" w:cs="Arial" w:hint="eastAsia"/>
                <w:b/>
                <w:bCs/>
                <w:color w:val="000000"/>
                <w:kern w:val="0"/>
                <w:sz w:val="20"/>
                <w:szCs w:val="20"/>
              </w:rPr>
              <w:t>主要性能参数</w:t>
            </w:r>
          </w:p>
        </w:tc>
        <w:tc>
          <w:tcPr>
            <w:tcW w:w="447" w:type="dxa"/>
            <w:tcBorders>
              <w:top w:val="single" w:sz="4" w:space="0" w:color="auto"/>
              <w:left w:val="nil"/>
              <w:bottom w:val="single" w:sz="4" w:space="0" w:color="auto"/>
              <w:right w:val="single" w:sz="4" w:space="0" w:color="auto"/>
            </w:tcBorders>
            <w:vAlign w:val="center"/>
          </w:tcPr>
          <w:p w14:paraId="47824C27" w14:textId="77777777" w:rsidR="009D6247" w:rsidRDefault="00000000">
            <w:pPr>
              <w:widowControl/>
              <w:spacing w:line="240" w:lineRule="auto"/>
              <w:ind w:firstLineChars="0" w:firstLine="0"/>
              <w:jc w:val="center"/>
              <w:rPr>
                <w:rFonts w:ascii="宋体" w:hAnsi="宋体" w:cs="宋体" w:hint="eastAsia"/>
                <w:color w:val="000000"/>
                <w:kern w:val="0"/>
                <w:sz w:val="20"/>
                <w:szCs w:val="20"/>
              </w:rPr>
            </w:pPr>
            <w:r>
              <w:rPr>
                <w:rFonts w:ascii="宋体" w:hAnsi="宋体" w:cs="宋体" w:hint="eastAsia"/>
                <w:color w:val="000000"/>
                <w:kern w:val="0"/>
                <w:sz w:val="20"/>
                <w:szCs w:val="20"/>
              </w:rPr>
              <w:t>数量</w:t>
            </w:r>
          </w:p>
        </w:tc>
      </w:tr>
      <w:tr w:rsidR="009D6247" w14:paraId="17BFCEF0" w14:textId="77777777">
        <w:trPr>
          <w:trHeight w:val="400"/>
          <w:jc w:val="center"/>
        </w:trPr>
        <w:tc>
          <w:tcPr>
            <w:tcW w:w="674" w:type="dxa"/>
            <w:tcBorders>
              <w:top w:val="nil"/>
              <w:left w:val="single" w:sz="4" w:space="0" w:color="auto"/>
              <w:bottom w:val="single" w:sz="4" w:space="0" w:color="auto"/>
              <w:right w:val="single" w:sz="4" w:space="0" w:color="auto"/>
            </w:tcBorders>
            <w:vAlign w:val="center"/>
          </w:tcPr>
          <w:p w14:paraId="410127AB" w14:textId="77777777" w:rsidR="009D6247" w:rsidRDefault="00000000">
            <w:pPr>
              <w:widowControl/>
              <w:spacing w:line="240" w:lineRule="auto"/>
              <w:ind w:firstLineChars="0" w:firstLine="0"/>
              <w:jc w:val="center"/>
              <w:rPr>
                <w:rFonts w:ascii="微软雅黑" w:eastAsia="微软雅黑" w:hAnsi="微软雅黑" w:cs="宋体" w:hint="eastAsia"/>
                <w:b/>
                <w:bCs/>
                <w:color w:val="000000"/>
                <w:kern w:val="0"/>
                <w:sz w:val="20"/>
                <w:szCs w:val="20"/>
              </w:rPr>
            </w:pPr>
            <w:proofErr w:type="gramStart"/>
            <w:r>
              <w:rPr>
                <w:rFonts w:ascii="微软雅黑" w:eastAsia="微软雅黑" w:hAnsi="微软雅黑" w:cs="宋体" w:hint="eastAsia"/>
                <w:b/>
                <w:bCs/>
                <w:color w:val="000000"/>
                <w:kern w:val="0"/>
                <w:sz w:val="20"/>
                <w:szCs w:val="20"/>
              </w:rPr>
              <w:t>一</w:t>
            </w:r>
            <w:proofErr w:type="gramEnd"/>
          </w:p>
        </w:tc>
        <w:tc>
          <w:tcPr>
            <w:tcW w:w="1415" w:type="dxa"/>
            <w:tcBorders>
              <w:top w:val="nil"/>
              <w:left w:val="nil"/>
              <w:bottom w:val="single" w:sz="4" w:space="0" w:color="auto"/>
              <w:right w:val="single" w:sz="4" w:space="0" w:color="auto"/>
            </w:tcBorders>
            <w:vAlign w:val="center"/>
          </w:tcPr>
          <w:p w14:paraId="645BA4CF" w14:textId="77777777" w:rsidR="009D6247" w:rsidRDefault="00000000">
            <w:pPr>
              <w:widowControl/>
              <w:spacing w:line="240" w:lineRule="auto"/>
              <w:ind w:firstLineChars="0" w:firstLine="0"/>
              <w:jc w:val="center"/>
              <w:rPr>
                <w:rFonts w:ascii="微软雅黑" w:eastAsia="微软雅黑" w:hAnsi="微软雅黑" w:cs="宋体" w:hint="eastAsia"/>
                <w:b/>
                <w:bCs/>
                <w:color w:val="000000"/>
                <w:kern w:val="0"/>
                <w:sz w:val="20"/>
                <w:szCs w:val="20"/>
              </w:rPr>
            </w:pPr>
            <w:r>
              <w:rPr>
                <w:rFonts w:ascii="微软雅黑" w:eastAsia="微软雅黑" w:hAnsi="微软雅黑" w:cs="宋体" w:hint="eastAsia"/>
                <w:b/>
                <w:bCs/>
                <w:color w:val="000000"/>
                <w:kern w:val="0"/>
                <w:sz w:val="20"/>
                <w:szCs w:val="20"/>
              </w:rPr>
              <w:t>通</w:t>
            </w:r>
            <w:proofErr w:type="gramStart"/>
            <w:r>
              <w:rPr>
                <w:rFonts w:ascii="微软雅黑" w:eastAsia="微软雅黑" w:hAnsi="微软雅黑" w:cs="宋体" w:hint="eastAsia"/>
                <w:b/>
                <w:bCs/>
                <w:color w:val="000000"/>
                <w:kern w:val="0"/>
                <w:sz w:val="20"/>
                <w:szCs w:val="20"/>
              </w:rPr>
              <w:t>算基础</w:t>
            </w:r>
            <w:proofErr w:type="gramEnd"/>
            <w:r>
              <w:rPr>
                <w:rFonts w:ascii="微软雅黑" w:eastAsia="微软雅黑" w:hAnsi="微软雅黑" w:cs="宋体" w:hint="eastAsia"/>
                <w:b/>
                <w:bCs/>
                <w:color w:val="000000"/>
                <w:kern w:val="0"/>
                <w:sz w:val="20"/>
                <w:szCs w:val="20"/>
              </w:rPr>
              <w:t>设施</w:t>
            </w:r>
          </w:p>
        </w:tc>
        <w:tc>
          <w:tcPr>
            <w:tcW w:w="838" w:type="dxa"/>
            <w:tcBorders>
              <w:top w:val="nil"/>
              <w:left w:val="nil"/>
              <w:bottom w:val="single" w:sz="4" w:space="0" w:color="auto"/>
              <w:right w:val="single" w:sz="4" w:space="0" w:color="auto"/>
            </w:tcBorders>
            <w:vAlign w:val="center"/>
          </w:tcPr>
          <w:p w14:paraId="2ACE834D" w14:textId="77777777" w:rsidR="009D6247" w:rsidRDefault="00000000">
            <w:pPr>
              <w:widowControl/>
              <w:spacing w:line="240" w:lineRule="auto"/>
              <w:ind w:firstLineChars="0" w:firstLine="0"/>
              <w:jc w:val="center"/>
              <w:rPr>
                <w:rFonts w:ascii="微软雅黑" w:eastAsia="微软雅黑" w:hAnsi="微软雅黑" w:cs="宋体" w:hint="eastAsia"/>
                <w:b/>
                <w:bCs/>
                <w:kern w:val="0"/>
                <w:sz w:val="20"/>
                <w:szCs w:val="20"/>
              </w:rPr>
            </w:pPr>
            <w:r>
              <w:rPr>
                <w:rFonts w:ascii="微软雅黑" w:eastAsia="微软雅黑" w:hAnsi="微软雅黑" w:cs="宋体" w:hint="eastAsia"/>
                <w:b/>
                <w:bCs/>
                <w:kern w:val="0"/>
                <w:sz w:val="20"/>
                <w:szCs w:val="20"/>
              </w:rPr>
              <w:t xml:space="preserve">　</w:t>
            </w:r>
          </w:p>
        </w:tc>
        <w:tc>
          <w:tcPr>
            <w:tcW w:w="2369" w:type="dxa"/>
            <w:tcBorders>
              <w:top w:val="nil"/>
              <w:left w:val="nil"/>
              <w:bottom w:val="single" w:sz="4" w:space="0" w:color="auto"/>
              <w:right w:val="single" w:sz="4" w:space="0" w:color="auto"/>
            </w:tcBorders>
            <w:vAlign w:val="center"/>
          </w:tcPr>
          <w:p w14:paraId="4F8FDC3E" w14:textId="77777777" w:rsidR="009D6247" w:rsidRDefault="00000000">
            <w:pPr>
              <w:widowControl/>
              <w:spacing w:line="240" w:lineRule="auto"/>
              <w:ind w:firstLineChars="0" w:firstLine="0"/>
              <w:jc w:val="center"/>
              <w:rPr>
                <w:rFonts w:ascii="微软雅黑" w:eastAsia="微软雅黑" w:hAnsi="微软雅黑" w:cs="宋体" w:hint="eastAsia"/>
                <w:b/>
                <w:bCs/>
                <w:kern w:val="0"/>
                <w:sz w:val="20"/>
                <w:szCs w:val="20"/>
              </w:rPr>
            </w:pPr>
            <w:r>
              <w:rPr>
                <w:rFonts w:ascii="微软雅黑" w:eastAsia="微软雅黑" w:hAnsi="微软雅黑" w:cs="宋体" w:hint="eastAsia"/>
                <w:b/>
                <w:bCs/>
                <w:kern w:val="0"/>
                <w:sz w:val="20"/>
                <w:szCs w:val="20"/>
              </w:rPr>
              <w:t xml:space="preserve">　</w:t>
            </w:r>
          </w:p>
        </w:tc>
        <w:tc>
          <w:tcPr>
            <w:tcW w:w="2836" w:type="dxa"/>
            <w:tcBorders>
              <w:top w:val="nil"/>
              <w:left w:val="nil"/>
              <w:bottom w:val="single" w:sz="4" w:space="0" w:color="auto"/>
              <w:right w:val="single" w:sz="4" w:space="0" w:color="auto"/>
            </w:tcBorders>
            <w:vAlign w:val="center"/>
          </w:tcPr>
          <w:p w14:paraId="5D0103FF" w14:textId="77777777" w:rsidR="009D6247" w:rsidRDefault="00000000">
            <w:pPr>
              <w:widowControl/>
              <w:spacing w:line="240" w:lineRule="auto"/>
              <w:ind w:firstLineChars="0" w:firstLine="0"/>
              <w:jc w:val="center"/>
              <w:rPr>
                <w:rFonts w:ascii="微软雅黑" w:eastAsia="微软雅黑" w:hAnsi="微软雅黑" w:cs="宋体" w:hint="eastAsia"/>
                <w:b/>
                <w:bCs/>
                <w:color w:val="000000"/>
                <w:kern w:val="0"/>
                <w:sz w:val="20"/>
                <w:szCs w:val="20"/>
              </w:rPr>
            </w:pPr>
            <w:r>
              <w:rPr>
                <w:rFonts w:ascii="微软雅黑" w:eastAsia="微软雅黑" w:hAnsi="微软雅黑" w:cs="宋体" w:hint="eastAsia"/>
                <w:b/>
                <w:bCs/>
                <w:color w:val="000000"/>
                <w:kern w:val="0"/>
                <w:sz w:val="20"/>
                <w:szCs w:val="20"/>
              </w:rPr>
              <w:t xml:space="preserve">　</w:t>
            </w:r>
          </w:p>
        </w:tc>
        <w:tc>
          <w:tcPr>
            <w:tcW w:w="447" w:type="dxa"/>
            <w:tcBorders>
              <w:top w:val="nil"/>
              <w:left w:val="nil"/>
              <w:bottom w:val="single" w:sz="4" w:space="0" w:color="auto"/>
              <w:right w:val="single" w:sz="4" w:space="0" w:color="auto"/>
            </w:tcBorders>
            <w:vAlign w:val="center"/>
          </w:tcPr>
          <w:p w14:paraId="0B0346CD" w14:textId="77777777" w:rsidR="009D6247" w:rsidRDefault="00000000">
            <w:pPr>
              <w:widowControl/>
              <w:spacing w:line="240" w:lineRule="auto"/>
              <w:ind w:firstLineChars="0" w:firstLine="0"/>
              <w:jc w:val="center"/>
              <w:rPr>
                <w:rFonts w:ascii="微软雅黑" w:eastAsia="微软雅黑" w:hAnsi="微软雅黑" w:cs="宋体" w:hint="eastAsia"/>
                <w:color w:val="000000"/>
                <w:kern w:val="0"/>
                <w:sz w:val="20"/>
                <w:szCs w:val="20"/>
              </w:rPr>
            </w:pPr>
            <w:r>
              <w:rPr>
                <w:rFonts w:ascii="微软雅黑" w:eastAsia="微软雅黑" w:hAnsi="微软雅黑" w:cs="宋体" w:hint="eastAsia"/>
                <w:color w:val="000000"/>
                <w:kern w:val="0"/>
                <w:sz w:val="20"/>
                <w:szCs w:val="20"/>
              </w:rPr>
              <w:t xml:space="preserve">　</w:t>
            </w:r>
          </w:p>
        </w:tc>
      </w:tr>
      <w:tr w:rsidR="009D6247" w14:paraId="4B6EBFA5" w14:textId="77777777">
        <w:trPr>
          <w:trHeight w:val="400"/>
          <w:jc w:val="center"/>
        </w:trPr>
        <w:tc>
          <w:tcPr>
            <w:tcW w:w="674" w:type="dxa"/>
            <w:tcBorders>
              <w:top w:val="nil"/>
              <w:left w:val="single" w:sz="4" w:space="0" w:color="auto"/>
              <w:bottom w:val="single" w:sz="4" w:space="0" w:color="auto"/>
              <w:right w:val="single" w:sz="4" w:space="0" w:color="auto"/>
            </w:tcBorders>
            <w:vAlign w:val="center"/>
          </w:tcPr>
          <w:p w14:paraId="347283F6" w14:textId="77777777" w:rsidR="009D6247" w:rsidRDefault="00000000">
            <w:pPr>
              <w:widowControl/>
              <w:spacing w:line="240" w:lineRule="auto"/>
              <w:ind w:firstLineChars="0" w:firstLine="0"/>
              <w:jc w:val="center"/>
              <w:rPr>
                <w:rFonts w:ascii="微软雅黑" w:eastAsia="微软雅黑" w:hAnsi="微软雅黑" w:cs="宋体" w:hint="eastAsia"/>
                <w:b/>
                <w:bCs/>
                <w:color w:val="000000"/>
                <w:kern w:val="0"/>
                <w:sz w:val="20"/>
                <w:szCs w:val="20"/>
              </w:rPr>
            </w:pPr>
            <w:r>
              <w:rPr>
                <w:rFonts w:ascii="微软雅黑" w:eastAsia="微软雅黑" w:hAnsi="微软雅黑" w:cs="宋体" w:hint="eastAsia"/>
                <w:b/>
                <w:bCs/>
                <w:color w:val="000000"/>
                <w:kern w:val="0"/>
                <w:sz w:val="20"/>
                <w:szCs w:val="20"/>
              </w:rPr>
              <w:t>1.1</w:t>
            </w:r>
          </w:p>
        </w:tc>
        <w:tc>
          <w:tcPr>
            <w:tcW w:w="1415" w:type="dxa"/>
            <w:tcBorders>
              <w:top w:val="nil"/>
              <w:left w:val="nil"/>
              <w:bottom w:val="single" w:sz="4" w:space="0" w:color="auto"/>
              <w:right w:val="single" w:sz="4" w:space="0" w:color="auto"/>
            </w:tcBorders>
            <w:vAlign w:val="center"/>
          </w:tcPr>
          <w:p w14:paraId="283D45BE" w14:textId="77777777" w:rsidR="009D6247" w:rsidRDefault="00000000">
            <w:pPr>
              <w:widowControl/>
              <w:spacing w:line="240" w:lineRule="auto"/>
              <w:ind w:firstLineChars="0" w:firstLine="0"/>
              <w:jc w:val="center"/>
              <w:rPr>
                <w:rFonts w:ascii="微软雅黑" w:eastAsia="微软雅黑" w:hAnsi="微软雅黑" w:cs="宋体" w:hint="eastAsia"/>
                <w:b/>
                <w:bCs/>
                <w:color w:val="000000"/>
                <w:kern w:val="0"/>
                <w:sz w:val="20"/>
                <w:szCs w:val="20"/>
              </w:rPr>
            </w:pPr>
            <w:r>
              <w:rPr>
                <w:rFonts w:ascii="微软雅黑" w:eastAsia="微软雅黑" w:hAnsi="微软雅黑" w:cs="宋体" w:hint="eastAsia"/>
                <w:b/>
                <w:bCs/>
                <w:color w:val="000000"/>
                <w:kern w:val="0"/>
                <w:sz w:val="20"/>
                <w:szCs w:val="20"/>
              </w:rPr>
              <w:t>服务器设备</w:t>
            </w:r>
          </w:p>
        </w:tc>
        <w:tc>
          <w:tcPr>
            <w:tcW w:w="838" w:type="dxa"/>
            <w:tcBorders>
              <w:top w:val="nil"/>
              <w:left w:val="nil"/>
              <w:bottom w:val="single" w:sz="4" w:space="0" w:color="auto"/>
              <w:right w:val="single" w:sz="4" w:space="0" w:color="auto"/>
            </w:tcBorders>
            <w:vAlign w:val="center"/>
          </w:tcPr>
          <w:p w14:paraId="51A9478A" w14:textId="77777777" w:rsidR="009D6247" w:rsidRDefault="00000000">
            <w:pPr>
              <w:widowControl/>
              <w:spacing w:line="240" w:lineRule="auto"/>
              <w:ind w:firstLineChars="0" w:firstLine="0"/>
              <w:jc w:val="center"/>
              <w:rPr>
                <w:rFonts w:ascii="微软雅黑" w:eastAsia="微软雅黑" w:hAnsi="微软雅黑" w:cs="宋体" w:hint="eastAsia"/>
                <w:b/>
                <w:bCs/>
                <w:kern w:val="0"/>
                <w:sz w:val="20"/>
                <w:szCs w:val="20"/>
              </w:rPr>
            </w:pPr>
            <w:r>
              <w:rPr>
                <w:rFonts w:ascii="微软雅黑" w:eastAsia="微软雅黑" w:hAnsi="微软雅黑" w:cs="宋体" w:hint="eastAsia"/>
                <w:b/>
                <w:bCs/>
                <w:kern w:val="0"/>
                <w:sz w:val="20"/>
                <w:szCs w:val="20"/>
              </w:rPr>
              <w:t xml:space="preserve">　</w:t>
            </w:r>
          </w:p>
        </w:tc>
        <w:tc>
          <w:tcPr>
            <w:tcW w:w="2369" w:type="dxa"/>
            <w:tcBorders>
              <w:top w:val="nil"/>
              <w:left w:val="nil"/>
              <w:bottom w:val="single" w:sz="4" w:space="0" w:color="auto"/>
              <w:right w:val="single" w:sz="4" w:space="0" w:color="auto"/>
            </w:tcBorders>
            <w:vAlign w:val="center"/>
          </w:tcPr>
          <w:p w14:paraId="662A57D7" w14:textId="77777777" w:rsidR="009D6247" w:rsidRDefault="00000000">
            <w:pPr>
              <w:widowControl/>
              <w:spacing w:line="240" w:lineRule="auto"/>
              <w:ind w:firstLineChars="0" w:firstLine="0"/>
              <w:jc w:val="center"/>
              <w:rPr>
                <w:rFonts w:ascii="微软雅黑" w:eastAsia="微软雅黑" w:hAnsi="微软雅黑" w:cs="宋体" w:hint="eastAsia"/>
                <w:b/>
                <w:bCs/>
                <w:kern w:val="0"/>
                <w:sz w:val="20"/>
                <w:szCs w:val="20"/>
              </w:rPr>
            </w:pPr>
            <w:r>
              <w:rPr>
                <w:rFonts w:ascii="微软雅黑" w:eastAsia="微软雅黑" w:hAnsi="微软雅黑" w:cs="宋体" w:hint="eastAsia"/>
                <w:b/>
                <w:bCs/>
                <w:kern w:val="0"/>
                <w:sz w:val="20"/>
                <w:szCs w:val="20"/>
              </w:rPr>
              <w:t xml:space="preserve">　</w:t>
            </w:r>
          </w:p>
        </w:tc>
        <w:tc>
          <w:tcPr>
            <w:tcW w:w="2836" w:type="dxa"/>
            <w:tcBorders>
              <w:top w:val="nil"/>
              <w:left w:val="nil"/>
              <w:bottom w:val="single" w:sz="4" w:space="0" w:color="auto"/>
              <w:right w:val="single" w:sz="4" w:space="0" w:color="auto"/>
            </w:tcBorders>
            <w:vAlign w:val="center"/>
          </w:tcPr>
          <w:p w14:paraId="0178C3BA" w14:textId="77777777" w:rsidR="009D6247" w:rsidRDefault="00000000">
            <w:pPr>
              <w:widowControl/>
              <w:spacing w:line="240" w:lineRule="auto"/>
              <w:ind w:firstLineChars="0" w:firstLine="0"/>
              <w:jc w:val="center"/>
              <w:rPr>
                <w:rFonts w:ascii="微软雅黑" w:eastAsia="微软雅黑" w:hAnsi="微软雅黑" w:cs="宋体" w:hint="eastAsia"/>
                <w:b/>
                <w:bCs/>
                <w:color w:val="000000"/>
                <w:kern w:val="0"/>
                <w:sz w:val="20"/>
                <w:szCs w:val="20"/>
              </w:rPr>
            </w:pPr>
            <w:r>
              <w:rPr>
                <w:rFonts w:ascii="微软雅黑" w:eastAsia="微软雅黑" w:hAnsi="微软雅黑" w:cs="宋体" w:hint="eastAsia"/>
                <w:b/>
                <w:bCs/>
                <w:color w:val="000000"/>
                <w:kern w:val="0"/>
                <w:sz w:val="20"/>
                <w:szCs w:val="20"/>
              </w:rPr>
              <w:t xml:space="preserve">　</w:t>
            </w:r>
          </w:p>
        </w:tc>
        <w:tc>
          <w:tcPr>
            <w:tcW w:w="447" w:type="dxa"/>
            <w:tcBorders>
              <w:top w:val="nil"/>
              <w:left w:val="nil"/>
              <w:bottom w:val="single" w:sz="4" w:space="0" w:color="auto"/>
              <w:right w:val="single" w:sz="4" w:space="0" w:color="auto"/>
            </w:tcBorders>
            <w:vAlign w:val="center"/>
          </w:tcPr>
          <w:p w14:paraId="10F96A46" w14:textId="77777777" w:rsidR="009D6247" w:rsidRDefault="00000000">
            <w:pPr>
              <w:widowControl/>
              <w:spacing w:line="240" w:lineRule="auto"/>
              <w:ind w:firstLineChars="0" w:firstLine="0"/>
              <w:jc w:val="center"/>
              <w:rPr>
                <w:rFonts w:ascii="微软雅黑" w:eastAsia="微软雅黑" w:hAnsi="微软雅黑" w:cs="宋体" w:hint="eastAsia"/>
                <w:color w:val="000000"/>
                <w:kern w:val="0"/>
                <w:sz w:val="20"/>
                <w:szCs w:val="20"/>
              </w:rPr>
            </w:pPr>
            <w:r>
              <w:rPr>
                <w:rFonts w:ascii="微软雅黑" w:eastAsia="微软雅黑" w:hAnsi="微软雅黑" w:cs="宋体" w:hint="eastAsia"/>
                <w:color w:val="000000"/>
                <w:kern w:val="0"/>
                <w:sz w:val="20"/>
                <w:szCs w:val="20"/>
              </w:rPr>
              <w:t xml:space="preserve">　</w:t>
            </w:r>
          </w:p>
        </w:tc>
      </w:tr>
      <w:tr w:rsidR="009D6247" w14:paraId="3A2FE024" w14:textId="77777777">
        <w:trPr>
          <w:trHeight w:val="3038"/>
          <w:jc w:val="center"/>
        </w:trPr>
        <w:tc>
          <w:tcPr>
            <w:tcW w:w="674" w:type="dxa"/>
            <w:tcBorders>
              <w:top w:val="nil"/>
              <w:left w:val="single" w:sz="4" w:space="0" w:color="auto"/>
              <w:bottom w:val="single" w:sz="4" w:space="0" w:color="auto"/>
              <w:right w:val="single" w:sz="4" w:space="0" w:color="auto"/>
            </w:tcBorders>
            <w:noWrap/>
            <w:vAlign w:val="center"/>
          </w:tcPr>
          <w:p w14:paraId="72BAF577" w14:textId="77777777" w:rsidR="009D6247" w:rsidRDefault="00000000">
            <w:pPr>
              <w:pStyle w:val="B0"/>
            </w:pPr>
            <w:r>
              <w:rPr>
                <w:rFonts w:hint="eastAsia"/>
              </w:rPr>
              <w:t>1.1.1</w:t>
            </w:r>
          </w:p>
        </w:tc>
        <w:tc>
          <w:tcPr>
            <w:tcW w:w="1415" w:type="dxa"/>
            <w:tcBorders>
              <w:top w:val="nil"/>
              <w:left w:val="nil"/>
              <w:bottom w:val="single" w:sz="4" w:space="0" w:color="auto"/>
              <w:right w:val="single" w:sz="4" w:space="0" w:color="auto"/>
            </w:tcBorders>
            <w:noWrap/>
            <w:vAlign w:val="center"/>
          </w:tcPr>
          <w:p w14:paraId="0967DA8F" w14:textId="77777777" w:rsidR="009D6247" w:rsidRDefault="00000000">
            <w:pPr>
              <w:pStyle w:val="B0"/>
              <w:rPr>
                <w:rFonts w:ascii="宋体-简" w:eastAsia="宋体-简" w:hAnsi="宋体" w:hint="eastAsia"/>
                <w:color w:val="000000"/>
              </w:rPr>
            </w:pPr>
            <w:r>
              <w:rPr>
                <w:rFonts w:ascii="宋体-简" w:eastAsia="宋体-简" w:hAnsi="宋体" w:hint="eastAsia"/>
                <w:color w:val="000000"/>
              </w:rPr>
              <w:t>管理节点</w:t>
            </w:r>
          </w:p>
        </w:tc>
        <w:tc>
          <w:tcPr>
            <w:tcW w:w="838" w:type="dxa"/>
            <w:tcBorders>
              <w:top w:val="nil"/>
              <w:left w:val="nil"/>
              <w:bottom w:val="single" w:sz="4" w:space="0" w:color="auto"/>
              <w:right w:val="single" w:sz="4" w:space="0" w:color="auto"/>
            </w:tcBorders>
            <w:noWrap/>
            <w:vAlign w:val="center"/>
          </w:tcPr>
          <w:p w14:paraId="70384B08" w14:textId="77777777" w:rsidR="009D6247" w:rsidRDefault="00000000">
            <w:pPr>
              <w:pStyle w:val="B0"/>
            </w:pPr>
            <w:r>
              <w:rPr>
                <w:rFonts w:hint="eastAsia"/>
              </w:rPr>
              <w:t>中兴</w:t>
            </w:r>
            <w:r>
              <w:rPr>
                <w:rFonts w:hint="eastAsia"/>
              </w:rPr>
              <w:t>/H3C/</w:t>
            </w:r>
            <w:r>
              <w:rPr>
                <w:rFonts w:hint="eastAsia"/>
              </w:rPr>
              <w:t>联想</w:t>
            </w:r>
          </w:p>
        </w:tc>
        <w:tc>
          <w:tcPr>
            <w:tcW w:w="2369" w:type="dxa"/>
            <w:tcBorders>
              <w:top w:val="nil"/>
              <w:left w:val="nil"/>
              <w:bottom w:val="single" w:sz="4" w:space="0" w:color="auto"/>
              <w:right w:val="single" w:sz="4" w:space="0" w:color="auto"/>
            </w:tcBorders>
            <w:noWrap/>
            <w:vAlign w:val="center"/>
          </w:tcPr>
          <w:p w14:paraId="3AA35CC1" w14:textId="77777777" w:rsidR="009D6247" w:rsidRDefault="00000000">
            <w:pPr>
              <w:pStyle w:val="B0"/>
            </w:pPr>
            <w:r>
              <w:rPr>
                <w:rFonts w:hint="eastAsia"/>
              </w:rPr>
              <w:t>R4330 G3/R4930 G7/KR522h</w:t>
            </w:r>
          </w:p>
        </w:tc>
        <w:tc>
          <w:tcPr>
            <w:tcW w:w="2836" w:type="dxa"/>
            <w:tcBorders>
              <w:top w:val="nil"/>
              <w:left w:val="nil"/>
              <w:bottom w:val="single" w:sz="4" w:space="0" w:color="auto"/>
              <w:right w:val="single" w:sz="4" w:space="0" w:color="auto"/>
            </w:tcBorders>
            <w:vAlign w:val="center"/>
          </w:tcPr>
          <w:p w14:paraId="282A32DA" w14:textId="77777777" w:rsidR="009D6247" w:rsidRDefault="00000000">
            <w:pPr>
              <w:pStyle w:val="B0"/>
              <w:rPr>
                <w:color w:val="000000"/>
              </w:rPr>
            </w:pPr>
            <w:r>
              <w:rPr>
                <w:color w:val="000000"/>
              </w:rPr>
              <w:t>CPU</w:t>
            </w:r>
            <w:r>
              <w:rPr>
                <w:rFonts w:ascii="宋体" w:hAnsi="宋体" w:hint="eastAsia"/>
                <w:color w:val="000000"/>
              </w:rPr>
              <w:t>：两颗国产化</w:t>
            </w:r>
            <w:r>
              <w:rPr>
                <w:color w:val="000000"/>
              </w:rPr>
              <w:t>CPU</w:t>
            </w:r>
            <w:r>
              <w:rPr>
                <w:rFonts w:ascii="宋体" w:hAnsi="宋体" w:hint="eastAsia"/>
                <w:color w:val="000000"/>
              </w:rPr>
              <w:t>，单颗</w:t>
            </w:r>
            <w:r>
              <w:rPr>
                <w:color w:val="000000"/>
              </w:rPr>
              <w:t>CPU</w:t>
            </w:r>
            <w:r>
              <w:rPr>
                <w:rFonts w:ascii="宋体" w:hAnsi="宋体" w:hint="eastAsia"/>
                <w:color w:val="000000"/>
              </w:rPr>
              <w:t>要求不低于</w:t>
            </w:r>
            <w:r>
              <w:rPr>
                <w:color w:val="000000"/>
              </w:rPr>
              <w:t>64C</w:t>
            </w:r>
            <w:r>
              <w:rPr>
                <w:rFonts w:ascii="宋体" w:hAnsi="宋体" w:hint="eastAsia"/>
                <w:color w:val="000000"/>
              </w:rPr>
              <w:t>，</w:t>
            </w:r>
            <w:r>
              <w:rPr>
                <w:color w:val="000000"/>
              </w:rPr>
              <w:t>2.7GHz</w:t>
            </w:r>
            <w:r>
              <w:rPr>
                <w:color w:val="000000"/>
              </w:rPr>
              <w:br/>
            </w:r>
            <w:r>
              <w:rPr>
                <w:rFonts w:ascii="宋体" w:hAnsi="宋体" w:hint="eastAsia"/>
                <w:color w:val="000000"/>
              </w:rPr>
              <w:t>内存：</w:t>
            </w:r>
            <w:r>
              <w:rPr>
                <w:color w:val="000000"/>
              </w:rPr>
              <w:t>512GB-DDR5</w:t>
            </w:r>
            <w:r>
              <w:rPr>
                <w:color w:val="000000"/>
              </w:rPr>
              <w:br/>
            </w:r>
            <w:r>
              <w:rPr>
                <w:rFonts w:ascii="宋体" w:hAnsi="宋体" w:hint="eastAsia"/>
                <w:color w:val="000000"/>
              </w:rPr>
              <w:t>硬盘：</w:t>
            </w:r>
            <w:r>
              <w:rPr>
                <w:color w:val="000000"/>
              </w:rPr>
              <w:t>2*960GB SATA SSD</w:t>
            </w:r>
            <w:r>
              <w:rPr>
                <w:rFonts w:ascii="宋体" w:hAnsi="宋体" w:hint="eastAsia"/>
                <w:color w:val="000000"/>
              </w:rPr>
              <w:t>，</w:t>
            </w:r>
            <w:r>
              <w:rPr>
                <w:color w:val="000000"/>
              </w:rPr>
              <w:t>2*3840GB SATA SSD</w:t>
            </w:r>
            <w:r>
              <w:rPr>
                <w:rFonts w:ascii="宋体" w:hAnsi="宋体" w:hint="eastAsia"/>
                <w:color w:val="000000"/>
              </w:rPr>
              <w:t>，</w:t>
            </w:r>
            <w:r>
              <w:rPr>
                <w:color w:val="000000"/>
              </w:rPr>
              <w:t>2*8TB SATA</w:t>
            </w:r>
            <w:r>
              <w:rPr>
                <w:color w:val="000000"/>
              </w:rPr>
              <w:br/>
            </w:r>
            <w:r>
              <w:rPr>
                <w:rFonts w:ascii="宋体" w:hAnsi="宋体" w:hint="eastAsia"/>
                <w:color w:val="000000"/>
              </w:rPr>
              <w:t>接口：</w:t>
            </w:r>
            <w:r>
              <w:rPr>
                <w:color w:val="000000"/>
              </w:rPr>
              <w:t>4*GE</w:t>
            </w:r>
            <w:r>
              <w:rPr>
                <w:rFonts w:ascii="宋体" w:hAnsi="宋体" w:hint="eastAsia"/>
                <w:color w:val="000000"/>
              </w:rPr>
              <w:t>，</w:t>
            </w:r>
            <w:r>
              <w:rPr>
                <w:color w:val="000000"/>
              </w:rPr>
              <w:t>6*10GE(</w:t>
            </w:r>
            <w:r>
              <w:rPr>
                <w:rFonts w:ascii="宋体" w:hAnsi="宋体" w:hint="eastAsia"/>
                <w:color w:val="000000"/>
              </w:rPr>
              <w:t>含光模块</w:t>
            </w:r>
            <w:r>
              <w:rPr>
                <w:color w:val="000000"/>
              </w:rPr>
              <w:t>)</w:t>
            </w:r>
            <w:r>
              <w:rPr>
                <w:color w:val="000000"/>
              </w:rPr>
              <w:br/>
              <w:t>RAID</w:t>
            </w:r>
            <w:r>
              <w:rPr>
                <w:rFonts w:ascii="宋体" w:hAnsi="宋体" w:hint="eastAsia"/>
                <w:color w:val="000000"/>
              </w:rPr>
              <w:t>卡：</w:t>
            </w:r>
            <w:r>
              <w:rPr>
                <w:color w:val="000000"/>
              </w:rPr>
              <w:t>PCIe 4.0x8_4GB cache_RAID0,1,10,5,50,6,60_</w:t>
            </w:r>
            <w:r>
              <w:rPr>
                <w:rFonts w:ascii="宋体" w:hAnsi="宋体" w:hint="eastAsia"/>
                <w:color w:val="000000"/>
              </w:rPr>
              <w:t>支持超级电容</w:t>
            </w:r>
            <w:r>
              <w:rPr>
                <w:rFonts w:ascii="宋体" w:hAnsi="宋体" w:hint="eastAsia"/>
                <w:color w:val="000000"/>
              </w:rPr>
              <w:br/>
            </w:r>
            <w:r>
              <w:rPr>
                <w:rFonts w:ascii="宋体" w:hAnsi="宋体" w:hint="eastAsia"/>
                <w:color w:val="000000"/>
              </w:rPr>
              <w:t>电源：</w:t>
            </w:r>
            <w:r>
              <w:rPr>
                <w:color w:val="000000"/>
              </w:rPr>
              <w:t>2*1600W</w:t>
            </w:r>
            <w:r>
              <w:rPr>
                <w:rFonts w:ascii="宋体" w:hAnsi="宋体" w:hint="eastAsia"/>
                <w:color w:val="000000"/>
              </w:rPr>
              <w:t>；</w:t>
            </w:r>
            <w:r>
              <w:rPr>
                <w:color w:val="000000"/>
              </w:rPr>
              <w:t>2U</w:t>
            </w:r>
            <w:r>
              <w:rPr>
                <w:rFonts w:ascii="宋体" w:hAnsi="宋体" w:hint="eastAsia"/>
                <w:color w:val="000000"/>
              </w:rPr>
              <w:t>滑轨</w:t>
            </w:r>
            <w:r>
              <w:rPr>
                <w:rFonts w:ascii="宋体" w:hAnsi="宋体" w:hint="eastAsia"/>
                <w:color w:val="000000"/>
              </w:rPr>
              <w:br/>
            </w:r>
            <w:r>
              <w:rPr>
                <w:rFonts w:ascii="宋体" w:hAnsi="宋体" w:hint="eastAsia"/>
                <w:color w:val="000000"/>
              </w:rPr>
              <w:t>服务：</w:t>
            </w:r>
            <w:r>
              <w:rPr>
                <w:color w:val="000000"/>
              </w:rPr>
              <w:t>3</w:t>
            </w:r>
            <w:r>
              <w:rPr>
                <w:rFonts w:ascii="宋体" w:hAnsi="宋体" w:hint="eastAsia"/>
                <w:color w:val="000000"/>
              </w:rPr>
              <w:t>年原厂维保，</w:t>
            </w:r>
            <w:r>
              <w:rPr>
                <w:color w:val="000000"/>
              </w:rPr>
              <w:t>3</w:t>
            </w:r>
            <w:r>
              <w:rPr>
                <w:rFonts w:ascii="宋体" w:hAnsi="宋体" w:hint="eastAsia"/>
                <w:color w:val="000000"/>
              </w:rPr>
              <w:t>年介质保留服务，安装服务</w:t>
            </w:r>
          </w:p>
        </w:tc>
        <w:tc>
          <w:tcPr>
            <w:tcW w:w="447" w:type="dxa"/>
            <w:tcBorders>
              <w:top w:val="nil"/>
              <w:left w:val="nil"/>
              <w:bottom w:val="single" w:sz="4" w:space="0" w:color="auto"/>
              <w:right w:val="single" w:sz="4" w:space="0" w:color="auto"/>
            </w:tcBorders>
            <w:noWrap/>
            <w:vAlign w:val="center"/>
          </w:tcPr>
          <w:p w14:paraId="75EDADC2"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3</w:t>
            </w:r>
          </w:p>
        </w:tc>
      </w:tr>
      <w:tr w:rsidR="009D6247" w14:paraId="723FEEAC" w14:textId="77777777">
        <w:trPr>
          <w:trHeight w:val="2760"/>
          <w:jc w:val="center"/>
        </w:trPr>
        <w:tc>
          <w:tcPr>
            <w:tcW w:w="674" w:type="dxa"/>
            <w:tcBorders>
              <w:top w:val="nil"/>
              <w:left w:val="single" w:sz="4" w:space="0" w:color="auto"/>
              <w:bottom w:val="single" w:sz="4" w:space="0" w:color="auto"/>
              <w:right w:val="single" w:sz="4" w:space="0" w:color="auto"/>
            </w:tcBorders>
            <w:noWrap/>
            <w:vAlign w:val="center"/>
          </w:tcPr>
          <w:p w14:paraId="59B697DF" w14:textId="77777777" w:rsidR="009D6247" w:rsidRDefault="00000000">
            <w:pPr>
              <w:pStyle w:val="B0"/>
            </w:pPr>
            <w:r>
              <w:rPr>
                <w:rFonts w:hint="eastAsia"/>
              </w:rPr>
              <w:lastRenderedPageBreak/>
              <w:t>1.1.2</w:t>
            </w:r>
          </w:p>
        </w:tc>
        <w:tc>
          <w:tcPr>
            <w:tcW w:w="1415" w:type="dxa"/>
            <w:tcBorders>
              <w:top w:val="nil"/>
              <w:left w:val="nil"/>
              <w:bottom w:val="single" w:sz="4" w:space="0" w:color="auto"/>
              <w:right w:val="single" w:sz="4" w:space="0" w:color="auto"/>
            </w:tcBorders>
            <w:noWrap/>
            <w:vAlign w:val="center"/>
          </w:tcPr>
          <w:p w14:paraId="4CED3B33" w14:textId="77777777" w:rsidR="009D6247" w:rsidRDefault="00000000">
            <w:pPr>
              <w:pStyle w:val="B0"/>
            </w:pPr>
            <w:r>
              <w:rPr>
                <w:rFonts w:hint="eastAsia"/>
              </w:rPr>
              <w:t>计算节点</w:t>
            </w:r>
          </w:p>
        </w:tc>
        <w:tc>
          <w:tcPr>
            <w:tcW w:w="838" w:type="dxa"/>
            <w:tcBorders>
              <w:top w:val="nil"/>
              <w:left w:val="nil"/>
              <w:bottom w:val="single" w:sz="4" w:space="0" w:color="auto"/>
              <w:right w:val="single" w:sz="4" w:space="0" w:color="auto"/>
            </w:tcBorders>
            <w:noWrap/>
            <w:vAlign w:val="center"/>
          </w:tcPr>
          <w:p w14:paraId="4404F0AA" w14:textId="77777777" w:rsidR="009D6247" w:rsidRDefault="00000000">
            <w:pPr>
              <w:pStyle w:val="B0"/>
            </w:pPr>
            <w:r>
              <w:rPr>
                <w:rFonts w:hint="eastAsia"/>
              </w:rPr>
              <w:t>中兴</w:t>
            </w:r>
            <w:r>
              <w:rPr>
                <w:rFonts w:hint="eastAsia"/>
              </w:rPr>
              <w:t>/H3C/</w:t>
            </w:r>
            <w:r>
              <w:rPr>
                <w:rFonts w:hint="eastAsia"/>
              </w:rPr>
              <w:t>联想</w:t>
            </w:r>
          </w:p>
        </w:tc>
        <w:tc>
          <w:tcPr>
            <w:tcW w:w="2369" w:type="dxa"/>
            <w:tcBorders>
              <w:top w:val="nil"/>
              <w:left w:val="nil"/>
              <w:bottom w:val="single" w:sz="4" w:space="0" w:color="auto"/>
              <w:right w:val="single" w:sz="4" w:space="0" w:color="auto"/>
            </w:tcBorders>
            <w:noWrap/>
            <w:vAlign w:val="center"/>
          </w:tcPr>
          <w:p w14:paraId="0C917B22" w14:textId="77777777" w:rsidR="009D6247" w:rsidRDefault="00000000">
            <w:pPr>
              <w:pStyle w:val="B0"/>
            </w:pPr>
            <w:r>
              <w:rPr>
                <w:rFonts w:hint="eastAsia"/>
              </w:rPr>
              <w:t>R4330 G3/R4930 G7/KR522h</w:t>
            </w:r>
          </w:p>
        </w:tc>
        <w:tc>
          <w:tcPr>
            <w:tcW w:w="2836" w:type="dxa"/>
            <w:tcBorders>
              <w:top w:val="nil"/>
              <w:left w:val="nil"/>
              <w:bottom w:val="single" w:sz="4" w:space="0" w:color="auto"/>
              <w:right w:val="single" w:sz="4" w:space="0" w:color="auto"/>
            </w:tcBorders>
            <w:vAlign w:val="center"/>
          </w:tcPr>
          <w:p w14:paraId="6990C905" w14:textId="77777777" w:rsidR="009D6247" w:rsidRDefault="00000000">
            <w:pPr>
              <w:pStyle w:val="B0"/>
              <w:rPr>
                <w:color w:val="000000"/>
              </w:rPr>
            </w:pPr>
            <w:r>
              <w:rPr>
                <w:color w:val="000000"/>
              </w:rPr>
              <w:t>CPU</w:t>
            </w:r>
            <w:r>
              <w:rPr>
                <w:rFonts w:ascii="宋体" w:hAnsi="宋体" w:hint="eastAsia"/>
                <w:color w:val="000000"/>
              </w:rPr>
              <w:t>：两颗国产化</w:t>
            </w:r>
            <w:r>
              <w:rPr>
                <w:color w:val="000000"/>
              </w:rPr>
              <w:t>CPU</w:t>
            </w:r>
            <w:r>
              <w:rPr>
                <w:rFonts w:ascii="宋体" w:hAnsi="宋体" w:hint="eastAsia"/>
                <w:color w:val="000000"/>
              </w:rPr>
              <w:t>，单颗</w:t>
            </w:r>
            <w:r>
              <w:rPr>
                <w:color w:val="000000"/>
              </w:rPr>
              <w:t>CPU</w:t>
            </w:r>
            <w:r>
              <w:rPr>
                <w:rFonts w:ascii="宋体" w:hAnsi="宋体" w:hint="eastAsia"/>
                <w:color w:val="000000"/>
              </w:rPr>
              <w:t>要求不低于</w:t>
            </w:r>
            <w:r>
              <w:rPr>
                <w:color w:val="000000"/>
              </w:rPr>
              <w:t>32C</w:t>
            </w:r>
            <w:r>
              <w:rPr>
                <w:rFonts w:ascii="宋体" w:hAnsi="宋体" w:hint="eastAsia"/>
                <w:color w:val="000000"/>
              </w:rPr>
              <w:t>，</w:t>
            </w:r>
            <w:r>
              <w:rPr>
                <w:color w:val="000000"/>
              </w:rPr>
              <w:t>2.5GHz</w:t>
            </w:r>
            <w:r>
              <w:rPr>
                <w:color w:val="000000"/>
              </w:rPr>
              <w:br/>
            </w:r>
            <w:r>
              <w:rPr>
                <w:rFonts w:ascii="宋体" w:hAnsi="宋体" w:hint="eastAsia"/>
                <w:color w:val="000000"/>
              </w:rPr>
              <w:t>内存：</w:t>
            </w:r>
            <w:r>
              <w:rPr>
                <w:color w:val="000000"/>
              </w:rPr>
              <w:t>512GB-DDR5</w:t>
            </w:r>
          </w:p>
          <w:p w14:paraId="25017CE1" w14:textId="77777777" w:rsidR="009D6247" w:rsidRDefault="00000000">
            <w:pPr>
              <w:pStyle w:val="B0"/>
              <w:rPr>
                <w:color w:val="000000"/>
              </w:rPr>
            </w:pPr>
            <w:r>
              <w:rPr>
                <w:rFonts w:ascii="宋体" w:hAnsi="宋体" w:hint="eastAsia"/>
                <w:color w:val="000000"/>
              </w:rPr>
              <w:t>硬盘：</w:t>
            </w:r>
            <w:r>
              <w:rPr>
                <w:color w:val="000000"/>
              </w:rPr>
              <w:t>2*480GB SATA SSD</w:t>
            </w:r>
          </w:p>
          <w:p w14:paraId="323233EE" w14:textId="77777777" w:rsidR="009D6247" w:rsidRDefault="00000000">
            <w:pPr>
              <w:pStyle w:val="B0"/>
              <w:rPr>
                <w:color w:val="000000"/>
              </w:rPr>
            </w:pPr>
            <w:r>
              <w:rPr>
                <w:rFonts w:ascii="宋体" w:hAnsi="宋体" w:hint="eastAsia"/>
                <w:color w:val="000000"/>
              </w:rPr>
              <w:t>接口：</w:t>
            </w:r>
            <w:r>
              <w:rPr>
                <w:color w:val="000000"/>
              </w:rPr>
              <w:t>4*GE</w:t>
            </w:r>
            <w:r>
              <w:rPr>
                <w:rFonts w:ascii="宋体" w:hAnsi="宋体" w:hint="eastAsia"/>
                <w:color w:val="000000"/>
              </w:rPr>
              <w:t>，</w:t>
            </w:r>
            <w:r>
              <w:rPr>
                <w:color w:val="000000"/>
              </w:rPr>
              <w:t>6*10GE(</w:t>
            </w:r>
            <w:r>
              <w:rPr>
                <w:rFonts w:ascii="宋体" w:hAnsi="宋体" w:hint="eastAsia"/>
                <w:color w:val="000000"/>
              </w:rPr>
              <w:t>含光模块</w:t>
            </w:r>
            <w:r>
              <w:rPr>
                <w:color w:val="000000"/>
              </w:rPr>
              <w:t>)</w:t>
            </w:r>
          </w:p>
          <w:p w14:paraId="264440B4" w14:textId="77777777" w:rsidR="009D6247" w:rsidRDefault="00000000">
            <w:pPr>
              <w:pStyle w:val="B0"/>
              <w:rPr>
                <w:rFonts w:ascii="宋体" w:hAnsi="宋体" w:hint="eastAsia"/>
                <w:color w:val="000000"/>
              </w:rPr>
            </w:pPr>
            <w:r>
              <w:rPr>
                <w:color w:val="000000"/>
              </w:rPr>
              <w:t>RAID</w:t>
            </w:r>
            <w:r>
              <w:rPr>
                <w:rFonts w:ascii="宋体" w:hAnsi="宋体" w:hint="eastAsia"/>
                <w:color w:val="000000"/>
              </w:rPr>
              <w:t>卡：</w:t>
            </w:r>
            <w:r>
              <w:rPr>
                <w:color w:val="000000"/>
              </w:rPr>
              <w:t>PCIe 4.0x8_4GB cache_RAID0,1,10,5,50,6,60_</w:t>
            </w:r>
            <w:r>
              <w:rPr>
                <w:rFonts w:ascii="宋体" w:hAnsi="宋体" w:hint="eastAsia"/>
                <w:color w:val="000000"/>
              </w:rPr>
              <w:t>支持超级电容</w:t>
            </w:r>
          </w:p>
          <w:p w14:paraId="0D91F58E" w14:textId="77777777" w:rsidR="009D6247" w:rsidRDefault="00000000">
            <w:pPr>
              <w:pStyle w:val="B0"/>
              <w:rPr>
                <w:rFonts w:ascii="宋体" w:hAnsi="宋体" w:hint="eastAsia"/>
                <w:color w:val="000000"/>
              </w:rPr>
            </w:pPr>
            <w:r>
              <w:rPr>
                <w:rFonts w:ascii="宋体" w:hAnsi="宋体" w:hint="eastAsia"/>
                <w:color w:val="000000"/>
              </w:rPr>
              <w:t>电源：</w:t>
            </w:r>
            <w:r>
              <w:rPr>
                <w:color w:val="000000"/>
              </w:rPr>
              <w:t>2*1600W</w:t>
            </w:r>
            <w:r>
              <w:rPr>
                <w:rFonts w:ascii="宋体" w:hAnsi="宋体" w:hint="eastAsia"/>
                <w:color w:val="000000"/>
              </w:rPr>
              <w:t>；</w:t>
            </w:r>
            <w:r>
              <w:rPr>
                <w:color w:val="000000"/>
              </w:rPr>
              <w:t>2U</w:t>
            </w:r>
            <w:r>
              <w:rPr>
                <w:rFonts w:ascii="宋体" w:hAnsi="宋体" w:hint="eastAsia"/>
                <w:color w:val="000000"/>
              </w:rPr>
              <w:t>滑轨</w:t>
            </w:r>
          </w:p>
          <w:p w14:paraId="442D84DE" w14:textId="77777777" w:rsidR="009D6247" w:rsidRDefault="00000000">
            <w:pPr>
              <w:pStyle w:val="B0"/>
              <w:rPr>
                <w:color w:val="000000"/>
              </w:rPr>
            </w:pPr>
            <w:r>
              <w:rPr>
                <w:rFonts w:ascii="宋体" w:hAnsi="宋体" w:hint="eastAsia"/>
                <w:color w:val="000000"/>
              </w:rPr>
              <w:t>服务：</w:t>
            </w:r>
            <w:r>
              <w:rPr>
                <w:color w:val="000000"/>
              </w:rPr>
              <w:t>3</w:t>
            </w:r>
            <w:r>
              <w:rPr>
                <w:rFonts w:ascii="宋体" w:hAnsi="宋体" w:hint="eastAsia"/>
                <w:color w:val="000000"/>
              </w:rPr>
              <w:t>年原厂维保，</w:t>
            </w:r>
            <w:r>
              <w:rPr>
                <w:color w:val="000000"/>
              </w:rPr>
              <w:t>3</w:t>
            </w:r>
            <w:r>
              <w:rPr>
                <w:rFonts w:ascii="宋体" w:hAnsi="宋体" w:hint="eastAsia"/>
                <w:color w:val="000000"/>
              </w:rPr>
              <w:t>年介质保留服务，安装服务</w:t>
            </w:r>
          </w:p>
        </w:tc>
        <w:tc>
          <w:tcPr>
            <w:tcW w:w="447" w:type="dxa"/>
            <w:tcBorders>
              <w:top w:val="nil"/>
              <w:left w:val="nil"/>
              <w:bottom w:val="single" w:sz="4" w:space="0" w:color="auto"/>
              <w:right w:val="single" w:sz="4" w:space="0" w:color="auto"/>
            </w:tcBorders>
            <w:noWrap/>
            <w:vAlign w:val="center"/>
          </w:tcPr>
          <w:p w14:paraId="214F175C"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15</w:t>
            </w:r>
          </w:p>
        </w:tc>
      </w:tr>
      <w:tr w:rsidR="009D6247" w14:paraId="6936BBB5" w14:textId="77777777">
        <w:trPr>
          <w:trHeight w:val="2760"/>
          <w:jc w:val="center"/>
        </w:trPr>
        <w:tc>
          <w:tcPr>
            <w:tcW w:w="674" w:type="dxa"/>
            <w:tcBorders>
              <w:top w:val="nil"/>
              <w:left w:val="single" w:sz="4" w:space="0" w:color="auto"/>
              <w:bottom w:val="single" w:sz="4" w:space="0" w:color="auto"/>
              <w:right w:val="single" w:sz="4" w:space="0" w:color="auto"/>
            </w:tcBorders>
            <w:noWrap/>
            <w:vAlign w:val="center"/>
          </w:tcPr>
          <w:p w14:paraId="19B43CEA" w14:textId="77777777" w:rsidR="009D6247" w:rsidRDefault="00000000">
            <w:pPr>
              <w:pStyle w:val="B0"/>
            </w:pPr>
            <w:r>
              <w:rPr>
                <w:rFonts w:hint="eastAsia"/>
              </w:rPr>
              <w:t>1.1.3</w:t>
            </w:r>
          </w:p>
        </w:tc>
        <w:tc>
          <w:tcPr>
            <w:tcW w:w="1415" w:type="dxa"/>
            <w:tcBorders>
              <w:top w:val="nil"/>
              <w:left w:val="nil"/>
              <w:bottom w:val="single" w:sz="4" w:space="0" w:color="auto"/>
              <w:right w:val="single" w:sz="4" w:space="0" w:color="auto"/>
            </w:tcBorders>
            <w:vAlign w:val="center"/>
          </w:tcPr>
          <w:p w14:paraId="32919D5F" w14:textId="77777777" w:rsidR="009D6247" w:rsidRDefault="00000000">
            <w:pPr>
              <w:pStyle w:val="B0"/>
              <w:rPr>
                <w:color w:val="000000"/>
              </w:rPr>
            </w:pPr>
            <w:r>
              <w:rPr>
                <w:rFonts w:hint="eastAsia"/>
                <w:color w:val="000000"/>
              </w:rPr>
              <w:t>网络节点</w:t>
            </w:r>
          </w:p>
        </w:tc>
        <w:tc>
          <w:tcPr>
            <w:tcW w:w="838" w:type="dxa"/>
            <w:tcBorders>
              <w:top w:val="nil"/>
              <w:left w:val="nil"/>
              <w:bottom w:val="single" w:sz="4" w:space="0" w:color="auto"/>
              <w:right w:val="single" w:sz="4" w:space="0" w:color="auto"/>
            </w:tcBorders>
            <w:noWrap/>
            <w:vAlign w:val="center"/>
          </w:tcPr>
          <w:p w14:paraId="174F207A" w14:textId="77777777" w:rsidR="009D6247" w:rsidRDefault="00000000">
            <w:pPr>
              <w:pStyle w:val="B0"/>
            </w:pPr>
            <w:r>
              <w:rPr>
                <w:rFonts w:hint="eastAsia"/>
              </w:rPr>
              <w:t>中兴</w:t>
            </w:r>
            <w:r>
              <w:rPr>
                <w:rFonts w:hint="eastAsia"/>
              </w:rPr>
              <w:t>/H3C/</w:t>
            </w:r>
            <w:r>
              <w:rPr>
                <w:rFonts w:hint="eastAsia"/>
              </w:rPr>
              <w:t>联想</w:t>
            </w:r>
          </w:p>
        </w:tc>
        <w:tc>
          <w:tcPr>
            <w:tcW w:w="2369" w:type="dxa"/>
            <w:tcBorders>
              <w:top w:val="nil"/>
              <w:left w:val="nil"/>
              <w:bottom w:val="single" w:sz="4" w:space="0" w:color="auto"/>
              <w:right w:val="single" w:sz="4" w:space="0" w:color="auto"/>
            </w:tcBorders>
            <w:noWrap/>
            <w:vAlign w:val="center"/>
          </w:tcPr>
          <w:p w14:paraId="7E38681C" w14:textId="77777777" w:rsidR="009D6247" w:rsidRDefault="00000000">
            <w:pPr>
              <w:pStyle w:val="B0"/>
            </w:pPr>
            <w:r>
              <w:rPr>
                <w:rFonts w:hint="eastAsia"/>
              </w:rPr>
              <w:t>R4330 G3/</w:t>
            </w:r>
          </w:p>
          <w:p w14:paraId="551463D4" w14:textId="77777777" w:rsidR="009D6247" w:rsidRDefault="00000000">
            <w:pPr>
              <w:pStyle w:val="B0"/>
            </w:pPr>
            <w:r>
              <w:rPr>
                <w:rFonts w:hint="eastAsia"/>
              </w:rPr>
              <w:t>R4930 G7/</w:t>
            </w:r>
          </w:p>
          <w:p w14:paraId="519DAF6D" w14:textId="77777777" w:rsidR="009D6247" w:rsidRDefault="00000000">
            <w:pPr>
              <w:pStyle w:val="B0"/>
            </w:pPr>
            <w:r>
              <w:rPr>
                <w:rFonts w:hint="eastAsia"/>
              </w:rPr>
              <w:t>KR522h</w:t>
            </w:r>
          </w:p>
        </w:tc>
        <w:tc>
          <w:tcPr>
            <w:tcW w:w="2836" w:type="dxa"/>
            <w:tcBorders>
              <w:top w:val="nil"/>
              <w:left w:val="nil"/>
              <w:bottom w:val="single" w:sz="4" w:space="0" w:color="auto"/>
              <w:right w:val="single" w:sz="4" w:space="0" w:color="auto"/>
            </w:tcBorders>
            <w:vAlign w:val="center"/>
          </w:tcPr>
          <w:p w14:paraId="295FD0E6" w14:textId="77777777" w:rsidR="009D6247" w:rsidRDefault="00000000">
            <w:pPr>
              <w:pStyle w:val="B0"/>
              <w:rPr>
                <w:color w:val="000000"/>
              </w:rPr>
            </w:pPr>
            <w:r>
              <w:rPr>
                <w:color w:val="000000"/>
              </w:rPr>
              <w:t>CPU</w:t>
            </w:r>
            <w:r>
              <w:rPr>
                <w:rFonts w:ascii="宋体-简" w:eastAsia="宋体-简" w:hint="eastAsia"/>
                <w:color w:val="000000"/>
              </w:rPr>
              <w:t>：两颗国产化</w:t>
            </w:r>
            <w:r>
              <w:rPr>
                <w:color w:val="000000"/>
              </w:rPr>
              <w:t>CPU</w:t>
            </w:r>
            <w:r>
              <w:rPr>
                <w:rFonts w:ascii="宋体-简" w:eastAsia="宋体-简" w:hint="eastAsia"/>
                <w:color w:val="000000"/>
              </w:rPr>
              <w:t>，单颗</w:t>
            </w:r>
            <w:r>
              <w:rPr>
                <w:color w:val="000000"/>
              </w:rPr>
              <w:t>CPU</w:t>
            </w:r>
            <w:r>
              <w:rPr>
                <w:rFonts w:ascii="宋体-简" w:eastAsia="宋体-简" w:hint="eastAsia"/>
                <w:color w:val="000000"/>
              </w:rPr>
              <w:t>要求不低于</w:t>
            </w:r>
            <w:r>
              <w:rPr>
                <w:color w:val="000000"/>
              </w:rPr>
              <w:t>64C</w:t>
            </w:r>
            <w:r>
              <w:rPr>
                <w:rFonts w:ascii="宋体-简" w:eastAsia="宋体-简" w:hint="eastAsia"/>
                <w:color w:val="000000"/>
              </w:rPr>
              <w:t>，</w:t>
            </w:r>
            <w:r>
              <w:rPr>
                <w:color w:val="000000"/>
              </w:rPr>
              <w:t>2.7GHz</w:t>
            </w:r>
            <w:r>
              <w:rPr>
                <w:color w:val="000000"/>
              </w:rPr>
              <w:br/>
            </w:r>
            <w:r>
              <w:rPr>
                <w:rFonts w:ascii="宋体-简" w:eastAsia="宋体-简" w:hint="eastAsia"/>
                <w:color w:val="000000"/>
              </w:rPr>
              <w:t>内存：</w:t>
            </w:r>
            <w:r>
              <w:rPr>
                <w:color w:val="000000"/>
              </w:rPr>
              <w:t>1024GB-DDR5</w:t>
            </w:r>
            <w:r>
              <w:rPr>
                <w:color w:val="000000"/>
              </w:rPr>
              <w:br/>
            </w:r>
            <w:r>
              <w:rPr>
                <w:rFonts w:ascii="宋体-简" w:eastAsia="宋体-简" w:hint="eastAsia"/>
                <w:color w:val="000000"/>
              </w:rPr>
              <w:t>硬盘：</w:t>
            </w:r>
            <w:r>
              <w:rPr>
                <w:color w:val="000000"/>
              </w:rPr>
              <w:t>2*480GB SATA SSD</w:t>
            </w:r>
            <w:r>
              <w:rPr>
                <w:rFonts w:ascii="宋体-简" w:eastAsia="宋体-简" w:hint="eastAsia"/>
                <w:color w:val="000000"/>
              </w:rPr>
              <w:t>，</w:t>
            </w:r>
            <w:r>
              <w:rPr>
                <w:color w:val="000000"/>
              </w:rPr>
              <w:t>6*8TB SATA</w:t>
            </w:r>
            <w:r>
              <w:rPr>
                <w:color w:val="000000"/>
              </w:rPr>
              <w:br/>
            </w:r>
            <w:r>
              <w:rPr>
                <w:rFonts w:ascii="宋体-简" w:eastAsia="宋体-简" w:hint="eastAsia"/>
                <w:color w:val="000000"/>
              </w:rPr>
              <w:t>接口：</w:t>
            </w:r>
            <w:r>
              <w:rPr>
                <w:color w:val="000000"/>
              </w:rPr>
              <w:t>4*GE</w:t>
            </w:r>
            <w:r>
              <w:rPr>
                <w:rFonts w:ascii="宋体-简" w:eastAsia="宋体-简" w:hint="eastAsia"/>
                <w:color w:val="000000"/>
              </w:rPr>
              <w:t>，</w:t>
            </w:r>
            <w:r>
              <w:rPr>
                <w:color w:val="000000"/>
              </w:rPr>
              <w:t>6*10GE(</w:t>
            </w:r>
            <w:r>
              <w:rPr>
                <w:rFonts w:ascii="宋体-简" w:eastAsia="宋体-简" w:hint="eastAsia"/>
                <w:color w:val="000000"/>
              </w:rPr>
              <w:t>含光模块</w:t>
            </w:r>
            <w:r>
              <w:rPr>
                <w:color w:val="000000"/>
              </w:rPr>
              <w:t>)</w:t>
            </w:r>
            <w:r>
              <w:rPr>
                <w:color w:val="000000"/>
              </w:rPr>
              <w:br/>
              <w:t>RAID</w:t>
            </w:r>
            <w:r>
              <w:rPr>
                <w:rFonts w:ascii="宋体-简" w:eastAsia="宋体-简" w:hint="eastAsia"/>
                <w:color w:val="000000"/>
              </w:rPr>
              <w:t>卡：</w:t>
            </w:r>
            <w:r>
              <w:rPr>
                <w:color w:val="000000"/>
              </w:rPr>
              <w:t>PCIe 4.0x8_4GB cache_RAID0,1,10,5,50,6,60_</w:t>
            </w:r>
            <w:r>
              <w:rPr>
                <w:rFonts w:ascii="宋体-简" w:eastAsia="宋体-简" w:hint="eastAsia"/>
                <w:color w:val="000000"/>
              </w:rPr>
              <w:t>支持超级电容</w:t>
            </w:r>
            <w:r>
              <w:rPr>
                <w:color w:val="000000"/>
              </w:rPr>
              <w:br/>
            </w:r>
            <w:r>
              <w:rPr>
                <w:rFonts w:ascii="宋体-简" w:eastAsia="宋体-简" w:hint="eastAsia"/>
                <w:color w:val="000000"/>
              </w:rPr>
              <w:t>电源：</w:t>
            </w:r>
            <w:r>
              <w:rPr>
                <w:color w:val="000000"/>
              </w:rPr>
              <w:t>2*1600W</w:t>
            </w:r>
            <w:r>
              <w:rPr>
                <w:rFonts w:ascii="宋体-简" w:eastAsia="宋体-简" w:hint="eastAsia"/>
                <w:color w:val="000000"/>
              </w:rPr>
              <w:t>；</w:t>
            </w:r>
            <w:r>
              <w:rPr>
                <w:color w:val="000000"/>
              </w:rPr>
              <w:t>2U</w:t>
            </w:r>
            <w:r>
              <w:rPr>
                <w:rFonts w:ascii="宋体-简" w:eastAsia="宋体-简" w:hint="eastAsia"/>
                <w:color w:val="000000"/>
              </w:rPr>
              <w:t>滑轨</w:t>
            </w:r>
            <w:r>
              <w:rPr>
                <w:color w:val="000000"/>
              </w:rPr>
              <w:br/>
            </w:r>
            <w:r>
              <w:rPr>
                <w:rFonts w:ascii="宋体-简" w:eastAsia="宋体-简" w:hint="eastAsia"/>
                <w:color w:val="000000"/>
              </w:rPr>
              <w:t>服务：</w:t>
            </w:r>
            <w:r>
              <w:rPr>
                <w:color w:val="000000"/>
              </w:rPr>
              <w:t>3</w:t>
            </w:r>
            <w:r>
              <w:rPr>
                <w:rFonts w:ascii="宋体-简" w:eastAsia="宋体-简" w:hint="eastAsia"/>
                <w:color w:val="000000"/>
              </w:rPr>
              <w:t>年原厂维保，</w:t>
            </w:r>
            <w:r>
              <w:rPr>
                <w:color w:val="000000"/>
              </w:rPr>
              <w:t>3</w:t>
            </w:r>
            <w:r>
              <w:rPr>
                <w:rFonts w:ascii="宋体-简" w:eastAsia="宋体-简" w:hint="eastAsia"/>
                <w:color w:val="000000"/>
              </w:rPr>
              <w:t>年介质保留服务，安装服务</w:t>
            </w:r>
          </w:p>
        </w:tc>
        <w:tc>
          <w:tcPr>
            <w:tcW w:w="447" w:type="dxa"/>
            <w:tcBorders>
              <w:top w:val="nil"/>
              <w:left w:val="nil"/>
              <w:bottom w:val="single" w:sz="4" w:space="0" w:color="auto"/>
              <w:right w:val="single" w:sz="4" w:space="0" w:color="auto"/>
            </w:tcBorders>
            <w:vAlign w:val="center"/>
          </w:tcPr>
          <w:p w14:paraId="5BDDDB66" w14:textId="77777777" w:rsidR="009D6247" w:rsidRDefault="00000000">
            <w:pPr>
              <w:widowControl/>
              <w:spacing w:line="240" w:lineRule="auto"/>
              <w:ind w:firstLineChars="0" w:firstLine="0"/>
              <w:jc w:val="center"/>
              <w:rPr>
                <w:rFonts w:ascii="微软雅黑" w:eastAsia="微软雅黑" w:hAnsi="微软雅黑" w:cs="宋体" w:hint="eastAsia"/>
                <w:color w:val="000000"/>
                <w:kern w:val="0"/>
                <w:sz w:val="20"/>
                <w:szCs w:val="20"/>
              </w:rPr>
            </w:pPr>
            <w:r>
              <w:rPr>
                <w:rFonts w:ascii="微软雅黑" w:eastAsia="微软雅黑" w:hAnsi="微软雅黑" w:cs="宋体" w:hint="eastAsia"/>
                <w:color w:val="000000"/>
                <w:kern w:val="0"/>
                <w:sz w:val="20"/>
                <w:szCs w:val="20"/>
              </w:rPr>
              <w:t>2</w:t>
            </w:r>
          </w:p>
        </w:tc>
      </w:tr>
      <w:tr w:rsidR="009D6247" w14:paraId="68243D51" w14:textId="77777777">
        <w:trPr>
          <w:trHeight w:val="400"/>
          <w:jc w:val="center"/>
        </w:trPr>
        <w:tc>
          <w:tcPr>
            <w:tcW w:w="674" w:type="dxa"/>
            <w:tcBorders>
              <w:top w:val="nil"/>
              <w:left w:val="single" w:sz="4" w:space="0" w:color="auto"/>
              <w:bottom w:val="single" w:sz="4" w:space="0" w:color="auto"/>
              <w:right w:val="single" w:sz="4" w:space="0" w:color="auto"/>
            </w:tcBorders>
            <w:vAlign w:val="center"/>
          </w:tcPr>
          <w:p w14:paraId="73CBFEEB" w14:textId="77777777" w:rsidR="009D6247" w:rsidRDefault="00000000">
            <w:pPr>
              <w:pStyle w:val="B0"/>
              <w:rPr>
                <w:b/>
                <w:bCs/>
                <w:color w:val="000000"/>
              </w:rPr>
            </w:pPr>
            <w:r>
              <w:rPr>
                <w:rFonts w:hint="eastAsia"/>
                <w:b/>
                <w:bCs/>
                <w:color w:val="000000"/>
              </w:rPr>
              <w:t>1.2</w:t>
            </w:r>
          </w:p>
        </w:tc>
        <w:tc>
          <w:tcPr>
            <w:tcW w:w="1415" w:type="dxa"/>
            <w:tcBorders>
              <w:top w:val="nil"/>
              <w:left w:val="nil"/>
              <w:bottom w:val="single" w:sz="4" w:space="0" w:color="auto"/>
              <w:right w:val="single" w:sz="4" w:space="0" w:color="auto"/>
            </w:tcBorders>
            <w:vAlign w:val="center"/>
          </w:tcPr>
          <w:p w14:paraId="73FF7A59" w14:textId="77777777" w:rsidR="009D6247" w:rsidRDefault="00000000">
            <w:pPr>
              <w:pStyle w:val="B0"/>
              <w:rPr>
                <w:b/>
                <w:bCs/>
                <w:color w:val="000000"/>
              </w:rPr>
            </w:pPr>
            <w:r>
              <w:rPr>
                <w:rFonts w:hint="eastAsia"/>
                <w:b/>
                <w:bCs/>
                <w:color w:val="000000"/>
              </w:rPr>
              <w:t>存储设备</w:t>
            </w:r>
          </w:p>
        </w:tc>
        <w:tc>
          <w:tcPr>
            <w:tcW w:w="838" w:type="dxa"/>
            <w:tcBorders>
              <w:top w:val="nil"/>
              <w:left w:val="nil"/>
              <w:bottom w:val="single" w:sz="4" w:space="0" w:color="auto"/>
              <w:right w:val="single" w:sz="4" w:space="0" w:color="auto"/>
            </w:tcBorders>
            <w:vAlign w:val="center"/>
          </w:tcPr>
          <w:p w14:paraId="2B05A7A3" w14:textId="77777777" w:rsidR="009D6247" w:rsidRDefault="00000000">
            <w:pPr>
              <w:pStyle w:val="B0"/>
              <w:rPr>
                <w:b/>
                <w:bCs/>
              </w:rPr>
            </w:pPr>
            <w:r>
              <w:rPr>
                <w:rFonts w:hint="eastAsia"/>
                <w:b/>
                <w:bCs/>
              </w:rPr>
              <w:t xml:space="preserve">　</w:t>
            </w:r>
          </w:p>
        </w:tc>
        <w:tc>
          <w:tcPr>
            <w:tcW w:w="2369" w:type="dxa"/>
            <w:tcBorders>
              <w:top w:val="nil"/>
              <w:left w:val="nil"/>
              <w:bottom w:val="single" w:sz="4" w:space="0" w:color="auto"/>
              <w:right w:val="single" w:sz="4" w:space="0" w:color="auto"/>
            </w:tcBorders>
            <w:vAlign w:val="center"/>
          </w:tcPr>
          <w:p w14:paraId="12FCE312" w14:textId="77777777" w:rsidR="009D6247" w:rsidRDefault="00000000">
            <w:pPr>
              <w:pStyle w:val="B0"/>
              <w:rPr>
                <w:b/>
                <w:bCs/>
              </w:rPr>
            </w:pPr>
            <w:r>
              <w:rPr>
                <w:rFonts w:hint="eastAsia"/>
                <w:b/>
                <w:bCs/>
              </w:rPr>
              <w:t xml:space="preserve">　</w:t>
            </w:r>
          </w:p>
        </w:tc>
        <w:tc>
          <w:tcPr>
            <w:tcW w:w="2836" w:type="dxa"/>
            <w:tcBorders>
              <w:top w:val="nil"/>
              <w:left w:val="nil"/>
              <w:bottom w:val="single" w:sz="4" w:space="0" w:color="auto"/>
              <w:right w:val="single" w:sz="4" w:space="0" w:color="auto"/>
            </w:tcBorders>
            <w:vAlign w:val="center"/>
          </w:tcPr>
          <w:p w14:paraId="0A9FEEA0" w14:textId="77777777" w:rsidR="009D6247" w:rsidRDefault="00000000">
            <w:pPr>
              <w:pStyle w:val="B0"/>
              <w:rPr>
                <w:b/>
                <w:bCs/>
                <w:color w:val="000000"/>
              </w:rPr>
            </w:pPr>
            <w:r>
              <w:rPr>
                <w:rFonts w:hint="eastAsia"/>
                <w:b/>
                <w:bCs/>
                <w:color w:val="000000"/>
              </w:rPr>
              <w:t xml:space="preserve">　</w:t>
            </w:r>
          </w:p>
        </w:tc>
        <w:tc>
          <w:tcPr>
            <w:tcW w:w="447" w:type="dxa"/>
            <w:tcBorders>
              <w:top w:val="nil"/>
              <w:left w:val="nil"/>
              <w:bottom w:val="single" w:sz="4" w:space="0" w:color="auto"/>
              <w:right w:val="single" w:sz="4" w:space="0" w:color="auto"/>
            </w:tcBorders>
            <w:vAlign w:val="center"/>
          </w:tcPr>
          <w:p w14:paraId="349235BC" w14:textId="77777777" w:rsidR="009D6247" w:rsidRDefault="00000000">
            <w:pPr>
              <w:widowControl/>
              <w:spacing w:line="240" w:lineRule="auto"/>
              <w:ind w:firstLineChars="0" w:firstLine="0"/>
              <w:jc w:val="center"/>
              <w:rPr>
                <w:rFonts w:ascii="微软雅黑" w:eastAsia="微软雅黑" w:hAnsi="微软雅黑" w:cs="宋体" w:hint="eastAsia"/>
                <w:color w:val="000000"/>
                <w:kern w:val="0"/>
                <w:sz w:val="20"/>
                <w:szCs w:val="20"/>
              </w:rPr>
            </w:pPr>
            <w:r>
              <w:rPr>
                <w:rFonts w:ascii="微软雅黑" w:eastAsia="微软雅黑" w:hAnsi="微软雅黑" w:cs="宋体" w:hint="eastAsia"/>
                <w:color w:val="000000"/>
                <w:kern w:val="0"/>
                <w:sz w:val="20"/>
                <w:szCs w:val="20"/>
              </w:rPr>
              <w:t xml:space="preserve">　</w:t>
            </w:r>
          </w:p>
        </w:tc>
      </w:tr>
      <w:tr w:rsidR="009D6247" w14:paraId="5A585359" w14:textId="77777777">
        <w:trPr>
          <w:trHeight w:val="2475"/>
          <w:jc w:val="center"/>
        </w:trPr>
        <w:tc>
          <w:tcPr>
            <w:tcW w:w="674" w:type="dxa"/>
            <w:tcBorders>
              <w:top w:val="nil"/>
              <w:left w:val="single" w:sz="4" w:space="0" w:color="auto"/>
              <w:bottom w:val="single" w:sz="4" w:space="0" w:color="auto"/>
              <w:right w:val="single" w:sz="4" w:space="0" w:color="auto"/>
            </w:tcBorders>
            <w:noWrap/>
            <w:vAlign w:val="center"/>
          </w:tcPr>
          <w:p w14:paraId="51514C54" w14:textId="77777777" w:rsidR="009D6247" w:rsidRDefault="00000000">
            <w:pPr>
              <w:pStyle w:val="B0"/>
            </w:pPr>
            <w:r>
              <w:rPr>
                <w:rFonts w:hint="eastAsia"/>
              </w:rPr>
              <w:t>1.2.1</w:t>
            </w:r>
          </w:p>
        </w:tc>
        <w:tc>
          <w:tcPr>
            <w:tcW w:w="1415" w:type="dxa"/>
            <w:tcBorders>
              <w:top w:val="nil"/>
              <w:left w:val="nil"/>
              <w:bottom w:val="single" w:sz="4" w:space="0" w:color="auto"/>
              <w:right w:val="single" w:sz="4" w:space="0" w:color="auto"/>
            </w:tcBorders>
            <w:noWrap/>
            <w:vAlign w:val="center"/>
          </w:tcPr>
          <w:p w14:paraId="36EA0EAE" w14:textId="77777777" w:rsidR="009D6247" w:rsidRDefault="00000000">
            <w:pPr>
              <w:pStyle w:val="B0"/>
            </w:pPr>
            <w:r>
              <w:rPr>
                <w:rFonts w:hint="eastAsia"/>
              </w:rPr>
              <w:t>存储节点</w:t>
            </w:r>
            <w:r>
              <w:rPr>
                <w:rFonts w:hint="eastAsia"/>
              </w:rPr>
              <w:t>-</w:t>
            </w:r>
            <w:r>
              <w:rPr>
                <w:rFonts w:hint="eastAsia"/>
              </w:rPr>
              <w:t>性能型</w:t>
            </w:r>
          </w:p>
        </w:tc>
        <w:tc>
          <w:tcPr>
            <w:tcW w:w="838" w:type="dxa"/>
            <w:tcBorders>
              <w:top w:val="nil"/>
              <w:left w:val="nil"/>
              <w:bottom w:val="single" w:sz="4" w:space="0" w:color="auto"/>
              <w:right w:val="single" w:sz="4" w:space="0" w:color="auto"/>
            </w:tcBorders>
            <w:noWrap/>
            <w:vAlign w:val="center"/>
          </w:tcPr>
          <w:p w14:paraId="4C41ECB9" w14:textId="77777777" w:rsidR="009D6247" w:rsidRDefault="00000000">
            <w:pPr>
              <w:pStyle w:val="B0"/>
              <w:rPr>
                <w:rFonts w:ascii="宋体-简" w:eastAsia="宋体-简" w:hAnsi="宋体" w:hint="eastAsia"/>
                <w:color w:val="000000"/>
              </w:rPr>
            </w:pPr>
            <w:r>
              <w:rPr>
                <w:rFonts w:ascii="宋体-简" w:eastAsia="宋体-简" w:hAnsi="宋体" w:hint="eastAsia"/>
                <w:color w:val="000000"/>
              </w:rPr>
              <w:t>H3C/浪潮/华为</w:t>
            </w:r>
          </w:p>
        </w:tc>
        <w:tc>
          <w:tcPr>
            <w:tcW w:w="2369" w:type="dxa"/>
            <w:tcBorders>
              <w:top w:val="nil"/>
              <w:left w:val="nil"/>
              <w:bottom w:val="single" w:sz="4" w:space="0" w:color="auto"/>
              <w:right w:val="single" w:sz="4" w:space="0" w:color="auto"/>
            </w:tcBorders>
            <w:noWrap/>
            <w:vAlign w:val="center"/>
          </w:tcPr>
          <w:p w14:paraId="048F8889" w14:textId="77777777" w:rsidR="009D6247" w:rsidRDefault="00000000">
            <w:pPr>
              <w:pStyle w:val="B0"/>
              <w:rPr>
                <w:color w:val="000000"/>
              </w:rPr>
            </w:pPr>
            <w:r>
              <w:rPr>
                <w:color w:val="000000"/>
              </w:rPr>
              <w:t>X10000G5/</w:t>
            </w:r>
          </w:p>
          <w:p w14:paraId="6985D3BD" w14:textId="77777777" w:rsidR="009D6247" w:rsidRDefault="00000000">
            <w:pPr>
              <w:pStyle w:val="B0"/>
              <w:rPr>
                <w:color w:val="000000"/>
              </w:rPr>
            </w:pPr>
            <w:r>
              <w:rPr>
                <w:color w:val="000000"/>
              </w:rPr>
              <w:t>AS13000G7/</w:t>
            </w:r>
          </w:p>
          <w:p w14:paraId="182341F0" w14:textId="77777777" w:rsidR="009D6247" w:rsidRDefault="00000000">
            <w:pPr>
              <w:pStyle w:val="B0"/>
              <w:rPr>
                <w:color w:val="000000"/>
              </w:rPr>
            </w:pPr>
            <w:proofErr w:type="spellStart"/>
            <w:r>
              <w:rPr>
                <w:color w:val="000000"/>
              </w:rPr>
              <w:t>CloudStor</w:t>
            </w:r>
            <w:proofErr w:type="spellEnd"/>
          </w:p>
        </w:tc>
        <w:tc>
          <w:tcPr>
            <w:tcW w:w="2836" w:type="dxa"/>
            <w:tcBorders>
              <w:top w:val="nil"/>
              <w:left w:val="nil"/>
              <w:bottom w:val="single" w:sz="4" w:space="0" w:color="auto"/>
              <w:right w:val="single" w:sz="4" w:space="0" w:color="auto"/>
            </w:tcBorders>
            <w:vAlign w:val="center"/>
          </w:tcPr>
          <w:p w14:paraId="1BA547AA" w14:textId="77777777" w:rsidR="009D6247" w:rsidRDefault="00000000">
            <w:pPr>
              <w:pStyle w:val="B0"/>
              <w:rPr>
                <w:sz w:val="18"/>
                <w:szCs w:val="18"/>
              </w:rPr>
            </w:pPr>
            <w:r>
              <w:rPr>
                <w:rFonts w:hint="eastAsia"/>
                <w:sz w:val="18"/>
                <w:szCs w:val="18"/>
              </w:rPr>
              <w:t xml:space="preserve">HYGON </w:t>
            </w:r>
            <w:r>
              <w:rPr>
                <w:rFonts w:hint="eastAsia"/>
                <w:sz w:val="18"/>
                <w:szCs w:val="18"/>
              </w:rPr>
              <w:t>处理器</w:t>
            </w:r>
            <w:r>
              <w:rPr>
                <w:rFonts w:hint="eastAsia"/>
                <w:sz w:val="18"/>
                <w:szCs w:val="18"/>
              </w:rPr>
              <w:t xml:space="preserve"> 32C* 2</w:t>
            </w:r>
            <w:r>
              <w:rPr>
                <w:rFonts w:hint="eastAsia"/>
                <w:sz w:val="18"/>
                <w:szCs w:val="18"/>
              </w:rPr>
              <w:t>；</w:t>
            </w:r>
            <w:r>
              <w:rPr>
                <w:rFonts w:hint="eastAsia"/>
                <w:sz w:val="18"/>
                <w:szCs w:val="18"/>
              </w:rPr>
              <w:br/>
              <w:t>32G * 8</w:t>
            </w:r>
            <w:r>
              <w:rPr>
                <w:rFonts w:hint="eastAsia"/>
                <w:sz w:val="18"/>
                <w:szCs w:val="18"/>
              </w:rPr>
              <w:t>；</w:t>
            </w:r>
            <w:r>
              <w:rPr>
                <w:rFonts w:hint="eastAsia"/>
                <w:sz w:val="18"/>
                <w:szCs w:val="18"/>
              </w:rPr>
              <w:br/>
              <w:t>480G SSD * 2</w:t>
            </w:r>
            <w:r>
              <w:rPr>
                <w:rFonts w:hint="eastAsia"/>
                <w:sz w:val="18"/>
                <w:szCs w:val="18"/>
              </w:rPr>
              <w:t>；</w:t>
            </w:r>
            <w:r>
              <w:rPr>
                <w:rFonts w:hint="eastAsia"/>
                <w:sz w:val="18"/>
                <w:szCs w:val="18"/>
              </w:rPr>
              <w:br/>
              <w:t xml:space="preserve">7.68T </w:t>
            </w:r>
            <w:proofErr w:type="spellStart"/>
            <w:r>
              <w:rPr>
                <w:rFonts w:hint="eastAsia"/>
                <w:sz w:val="18"/>
                <w:szCs w:val="18"/>
              </w:rPr>
              <w:t>NVMe</w:t>
            </w:r>
            <w:proofErr w:type="spellEnd"/>
            <w:r>
              <w:rPr>
                <w:rFonts w:hint="eastAsia"/>
                <w:sz w:val="18"/>
                <w:szCs w:val="18"/>
              </w:rPr>
              <w:t xml:space="preserve"> SSD * 10</w:t>
            </w:r>
            <w:r>
              <w:rPr>
                <w:rFonts w:hint="eastAsia"/>
                <w:sz w:val="18"/>
                <w:szCs w:val="18"/>
              </w:rPr>
              <w:t>；</w:t>
            </w:r>
            <w:r>
              <w:rPr>
                <w:rFonts w:hint="eastAsia"/>
                <w:sz w:val="18"/>
                <w:szCs w:val="18"/>
              </w:rPr>
              <w:br/>
              <w:t>RAID</w:t>
            </w:r>
            <w:r>
              <w:rPr>
                <w:rFonts w:hint="eastAsia"/>
                <w:sz w:val="18"/>
                <w:szCs w:val="18"/>
              </w:rPr>
              <w:t>（</w:t>
            </w:r>
            <w:r>
              <w:rPr>
                <w:rFonts w:hint="eastAsia"/>
                <w:sz w:val="18"/>
                <w:szCs w:val="18"/>
              </w:rPr>
              <w:t>2G+</w:t>
            </w:r>
            <w:r>
              <w:rPr>
                <w:rFonts w:hint="eastAsia"/>
                <w:sz w:val="18"/>
                <w:szCs w:val="18"/>
              </w:rPr>
              <w:t>电保）</w:t>
            </w:r>
            <w:r>
              <w:rPr>
                <w:rFonts w:hint="eastAsia"/>
                <w:sz w:val="18"/>
                <w:szCs w:val="18"/>
              </w:rPr>
              <w:t>* 1</w:t>
            </w:r>
            <w:r>
              <w:rPr>
                <w:rFonts w:hint="eastAsia"/>
                <w:sz w:val="18"/>
                <w:szCs w:val="18"/>
              </w:rPr>
              <w:t>；</w:t>
            </w:r>
            <w:r>
              <w:rPr>
                <w:rFonts w:hint="eastAsia"/>
                <w:sz w:val="18"/>
                <w:szCs w:val="18"/>
              </w:rPr>
              <w:br/>
            </w:r>
            <w:r>
              <w:rPr>
                <w:rFonts w:hint="eastAsia"/>
                <w:sz w:val="18"/>
                <w:szCs w:val="18"/>
              </w:rPr>
              <w:t>双口万兆网卡（光口，含模块）</w:t>
            </w:r>
            <w:r>
              <w:rPr>
                <w:rFonts w:hint="eastAsia"/>
                <w:sz w:val="18"/>
                <w:szCs w:val="18"/>
              </w:rPr>
              <w:t>* 2</w:t>
            </w:r>
            <w:r>
              <w:rPr>
                <w:rFonts w:hint="eastAsia"/>
                <w:sz w:val="18"/>
                <w:szCs w:val="18"/>
              </w:rPr>
              <w:t>；</w:t>
            </w:r>
            <w:r>
              <w:rPr>
                <w:rFonts w:hint="eastAsia"/>
                <w:sz w:val="18"/>
                <w:szCs w:val="18"/>
              </w:rPr>
              <w:br/>
            </w:r>
            <w:r>
              <w:rPr>
                <w:rFonts w:hint="eastAsia"/>
                <w:sz w:val="18"/>
                <w:szCs w:val="18"/>
              </w:rPr>
              <w:t>四口千兆网卡（</w:t>
            </w:r>
            <w:r>
              <w:rPr>
                <w:rFonts w:hint="eastAsia"/>
                <w:sz w:val="18"/>
                <w:szCs w:val="18"/>
              </w:rPr>
              <w:t>RJ45</w:t>
            </w:r>
            <w:r>
              <w:rPr>
                <w:rFonts w:hint="eastAsia"/>
                <w:sz w:val="18"/>
                <w:szCs w:val="18"/>
              </w:rPr>
              <w:t>）</w:t>
            </w:r>
            <w:r>
              <w:rPr>
                <w:rFonts w:hint="eastAsia"/>
                <w:sz w:val="18"/>
                <w:szCs w:val="18"/>
              </w:rPr>
              <w:t>* 1</w:t>
            </w:r>
            <w:r>
              <w:rPr>
                <w:rFonts w:hint="eastAsia"/>
                <w:sz w:val="18"/>
                <w:szCs w:val="18"/>
              </w:rPr>
              <w:t>；</w:t>
            </w:r>
            <w:r>
              <w:rPr>
                <w:rFonts w:hint="eastAsia"/>
                <w:sz w:val="18"/>
                <w:szCs w:val="18"/>
              </w:rPr>
              <w:br/>
            </w:r>
            <w:r>
              <w:rPr>
                <w:rFonts w:hint="eastAsia"/>
                <w:sz w:val="18"/>
                <w:szCs w:val="18"/>
              </w:rPr>
              <w:t>电源</w:t>
            </w:r>
            <w:r>
              <w:rPr>
                <w:rFonts w:hint="eastAsia"/>
                <w:sz w:val="18"/>
                <w:szCs w:val="18"/>
              </w:rPr>
              <w:t xml:space="preserve"> 1+1</w:t>
            </w:r>
            <w:r>
              <w:rPr>
                <w:rFonts w:hint="eastAsia"/>
                <w:sz w:val="18"/>
                <w:szCs w:val="18"/>
              </w:rPr>
              <w:t>冗余</w:t>
            </w:r>
            <w:r>
              <w:rPr>
                <w:rFonts w:hint="eastAsia"/>
                <w:sz w:val="18"/>
                <w:szCs w:val="18"/>
              </w:rPr>
              <w:t xml:space="preserve"> </w:t>
            </w:r>
            <w:r>
              <w:rPr>
                <w:rFonts w:hint="eastAsia"/>
                <w:sz w:val="18"/>
                <w:szCs w:val="18"/>
              </w:rPr>
              <w:t>（含线缆）</w:t>
            </w:r>
            <w:r>
              <w:rPr>
                <w:rFonts w:hint="eastAsia"/>
                <w:sz w:val="18"/>
                <w:szCs w:val="18"/>
              </w:rPr>
              <w:t>* 1</w:t>
            </w:r>
            <w:r>
              <w:rPr>
                <w:rFonts w:hint="eastAsia"/>
                <w:sz w:val="18"/>
                <w:szCs w:val="18"/>
              </w:rPr>
              <w:t>；</w:t>
            </w:r>
            <w:r>
              <w:rPr>
                <w:rFonts w:hint="eastAsia"/>
                <w:sz w:val="18"/>
                <w:szCs w:val="18"/>
              </w:rPr>
              <w:br/>
            </w:r>
            <w:r>
              <w:rPr>
                <w:rFonts w:hint="eastAsia"/>
                <w:sz w:val="18"/>
                <w:szCs w:val="18"/>
              </w:rPr>
              <w:t>导轨</w:t>
            </w:r>
            <w:r>
              <w:rPr>
                <w:rFonts w:hint="eastAsia"/>
                <w:sz w:val="18"/>
                <w:szCs w:val="18"/>
              </w:rPr>
              <w:t xml:space="preserve"> * 1</w:t>
            </w:r>
            <w:r>
              <w:rPr>
                <w:rFonts w:hint="eastAsia"/>
                <w:sz w:val="18"/>
                <w:szCs w:val="18"/>
              </w:rPr>
              <w:t>；</w:t>
            </w:r>
            <w:r>
              <w:rPr>
                <w:rFonts w:hint="eastAsia"/>
                <w:sz w:val="18"/>
                <w:szCs w:val="18"/>
              </w:rPr>
              <w:br/>
            </w:r>
            <w:r>
              <w:rPr>
                <w:rFonts w:hint="eastAsia"/>
                <w:sz w:val="18"/>
                <w:szCs w:val="18"/>
              </w:rPr>
              <w:t>服务</w:t>
            </w:r>
            <w:r>
              <w:rPr>
                <w:rFonts w:hint="eastAsia"/>
                <w:sz w:val="18"/>
                <w:szCs w:val="18"/>
              </w:rPr>
              <w:t>:3</w:t>
            </w:r>
            <w:r>
              <w:rPr>
                <w:rFonts w:hint="eastAsia"/>
                <w:sz w:val="18"/>
                <w:szCs w:val="18"/>
              </w:rPr>
              <w:t>年原厂标准维保，</w:t>
            </w:r>
            <w:r>
              <w:rPr>
                <w:rFonts w:hint="eastAsia"/>
                <w:sz w:val="18"/>
                <w:szCs w:val="18"/>
              </w:rPr>
              <w:t>3</w:t>
            </w:r>
            <w:r>
              <w:rPr>
                <w:rFonts w:hint="eastAsia"/>
                <w:sz w:val="18"/>
                <w:szCs w:val="18"/>
              </w:rPr>
              <w:t>年介质保留服务，安装服务</w:t>
            </w:r>
          </w:p>
        </w:tc>
        <w:tc>
          <w:tcPr>
            <w:tcW w:w="447" w:type="dxa"/>
            <w:tcBorders>
              <w:top w:val="nil"/>
              <w:left w:val="nil"/>
              <w:bottom w:val="single" w:sz="4" w:space="0" w:color="auto"/>
              <w:right w:val="single" w:sz="4" w:space="0" w:color="auto"/>
            </w:tcBorders>
            <w:noWrap/>
            <w:vAlign w:val="center"/>
          </w:tcPr>
          <w:p w14:paraId="2EBB166E"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1</w:t>
            </w:r>
          </w:p>
        </w:tc>
      </w:tr>
      <w:tr w:rsidR="009D6247" w14:paraId="04C5E318" w14:textId="77777777">
        <w:trPr>
          <w:trHeight w:val="2723"/>
          <w:jc w:val="center"/>
        </w:trPr>
        <w:tc>
          <w:tcPr>
            <w:tcW w:w="674" w:type="dxa"/>
            <w:tcBorders>
              <w:top w:val="nil"/>
              <w:left w:val="single" w:sz="4" w:space="0" w:color="auto"/>
              <w:bottom w:val="single" w:sz="4" w:space="0" w:color="auto"/>
              <w:right w:val="single" w:sz="4" w:space="0" w:color="auto"/>
            </w:tcBorders>
            <w:noWrap/>
            <w:vAlign w:val="center"/>
          </w:tcPr>
          <w:p w14:paraId="098271ED" w14:textId="77777777" w:rsidR="009D6247" w:rsidRDefault="00000000">
            <w:pPr>
              <w:pStyle w:val="B0"/>
            </w:pPr>
            <w:r>
              <w:rPr>
                <w:rFonts w:hint="eastAsia"/>
              </w:rPr>
              <w:lastRenderedPageBreak/>
              <w:t>1.2.2</w:t>
            </w:r>
          </w:p>
        </w:tc>
        <w:tc>
          <w:tcPr>
            <w:tcW w:w="1415" w:type="dxa"/>
            <w:tcBorders>
              <w:top w:val="nil"/>
              <w:left w:val="nil"/>
              <w:bottom w:val="single" w:sz="4" w:space="0" w:color="auto"/>
              <w:right w:val="single" w:sz="4" w:space="0" w:color="auto"/>
            </w:tcBorders>
            <w:noWrap/>
            <w:vAlign w:val="center"/>
          </w:tcPr>
          <w:p w14:paraId="6C59367C" w14:textId="77777777" w:rsidR="009D6247" w:rsidRDefault="00000000">
            <w:pPr>
              <w:pStyle w:val="B0"/>
            </w:pPr>
            <w:r>
              <w:rPr>
                <w:rFonts w:hint="eastAsia"/>
              </w:rPr>
              <w:t>存储节点</w:t>
            </w:r>
            <w:r>
              <w:rPr>
                <w:rFonts w:hint="eastAsia"/>
              </w:rPr>
              <w:t>-</w:t>
            </w:r>
            <w:r>
              <w:rPr>
                <w:rFonts w:hint="eastAsia"/>
              </w:rPr>
              <w:t>容量型</w:t>
            </w:r>
          </w:p>
        </w:tc>
        <w:tc>
          <w:tcPr>
            <w:tcW w:w="838" w:type="dxa"/>
            <w:tcBorders>
              <w:top w:val="nil"/>
              <w:left w:val="nil"/>
              <w:bottom w:val="single" w:sz="4" w:space="0" w:color="auto"/>
              <w:right w:val="single" w:sz="4" w:space="0" w:color="auto"/>
            </w:tcBorders>
            <w:noWrap/>
            <w:vAlign w:val="center"/>
          </w:tcPr>
          <w:p w14:paraId="358C2563" w14:textId="77777777" w:rsidR="009D6247" w:rsidRDefault="00000000">
            <w:pPr>
              <w:pStyle w:val="B0"/>
              <w:rPr>
                <w:rFonts w:ascii="宋体-简" w:eastAsia="宋体-简" w:hAnsi="宋体" w:hint="eastAsia"/>
                <w:color w:val="000000"/>
              </w:rPr>
            </w:pPr>
            <w:r>
              <w:rPr>
                <w:rFonts w:ascii="宋体-简" w:eastAsia="宋体-简" w:hAnsi="宋体" w:hint="eastAsia"/>
                <w:color w:val="000000"/>
              </w:rPr>
              <w:t>H3C/浪潮/华为</w:t>
            </w:r>
          </w:p>
        </w:tc>
        <w:tc>
          <w:tcPr>
            <w:tcW w:w="2369" w:type="dxa"/>
            <w:tcBorders>
              <w:top w:val="nil"/>
              <w:left w:val="nil"/>
              <w:bottom w:val="single" w:sz="4" w:space="0" w:color="auto"/>
              <w:right w:val="single" w:sz="4" w:space="0" w:color="auto"/>
            </w:tcBorders>
            <w:noWrap/>
            <w:vAlign w:val="center"/>
          </w:tcPr>
          <w:p w14:paraId="2A59BCF5" w14:textId="77777777" w:rsidR="009D6247" w:rsidRDefault="00000000">
            <w:pPr>
              <w:pStyle w:val="B0"/>
              <w:rPr>
                <w:color w:val="000000"/>
              </w:rPr>
            </w:pPr>
            <w:r>
              <w:rPr>
                <w:color w:val="000000"/>
              </w:rPr>
              <w:t>X10000G5/</w:t>
            </w:r>
          </w:p>
          <w:p w14:paraId="18F21D1F" w14:textId="77777777" w:rsidR="009D6247" w:rsidRDefault="00000000">
            <w:pPr>
              <w:pStyle w:val="B0"/>
              <w:rPr>
                <w:color w:val="000000"/>
              </w:rPr>
            </w:pPr>
            <w:r>
              <w:rPr>
                <w:color w:val="000000"/>
              </w:rPr>
              <w:t>AS13000G7/</w:t>
            </w:r>
          </w:p>
          <w:p w14:paraId="5C8327FF" w14:textId="77777777" w:rsidR="009D6247" w:rsidRDefault="00000000">
            <w:pPr>
              <w:pStyle w:val="B0"/>
              <w:rPr>
                <w:color w:val="000000"/>
              </w:rPr>
            </w:pPr>
            <w:proofErr w:type="spellStart"/>
            <w:r>
              <w:rPr>
                <w:color w:val="000000"/>
              </w:rPr>
              <w:t>CloudStor</w:t>
            </w:r>
            <w:proofErr w:type="spellEnd"/>
          </w:p>
        </w:tc>
        <w:tc>
          <w:tcPr>
            <w:tcW w:w="2836" w:type="dxa"/>
            <w:tcBorders>
              <w:top w:val="nil"/>
              <w:left w:val="nil"/>
              <w:bottom w:val="single" w:sz="4" w:space="0" w:color="auto"/>
              <w:right w:val="single" w:sz="4" w:space="0" w:color="auto"/>
            </w:tcBorders>
            <w:vAlign w:val="center"/>
          </w:tcPr>
          <w:p w14:paraId="2EA24418" w14:textId="77777777" w:rsidR="009D6247" w:rsidRDefault="00000000">
            <w:pPr>
              <w:pStyle w:val="B0"/>
              <w:rPr>
                <w:sz w:val="18"/>
                <w:szCs w:val="18"/>
              </w:rPr>
            </w:pPr>
            <w:r>
              <w:rPr>
                <w:rFonts w:hint="eastAsia"/>
                <w:sz w:val="18"/>
                <w:szCs w:val="18"/>
              </w:rPr>
              <w:t xml:space="preserve">HYGON </w:t>
            </w:r>
            <w:r>
              <w:rPr>
                <w:rFonts w:hint="eastAsia"/>
                <w:sz w:val="18"/>
                <w:szCs w:val="18"/>
              </w:rPr>
              <w:t>处理器</w:t>
            </w:r>
            <w:r>
              <w:rPr>
                <w:rFonts w:hint="eastAsia"/>
                <w:sz w:val="18"/>
                <w:szCs w:val="18"/>
              </w:rPr>
              <w:t xml:space="preserve"> 32C* 2</w:t>
            </w:r>
            <w:r>
              <w:rPr>
                <w:rFonts w:hint="eastAsia"/>
                <w:sz w:val="18"/>
                <w:szCs w:val="18"/>
              </w:rPr>
              <w:t>；</w:t>
            </w:r>
            <w:r>
              <w:rPr>
                <w:rFonts w:hint="eastAsia"/>
                <w:sz w:val="18"/>
                <w:szCs w:val="18"/>
              </w:rPr>
              <w:br/>
              <w:t>32G  * 8</w:t>
            </w:r>
            <w:r>
              <w:rPr>
                <w:rFonts w:hint="eastAsia"/>
                <w:sz w:val="18"/>
                <w:szCs w:val="18"/>
              </w:rPr>
              <w:t>；</w:t>
            </w:r>
            <w:r>
              <w:rPr>
                <w:rFonts w:hint="eastAsia"/>
                <w:sz w:val="18"/>
                <w:szCs w:val="18"/>
              </w:rPr>
              <w:br/>
              <w:t>480G SSD * 2</w:t>
            </w:r>
            <w:r>
              <w:rPr>
                <w:rFonts w:hint="eastAsia"/>
                <w:sz w:val="18"/>
                <w:szCs w:val="18"/>
              </w:rPr>
              <w:t>；</w:t>
            </w:r>
            <w:r>
              <w:rPr>
                <w:rFonts w:hint="eastAsia"/>
                <w:sz w:val="18"/>
                <w:szCs w:val="18"/>
              </w:rPr>
              <w:br/>
              <w:t xml:space="preserve">7.68T </w:t>
            </w:r>
            <w:proofErr w:type="spellStart"/>
            <w:r>
              <w:rPr>
                <w:rFonts w:hint="eastAsia"/>
                <w:sz w:val="18"/>
                <w:szCs w:val="18"/>
              </w:rPr>
              <w:t>NVMe</w:t>
            </w:r>
            <w:proofErr w:type="spellEnd"/>
            <w:r>
              <w:rPr>
                <w:rFonts w:hint="eastAsia"/>
                <w:sz w:val="18"/>
                <w:szCs w:val="18"/>
              </w:rPr>
              <w:t xml:space="preserve"> SSD *4</w:t>
            </w:r>
            <w:r>
              <w:rPr>
                <w:rFonts w:hint="eastAsia"/>
                <w:sz w:val="18"/>
                <w:szCs w:val="18"/>
              </w:rPr>
              <w:t>；</w:t>
            </w:r>
            <w:r>
              <w:rPr>
                <w:rFonts w:hint="eastAsia"/>
                <w:sz w:val="18"/>
                <w:szCs w:val="18"/>
              </w:rPr>
              <w:br/>
              <w:t>16T 7.2K SATA * 22</w:t>
            </w:r>
            <w:r>
              <w:rPr>
                <w:rFonts w:hint="eastAsia"/>
                <w:sz w:val="18"/>
                <w:szCs w:val="18"/>
              </w:rPr>
              <w:t>；</w:t>
            </w:r>
            <w:r>
              <w:rPr>
                <w:rFonts w:hint="eastAsia"/>
                <w:sz w:val="18"/>
                <w:szCs w:val="18"/>
              </w:rPr>
              <w:br/>
              <w:t>RAID</w:t>
            </w:r>
            <w:r>
              <w:rPr>
                <w:rFonts w:hint="eastAsia"/>
                <w:sz w:val="18"/>
                <w:szCs w:val="18"/>
              </w:rPr>
              <w:t>卡</w:t>
            </w:r>
            <w:r>
              <w:rPr>
                <w:rFonts w:hint="eastAsia"/>
                <w:sz w:val="18"/>
                <w:szCs w:val="18"/>
              </w:rPr>
              <w:t>* 1</w:t>
            </w:r>
            <w:r>
              <w:rPr>
                <w:rFonts w:hint="eastAsia"/>
                <w:sz w:val="18"/>
                <w:szCs w:val="18"/>
              </w:rPr>
              <w:t>；</w:t>
            </w:r>
            <w:r>
              <w:rPr>
                <w:rFonts w:hint="eastAsia"/>
                <w:sz w:val="18"/>
                <w:szCs w:val="18"/>
              </w:rPr>
              <w:br/>
            </w:r>
            <w:r>
              <w:rPr>
                <w:rFonts w:hint="eastAsia"/>
                <w:sz w:val="18"/>
                <w:szCs w:val="18"/>
              </w:rPr>
              <w:t>双口万兆网卡（光口，含模块）</w:t>
            </w:r>
            <w:r>
              <w:rPr>
                <w:rFonts w:hint="eastAsia"/>
                <w:sz w:val="18"/>
                <w:szCs w:val="18"/>
              </w:rPr>
              <w:t>* 2</w:t>
            </w:r>
            <w:r>
              <w:rPr>
                <w:rFonts w:hint="eastAsia"/>
                <w:sz w:val="18"/>
                <w:szCs w:val="18"/>
              </w:rPr>
              <w:t>；</w:t>
            </w:r>
            <w:r>
              <w:rPr>
                <w:rFonts w:hint="eastAsia"/>
                <w:sz w:val="18"/>
                <w:szCs w:val="18"/>
              </w:rPr>
              <w:br/>
            </w:r>
            <w:r>
              <w:rPr>
                <w:rFonts w:hint="eastAsia"/>
                <w:sz w:val="18"/>
                <w:szCs w:val="18"/>
              </w:rPr>
              <w:t>四口千兆网卡（</w:t>
            </w:r>
            <w:r>
              <w:rPr>
                <w:rFonts w:hint="eastAsia"/>
                <w:sz w:val="18"/>
                <w:szCs w:val="18"/>
              </w:rPr>
              <w:t>RJ45</w:t>
            </w:r>
            <w:r>
              <w:rPr>
                <w:rFonts w:hint="eastAsia"/>
                <w:sz w:val="18"/>
                <w:szCs w:val="18"/>
              </w:rPr>
              <w:t>）</w:t>
            </w:r>
            <w:r>
              <w:rPr>
                <w:rFonts w:hint="eastAsia"/>
                <w:sz w:val="18"/>
                <w:szCs w:val="18"/>
              </w:rPr>
              <w:t>* 1</w:t>
            </w:r>
            <w:r>
              <w:rPr>
                <w:rFonts w:hint="eastAsia"/>
                <w:sz w:val="18"/>
                <w:szCs w:val="18"/>
              </w:rPr>
              <w:t>；</w:t>
            </w:r>
            <w:r>
              <w:rPr>
                <w:rFonts w:hint="eastAsia"/>
                <w:sz w:val="18"/>
                <w:szCs w:val="18"/>
              </w:rPr>
              <w:br/>
            </w:r>
            <w:r>
              <w:rPr>
                <w:rFonts w:hint="eastAsia"/>
                <w:sz w:val="18"/>
                <w:szCs w:val="18"/>
              </w:rPr>
              <w:t>电源</w:t>
            </w:r>
            <w:r>
              <w:rPr>
                <w:rFonts w:hint="eastAsia"/>
                <w:sz w:val="18"/>
                <w:szCs w:val="18"/>
              </w:rPr>
              <w:t xml:space="preserve"> 1+1</w:t>
            </w:r>
            <w:r>
              <w:rPr>
                <w:rFonts w:hint="eastAsia"/>
                <w:sz w:val="18"/>
                <w:szCs w:val="18"/>
              </w:rPr>
              <w:t>冗余</w:t>
            </w:r>
            <w:r>
              <w:rPr>
                <w:rFonts w:hint="eastAsia"/>
                <w:sz w:val="18"/>
                <w:szCs w:val="18"/>
              </w:rPr>
              <w:t xml:space="preserve"> </w:t>
            </w:r>
            <w:r>
              <w:rPr>
                <w:rFonts w:hint="eastAsia"/>
                <w:sz w:val="18"/>
                <w:szCs w:val="18"/>
              </w:rPr>
              <w:t>（含线缆）</w:t>
            </w:r>
            <w:r>
              <w:rPr>
                <w:rFonts w:hint="eastAsia"/>
                <w:sz w:val="18"/>
                <w:szCs w:val="18"/>
              </w:rPr>
              <w:t>* 1</w:t>
            </w:r>
            <w:r>
              <w:rPr>
                <w:rFonts w:hint="eastAsia"/>
                <w:sz w:val="18"/>
                <w:szCs w:val="18"/>
              </w:rPr>
              <w:t>；</w:t>
            </w:r>
            <w:r>
              <w:rPr>
                <w:rFonts w:hint="eastAsia"/>
                <w:sz w:val="18"/>
                <w:szCs w:val="18"/>
              </w:rPr>
              <w:br/>
            </w:r>
            <w:r>
              <w:rPr>
                <w:rFonts w:hint="eastAsia"/>
                <w:sz w:val="18"/>
                <w:szCs w:val="18"/>
              </w:rPr>
              <w:t>导轨</w:t>
            </w:r>
            <w:r>
              <w:rPr>
                <w:rFonts w:hint="eastAsia"/>
                <w:sz w:val="18"/>
                <w:szCs w:val="18"/>
              </w:rPr>
              <w:t xml:space="preserve"> * 1</w:t>
            </w:r>
            <w:r>
              <w:rPr>
                <w:rFonts w:hint="eastAsia"/>
                <w:sz w:val="18"/>
                <w:szCs w:val="18"/>
              </w:rPr>
              <w:t>；</w:t>
            </w:r>
            <w:r>
              <w:rPr>
                <w:rFonts w:hint="eastAsia"/>
                <w:sz w:val="18"/>
                <w:szCs w:val="18"/>
              </w:rPr>
              <w:br/>
            </w:r>
            <w:r>
              <w:rPr>
                <w:rFonts w:hint="eastAsia"/>
                <w:sz w:val="18"/>
                <w:szCs w:val="18"/>
              </w:rPr>
              <w:t>服务</w:t>
            </w:r>
            <w:r>
              <w:rPr>
                <w:rFonts w:hint="eastAsia"/>
                <w:sz w:val="18"/>
                <w:szCs w:val="18"/>
              </w:rPr>
              <w:t>:3</w:t>
            </w:r>
            <w:r>
              <w:rPr>
                <w:rFonts w:hint="eastAsia"/>
                <w:sz w:val="18"/>
                <w:szCs w:val="18"/>
              </w:rPr>
              <w:t>年原厂标准维保，</w:t>
            </w:r>
            <w:r>
              <w:rPr>
                <w:rFonts w:hint="eastAsia"/>
                <w:sz w:val="18"/>
                <w:szCs w:val="18"/>
              </w:rPr>
              <w:t>3</w:t>
            </w:r>
            <w:r>
              <w:rPr>
                <w:rFonts w:hint="eastAsia"/>
                <w:sz w:val="18"/>
                <w:szCs w:val="18"/>
              </w:rPr>
              <w:t>年介质保留服务，安装服务</w:t>
            </w:r>
          </w:p>
        </w:tc>
        <w:tc>
          <w:tcPr>
            <w:tcW w:w="447" w:type="dxa"/>
            <w:tcBorders>
              <w:top w:val="nil"/>
              <w:left w:val="nil"/>
              <w:bottom w:val="single" w:sz="4" w:space="0" w:color="auto"/>
              <w:right w:val="single" w:sz="4" w:space="0" w:color="auto"/>
            </w:tcBorders>
            <w:noWrap/>
            <w:vAlign w:val="center"/>
          </w:tcPr>
          <w:p w14:paraId="221B1A1F"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1</w:t>
            </w:r>
          </w:p>
        </w:tc>
      </w:tr>
      <w:tr w:rsidR="009D6247" w14:paraId="362389CA" w14:textId="77777777">
        <w:trPr>
          <w:trHeight w:val="400"/>
          <w:jc w:val="center"/>
        </w:trPr>
        <w:tc>
          <w:tcPr>
            <w:tcW w:w="674" w:type="dxa"/>
            <w:tcBorders>
              <w:top w:val="nil"/>
              <w:left w:val="single" w:sz="4" w:space="0" w:color="auto"/>
              <w:bottom w:val="single" w:sz="4" w:space="0" w:color="auto"/>
              <w:right w:val="single" w:sz="4" w:space="0" w:color="auto"/>
            </w:tcBorders>
            <w:vAlign w:val="center"/>
          </w:tcPr>
          <w:p w14:paraId="36A5BC4D" w14:textId="77777777" w:rsidR="009D6247" w:rsidRDefault="00000000">
            <w:pPr>
              <w:pStyle w:val="B0"/>
              <w:rPr>
                <w:b/>
                <w:bCs/>
                <w:color w:val="000000"/>
              </w:rPr>
            </w:pPr>
            <w:r>
              <w:rPr>
                <w:rFonts w:hint="eastAsia"/>
                <w:b/>
                <w:bCs/>
                <w:color w:val="000000"/>
              </w:rPr>
              <w:t>1.3</w:t>
            </w:r>
          </w:p>
        </w:tc>
        <w:tc>
          <w:tcPr>
            <w:tcW w:w="1415" w:type="dxa"/>
            <w:tcBorders>
              <w:top w:val="nil"/>
              <w:left w:val="nil"/>
              <w:bottom w:val="single" w:sz="4" w:space="0" w:color="auto"/>
              <w:right w:val="single" w:sz="4" w:space="0" w:color="auto"/>
            </w:tcBorders>
            <w:vAlign w:val="center"/>
          </w:tcPr>
          <w:p w14:paraId="0F35B2BD" w14:textId="77777777" w:rsidR="009D6247" w:rsidRDefault="00000000">
            <w:pPr>
              <w:pStyle w:val="B0"/>
              <w:rPr>
                <w:b/>
                <w:bCs/>
                <w:color w:val="000000"/>
              </w:rPr>
            </w:pPr>
            <w:r>
              <w:rPr>
                <w:rFonts w:hint="eastAsia"/>
                <w:b/>
                <w:bCs/>
                <w:color w:val="000000"/>
              </w:rPr>
              <w:t>网络设备</w:t>
            </w:r>
          </w:p>
        </w:tc>
        <w:tc>
          <w:tcPr>
            <w:tcW w:w="838" w:type="dxa"/>
            <w:tcBorders>
              <w:top w:val="nil"/>
              <w:left w:val="nil"/>
              <w:bottom w:val="single" w:sz="4" w:space="0" w:color="auto"/>
              <w:right w:val="single" w:sz="4" w:space="0" w:color="auto"/>
            </w:tcBorders>
            <w:vAlign w:val="center"/>
          </w:tcPr>
          <w:p w14:paraId="1A16AB31" w14:textId="77777777" w:rsidR="009D6247" w:rsidRDefault="00000000">
            <w:pPr>
              <w:pStyle w:val="B0"/>
              <w:rPr>
                <w:b/>
                <w:bCs/>
              </w:rPr>
            </w:pPr>
            <w:r>
              <w:rPr>
                <w:rFonts w:hint="eastAsia"/>
                <w:b/>
                <w:bCs/>
              </w:rPr>
              <w:t xml:space="preserve">　</w:t>
            </w:r>
          </w:p>
        </w:tc>
        <w:tc>
          <w:tcPr>
            <w:tcW w:w="2369" w:type="dxa"/>
            <w:tcBorders>
              <w:top w:val="nil"/>
              <w:left w:val="nil"/>
              <w:bottom w:val="single" w:sz="4" w:space="0" w:color="auto"/>
              <w:right w:val="single" w:sz="4" w:space="0" w:color="auto"/>
            </w:tcBorders>
            <w:vAlign w:val="center"/>
          </w:tcPr>
          <w:p w14:paraId="72B248EB" w14:textId="77777777" w:rsidR="009D6247" w:rsidRDefault="00000000">
            <w:pPr>
              <w:pStyle w:val="B0"/>
              <w:rPr>
                <w:b/>
                <w:bCs/>
              </w:rPr>
            </w:pPr>
            <w:r>
              <w:rPr>
                <w:rFonts w:hint="eastAsia"/>
                <w:b/>
                <w:bCs/>
              </w:rPr>
              <w:t xml:space="preserve">　</w:t>
            </w:r>
          </w:p>
        </w:tc>
        <w:tc>
          <w:tcPr>
            <w:tcW w:w="2836" w:type="dxa"/>
            <w:tcBorders>
              <w:top w:val="nil"/>
              <w:left w:val="nil"/>
              <w:bottom w:val="single" w:sz="4" w:space="0" w:color="auto"/>
              <w:right w:val="single" w:sz="4" w:space="0" w:color="auto"/>
            </w:tcBorders>
            <w:vAlign w:val="center"/>
          </w:tcPr>
          <w:p w14:paraId="3CA46292" w14:textId="77777777" w:rsidR="009D6247" w:rsidRDefault="00000000">
            <w:pPr>
              <w:pStyle w:val="B0"/>
              <w:rPr>
                <w:b/>
                <w:bCs/>
                <w:color w:val="000000"/>
              </w:rPr>
            </w:pPr>
            <w:r>
              <w:rPr>
                <w:rFonts w:hint="eastAsia"/>
                <w:b/>
                <w:bCs/>
                <w:color w:val="000000"/>
              </w:rPr>
              <w:t xml:space="preserve">　</w:t>
            </w:r>
          </w:p>
        </w:tc>
        <w:tc>
          <w:tcPr>
            <w:tcW w:w="447" w:type="dxa"/>
            <w:tcBorders>
              <w:top w:val="nil"/>
              <w:left w:val="nil"/>
              <w:bottom w:val="single" w:sz="4" w:space="0" w:color="auto"/>
              <w:right w:val="single" w:sz="4" w:space="0" w:color="auto"/>
            </w:tcBorders>
            <w:vAlign w:val="center"/>
          </w:tcPr>
          <w:p w14:paraId="096656FB" w14:textId="77777777" w:rsidR="009D6247" w:rsidRDefault="00000000">
            <w:pPr>
              <w:widowControl/>
              <w:spacing w:line="240" w:lineRule="auto"/>
              <w:ind w:firstLineChars="0" w:firstLine="0"/>
              <w:jc w:val="center"/>
              <w:rPr>
                <w:rFonts w:ascii="微软雅黑" w:eastAsia="微软雅黑" w:hAnsi="微软雅黑" w:cs="宋体" w:hint="eastAsia"/>
                <w:color w:val="000000"/>
                <w:kern w:val="0"/>
                <w:sz w:val="20"/>
                <w:szCs w:val="20"/>
              </w:rPr>
            </w:pPr>
            <w:r>
              <w:rPr>
                <w:rFonts w:ascii="微软雅黑" w:eastAsia="微软雅黑" w:hAnsi="微软雅黑" w:cs="宋体" w:hint="eastAsia"/>
                <w:color w:val="000000"/>
                <w:kern w:val="0"/>
                <w:sz w:val="20"/>
                <w:szCs w:val="20"/>
              </w:rPr>
              <w:t xml:space="preserve">　</w:t>
            </w:r>
          </w:p>
        </w:tc>
      </w:tr>
      <w:tr w:rsidR="009D6247" w14:paraId="1A690024" w14:textId="77777777">
        <w:trPr>
          <w:trHeight w:val="1650"/>
          <w:jc w:val="center"/>
        </w:trPr>
        <w:tc>
          <w:tcPr>
            <w:tcW w:w="674" w:type="dxa"/>
            <w:tcBorders>
              <w:top w:val="nil"/>
              <w:left w:val="single" w:sz="4" w:space="0" w:color="auto"/>
              <w:bottom w:val="single" w:sz="4" w:space="0" w:color="auto"/>
              <w:right w:val="single" w:sz="4" w:space="0" w:color="auto"/>
            </w:tcBorders>
            <w:noWrap/>
            <w:vAlign w:val="center"/>
          </w:tcPr>
          <w:p w14:paraId="0C69E37A" w14:textId="77777777" w:rsidR="009D6247" w:rsidRDefault="00000000">
            <w:pPr>
              <w:pStyle w:val="B0"/>
              <w:rPr>
                <w:rFonts w:ascii="Arial" w:hAnsi="Arial" w:cs="Arial"/>
              </w:rPr>
            </w:pPr>
            <w:r>
              <w:rPr>
                <w:rFonts w:ascii="Arial" w:hAnsi="Arial" w:cs="Arial"/>
              </w:rPr>
              <w:t>1.3.1</w:t>
            </w:r>
          </w:p>
        </w:tc>
        <w:tc>
          <w:tcPr>
            <w:tcW w:w="1415" w:type="dxa"/>
            <w:tcBorders>
              <w:top w:val="nil"/>
              <w:left w:val="nil"/>
              <w:bottom w:val="single" w:sz="4" w:space="0" w:color="auto"/>
              <w:right w:val="single" w:sz="4" w:space="0" w:color="auto"/>
            </w:tcBorders>
            <w:noWrap/>
            <w:vAlign w:val="center"/>
          </w:tcPr>
          <w:p w14:paraId="554871AC" w14:textId="77777777" w:rsidR="009D6247" w:rsidRDefault="00000000">
            <w:pPr>
              <w:pStyle w:val="B0"/>
              <w:rPr>
                <w:rFonts w:ascii="宋体-简" w:eastAsia="宋体-简" w:hAnsi="宋体" w:hint="eastAsia"/>
                <w:color w:val="000000"/>
              </w:rPr>
            </w:pPr>
            <w:r>
              <w:rPr>
                <w:rFonts w:ascii="宋体-简" w:eastAsia="宋体-简" w:hAnsi="宋体" w:hint="eastAsia"/>
                <w:color w:val="000000"/>
              </w:rPr>
              <w:t>计算节点接入交换机</w:t>
            </w:r>
          </w:p>
        </w:tc>
        <w:tc>
          <w:tcPr>
            <w:tcW w:w="838" w:type="dxa"/>
            <w:tcBorders>
              <w:top w:val="nil"/>
              <w:left w:val="nil"/>
              <w:bottom w:val="single" w:sz="4" w:space="0" w:color="auto"/>
              <w:right w:val="single" w:sz="4" w:space="0" w:color="auto"/>
            </w:tcBorders>
            <w:noWrap/>
            <w:vAlign w:val="center"/>
          </w:tcPr>
          <w:p w14:paraId="573DAFB8" w14:textId="77777777" w:rsidR="009D6247" w:rsidRDefault="00000000">
            <w:pPr>
              <w:pStyle w:val="B0"/>
              <w:rPr>
                <w:rFonts w:ascii="Arial" w:hAnsi="Arial" w:cs="Arial"/>
              </w:rPr>
            </w:pPr>
            <w:r>
              <w:rPr>
                <w:rFonts w:ascii="Arial" w:hAnsi="Arial" w:cs="Arial"/>
              </w:rPr>
              <w:t>H3C/</w:t>
            </w:r>
            <w:r>
              <w:rPr>
                <w:rFonts w:ascii="宋体-简" w:eastAsia="宋体-简" w:hAnsi="Arial" w:cs="Arial" w:hint="eastAsia"/>
              </w:rPr>
              <w:t>华为</w:t>
            </w:r>
            <w:r>
              <w:rPr>
                <w:rFonts w:ascii="Arial" w:hAnsi="Arial" w:cs="Arial"/>
              </w:rPr>
              <w:t>/</w:t>
            </w:r>
            <w:r>
              <w:rPr>
                <w:rFonts w:ascii="宋体-简" w:eastAsia="宋体-简" w:hAnsi="Arial" w:cs="Arial" w:hint="eastAsia"/>
              </w:rPr>
              <w:t>锐捷</w:t>
            </w:r>
          </w:p>
        </w:tc>
        <w:tc>
          <w:tcPr>
            <w:tcW w:w="2369" w:type="dxa"/>
            <w:tcBorders>
              <w:top w:val="nil"/>
              <w:left w:val="nil"/>
              <w:bottom w:val="single" w:sz="4" w:space="0" w:color="auto"/>
              <w:right w:val="single" w:sz="4" w:space="0" w:color="auto"/>
            </w:tcBorders>
            <w:noWrap/>
            <w:vAlign w:val="center"/>
          </w:tcPr>
          <w:p w14:paraId="5525B3BB" w14:textId="77777777" w:rsidR="009D6247" w:rsidRDefault="00000000">
            <w:pPr>
              <w:pStyle w:val="B0"/>
              <w:rPr>
                <w:color w:val="000000"/>
              </w:rPr>
            </w:pPr>
            <w:r>
              <w:rPr>
                <w:color w:val="000000"/>
              </w:rPr>
              <w:t>S6805-56HF-G/</w:t>
            </w:r>
          </w:p>
          <w:p w14:paraId="4AEBBCEA" w14:textId="77777777" w:rsidR="009D6247" w:rsidRDefault="00000000">
            <w:pPr>
              <w:pStyle w:val="B0"/>
              <w:rPr>
                <w:color w:val="000000"/>
              </w:rPr>
            </w:pPr>
            <w:r>
              <w:rPr>
                <w:color w:val="000000"/>
              </w:rPr>
              <w:t>CE6881H-48S6CQ/</w:t>
            </w:r>
          </w:p>
          <w:p w14:paraId="748B16AF" w14:textId="77777777" w:rsidR="009D6247" w:rsidRDefault="00000000">
            <w:pPr>
              <w:pStyle w:val="B0"/>
              <w:rPr>
                <w:color w:val="000000"/>
              </w:rPr>
            </w:pPr>
            <w:r>
              <w:rPr>
                <w:color w:val="000000"/>
              </w:rPr>
              <w:t>S6510-48VS8CQ</w:t>
            </w:r>
          </w:p>
        </w:tc>
        <w:tc>
          <w:tcPr>
            <w:tcW w:w="2836" w:type="dxa"/>
            <w:tcBorders>
              <w:top w:val="nil"/>
              <w:left w:val="nil"/>
              <w:bottom w:val="single" w:sz="4" w:space="0" w:color="auto"/>
              <w:right w:val="single" w:sz="4" w:space="0" w:color="auto"/>
            </w:tcBorders>
            <w:noWrap/>
            <w:vAlign w:val="center"/>
          </w:tcPr>
          <w:p w14:paraId="16F2268C" w14:textId="77777777" w:rsidR="009D6247" w:rsidRDefault="00000000">
            <w:pPr>
              <w:pStyle w:val="B0"/>
              <w:rPr>
                <w:color w:val="000000"/>
              </w:rPr>
            </w:pPr>
            <w:r>
              <w:rPr>
                <w:color w:val="000000"/>
              </w:rPr>
              <w:t>1</w:t>
            </w:r>
            <w:r>
              <w:rPr>
                <w:rFonts w:ascii="宋体" w:hAnsi="宋体" w:hint="eastAsia"/>
                <w:color w:val="000000"/>
              </w:rPr>
              <w:t>、交换容量</w:t>
            </w:r>
            <w:r>
              <w:rPr>
                <w:color w:val="000000"/>
              </w:rPr>
              <w:t>4.8Tbps</w:t>
            </w:r>
            <w:r>
              <w:rPr>
                <w:rFonts w:ascii="宋体" w:hAnsi="宋体" w:hint="eastAsia"/>
                <w:color w:val="000000"/>
              </w:rPr>
              <w:t>，包转发率</w:t>
            </w:r>
            <w:r>
              <w:rPr>
                <w:color w:val="000000"/>
              </w:rPr>
              <w:t>2000Mpp</w:t>
            </w:r>
            <w:r>
              <w:rPr>
                <w:rFonts w:ascii="宋体" w:hAnsi="宋体" w:hint="eastAsia"/>
                <w:color w:val="000000"/>
              </w:rPr>
              <w:t>；</w:t>
            </w:r>
            <w:r>
              <w:rPr>
                <w:color w:val="000000"/>
              </w:rPr>
              <w:br/>
              <w:t>2</w:t>
            </w:r>
            <w:r>
              <w:rPr>
                <w:rFonts w:ascii="宋体" w:hAnsi="宋体" w:hint="eastAsia"/>
                <w:color w:val="000000"/>
              </w:rPr>
              <w:t>、</w:t>
            </w:r>
            <w:r>
              <w:rPr>
                <w:color w:val="000000"/>
              </w:rPr>
              <w:t>40/100GE</w:t>
            </w:r>
            <w:r>
              <w:rPr>
                <w:rFonts w:ascii="宋体" w:hAnsi="宋体" w:hint="eastAsia"/>
                <w:color w:val="000000"/>
              </w:rPr>
              <w:t>光接口</w:t>
            </w:r>
            <w:r>
              <w:rPr>
                <w:color w:val="000000"/>
              </w:rPr>
              <w:t>8</w:t>
            </w:r>
            <w:r>
              <w:rPr>
                <w:rFonts w:ascii="宋体" w:hAnsi="宋体" w:hint="eastAsia"/>
                <w:color w:val="000000"/>
              </w:rPr>
              <w:t>个，</w:t>
            </w:r>
            <w:r>
              <w:rPr>
                <w:color w:val="000000"/>
              </w:rPr>
              <w:t>10GE</w:t>
            </w:r>
            <w:r>
              <w:rPr>
                <w:rFonts w:ascii="宋体" w:hAnsi="宋体" w:hint="eastAsia"/>
                <w:color w:val="000000"/>
              </w:rPr>
              <w:t>光端口</w:t>
            </w:r>
            <w:r>
              <w:rPr>
                <w:color w:val="000000"/>
              </w:rPr>
              <w:t>48</w:t>
            </w:r>
            <w:r>
              <w:rPr>
                <w:rFonts w:ascii="宋体" w:hAnsi="宋体" w:hint="eastAsia"/>
                <w:color w:val="000000"/>
              </w:rPr>
              <w:t>个；</w:t>
            </w:r>
            <w:r>
              <w:rPr>
                <w:rFonts w:ascii="宋体" w:hAnsi="宋体" w:hint="eastAsia"/>
                <w:color w:val="000000"/>
              </w:rPr>
              <w:br/>
            </w:r>
            <w:r>
              <w:rPr>
                <w:color w:val="000000"/>
              </w:rPr>
              <w:t>3</w:t>
            </w:r>
            <w:r>
              <w:rPr>
                <w:rFonts w:ascii="宋体" w:hAnsi="宋体" w:hint="eastAsia"/>
                <w:color w:val="000000"/>
              </w:rPr>
              <w:t>、双电源，</w:t>
            </w:r>
            <w:r>
              <w:rPr>
                <w:color w:val="000000"/>
              </w:rPr>
              <w:t>5</w:t>
            </w:r>
            <w:r>
              <w:rPr>
                <w:rFonts w:ascii="宋体" w:hAnsi="宋体" w:hint="eastAsia"/>
                <w:color w:val="000000"/>
              </w:rPr>
              <w:t>个风扇盒；</w:t>
            </w:r>
            <w:r>
              <w:rPr>
                <w:rFonts w:ascii="宋体" w:hAnsi="宋体" w:hint="eastAsia"/>
                <w:color w:val="000000"/>
              </w:rPr>
              <w:br/>
            </w:r>
            <w:r>
              <w:rPr>
                <w:color w:val="000000"/>
              </w:rPr>
              <w:t>4</w:t>
            </w:r>
            <w:r>
              <w:rPr>
                <w:rFonts w:ascii="宋体" w:hAnsi="宋体" w:hint="eastAsia"/>
                <w:color w:val="000000"/>
              </w:rPr>
              <w:t>、满配万兆多模模块，配置</w:t>
            </w:r>
            <w:r>
              <w:rPr>
                <w:rFonts w:ascii="宋体" w:hAnsi="宋体" w:hint="eastAsia"/>
                <w:color w:val="000000"/>
              </w:rPr>
              <w:t>6</w:t>
            </w:r>
            <w:r>
              <w:rPr>
                <w:rFonts w:ascii="宋体" w:hAnsi="宋体" w:hint="eastAsia"/>
                <w:color w:val="000000"/>
              </w:rPr>
              <w:t>个</w:t>
            </w:r>
            <w:r>
              <w:rPr>
                <w:rFonts w:ascii="宋体" w:hAnsi="宋体" w:hint="eastAsia"/>
                <w:color w:val="000000"/>
              </w:rPr>
              <w:t>40G</w:t>
            </w:r>
            <w:proofErr w:type="gramStart"/>
            <w:r>
              <w:rPr>
                <w:rFonts w:ascii="宋体" w:hAnsi="宋体" w:hint="eastAsia"/>
                <w:color w:val="000000"/>
              </w:rPr>
              <w:t>多模光模块</w:t>
            </w:r>
            <w:proofErr w:type="gramEnd"/>
            <w:r>
              <w:rPr>
                <w:rFonts w:ascii="宋体" w:hAnsi="宋体" w:hint="eastAsia"/>
                <w:color w:val="000000"/>
              </w:rPr>
              <w:t>；</w:t>
            </w:r>
            <w:r>
              <w:rPr>
                <w:color w:val="000000"/>
              </w:rPr>
              <w:br/>
            </w:r>
            <w:r>
              <w:rPr>
                <w:rFonts w:ascii="宋体" w:hAnsi="宋体" w:hint="eastAsia"/>
                <w:color w:val="000000"/>
              </w:rPr>
              <w:t>5</w:t>
            </w:r>
            <w:r>
              <w:rPr>
                <w:rFonts w:ascii="宋体" w:hAnsi="宋体" w:hint="eastAsia"/>
                <w:color w:val="000000"/>
              </w:rPr>
              <w:t>、服务：</w:t>
            </w:r>
            <w:r>
              <w:rPr>
                <w:rFonts w:ascii="宋体" w:hAnsi="宋体" w:hint="eastAsia"/>
                <w:color w:val="000000"/>
              </w:rPr>
              <w:t>3</w:t>
            </w:r>
            <w:r>
              <w:rPr>
                <w:rFonts w:ascii="宋体" w:hAnsi="宋体" w:hint="eastAsia"/>
                <w:color w:val="000000"/>
              </w:rPr>
              <w:t>年原厂维保，安装调测服务。</w:t>
            </w:r>
          </w:p>
        </w:tc>
        <w:tc>
          <w:tcPr>
            <w:tcW w:w="447" w:type="dxa"/>
            <w:tcBorders>
              <w:top w:val="nil"/>
              <w:left w:val="nil"/>
              <w:bottom w:val="single" w:sz="4" w:space="0" w:color="auto"/>
              <w:right w:val="single" w:sz="4" w:space="0" w:color="auto"/>
            </w:tcBorders>
            <w:noWrap/>
            <w:vAlign w:val="center"/>
          </w:tcPr>
          <w:p w14:paraId="62BD7CC8"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t>2</w:t>
            </w:r>
          </w:p>
        </w:tc>
      </w:tr>
      <w:tr w:rsidR="009D6247" w14:paraId="1E34C92C" w14:textId="77777777">
        <w:trPr>
          <w:trHeight w:val="1665"/>
          <w:jc w:val="center"/>
        </w:trPr>
        <w:tc>
          <w:tcPr>
            <w:tcW w:w="674" w:type="dxa"/>
            <w:tcBorders>
              <w:top w:val="nil"/>
              <w:left w:val="single" w:sz="4" w:space="0" w:color="auto"/>
              <w:bottom w:val="single" w:sz="4" w:space="0" w:color="auto"/>
              <w:right w:val="single" w:sz="4" w:space="0" w:color="auto"/>
            </w:tcBorders>
            <w:noWrap/>
            <w:vAlign w:val="center"/>
          </w:tcPr>
          <w:p w14:paraId="493725BE" w14:textId="77777777" w:rsidR="009D6247" w:rsidRDefault="00000000">
            <w:pPr>
              <w:pStyle w:val="B0"/>
              <w:rPr>
                <w:rFonts w:ascii="Arial" w:hAnsi="Arial" w:cs="Arial"/>
              </w:rPr>
            </w:pPr>
            <w:r>
              <w:rPr>
                <w:rFonts w:ascii="Arial" w:hAnsi="Arial" w:cs="Arial"/>
              </w:rPr>
              <w:t>1.3.2</w:t>
            </w:r>
          </w:p>
        </w:tc>
        <w:tc>
          <w:tcPr>
            <w:tcW w:w="1415" w:type="dxa"/>
            <w:tcBorders>
              <w:top w:val="nil"/>
              <w:left w:val="nil"/>
              <w:bottom w:val="single" w:sz="4" w:space="0" w:color="auto"/>
              <w:right w:val="single" w:sz="4" w:space="0" w:color="auto"/>
            </w:tcBorders>
            <w:noWrap/>
            <w:vAlign w:val="center"/>
          </w:tcPr>
          <w:p w14:paraId="63AFBA7F" w14:textId="77777777" w:rsidR="009D6247" w:rsidRDefault="00000000">
            <w:pPr>
              <w:pStyle w:val="B0"/>
              <w:rPr>
                <w:rFonts w:ascii="宋体-简" w:eastAsia="宋体-简" w:hAnsi="宋体" w:hint="eastAsia"/>
                <w:color w:val="000000"/>
              </w:rPr>
            </w:pPr>
            <w:r>
              <w:rPr>
                <w:rFonts w:ascii="宋体-简" w:eastAsia="宋体-简" w:hAnsi="宋体" w:hint="eastAsia"/>
                <w:color w:val="000000"/>
              </w:rPr>
              <w:t>存储接入交换机</w:t>
            </w:r>
          </w:p>
        </w:tc>
        <w:tc>
          <w:tcPr>
            <w:tcW w:w="838" w:type="dxa"/>
            <w:tcBorders>
              <w:top w:val="nil"/>
              <w:left w:val="nil"/>
              <w:bottom w:val="single" w:sz="4" w:space="0" w:color="auto"/>
              <w:right w:val="single" w:sz="4" w:space="0" w:color="auto"/>
            </w:tcBorders>
            <w:noWrap/>
            <w:vAlign w:val="center"/>
          </w:tcPr>
          <w:p w14:paraId="6792771F" w14:textId="77777777" w:rsidR="009D6247" w:rsidRDefault="00000000">
            <w:pPr>
              <w:pStyle w:val="B0"/>
              <w:rPr>
                <w:rFonts w:ascii="Arial" w:hAnsi="Arial" w:cs="Arial"/>
              </w:rPr>
            </w:pPr>
            <w:r>
              <w:rPr>
                <w:rFonts w:ascii="Arial" w:hAnsi="Arial" w:cs="Arial"/>
              </w:rPr>
              <w:t>H3C/</w:t>
            </w:r>
            <w:r>
              <w:rPr>
                <w:rFonts w:ascii="宋体-简" w:eastAsia="宋体-简" w:hAnsi="Arial" w:cs="Arial" w:hint="eastAsia"/>
              </w:rPr>
              <w:t>华为</w:t>
            </w:r>
            <w:r>
              <w:rPr>
                <w:rFonts w:ascii="Arial" w:hAnsi="Arial" w:cs="Arial"/>
              </w:rPr>
              <w:t>/</w:t>
            </w:r>
            <w:r>
              <w:rPr>
                <w:rFonts w:ascii="宋体-简" w:eastAsia="宋体-简" w:hAnsi="Arial" w:cs="Arial" w:hint="eastAsia"/>
              </w:rPr>
              <w:t>锐捷</w:t>
            </w:r>
          </w:p>
        </w:tc>
        <w:tc>
          <w:tcPr>
            <w:tcW w:w="2369" w:type="dxa"/>
            <w:tcBorders>
              <w:top w:val="nil"/>
              <w:left w:val="nil"/>
              <w:bottom w:val="single" w:sz="4" w:space="0" w:color="auto"/>
              <w:right w:val="single" w:sz="4" w:space="0" w:color="auto"/>
            </w:tcBorders>
            <w:noWrap/>
            <w:vAlign w:val="center"/>
          </w:tcPr>
          <w:p w14:paraId="3A6786AB" w14:textId="77777777" w:rsidR="009D6247" w:rsidRDefault="00000000">
            <w:pPr>
              <w:pStyle w:val="B0"/>
              <w:rPr>
                <w:color w:val="000000"/>
              </w:rPr>
            </w:pPr>
            <w:r>
              <w:rPr>
                <w:color w:val="000000"/>
              </w:rPr>
              <w:t>S6805-56HF-G/</w:t>
            </w:r>
          </w:p>
          <w:p w14:paraId="6E6F5B88" w14:textId="77777777" w:rsidR="009D6247" w:rsidRDefault="00000000">
            <w:pPr>
              <w:pStyle w:val="B0"/>
              <w:rPr>
                <w:color w:val="000000"/>
              </w:rPr>
            </w:pPr>
            <w:r>
              <w:rPr>
                <w:color w:val="000000"/>
              </w:rPr>
              <w:t>CE6881H-48S6CQ/</w:t>
            </w:r>
          </w:p>
          <w:p w14:paraId="78F0CA0F" w14:textId="77777777" w:rsidR="009D6247" w:rsidRDefault="00000000">
            <w:pPr>
              <w:pStyle w:val="B0"/>
              <w:rPr>
                <w:color w:val="000000"/>
              </w:rPr>
            </w:pPr>
            <w:r>
              <w:rPr>
                <w:color w:val="000000"/>
              </w:rPr>
              <w:t>S6510-48VS8CQ</w:t>
            </w:r>
          </w:p>
        </w:tc>
        <w:tc>
          <w:tcPr>
            <w:tcW w:w="2836" w:type="dxa"/>
            <w:tcBorders>
              <w:top w:val="nil"/>
              <w:left w:val="nil"/>
              <w:bottom w:val="single" w:sz="4" w:space="0" w:color="auto"/>
              <w:right w:val="single" w:sz="4" w:space="0" w:color="auto"/>
            </w:tcBorders>
            <w:noWrap/>
            <w:vAlign w:val="center"/>
          </w:tcPr>
          <w:p w14:paraId="48848D92" w14:textId="77777777" w:rsidR="009D6247" w:rsidRDefault="00000000">
            <w:pPr>
              <w:pStyle w:val="B0"/>
              <w:rPr>
                <w:color w:val="000000"/>
              </w:rPr>
            </w:pPr>
            <w:r>
              <w:rPr>
                <w:color w:val="000000"/>
              </w:rPr>
              <w:t>1</w:t>
            </w:r>
            <w:r>
              <w:rPr>
                <w:rFonts w:ascii="宋体" w:hAnsi="宋体" w:hint="eastAsia"/>
                <w:color w:val="000000"/>
              </w:rPr>
              <w:t>、交换容量</w:t>
            </w:r>
            <w:r>
              <w:rPr>
                <w:color w:val="000000"/>
              </w:rPr>
              <w:t>4.8Tbps</w:t>
            </w:r>
            <w:r>
              <w:rPr>
                <w:rFonts w:ascii="宋体" w:hAnsi="宋体" w:hint="eastAsia"/>
                <w:color w:val="000000"/>
              </w:rPr>
              <w:t>，包转发率</w:t>
            </w:r>
            <w:r>
              <w:rPr>
                <w:color w:val="000000"/>
              </w:rPr>
              <w:t>2000Mpp</w:t>
            </w:r>
            <w:r>
              <w:rPr>
                <w:rFonts w:ascii="宋体" w:hAnsi="宋体" w:hint="eastAsia"/>
                <w:color w:val="000000"/>
              </w:rPr>
              <w:t>；</w:t>
            </w:r>
            <w:r>
              <w:rPr>
                <w:color w:val="000000"/>
              </w:rPr>
              <w:br/>
              <w:t>2</w:t>
            </w:r>
            <w:r>
              <w:rPr>
                <w:rFonts w:ascii="宋体" w:hAnsi="宋体" w:hint="eastAsia"/>
                <w:color w:val="000000"/>
              </w:rPr>
              <w:t>、</w:t>
            </w:r>
            <w:r>
              <w:rPr>
                <w:color w:val="000000"/>
              </w:rPr>
              <w:t>40/100GE</w:t>
            </w:r>
            <w:r>
              <w:rPr>
                <w:rFonts w:ascii="宋体" w:hAnsi="宋体" w:hint="eastAsia"/>
                <w:color w:val="000000"/>
              </w:rPr>
              <w:t>光接口</w:t>
            </w:r>
            <w:r>
              <w:rPr>
                <w:color w:val="000000"/>
              </w:rPr>
              <w:t>8</w:t>
            </w:r>
            <w:r>
              <w:rPr>
                <w:rFonts w:ascii="宋体" w:hAnsi="宋体" w:hint="eastAsia"/>
                <w:color w:val="000000"/>
              </w:rPr>
              <w:t>个，</w:t>
            </w:r>
            <w:r>
              <w:rPr>
                <w:color w:val="000000"/>
              </w:rPr>
              <w:t>10GE</w:t>
            </w:r>
            <w:r>
              <w:rPr>
                <w:rFonts w:ascii="宋体" w:hAnsi="宋体" w:hint="eastAsia"/>
                <w:color w:val="000000"/>
              </w:rPr>
              <w:t>光端口</w:t>
            </w:r>
            <w:r>
              <w:rPr>
                <w:color w:val="000000"/>
              </w:rPr>
              <w:t>48</w:t>
            </w:r>
            <w:r>
              <w:rPr>
                <w:rFonts w:ascii="宋体" w:hAnsi="宋体" w:hint="eastAsia"/>
                <w:color w:val="000000"/>
              </w:rPr>
              <w:t>个；</w:t>
            </w:r>
            <w:r>
              <w:rPr>
                <w:color w:val="000000"/>
              </w:rPr>
              <w:br/>
              <w:t>3</w:t>
            </w:r>
            <w:r>
              <w:rPr>
                <w:rFonts w:ascii="宋体" w:hAnsi="宋体" w:hint="eastAsia"/>
                <w:color w:val="000000"/>
              </w:rPr>
              <w:t>、双电源，</w:t>
            </w:r>
            <w:r>
              <w:rPr>
                <w:color w:val="000000"/>
              </w:rPr>
              <w:t>5</w:t>
            </w:r>
            <w:r>
              <w:rPr>
                <w:rFonts w:ascii="宋体" w:hAnsi="宋体" w:hint="eastAsia"/>
                <w:color w:val="000000"/>
              </w:rPr>
              <w:t>个风扇盒；</w:t>
            </w:r>
            <w:r>
              <w:rPr>
                <w:color w:val="000000"/>
              </w:rPr>
              <w:br/>
              <w:t>4</w:t>
            </w:r>
            <w:r>
              <w:rPr>
                <w:rFonts w:ascii="宋体" w:hAnsi="宋体" w:hint="eastAsia"/>
                <w:color w:val="000000"/>
              </w:rPr>
              <w:t>、满配万兆多模模块，配置</w:t>
            </w:r>
            <w:r>
              <w:rPr>
                <w:color w:val="000000"/>
              </w:rPr>
              <w:t>6</w:t>
            </w:r>
            <w:r>
              <w:rPr>
                <w:rFonts w:ascii="宋体" w:hAnsi="宋体" w:hint="eastAsia"/>
                <w:color w:val="000000"/>
              </w:rPr>
              <w:t>个</w:t>
            </w:r>
            <w:r>
              <w:rPr>
                <w:color w:val="000000"/>
              </w:rPr>
              <w:t>40G</w:t>
            </w:r>
            <w:proofErr w:type="gramStart"/>
            <w:r>
              <w:rPr>
                <w:rFonts w:ascii="宋体" w:hAnsi="宋体" w:hint="eastAsia"/>
                <w:color w:val="000000"/>
              </w:rPr>
              <w:t>多模光模块</w:t>
            </w:r>
            <w:proofErr w:type="gramEnd"/>
            <w:r>
              <w:rPr>
                <w:rFonts w:ascii="宋体" w:hAnsi="宋体" w:hint="eastAsia"/>
                <w:color w:val="000000"/>
              </w:rPr>
              <w:t>；</w:t>
            </w:r>
            <w:r>
              <w:rPr>
                <w:color w:val="000000"/>
              </w:rPr>
              <w:br/>
              <w:t>5</w:t>
            </w:r>
            <w:r>
              <w:rPr>
                <w:rFonts w:ascii="宋体" w:hAnsi="宋体" w:hint="eastAsia"/>
                <w:color w:val="000000"/>
              </w:rPr>
              <w:t>、服务：</w:t>
            </w:r>
            <w:r>
              <w:rPr>
                <w:color w:val="000000"/>
              </w:rPr>
              <w:t>3</w:t>
            </w:r>
            <w:r>
              <w:rPr>
                <w:rFonts w:ascii="宋体" w:hAnsi="宋体" w:hint="eastAsia"/>
                <w:color w:val="000000"/>
              </w:rPr>
              <w:t>年原厂维保，安装调测服务。</w:t>
            </w:r>
          </w:p>
        </w:tc>
        <w:tc>
          <w:tcPr>
            <w:tcW w:w="447" w:type="dxa"/>
            <w:tcBorders>
              <w:top w:val="nil"/>
              <w:left w:val="nil"/>
              <w:bottom w:val="single" w:sz="4" w:space="0" w:color="auto"/>
              <w:right w:val="single" w:sz="4" w:space="0" w:color="auto"/>
            </w:tcBorders>
            <w:noWrap/>
            <w:vAlign w:val="center"/>
          </w:tcPr>
          <w:p w14:paraId="2037F814"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t>2</w:t>
            </w:r>
          </w:p>
        </w:tc>
      </w:tr>
      <w:tr w:rsidR="009D6247" w14:paraId="46D8A8D0" w14:textId="77777777">
        <w:trPr>
          <w:trHeight w:val="1665"/>
          <w:jc w:val="center"/>
        </w:trPr>
        <w:tc>
          <w:tcPr>
            <w:tcW w:w="674" w:type="dxa"/>
            <w:tcBorders>
              <w:top w:val="nil"/>
              <w:left w:val="single" w:sz="4" w:space="0" w:color="auto"/>
              <w:bottom w:val="single" w:sz="4" w:space="0" w:color="auto"/>
              <w:right w:val="single" w:sz="4" w:space="0" w:color="auto"/>
            </w:tcBorders>
            <w:noWrap/>
            <w:vAlign w:val="center"/>
          </w:tcPr>
          <w:p w14:paraId="6A164F69" w14:textId="77777777" w:rsidR="009D6247" w:rsidRDefault="00000000">
            <w:pPr>
              <w:pStyle w:val="B0"/>
              <w:rPr>
                <w:rFonts w:ascii="Arial" w:hAnsi="Arial" w:cs="Arial"/>
              </w:rPr>
            </w:pPr>
            <w:r>
              <w:rPr>
                <w:rFonts w:ascii="Arial" w:hAnsi="Arial" w:cs="Arial"/>
              </w:rPr>
              <w:t>1.3.3</w:t>
            </w:r>
          </w:p>
        </w:tc>
        <w:tc>
          <w:tcPr>
            <w:tcW w:w="1415" w:type="dxa"/>
            <w:tcBorders>
              <w:top w:val="nil"/>
              <w:left w:val="nil"/>
              <w:bottom w:val="single" w:sz="4" w:space="0" w:color="auto"/>
              <w:right w:val="single" w:sz="4" w:space="0" w:color="auto"/>
            </w:tcBorders>
            <w:noWrap/>
            <w:vAlign w:val="center"/>
          </w:tcPr>
          <w:p w14:paraId="74F15259" w14:textId="77777777" w:rsidR="009D6247" w:rsidRDefault="00000000">
            <w:pPr>
              <w:pStyle w:val="B0"/>
              <w:rPr>
                <w:rFonts w:ascii="宋体-简" w:eastAsia="宋体-简" w:hAnsi="宋体" w:hint="eastAsia"/>
                <w:color w:val="000000"/>
              </w:rPr>
            </w:pPr>
            <w:r>
              <w:rPr>
                <w:rFonts w:ascii="宋体-简" w:eastAsia="宋体-简" w:hAnsi="宋体" w:hint="eastAsia"/>
                <w:color w:val="000000"/>
              </w:rPr>
              <w:t>存储互联交换机</w:t>
            </w:r>
          </w:p>
        </w:tc>
        <w:tc>
          <w:tcPr>
            <w:tcW w:w="838" w:type="dxa"/>
            <w:tcBorders>
              <w:top w:val="nil"/>
              <w:left w:val="nil"/>
              <w:bottom w:val="single" w:sz="4" w:space="0" w:color="auto"/>
              <w:right w:val="single" w:sz="4" w:space="0" w:color="auto"/>
            </w:tcBorders>
            <w:noWrap/>
            <w:vAlign w:val="center"/>
          </w:tcPr>
          <w:p w14:paraId="68F10D0D" w14:textId="77777777" w:rsidR="009D6247" w:rsidRDefault="00000000">
            <w:pPr>
              <w:pStyle w:val="B0"/>
              <w:rPr>
                <w:rFonts w:ascii="Arial" w:hAnsi="Arial" w:cs="Arial"/>
              </w:rPr>
            </w:pPr>
            <w:r>
              <w:rPr>
                <w:rFonts w:ascii="Arial" w:hAnsi="Arial" w:cs="Arial"/>
              </w:rPr>
              <w:t>H3C/</w:t>
            </w:r>
            <w:r>
              <w:rPr>
                <w:rFonts w:ascii="宋体-简" w:eastAsia="宋体-简" w:hAnsi="Arial" w:cs="Arial" w:hint="eastAsia"/>
              </w:rPr>
              <w:t>华为</w:t>
            </w:r>
            <w:r>
              <w:rPr>
                <w:rFonts w:ascii="Arial" w:hAnsi="Arial" w:cs="Arial"/>
              </w:rPr>
              <w:t>/</w:t>
            </w:r>
            <w:r>
              <w:rPr>
                <w:rFonts w:ascii="宋体-简" w:eastAsia="宋体-简" w:hAnsi="Arial" w:cs="Arial" w:hint="eastAsia"/>
              </w:rPr>
              <w:t>锐捷</w:t>
            </w:r>
          </w:p>
        </w:tc>
        <w:tc>
          <w:tcPr>
            <w:tcW w:w="2369" w:type="dxa"/>
            <w:tcBorders>
              <w:top w:val="nil"/>
              <w:left w:val="nil"/>
              <w:bottom w:val="single" w:sz="4" w:space="0" w:color="auto"/>
              <w:right w:val="single" w:sz="4" w:space="0" w:color="auto"/>
            </w:tcBorders>
            <w:noWrap/>
            <w:vAlign w:val="center"/>
          </w:tcPr>
          <w:p w14:paraId="3A310F0A" w14:textId="77777777" w:rsidR="009D6247" w:rsidRDefault="00000000">
            <w:pPr>
              <w:pStyle w:val="B0"/>
              <w:rPr>
                <w:color w:val="000000"/>
              </w:rPr>
            </w:pPr>
            <w:r>
              <w:rPr>
                <w:color w:val="000000"/>
              </w:rPr>
              <w:t>S6805-56HF-G/</w:t>
            </w:r>
          </w:p>
          <w:p w14:paraId="28D2BEC3" w14:textId="77777777" w:rsidR="009D6247" w:rsidRDefault="00000000">
            <w:pPr>
              <w:pStyle w:val="B0"/>
              <w:rPr>
                <w:color w:val="000000"/>
              </w:rPr>
            </w:pPr>
            <w:r>
              <w:rPr>
                <w:color w:val="000000"/>
              </w:rPr>
              <w:t>CE6881H-48S6CQ/</w:t>
            </w:r>
          </w:p>
          <w:p w14:paraId="028E9B25" w14:textId="77777777" w:rsidR="009D6247" w:rsidRDefault="00000000">
            <w:pPr>
              <w:pStyle w:val="B0"/>
              <w:rPr>
                <w:color w:val="000000"/>
              </w:rPr>
            </w:pPr>
            <w:r>
              <w:rPr>
                <w:color w:val="000000"/>
              </w:rPr>
              <w:t>S6510-48VS8CQ</w:t>
            </w:r>
          </w:p>
        </w:tc>
        <w:tc>
          <w:tcPr>
            <w:tcW w:w="2836" w:type="dxa"/>
            <w:tcBorders>
              <w:top w:val="nil"/>
              <w:left w:val="nil"/>
              <w:bottom w:val="single" w:sz="4" w:space="0" w:color="auto"/>
              <w:right w:val="single" w:sz="4" w:space="0" w:color="auto"/>
            </w:tcBorders>
            <w:noWrap/>
            <w:vAlign w:val="center"/>
          </w:tcPr>
          <w:p w14:paraId="33E291BD" w14:textId="77777777" w:rsidR="009D6247" w:rsidRDefault="00000000">
            <w:pPr>
              <w:pStyle w:val="B0"/>
              <w:rPr>
                <w:color w:val="000000"/>
              </w:rPr>
            </w:pPr>
            <w:r>
              <w:rPr>
                <w:color w:val="000000"/>
              </w:rPr>
              <w:t>1</w:t>
            </w:r>
            <w:r>
              <w:rPr>
                <w:rFonts w:ascii="宋体" w:hAnsi="宋体" w:hint="eastAsia"/>
                <w:color w:val="000000"/>
              </w:rPr>
              <w:t>、交换容量</w:t>
            </w:r>
            <w:r>
              <w:rPr>
                <w:color w:val="000000"/>
              </w:rPr>
              <w:t>4.8Tbps</w:t>
            </w:r>
            <w:r>
              <w:rPr>
                <w:rFonts w:ascii="宋体" w:hAnsi="宋体" w:hint="eastAsia"/>
                <w:color w:val="000000"/>
              </w:rPr>
              <w:t>，包转发率</w:t>
            </w:r>
            <w:r>
              <w:rPr>
                <w:color w:val="000000"/>
              </w:rPr>
              <w:t>2000Mpp</w:t>
            </w:r>
            <w:r>
              <w:rPr>
                <w:rFonts w:ascii="宋体" w:hAnsi="宋体" w:hint="eastAsia"/>
                <w:color w:val="000000"/>
              </w:rPr>
              <w:t>；</w:t>
            </w:r>
            <w:r>
              <w:rPr>
                <w:color w:val="000000"/>
              </w:rPr>
              <w:br/>
              <w:t>2</w:t>
            </w:r>
            <w:r>
              <w:rPr>
                <w:rFonts w:ascii="宋体" w:hAnsi="宋体" w:hint="eastAsia"/>
                <w:color w:val="000000"/>
              </w:rPr>
              <w:t>、</w:t>
            </w:r>
            <w:r>
              <w:rPr>
                <w:color w:val="000000"/>
              </w:rPr>
              <w:t>40/100GE</w:t>
            </w:r>
            <w:r>
              <w:rPr>
                <w:rFonts w:ascii="宋体" w:hAnsi="宋体" w:hint="eastAsia"/>
                <w:color w:val="000000"/>
              </w:rPr>
              <w:t>光接口</w:t>
            </w:r>
            <w:r>
              <w:rPr>
                <w:color w:val="000000"/>
              </w:rPr>
              <w:t>8</w:t>
            </w:r>
            <w:r>
              <w:rPr>
                <w:rFonts w:ascii="宋体" w:hAnsi="宋体" w:hint="eastAsia"/>
                <w:color w:val="000000"/>
              </w:rPr>
              <w:t>个，</w:t>
            </w:r>
            <w:r>
              <w:rPr>
                <w:color w:val="000000"/>
              </w:rPr>
              <w:t>10GE</w:t>
            </w:r>
            <w:r>
              <w:rPr>
                <w:rFonts w:ascii="宋体" w:hAnsi="宋体" w:hint="eastAsia"/>
                <w:color w:val="000000"/>
              </w:rPr>
              <w:t>光端口</w:t>
            </w:r>
            <w:r>
              <w:rPr>
                <w:color w:val="000000"/>
              </w:rPr>
              <w:t>48</w:t>
            </w:r>
            <w:r>
              <w:rPr>
                <w:rFonts w:ascii="宋体" w:hAnsi="宋体" w:hint="eastAsia"/>
                <w:color w:val="000000"/>
              </w:rPr>
              <w:t>个；</w:t>
            </w:r>
            <w:r>
              <w:rPr>
                <w:color w:val="000000"/>
              </w:rPr>
              <w:br/>
              <w:t>3</w:t>
            </w:r>
            <w:r>
              <w:rPr>
                <w:rFonts w:ascii="宋体" w:hAnsi="宋体" w:hint="eastAsia"/>
                <w:color w:val="000000"/>
              </w:rPr>
              <w:t>、双电源，</w:t>
            </w:r>
            <w:r>
              <w:rPr>
                <w:color w:val="000000"/>
              </w:rPr>
              <w:t>5</w:t>
            </w:r>
            <w:r>
              <w:rPr>
                <w:rFonts w:ascii="宋体" w:hAnsi="宋体" w:hint="eastAsia"/>
                <w:color w:val="000000"/>
              </w:rPr>
              <w:t>个风扇盒；</w:t>
            </w:r>
            <w:r>
              <w:rPr>
                <w:color w:val="000000"/>
              </w:rPr>
              <w:br/>
              <w:t>4</w:t>
            </w:r>
            <w:r>
              <w:rPr>
                <w:rFonts w:ascii="宋体" w:hAnsi="宋体" w:hint="eastAsia"/>
                <w:color w:val="000000"/>
              </w:rPr>
              <w:t>、满配万兆多模模块，配置</w:t>
            </w:r>
            <w:r>
              <w:rPr>
                <w:color w:val="000000"/>
              </w:rPr>
              <w:t>6</w:t>
            </w:r>
            <w:r>
              <w:rPr>
                <w:rFonts w:ascii="宋体" w:hAnsi="宋体" w:hint="eastAsia"/>
                <w:color w:val="000000"/>
              </w:rPr>
              <w:t>个</w:t>
            </w:r>
            <w:r>
              <w:rPr>
                <w:color w:val="000000"/>
              </w:rPr>
              <w:t>40G</w:t>
            </w:r>
            <w:proofErr w:type="gramStart"/>
            <w:r>
              <w:rPr>
                <w:rFonts w:ascii="宋体" w:hAnsi="宋体" w:hint="eastAsia"/>
                <w:color w:val="000000"/>
              </w:rPr>
              <w:t>多模光模块</w:t>
            </w:r>
            <w:proofErr w:type="gramEnd"/>
            <w:r>
              <w:rPr>
                <w:rFonts w:ascii="宋体" w:hAnsi="宋体" w:hint="eastAsia"/>
                <w:color w:val="000000"/>
              </w:rPr>
              <w:t>；</w:t>
            </w:r>
            <w:r>
              <w:rPr>
                <w:color w:val="000000"/>
              </w:rPr>
              <w:br/>
              <w:t>5</w:t>
            </w:r>
            <w:r>
              <w:rPr>
                <w:rFonts w:ascii="宋体" w:hAnsi="宋体" w:hint="eastAsia"/>
                <w:color w:val="000000"/>
              </w:rPr>
              <w:t>、服务：</w:t>
            </w:r>
            <w:r>
              <w:rPr>
                <w:color w:val="000000"/>
              </w:rPr>
              <w:t>3</w:t>
            </w:r>
            <w:r>
              <w:rPr>
                <w:rFonts w:ascii="宋体" w:hAnsi="宋体" w:hint="eastAsia"/>
                <w:color w:val="000000"/>
              </w:rPr>
              <w:t>年原厂维保，安装调测服务。</w:t>
            </w:r>
          </w:p>
        </w:tc>
        <w:tc>
          <w:tcPr>
            <w:tcW w:w="447" w:type="dxa"/>
            <w:tcBorders>
              <w:top w:val="nil"/>
              <w:left w:val="nil"/>
              <w:bottom w:val="single" w:sz="4" w:space="0" w:color="auto"/>
              <w:right w:val="single" w:sz="4" w:space="0" w:color="auto"/>
            </w:tcBorders>
            <w:noWrap/>
            <w:vAlign w:val="center"/>
          </w:tcPr>
          <w:p w14:paraId="15FDDB74"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t>2</w:t>
            </w:r>
          </w:p>
        </w:tc>
      </w:tr>
      <w:tr w:rsidR="009D6247" w14:paraId="08D8834A" w14:textId="77777777">
        <w:trPr>
          <w:trHeight w:val="1665"/>
          <w:jc w:val="center"/>
        </w:trPr>
        <w:tc>
          <w:tcPr>
            <w:tcW w:w="674" w:type="dxa"/>
            <w:tcBorders>
              <w:top w:val="nil"/>
              <w:left w:val="single" w:sz="4" w:space="0" w:color="auto"/>
              <w:bottom w:val="single" w:sz="4" w:space="0" w:color="auto"/>
              <w:right w:val="single" w:sz="4" w:space="0" w:color="auto"/>
            </w:tcBorders>
            <w:noWrap/>
            <w:vAlign w:val="center"/>
          </w:tcPr>
          <w:p w14:paraId="00D10BD5" w14:textId="77777777" w:rsidR="009D6247" w:rsidRDefault="00000000">
            <w:pPr>
              <w:pStyle w:val="B0"/>
              <w:rPr>
                <w:rFonts w:ascii="Arial" w:hAnsi="Arial" w:cs="Arial"/>
              </w:rPr>
            </w:pPr>
            <w:r>
              <w:rPr>
                <w:rFonts w:ascii="Arial" w:hAnsi="Arial" w:cs="Arial"/>
              </w:rPr>
              <w:lastRenderedPageBreak/>
              <w:t>1.3.4</w:t>
            </w:r>
          </w:p>
        </w:tc>
        <w:tc>
          <w:tcPr>
            <w:tcW w:w="1415" w:type="dxa"/>
            <w:tcBorders>
              <w:top w:val="nil"/>
              <w:left w:val="nil"/>
              <w:bottom w:val="single" w:sz="4" w:space="0" w:color="auto"/>
              <w:right w:val="single" w:sz="4" w:space="0" w:color="auto"/>
            </w:tcBorders>
            <w:noWrap/>
            <w:vAlign w:val="center"/>
          </w:tcPr>
          <w:p w14:paraId="6EBF9CCE" w14:textId="77777777" w:rsidR="009D6247" w:rsidRDefault="00000000">
            <w:pPr>
              <w:pStyle w:val="B0"/>
              <w:rPr>
                <w:rFonts w:ascii="宋体-简" w:eastAsia="宋体-简" w:hAnsi="宋体" w:hint="eastAsia"/>
                <w:color w:val="000000"/>
              </w:rPr>
            </w:pPr>
            <w:r>
              <w:rPr>
                <w:rFonts w:ascii="宋体-简" w:eastAsia="宋体-简" w:hAnsi="宋体" w:hint="eastAsia"/>
                <w:color w:val="000000"/>
              </w:rPr>
              <w:t>管理核心交换机</w:t>
            </w:r>
          </w:p>
        </w:tc>
        <w:tc>
          <w:tcPr>
            <w:tcW w:w="838" w:type="dxa"/>
            <w:tcBorders>
              <w:top w:val="nil"/>
              <w:left w:val="nil"/>
              <w:bottom w:val="single" w:sz="4" w:space="0" w:color="auto"/>
              <w:right w:val="single" w:sz="4" w:space="0" w:color="auto"/>
            </w:tcBorders>
            <w:noWrap/>
            <w:vAlign w:val="center"/>
          </w:tcPr>
          <w:p w14:paraId="47EF6E0B" w14:textId="77777777" w:rsidR="009D6247" w:rsidRDefault="00000000">
            <w:pPr>
              <w:pStyle w:val="B0"/>
              <w:rPr>
                <w:rFonts w:ascii="Arial" w:hAnsi="Arial" w:cs="Arial"/>
              </w:rPr>
            </w:pPr>
            <w:r>
              <w:rPr>
                <w:rFonts w:ascii="Arial" w:hAnsi="Arial" w:cs="Arial"/>
              </w:rPr>
              <w:t>H3C/</w:t>
            </w:r>
            <w:r>
              <w:rPr>
                <w:rFonts w:ascii="宋体-简" w:eastAsia="宋体-简" w:hAnsi="Arial" w:cs="Arial" w:hint="eastAsia"/>
              </w:rPr>
              <w:t>华为</w:t>
            </w:r>
            <w:r>
              <w:rPr>
                <w:rFonts w:ascii="Arial" w:hAnsi="Arial" w:cs="Arial"/>
              </w:rPr>
              <w:t>/</w:t>
            </w:r>
            <w:r>
              <w:rPr>
                <w:rFonts w:ascii="宋体-简" w:eastAsia="宋体-简" w:hAnsi="Arial" w:cs="Arial" w:hint="eastAsia"/>
              </w:rPr>
              <w:t>锐捷</w:t>
            </w:r>
          </w:p>
        </w:tc>
        <w:tc>
          <w:tcPr>
            <w:tcW w:w="2369" w:type="dxa"/>
            <w:tcBorders>
              <w:top w:val="nil"/>
              <w:left w:val="nil"/>
              <w:bottom w:val="single" w:sz="4" w:space="0" w:color="auto"/>
              <w:right w:val="single" w:sz="4" w:space="0" w:color="auto"/>
            </w:tcBorders>
            <w:noWrap/>
            <w:vAlign w:val="center"/>
          </w:tcPr>
          <w:p w14:paraId="1B4C1A3E" w14:textId="77777777" w:rsidR="009D6247" w:rsidRDefault="00000000">
            <w:pPr>
              <w:pStyle w:val="B0"/>
              <w:rPr>
                <w:color w:val="000000"/>
              </w:rPr>
            </w:pPr>
            <w:r>
              <w:rPr>
                <w:color w:val="000000"/>
              </w:rPr>
              <w:t>S6805-56HF-G/</w:t>
            </w:r>
          </w:p>
          <w:p w14:paraId="3BD588F9" w14:textId="77777777" w:rsidR="009D6247" w:rsidRDefault="00000000">
            <w:pPr>
              <w:pStyle w:val="B0"/>
              <w:rPr>
                <w:color w:val="000000"/>
              </w:rPr>
            </w:pPr>
            <w:r>
              <w:rPr>
                <w:color w:val="000000"/>
              </w:rPr>
              <w:t>CE6881H-48S6CQ/</w:t>
            </w:r>
          </w:p>
          <w:p w14:paraId="475D6DE5" w14:textId="77777777" w:rsidR="009D6247" w:rsidRDefault="00000000">
            <w:pPr>
              <w:pStyle w:val="B0"/>
              <w:rPr>
                <w:color w:val="000000"/>
              </w:rPr>
            </w:pPr>
            <w:r>
              <w:rPr>
                <w:color w:val="000000"/>
              </w:rPr>
              <w:t>S6510-48VS8CQ</w:t>
            </w:r>
          </w:p>
        </w:tc>
        <w:tc>
          <w:tcPr>
            <w:tcW w:w="2836" w:type="dxa"/>
            <w:tcBorders>
              <w:top w:val="nil"/>
              <w:left w:val="nil"/>
              <w:bottom w:val="single" w:sz="4" w:space="0" w:color="auto"/>
              <w:right w:val="single" w:sz="4" w:space="0" w:color="auto"/>
            </w:tcBorders>
            <w:noWrap/>
            <w:vAlign w:val="center"/>
          </w:tcPr>
          <w:p w14:paraId="664DB21F" w14:textId="77777777" w:rsidR="009D6247" w:rsidRDefault="00000000">
            <w:pPr>
              <w:pStyle w:val="B0"/>
              <w:rPr>
                <w:color w:val="000000"/>
              </w:rPr>
            </w:pPr>
            <w:r>
              <w:rPr>
                <w:color w:val="000000"/>
              </w:rPr>
              <w:t>1</w:t>
            </w:r>
            <w:r>
              <w:rPr>
                <w:rFonts w:ascii="宋体" w:hAnsi="宋体" w:hint="eastAsia"/>
                <w:color w:val="000000"/>
              </w:rPr>
              <w:t>、交换容量</w:t>
            </w:r>
            <w:r>
              <w:rPr>
                <w:color w:val="000000"/>
              </w:rPr>
              <w:t>4.8Tbps</w:t>
            </w:r>
            <w:r>
              <w:rPr>
                <w:rFonts w:ascii="宋体" w:hAnsi="宋体" w:hint="eastAsia"/>
                <w:color w:val="000000"/>
              </w:rPr>
              <w:t>，包转发率</w:t>
            </w:r>
            <w:r>
              <w:rPr>
                <w:color w:val="000000"/>
              </w:rPr>
              <w:t>2000Mpp</w:t>
            </w:r>
            <w:r>
              <w:rPr>
                <w:rFonts w:ascii="宋体" w:hAnsi="宋体" w:hint="eastAsia"/>
                <w:color w:val="000000"/>
              </w:rPr>
              <w:t>；</w:t>
            </w:r>
            <w:r>
              <w:rPr>
                <w:color w:val="000000"/>
              </w:rPr>
              <w:br/>
              <w:t>2</w:t>
            </w:r>
            <w:r>
              <w:rPr>
                <w:rFonts w:ascii="宋体" w:hAnsi="宋体" w:hint="eastAsia"/>
                <w:color w:val="000000"/>
              </w:rPr>
              <w:t>、</w:t>
            </w:r>
            <w:r>
              <w:rPr>
                <w:color w:val="000000"/>
              </w:rPr>
              <w:t>40/100GE</w:t>
            </w:r>
            <w:r>
              <w:rPr>
                <w:rFonts w:ascii="宋体" w:hAnsi="宋体" w:hint="eastAsia"/>
                <w:color w:val="000000"/>
              </w:rPr>
              <w:t>光接口</w:t>
            </w:r>
            <w:r>
              <w:rPr>
                <w:color w:val="000000"/>
              </w:rPr>
              <w:t>8</w:t>
            </w:r>
            <w:r>
              <w:rPr>
                <w:rFonts w:ascii="宋体" w:hAnsi="宋体" w:hint="eastAsia"/>
                <w:color w:val="000000"/>
              </w:rPr>
              <w:t>个，</w:t>
            </w:r>
            <w:r>
              <w:rPr>
                <w:color w:val="000000"/>
              </w:rPr>
              <w:t>10GE</w:t>
            </w:r>
            <w:r>
              <w:rPr>
                <w:rFonts w:ascii="宋体" w:hAnsi="宋体" w:hint="eastAsia"/>
                <w:color w:val="000000"/>
              </w:rPr>
              <w:t>光端口</w:t>
            </w:r>
            <w:r>
              <w:rPr>
                <w:color w:val="000000"/>
              </w:rPr>
              <w:t>48</w:t>
            </w:r>
            <w:r>
              <w:rPr>
                <w:rFonts w:ascii="宋体" w:hAnsi="宋体" w:hint="eastAsia"/>
                <w:color w:val="000000"/>
              </w:rPr>
              <w:t>个；</w:t>
            </w:r>
            <w:r>
              <w:rPr>
                <w:color w:val="000000"/>
              </w:rPr>
              <w:br/>
              <w:t>3</w:t>
            </w:r>
            <w:r>
              <w:rPr>
                <w:rFonts w:ascii="宋体" w:hAnsi="宋体" w:hint="eastAsia"/>
                <w:color w:val="000000"/>
              </w:rPr>
              <w:t>、双电源，</w:t>
            </w:r>
            <w:r>
              <w:rPr>
                <w:color w:val="000000"/>
              </w:rPr>
              <w:t>5</w:t>
            </w:r>
            <w:r>
              <w:rPr>
                <w:rFonts w:ascii="宋体" w:hAnsi="宋体" w:hint="eastAsia"/>
                <w:color w:val="000000"/>
              </w:rPr>
              <w:t>个风扇盒；</w:t>
            </w:r>
            <w:r>
              <w:rPr>
                <w:color w:val="000000"/>
              </w:rPr>
              <w:br/>
              <w:t>4</w:t>
            </w:r>
            <w:r>
              <w:rPr>
                <w:rFonts w:ascii="宋体" w:hAnsi="宋体" w:hint="eastAsia"/>
                <w:color w:val="000000"/>
              </w:rPr>
              <w:t>、满配万兆多模模块，配置</w:t>
            </w:r>
            <w:r>
              <w:rPr>
                <w:color w:val="000000"/>
              </w:rPr>
              <w:t>6</w:t>
            </w:r>
            <w:r>
              <w:rPr>
                <w:rFonts w:ascii="宋体" w:hAnsi="宋体" w:hint="eastAsia"/>
                <w:color w:val="000000"/>
              </w:rPr>
              <w:t>个</w:t>
            </w:r>
            <w:r>
              <w:rPr>
                <w:color w:val="000000"/>
              </w:rPr>
              <w:t>40G</w:t>
            </w:r>
            <w:proofErr w:type="gramStart"/>
            <w:r>
              <w:rPr>
                <w:rFonts w:ascii="宋体" w:hAnsi="宋体" w:hint="eastAsia"/>
                <w:color w:val="000000"/>
              </w:rPr>
              <w:t>多模光模块</w:t>
            </w:r>
            <w:proofErr w:type="gramEnd"/>
            <w:r>
              <w:rPr>
                <w:rFonts w:ascii="宋体" w:hAnsi="宋体" w:hint="eastAsia"/>
                <w:color w:val="000000"/>
              </w:rPr>
              <w:t>；</w:t>
            </w:r>
            <w:r>
              <w:rPr>
                <w:color w:val="000000"/>
              </w:rPr>
              <w:br/>
              <w:t>5</w:t>
            </w:r>
            <w:r>
              <w:rPr>
                <w:rFonts w:ascii="宋体" w:hAnsi="宋体" w:hint="eastAsia"/>
                <w:color w:val="000000"/>
              </w:rPr>
              <w:t>、服务：</w:t>
            </w:r>
            <w:r>
              <w:rPr>
                <w:color w:val="000000"/>
              </w:rPr>
              <w:t>3</w:t>
            </w:r>
            <w:r>
              <w:rPr>
                <w:rFonts w:ascii="宋体" w:hAnsi="宋体" w:hint="eastAsia"/>
                <w:color w:val="000000"/>
              </w:rPr>
              <w:t>年原厂维保，安装调测服务。</w:t>
            </w:r>
          </w:p>
        </w:tc>
        <w:tc>
          <w:tcPr>
            <w:tcW w:w="447" w:type="dxa"/>
            <w:tcBorders>
              <w:top w:val="nil"/>
              <w:left w:val="nil"/>
              <w:bottom w:val="single" w:sz="4" w:space="0" w:color="auto"/>
              <w:right w:val="single" w:sz="4" w:space="0" w:color="auto"/>
            </w:tcBorders>
            <w:noWrap/>
            <w:vAlign w:val="center"/>
          </w:tcPr>
          <w:p w14:paraId="4DB7377D"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t>2</w:t>
            </w:r>
          </w:p>
        </w:tc>
      </w:tr>
      <w:tr w:rsidR="009D6247" w14:paraId="0E9FE6F6" w14:textId="77777777">
        <w:trPr>
          <w:trHeight w:val="1343"/>
          <w:jc w:val="center"/>
        </w:trPr>
        <w:tc>
          <w:tcPr>
            <w:tcW w:w="674" w:type="dxa"/>
            <w:tcBorders>
              <w:top w:val="nil"/>
              <w:left w:val="single" w:sz="4" w:space="0" w:color="auto"/>
              <w:bottom w:val="single" w:sz="4" w:space="0" w:color="auto"/>
              <w:right w:val="single" w:sz="4" w:space="0" w:color="auto"/>
            </w:tcBorders>
            <w:noWrap/>
            <w:vAlign w:val="center"/>
          </w:tcPr>
          <w:p w14:paraId="75316F4B" w14:textId="77777777" w:rsidR="009D6247" w:rsidRDefault="00000000">
            <w:pPr>
              <w:pStyle w:val="B0"/>
              <w:rPr>
                <w:rFonts w:ascii="Arial" w:hAnsi="Arial" w:cs="Arial"/>
              </w:rPr>
            </w:pPr>
            <w:r>
              <w:rPr>
                <w:rFonts w:ascii="Arial" w:hAnsi="Arial" w:cs="Arial"/>
              </w:rPr>
              <w:t>1.3.5</w:t>
            </w:r>
          </w:p>
        </w:tc>
        <w:tc>
          <w:tcPr>
            <w:tcW w:w="1415" w:type="dxa"/>
            <w:tcBorders>
              <w:top w:val="nil"/>
              <w:left w:val="nil"/>
              <w:bottom w:val="single" w:sz="4" w:space="0" w:color="auto"/>
              <w:right w:val="single" w:sz="4" w:space="0" w:color="auto"/>
            </w:tcBorders>
            <w:noWrap/>
            <w:vAlign w:val="center"/>
          </w:tcPr>
          <w:p w14:paraId="0487800B" w14:textId="77777777" w:rsidR="009D6247" w:rsidRDefault="00000000">
            <w:pPr>
              <w:pStyle w:val="B0"/>
              <w:rPr>
                <w:rFonts w:ascii="宋体" w:hAnsi="宋体" w:hint="eastAsia"/>
                <w:color w:val="000000"/>
              </w:rPr>
            </w:pPr>
            <w:r>
              <w:rPr>
                <w:rFonts w:ascii="宋体" w:hAnsi="宋体" w:hint="eastAsia"/>
                <w:color w:val="000000"/>
              </w:rPr>
              <w:t>管理接入交换机</w:t>
            </w:r>
          </w:p>
        </w:tc>
        <w:tc>
          <w:tcPr>
            <w:tcW w:w="838" w:type="dxa"/>
            <w:tcBorders>
              <w:top w:val="nil"/>
              <w:left w:val="nil"/>
              <w:bottom w:val="single" w:sz="4" w:space="0" w:color="auto"/>
              <w:right w:val="single" w:sz="4" w:space="0" w:color="auto"/>
            </w:tcBorders>
            <w:noWrap/>
            <w:vAlign w:val="center"/>
          </w:tcPr>
          <w:p w14:paraId="5D47D9C5" w14:textId="77777777" w:rsidR="009D6247" w:rsidRDefault="00000000">
            <w:pPr>
              <w:pStyle w:val="B0"/>
              <w:rPr>
                <w:rFonts w:ascii="Arial" w:hAnsi="Arial" w:cs="Arial"/>
              </w:rPr>
            </w:pPr>
            <w:r>
              <w:rPr>
                <w:rFonts w:ascii="Arial" w:hAnsi="Arial" w:cs="Arial"/>
              </w:rPr>
              <w:t>H3C/</w:t>
            </w:r>
            <w:r>
              <w:rPr>
                <w:rFonts w:ascii="宋体-简" w:eastAsia="宋体-简" w:hAnsi="Arial" w:cs="Arial" w:hint="eastAsia"/>
              </w:rPr>
              <w:t>华为</w:t>
            </w:r>
            <w:r>
              <w:rPr>
                <w:rFonts w:ascii="Arial" w:hAnsi="Arial" w:cs="Arial"/>
              </w:rPr>
              <w:t>/</w:t>
            </w:r>
            <w:r>
              <w:rPr>
                <w:rFonts w:ascii="宋体-简" w:eastAsia="宋体-简" w:hAnsi="Arial" w:cs="Arial" w:hint="eastAsia"/>
              </w:rPr>
              <w:t>锐捷</w:t>
            </w:r>
          </w:p>
        </w:tc>
        <w:tc>
          <w:tcPr>
            <w:tcW w:w="2369" w:type="dxa"/>
            <w:tcBorders>
              <w:top w:val="nil"/>
              <w:left w:val="nil"/>
              <w:bottom w:val="single" w:sz="4" w:space="0" w:color="auto"/>
              <w:right w:val="single" w:sz="4" w:space="0" w:color="auto"/>
            </w:tcBorders>
            <w:noWrap/>
            <w:vAlign w:val="center"/>
          </w:tcPr>
          <w:p w14:paraId="03924255" w14:textId="77777777" w:rsidR="009D6247" w:rsidRDefault="00000000">
            <w:pPr>
              <w:pStyle w:val="B0"/>
              <w:rPr>
                <w:rFonts w:ascii="Arial" w:hAnsi="Arial" w:cs="Arial"/>
              </w:rPr>
            </w:pPr>
            <w:r>
              <w:rPr>
                <w:rFonts w:ascii="Arial" w:hAnsi="Arial" w:cs="Arial"/>
              </w:rPr>
              <w:t>S5130S-54S-EI-G/</w:t>
            </w:r>
          </w:p>
          <w:p w14:paraId="411A9023" w14:textId="77777777" w:rsidR="009D6247" w:rsidRDefault="00000000">
            <w:pPr>
              <w:pStyle w:val="B0"/>
              <w:rPr>
                <w:rFonts w:ascii="Arial" w:hAnsi="Arial" w:cs="Arial"/>
              </w:rPr>
            </w:pPr>
            <w:r>
              <w:rPr>
                <w:rFonts w:ascii="Arial" w:hAnsi="Arial" w:cs="Arial"/>
              </w:rPr>
              <w:t>S5735-S48T4XE-V2/</w:t>
            </w:r>
          </w:p>
          <w:p w14:paraId="287A481D" w14:textId="77777777" w:rsidR="009D6247" w:rsidRDefault="00000000">
            <w:pPr>
              <w:pStyle w:val="B0"/>
              <w:rPr>
                <w:rFonts w:ascii="Arial" w:hAnsi="Arial" w:cs="Arial"/>
              </w:rPr>
            </w:pPr>
            <w:r>
              <w:rPr>
                <w:rFonts w:ascii="Arial" w:hAnsi="Arial" w:cs="Arial"/>
              </w:rPr>
              <w:t>RG-S5310-48GT4XS-E</w:t>
            </w:r>
          </w:p>
        </w:tc>
        <w:tc>
          <w:tcPr>
            <w:tcW w:w="2836" w:type="dxa"/>
            <w:tcBorders>
              <w:top w:val="nil"/>
              <w:left w:val="nil"/>
              <w:bottom w:val="single" w:sz="4" w:space="0" w:color="auto"/>
              <w:right w:val="single" w:sz="4" w:space="0" w:color="auto"/>
            </w:tcBorders>
            <w:noWrap/>
            <w:vAlign w:val="center"/>
          </w:tcPr>
          <w:p w14:paraId="762D4970" w14:textId="77777777" w:rsidR="009D6247" w:rsidRDefault="00000000">
            <w:pPr>
              <w:pStyle w:val="B0"/>
              <w:rPr>
                <w:color w:val="000000"/>
              </w:rPr>
            </w:pPr>
            <w:r>
              <w:rPr>
                <w:color w:val="000000"/>
              </w:rPr>
              <w:t>1</w:t>
            </w:r>
            <w:r>
              <w:rPr>
                <w:rFonts w:ascii="宋体" w:hAnsi="宋体" w:hint="eastAsia"/>
                <w:color w:val="000000"/>
              </w:rPr>
              <w:t>、交换容量</w:t>
            </w:r>
            <w:r>
              <w:rPr>
                <w:color w:val="000000"/>
              </w:rPr>
              <w:t>672Gbps</w:t>
            </w:r>
            <w:r>
              <w:rPr>
                <w:rFonts w:ascii="宋体" w:hAnsi="宋体" w:hint="eastAsia"/>
                <w:color w:val="000000"/>
              </w:rPr>
              <w:t>，包转发率</w:t>
            </w:r>
            <w:r>
              <w:rPr>
                <w:color w:val="000000"/>
              </w:rPr>
              <w:t>207Mpps</w:t>
            </w:r>
            <w:r>
              <w:rPr>
                <w:rFonts w:ascii="宋体" w:hAnsi="宋体" w:hint="eastAsia"/>
                <w:color w:val="000000"/>
              </w:rPr>
              <w:t>；</w:t>
            </w:r>
            <w:r>
              <w:rPr>
                <w:color w:val="000000"/>
              </w:rPr>
              <w:br/>
            </w:r>
            <w:r>
              <w:rPr>
                <w:rFonts w:ascii="宋体" w:hAnsi="宋体" w:hint="eastAsia"/>
                <w:color w:val="000000"/>
              </w:rPr>
              <w:t>2</w:t>
            </w:r>
            <w:r>
              <w:rPr>
                <w:rFonts w:ascii="宋体" w:hAnsi="宋体" w:hint="eastAsia"/>
                <w:color w:val="000000"/>
              </w:rPr>
              <w:t>、支持</w:t>
            </w:r>
            <w:r>
              <w:rPr>
                <w:rFonts w:ascii="宋体" w:hAnsi="宋体" w:hint="eastAsia"/>
                <w:color w:val="000000"/>
              </w:rPr>
              <w:t>10</w:t>
            </w:r>
            <w:r>
              <w:rPr>
                <w:rFonts w:ascii="宋体" w:hAnsi="宋体" w:hint="eastAsia"/>
                <w:color w:val="000000"/>
              </w:rPr>
              <w:t>、</w:t>
            </w:r>
            <w:r>
              <w:rPr>
                <w:rFonts w:ascii="宋体" w:hAnsi="宋体" w:hint="eastAsia"/>
                <w:color w:val="000000"/>
              </w:rPr>
              <w:t>100</w:t>
            </w:r>
            <w:r>
              <w:rPr>
                <w:rFonts w:ascii="宋体" w:hAnsi="宋体" w:hint="eastAsia"/>
                <w:color w:val="000000"/>
              </w:rPr>
              <w:t>、</w:t>
            </w:r>
            <w:r>
              <w:rPr>
                <w:rFonts w:ascii="宋体" w:hAnsi="宋体" w:hint="eastAsia"/>
                <w:color w:val="000000"/>
              </w:rPr>
              <w:t>1000Base-T</w:t>
            </w:r>
            <w:r>
              <w:rPr>
                <w:rFonts w:ascii="宋体" w:hAnsi="宋体" w:hint="eastAsia"/>
                <w:color w:val="000000"/>
              </w:rPr>
              <w:t>以太网接口</w:t>
            </w:r>
            <w:r>
              <w:rPr>
                <w:rFonts w:ascii="宋体" w:hAnsi="宋体" w:hint="eastAsia"/>
                <w:color w:val="000000"/>
              </w:rPr>
              <w:t>48</w:t>
            </w:r>
            <w:r>
              <w:rPr>
                <w:rFonts w:ascii="宋体" w:hAnsi="宋体" w:hint="eastAsia"/>
                <w:color w:val="000000"/>
              </w:rPr>
              <w:t>个，万兆光接口</w:t>
            </w:r>
            <w:r>
              <w:rPr>
                <w:rFonts w:ascii="宋体" w:hAnsi="宋体" w:hint="eastAsia"/>
                <w:color w:val="000000"/>
              </w:rPr>
              <w:t>4</w:t>
            </w:r>
            <w:r>
              <w:rPr>
                <w:rFonts w:ascii="宋体" w:hAnsi="宋体" w:hint="eastAsia"/>
                <w:color w:val="000000"/>
              </w:rPr>
              <w:t>个；</w:t>
            </w:r>
            <w:r>
              <w:rPr>
                <w:color w:val="000000"/>
              </w:rPr>
              <w:br/>
            </w:r>
            <w:r>
              <w:rPr>
                <w:rFonts w:ascii="宋体" w:hAnsi="宋体" w:hint="eastAsia"/>
                <w:color w:val="000000"/>
              </w:rPr>
              <w:t>3</w:t>
            </w:r>
            <w:r>
              <w:rPr>
                <w:rFonts w:ascii="宋体" w:hAnsi="宋体" w:hint="eastAsia"/>
                <w:color w:val="000000"/>
              </w:rPr>
              <w:t>、</w:t>
            </w:r>
            <w:r>
              <w:rPr>
                <w:rFonts w:ascii="宋体" w:hAnsi="宋体" w:hint="eastAsia"/>
                <w:color w:val="000000"/>
              </w:rPr>
              <w:t>10G</w:t>
            </w:r>
            <w:r>
              <w:rPr>
                <w:rFonts w:ascii="宋体" w:hAnsi="宋体" w:hint="eastAsia"/>
                <w:color w:val="000000"/>
              </w:rPr>
              <w:t>多</w:t>
            </w:r>
            <w:proofErr w:type="gramStart"/>
            <w:r>
              <w:rPr>
                <w:rFonts w:ascii="宋体" w:hAnsi="宋体" w:hint="eastAsia"/>
                <w:color w:val="000000"/>
              </w:rPr>
              <w:t>模</w:t>
            </w:r>
            <w:proofErr w:type="gramEnd"/>
            <w:r>
              <w:rPr>
                <w:rFonts w:ascii="宋体" w:hAnsi="宋体" w:hint="eastAsia"/>
                <w:color w:val="000000"/>
              </w:rPr>
              <w:t>模块</w:t>
            </w:r>
            <w:r>
              <w:rPr>
                <w:rFonts w:ascii="宋体" w:hAnsi="宋体" w:hint="eastAsia"/>
                <w:color w:val="000000"/>
              </w:rPr>
              <w:t>*4</w:t>
            </w:r>
            <w:r>
              <w:rPr>
                <w:rFonts w:ascii="宋体" w:hAnsi="宋体" w:hint="eastAsia"/>
                <w:color w:val="000000"/>
              </w:rPr>
              <w:t>；</w:t>
            </w:r>
            <w:r>
              <w:rPr>
                <w:rFonts w:ascii="宋体" w:hAnsi="宋体" w:hint="eastAsia"/>
                <w:color w:val="000000"/>
              </w:rPr>
              <w:br/>
              <w:t>4</w:t>
            </w:r>
            <w:r>
              <w:rPr>
                <w:rFonts w:ascii="宋体" w:hAnsi="宋体" w:hint="eastAsia"/>
                <w:color w:val="000000"/>
              </w:rPr>
              <w:t>、服务：</w:t>
            </w:r>
            <w:r>
              <w:rPr>
                <w:rFonts w:ascii="宋体" w:hAnsi="宋体" w:hint="eastAsia"/>
                <w:color w:val="000000"/>
              </w:rPr>
              <w:t>3</w:t>
            </w:r>
            <w:r>
              <w:rPr>
                <w:rFonts w:ascii="宋体" w:hAnsi="宋体" w:hint="eastAsia"/>
                <w:color w:val="000000"/>
              </w:rPr>
              <w:t>年原厂维保，安装调测服务。</w:t>
            </w:r>
          </w:p>
        </w:tc>
        <w:tc>
          <w:tcPr>
            <w:tcW w:w="447" w:type="dxa"/>
            <w:tcBorders>
              <w:top w:val="nil"/>
              <w:left w:val="nil"/>
              <w:bottom w:val="single" w:sz="4" w:space="0" w:color="auto"/>
              <w:right w:val="single" w:sz="4" w:space="0" w:color="auto"/>
            </w:tcBorders>
            <w:noWrap/>
            <w:vAlign w:val="center"/>
          </w:tcPr>
          <w:p w14:paraId="426743C6"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t>1</w:t>
            </w:r>
          </w:p>
        </w:tc>
      </w:tr>
      <w:tr w:rsidR="009D6247" w14:paraId="20485C00" w14:textId="77777777">
        <w:trPr>
          <w:trHeight w:val="1650"/>
          <w:jc w:val="center"/>
        </w:trPr>
        <w:tc>
          <w:tcPr>
            <w:tcW w:w="674" w:type="dxa"/>
            <w:tcBorders>
              <w:top w:val="nil"/>
              <w:left w:val="single" w:sz="4" w:space="0" w:color="auto"/>
              <w:bottom w:val="single" w:sz="4" w:space="0" w:color="auto"/>
              <w:right w:val="single" w:sz="4" w:space="0" w:color="auto"/>
            </w:tcBorders>
            <w:noWrap/>
            <w:vAlign w:val="center"/>
          </w:tcPr>
          <w:p w14:paraId="276C31A7" w14:textId="77777777" w:rsidR="009D6247" w:rsidRDefault="00000000">
            <w:pPr>
              <w:pStyle w:val="B0"/>
              <w:rPr>
                <w:rFonts w:ascii="Arial" w:hAnsi="Arial" w:cs="Arial"/>
              </w:rPr>
            </w:pPr>
            <w:r>
              <w:rPr>
                <w:rFonts w:ascii="Arial" w:hAnsi="Arial" w:cs="Arial"/>
              </w:rPr>
              <w:t>1.3.6</w:t>
            </w:r>
          </w:p>
        </w:tc>
        <w:tc>
          <w:tcPr>
            <w:tcW w:w="1415" w:type="dxa"/>
            <w:tcBorders>
              <w:top w:val="nil"/>
              <w:left w:val="nil"/>
              <w:bottom w:val="single" w:sz="4" w:space="0" w:color="auto"/>
              <w:right w:val="single" w:sz="4" w:space="0" w:color="auto"/>
            </w:tcBorders>
            <w:noWrap/>
            <w:vAlign w:val="center"/>
          </w:tcPr>
          <w:p w14:paraId="7CB995AD" w14:textId="77777777" w:rsidR="009D6247" w:rsidRDefault="00000000">
            <w:pPr>
              <w:pStyle w:val="B0"/>
              <w:rPr>
                <w:rFonts w:ascii="宋体-简" w:eastAsia="宋体-简" w:hAnsi="宋体" w:hint="eastAsia"/>
                <w:color w:val="000000"/>
              </w:rPr>
            </w:pPr>
            <w:r>
              <w:rPr>
                <w:rFonts w:ascii="宋体-简" w:eastAsia="宋体-简" w:hAnsi="宋体" w:hint="eastAsia"/>
                <w:color w:val="000000"/>
              </w:rPr>
              <w:t>业务管理区接入交换机</w:t>
            </w:r>
          </w:p>
        </w:tc>
        <w:tc>
          <w:tcPr>
            <w:tcW w:w="838" w:type="dxa"/>
            <w:tcBorders>
              <w:top w:val="nil"/>
              <w:left w:val="nil"/>
              <w:bottom w:val="single" w:sz="4" w:space="0" w:color="auto"/>
              <w:right w:val="single" w:sz="4" w:space="0" w:color="auto"/>
            </w:tcBorders>
            <w:noWrap/>
            <w:vAlign w:val="center"/>
          </w:tcPr>
          <w:p w14:paraId="76B00F05" w14:textId="77777777" w:rsidR="009D6247" w:rsidRDefault="00000000">
            <w:pPr>
              <w:pStyle w:val="B0"/>
              <w:rPr>
                <w:rFonts w:ascii="Arial" w:hAnsi="Arial" w:cs="Arial"/>
              </w:rPr>
            </w:pPr>
            <w:r>
              <w:rPr>
                <w:rFonts w:ascii="Arial" w:hAnsi="Arial" w:cs="Arial"/>
              </w:rPr>
              <w:t>H3C/</w:t>
            </w:r>
            <w:r>
              <w:rPr>
                <w:rFonts w:ascii="宋体-简" w:eastAsia="宋体-简" w:hAnsi="Arial" w:cs="Arial" w:hint="eastAsia"/>
              </w:rPr>
              <w:t>华为</w:t>
            </w:r>
            <w:r>
              <w:rPr>
                <w:rFonts w:ascii="Arial" w:hAnsi="Arial" w:cs="Arial"/>
              </w:rPr>
              <w:t>/</w:t>
            </w:r>
            <w:r>
              <w:rPr>
                <w:rFonts w:ascii="宋体-简" w:eastAsia="宋体-简" w:hAnsi="Arial" w:cs="Arial" w:hint="eastAsia"/>
              </w:rPr>
              <w:t>锐捷</w:t>
            </w:r>
          </w:p>
        </w:tc>
        <w:tc>
          <w:tcPr>
            <w:tcW w:w="2369" w:type="dxa"/>
            <w:tcBorders>
              <w:top w:val="nil"/>
              <w:left w:val="nil"/>
              <w:bottom w:val="single" w:sz="4" w:space="0" w:color="auto"/>
              <w:right w:val="single" w:sz="4" w:space="0" w:color="auto"/>
            </w:tcBorders>
            <w:noWrap/>
            <w:vAlign w:val="center"/>
          </w:tcPr>
          <w:p w14:paraId="479E61B8" w14:textId="77777777" w:rsidR="009D6247" w:rsidRDefault="00000000">
            <w:pPr>
              <w:pStyle w:val="B0"/>
              <w:rPr>
                <w:rFonts w:ascii="Arial" w:hAnsi="Arial" w:cs="Arial"/>
              </w:rPr>
            </w:pPr>
            <w:r>
              <w:rPr>
                <w:rFonts w:ascii="Arial" w:hAnsi="Arial" w:cs="Arial"/>
              </w:rPr>
              <w:t>S6805-56HF-G/</w:t>
            </w:r>
          </w:p>
          <w:p w14:paraId="008D937C" w14:textId="77777777" w:rsidR="009D6247" w:rsidRDefault="00000000">
            <w:pPr>
              <w:pStyle w:val="B0"/>
              <w:rPr>
                <w:rFonts w:ascii="Arial" w:hAnsi="Arial" w:cs="Arial"/>
              </w:rPr>
            </w:pPr>
            <w:r>
              <w:rPr>
                <w:rFonts w:ascii="Arial" w:hAnsi="Arial" w:cs="Arial"/>
              </w:rPr>
              <w:t>CE6881H-48S6CQ/</w:t>
            </w:r>
          </w:p>
          <w:p w14:paraId="5B3D38B6" w14:textId="77777777" w:rsidR="009D6247" w:rsidRDefault="00000000">
            <w:pPr>
              <w:pStyle w:val="B0"/>
              <w:rPr>
                <w:rFonts w:ascii="Arial" w:hAnsi="Arial" w:cs="Arial"/>
              </w:rPr>
            </w:pPr>
            <w:r>
              <w:rPr>
                <w:rFonts w:ascii="Arial" w:hAnsi="Arial" w:cs="Arial"/>
              </w:rPr>
              <w:t>S6510-48VS8CQ</w:t>
            </w:r>
          </w:p>
        </w:tc>
        <w:tc>
          <w:tcPr>
            <w:tcW w:w="2836" w:type="dxa"/>
            <w:tcBorders>
              <w:top w:val="nil"/>
              <w:left w:val="nil"/>
              <w:bottom w:val="single" w:sz="4" w:space="0" w:color="auto"/>
              <w:right w:val="single" w:sz="4" w:space="0" w:color="auto"/>
            </w:tcBorders>
            <w:noWrap/>
            <w:vAlign w:val="center"/>
          </w:tcPr>
          <w:p w14:paraId="56B58EBC" w14:textId="77777777" w:rsidR="009D6247" w:rsidRDefault="00000000">
            <w:pPr>
              <w:pStyle w:val="B0"/>
              <w:rPr>
                <w:color w:val="000000"/>
              </w:rPr>
            </w:pPr>
            <w:r>
              <w:rPr>
                <w:color w:val="000000"/>
              </w:rPr>
              <w:t>1</w:t>
            </w:r>
            <w:r>
              <w:rPr>
                <w:rFonts w:ascii="宋体" w:hAnsi="宋体" w:hint="eastAsia"/>
                <w:color w:val="000000"/>
              </w:rPr>
              <w:t>、交换容量</w:t>
            </w:r>
            <w:r>
              <w:rPr>
                <w:color w:val="000000"/>
              </w:rPr>
              <w:t>4.8Tbps</w:t>
            </w:r>
            <w:r>
              <w:rPr>
                <w:rFonts w:ascii="宋体" w:hAnsi="宋体" w:hint="eastAsia"/>
                <w:color w:val="000000"/>
              </w:rPr>
              <w:t>，包转发率</w:t>
            </w:r>
            <w:r>
              <w:rPr>
                <w:color w:val="000000"/>
              </w:rPr>
              <w:t>2000Mpp</w:t>
            </w:r>
            <w:r>
              <w:rPr>
                <w:rFonts w:ascii="宋体" w:hAnsi="宋体" w:hint="eastAsia"/>
                <w:color w:val="000000"/>
              </w:rPr>
              <w:t>；</w:t>
            </w:r>
            <w:r>
              <w:rPr>
                <w:color w:val="000000"/>
              </w:rPr>
              <w:br/>
              <w:t>2</w:t>
            </w:r>
            <w:r>
              <w:rPr>
                <w:rFonts w:ascii="宋体" w:hAnsi="宋体" w:hint="eastAsia"/>
                <w:color w:val="000000"/>
              </w:rPr>
              <w:t>、</w:t>
            </w:r>
            <w:r>
              <w:rPr>
                <w:color w:val="000000"/>
              </w:rPr>
              <w:t>40/100GE</w:t>
            </w:r>
            <w:r>
              <w:rPr>
                <w:rFonts w:ascii="宋体" w:hAnsi="宋体" w:hint="eastAsia"/>
                <w:color w:val="000000"/>
              </w:rPr>
              <w:t>光接口</w:t>
            </w:r>
            <w:r>
              <w:rPr>
                <w:color w:val="000000"/>
              </w:rPr>
              <w:t>8</w:t>
            </w:r>
            <w:r>
              <w:rPr>
                <w:rFonts w:ascii="宋体" w:hAnsi="宋体" w:hint="eastAsia"/>
                <w:color w:val="000000"/>
              </w:rPr>
              <w:t>个，</w:t>
            </w:r>
            <w:r>
              <w:rPr>
                <w:color w:val="000000"/>
              </w:rPr>
              <w:t>10GE</w:t>
            </w:r>
            <w:r>
              <w:rPr>
                <w:rFonts w:ascii="宋体" w:hAnsi="宋体" w:hint="eastAsia"/>
                <w:color w:val="000000"/>
              </w:rPr>
              <w:t>光端口</w:t>
            </w:r>
            <w:r>
              <w:rPr>
                <w:color w:val="000000"/>
              </w:rPr>
              <w:t>48</w:t>
            </w:r>
            <w:r>
              <w:rPr>
                <w:rFonts w:ascii="宋体" w:hAnsi="宋体" w:hint="eastAsia"/>
                <w:color w:val="000000"/>
              </w:rPr>
              <w:t>个；</w:t>
            </w:r>
            <w:r>
              <w:rPr>
                <w:rFonts w:ascii="宋体" w:hAnsi="宋体" w:hint="eastAsia"/>
                <w:color w:val="000000"/>
              </w:rPr>
              <w:br/>
            </w:r>
            <w:r>
              <w:rPr>
                <w:color w:val="000000"/>
              </w:rPr>
              <w:t>3</w:t>
            </w:r>
            <w:r>
              <w:rPr>
                <w:rFonts w:ascii="宋体" w:hAnsi="宋体" w:hint="eastAsia"/>
                <w:color w:val="000000"/>
              </w:rPr>
              <w:t>、双电源，</w:t>
            </w:r>
            <w:r>
              <w:rPr>
                <w:color w:val="000000"/>
              </w:rPr>
              <w:t>5</w:t>
            </w:r>
            <w:r>
              <w:rPr>
                <w:rFonts w:ascii="宋体" w:hAnsi="宋体" w:hint="eastAsia"/>
                <w:color w:val="000000"/>
              </w:rPr>
              <w:t>个风扇盒；</w:t>
            </w:r>
            <w:r>
              <w:rPr>
                <w:rFonts w:ascii="宋体" w:hAnsi="宋体" w:hint="eastAsia"/>
                <w:color w:val="000000"/>
              </w:rPr>
              <w:br/>
            </w:r>
            <w:r>
              <w:rPr>
                <w:color w:val="000000"/>
              </w:rPr>
              <w:t>4</w:t>
            </w:r>
            <w:r>
              <w:rPr>
                <w:rFonts w:ascii="宋体" w:hAnsi="宋体" w:hint="eastAsia"/>
                <w:color w:val="000000"/>
              </w:rPr>
              <w:t>、满配万兆多模模块，配置</w:t>
            </w:r>
            <w:r>
              <w:rPr>
                <w:rFonts w:ascii="宋体" w:hAnsi="宋体" w:hint="eastAsia"/>
                <w:color w:val="000000"/>
              </w:rPr>
              <w:t>6</w:t>
            </w:r>
            <w:r>
              <w:rPr>
                <w:rFonts w:ascii="宋体" w:hAnsi="宋体" w:hint="eastAsia"/>
                <w:color w:val="000000"/>
              </w:rPr>
              <w:t>个</w:t>
            </w:r>
            <w:r>
              <w:rPr>
                <w:rFonts w:ascii="宋体" w:hAnsi="宋体" w:hint="eastAsia"/>
                <w:color w:val="000000"/>
              </w:rPr>
              <w:t>40G</w:t>
            </w:r>
            <w:proofErr w:type="gramStart"/>
            <w:r>
              <w:rPr>
                <w:rFonts w:ascii="宋体" w:hAnsi="宋体" w:hint="eastAsia"/>
                <w:color w:val="000000"/>
              </w:rPr>
              <w:t>多模光模块</w:t>
            </w:r>
            <w:proofErr w:type="gramEnd"/>
            <w:r>
              <w:rPr>
                <w:rFonts w:ascii="宋体" w:hAnsi="宋体" w:hint="eastAsia"/>
                <w:color w:val="000000"/>
              </w:rPr>
              <w:t>；</w:t>
            </w:r>
            <w:r>
              <w:rPr>
                <w:color w:val="000000"/>
              </w:rPr>
              <w:br/>
            </w:r>
            <w:r>
              <w:rPr>
                <w:rFonts w:ascii="宋体" w:hAnsi="宋体" w:hint="eastAsia"/>
                <w:color w:val="000000"/>
              </w:rPr>
              <w:t>5</w:t>
            </w:r>
            <w:r>
              <w:rPr>
                <w:rFonts w:ascii="宋体" w:hAnsi="宋体" w:hint="eastAsia"/>
                <w:color w:val="000000"/>
              </w:rPr>
              <w:t>、服务：</w:t>
            </w:r>
            <w:r>
              <w:rPr>
                <w:rFonts w:ascii="宋体" w:hAnsi="宋体" w:hint="eastAsia"/>
                <w:color w:val="000000"/>
              </w:rPr>
              <w:t>3</w:t>
            </w:r>
            <w:r>
              <w:rPr>
                <w:rFonts w:ascii="宋体" w:hAnsi="宋体" w:hint="eastAsia"/>
                <w:color w:val="000000"/>
              </w:rPr>
              <w:t>年原厂维保，安装调测服务。</w:t>
            </w:r>
          </w:p>
        </w:tc>
        <w:tc>
          <w:tcPr>
            <w:tcW w:w="447" w:type="dxa"/>
            <w:tcBorders>
              <w:top w:val="nil"/>
              <w:left w:val="nil"/>
              <w:bottom w:val="single" w:sz="4" w:space="0" w:color="auto"/>
              <w:right w:val="single" w:sz="4" w:space="0" w:color="auto"/>
            </w:tcBorders>
            <w:noWrap/>
            <w:vAlign w:val="center"/>
          </w:tcPr>
          <w:p w14:paraId="0E319C5D"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t>2</w:t>
            </w:r>
          </w:p>
        </w:tc>
      </w:tr>
      <w:tr w:rsidR="009D6247" w14:paraId="053D2FD5"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12FE3908" w14:textId="77777777" w:rsidR="009D6247" w:rsidRDefault="00000000">
            <w:pPr>
              <w:pStyle w:val="B0"/>
              <w:rPr>
                <w:rFonts w:ascii="Arial" w:hAnsi="Arial" w:cs="Arial"/>
              </w:rPr>
            </w:pPr>
            <w:r>
              <w:rPr>
                <w:rFonts w:ascii="Arial" w:hAnsi="Arial" w:cs="Arial"/>
              </w:rPr>
              <w:t>1.3.7</w:t>
            </w:r>
          </w:p>
        </w:tc>
        <w:tc>
          <w:tcPr>
            <w:tcW w:w="1415" w:type="dxa"/>
            <w:tcBorders>
              <w:top w:val="nil"/>
              <w:left w:val="nil"/>
              <w:bottom w:val="single" w:sz="4" w:space="0" w:color="auto"/>
              <w:right w:val="single" w:sz="4" w:space="0" w:color="auto"/>
            </w:tcBorders>
            <w:noWrap/>
            <w:vAlign w:val="center"/>
          </w:tcPr>
          <w:p w14:paraId="3DDE90E4" w14:textId="77777777" w:rsidR="009D6247" w:rsidRDefault="00000000">
            <w:pPr>
              <w:pStyle w:val="B0"/>
              <w:rPr>
                <w:rFonts w:ascii="宋体-简" w:eastAsia="宋体-简" w:hAnsi="宋体" w:hint="eastAsia"/>
                <w:color w:val="000000"/>
              </w:rPr>
            </w:pPr>
            <w:r>
              <w:rPr>
                <w:rFonts w:ascii="宋体-简" w:eastAsia="宋体-简" w:hAnsi="宋体" w:hint="eastAsia"/>
                <w:color w:val="000000"/>
              </w:rPr>
              <w:t>核心交换机</w:t>
            </w:r>
          </w:p>
        </w:tc>
        <w:tc>
          <w:tcPr>
            <w:tcW w:w="838" w:type="dxa"/>
            <w:tcBorders>
              <w:top w:val="nil"/>
              <w:left w:val="nil"/>
              <w:bottom w:val="single" w:sz="4" w:space="0" w:color="auto"/>
              <w:right w:val="single" w:sz="4" w:space="0" w:color="auto"/>
            </w:tcBorders>
            <w:noWrap/>
            <w:vAlign w:val="center"/>
          </w:tcPr>
          <w:p w14:paraId="1E696262" w14:textId="77777777" w:rsidR="009D6247" w:rsidRDefault="00000000">
            <w:pPr>
              <w:pStyle w:val="B0"/>
              <w:rPr>
                <w:rFonts w:ascii="Arial" w:hAnsi="Arial" w:cs="Arial"/>
              </w:rPr>
            </w:pPr>
            <w:r>
              <w:rPr>
                <w:rFonts w:ascii="Arial" w:hAnsi="Arial" w:cs="Arial"/>
              </w:rPr>
              <w:t>H3C/</w:t>
            </w:r>
            <w:r>
              <w:rPr>
                <w:rFonts w:ascii="宋体-简" w:eastAsia="宋体-简" w:hAnsi="Arial" w:cs="Arial" w:hint="eastAsia"/>
              </w:rPr>
              <w:t>华为</w:t>
            </w:r>
            <w:r>
              <w:rPr>
                <w:rFonts w:ascii="Arial" w:hAnsi="Arial" w:cs="Arial"/>
              </w:rPr>
              <w:t>/</w:t>
            </w:r>
            <w:r>
              <w:rPr>
                <w:rFonts w:ascii="宋体-简" w:eastAsia="宋体-简" w:hAnsi="Arial" w:cs="Arial" w:hint="eastAsia"/>
              </w:rPr>
              <w:t>锐捷</w:t>
            </w:r>
          </w:p>
        </w:tc>
        <w:tc>
          <w:tcPr>
            <w:tcW w:w="2369" w:type="dxa"/>
            <w:tcBorders>
              <w:top w:val="nil"/>
              <w:left w:val="nil"/>
              <w:bottom w:val="single" w:sz="4" w:space="0" w:color="auto"/>
              <w:right w:val="single" w:sz="4" w:space="0" w:color="auto"/>
            </w:tcBorders>
            <w:noWrap/>
            <w:vAlign w:val="center"/>
          </w:tcPr>
          <w:p w14:paraId="39FD6EF3" w14:textId="77777777" w:rsidR="009D6247" w:rsidRDefault="00000000">
            <w:pPr>
              <w:pStyle w:val="B0"/>
              <w:rPr>
                <w:rFonts w:ascii="Arial" w:hAnsi="Arial" w:cs="Arial"/>
              </w:rPr>
            </w:pPr>
            <w:r>
              <w:rPr>
                <w:rFonts w:ascii="Arial" w:hAnsi="Arial" w:cs="Arial"/>
              </w:rPr>
              <w:t>SS12504G-AF/</w:t>
            </w:r>
          </w:p>
          <w:p w14:paraId="018DD393" w14:textId="77777777" w:rsidR="009D6247" w:rsidRDefault="00000000">
            <w:pPr>
              <w:pStyle w:val="B0"/>
              <w:rPr>
                <w:rFonts w:ascii="Arial" w:hAnsi="Arial" w:cs="Arial"/>
              </w:rPr>
            </w:pPr>
            <w:r>
              <w:rPr>
                <w:rFonts w:ascii="Arial" w:hAnsi="Arial" w:cs="Arial"/>
              </w:rPr>
              <w:t>CE16804/</w:t>
            </w:r>
          </w:p>
          <w:p w14:paraId="4BEFFE20" w14:textId="77777777" w:rsidR="009D6247" w:rsidRDefault="00000000">
            <w:pPr>
              <w:pStyle w:val="B0"/>
              <w:rPr>
                <w:rFonts w:ascii="Arial" w:hAnsi="Arial" w:cs="Arial"/>
              </w:rPr>
            </w:pPr>
            <w:r>
              <w:rPr>
                <w:rFonts w:ascii="Arial" w:hAnsi="Arial" w:cs="Arial"/>
              </w:rPr>
              <w:t>RG-N18006-X</w:t>
            </w:r>
          </w:p>
        </w:tc>
        <w:tc>
          <w:tcPr>
            <w:tcW w:w="2836" w:type="dxa"/>
            <w:tcBorders>
              <w:top w:val="nil"/>
              <w:left w:val="nil"/>
              <w:bottom w:val="single" w:sz="4" w:space="0" w:color="auto"/>
              <w:right w:val="single" w:sz="4" w:space="0" w:color="auto"/>
            </w:tcBorders>
            <w:noWrap/>
            <w:vAlign w:val="center"/>
          </w:tcPr>
          <w:p w14:paraId="50F4F820" w14:textId="77777777" w:rsidR="009D6247" w:rsidRDefault="00000000">
            <w:pPr>
              <w:pStyle w:val="B0"/>
              <w:rPr>
                <w:color w:val="000000"/>
              </w:rPr>
            </w:pPr>
            <w:r>
              <w:rPr>
                <w:color w:val="000000"/>
              </w:rPr>
              <w:t>1</w:t>
            </w:r>
            <w:r>
              <w:rPr>
                <w:rFonts w:ascii="宋体" w:hAnsi="宋体" w:hint="eastAsia"/>
                <w:color w:val="000000"/>
              </w:rPr>
              <w:t>、交换容量</w:t>
            </w:r>
            <w:r>
              <w:rPr>
                <w:color w:val="000000"/>
              </w:rPr>
              <w:t>903Tbps</w:t>
            </w:r>
            <w:r>
              <w:rPr>
                <w:rFonts w:ascii="宋体" w:hAnsi="宋体" w:hint="eastAsia"/>
                <w:color w:val="000000"/>
              </w:rPr>
              <w:t>，包转发率</w:t>
            </w:r>
            <w:r>
              <w:rPr>
                <w:color w:val="000000"/>
              </w:rPr>
              <w:t>230400Mpp</w:t>
            </w:r>
            <w:r>
              <w:rPr>
                <w:rFonts w:ascii="宋体" w:hAnsi="宋体" w:hint="eastAsia"/>
                <w:color w:val="000000"/>
              </w:rPr>
              <w:t>；</w:t>
            </w:r>
            <w:r>
              <w:rPr>
                <w:color w:val="000000"/>
              </w:rPr>
              <w:br/>
              <w:t>2</w:t>
            </w:r>
            <w:r>
              <w:rPr>
                <w:rFonts w:ascii="宋体" w:hAnsi="宋体" w:hint="eastAsia"/>
                <w:color w:val="000000"/>
              </w:rPr>
              <w:t>、业务槽位数</w:t>
            </w:r>
            <w:r>
              <w:rPr>
                <w:color w:val="000000"/>
              </w:rPr>
              <w:t>4</w:t>
            </w:r>
            <w:r>
              <w:rPr>
                <w:rFonts w:ascii="宋体" w:hAnsi="宋体" w:hint="eastAsia"/>
                <w:color w:val="000000"/>
              </w:rPr>
              <w:t>个</w:t>
            </w:r>
            <w:r>
              <w:rPr>
                <w:color w:val="000000"/>
              </w:rPr>
              <w:t>,</w:t>
            </w:r>
            <w:r>
              <w:rPr>
                <w:rFonts w:ascii="宋体" w:hAnsi="宋体" w:hint="eastAsia"/>
                <w:color w:val="000000"/>
              </w:rPr>
              <w:t>交换网板插槽数量</w:t>
            </w:r>
            <w:r>
              <w:rPr>
                <w:color w:val="000000"/>
              </w:rPr>
              <w:t>6</w:t>
            </w:r>
            <w:r>
              <w:rPr>
                <w:rFonts w:ascii="宋体" w:hAnsi="宋体" w:hint="eastAsia"/>
                <w:color w:val="000000"/>
              </w:rPr>
              <w:t>个</w:t>
            </w:r>
            <w:r>
              <w:rPr>
                <w:color w:val="000000"/>
              </w:rPr>
              <w:t xml:space="preserve">, </w:t>
            </w:r>
            <w:r>
              <w:rPr>
                <w:rFonts w:ascii="宋体" w:hAnsi="宋体" w:hint="eastAsia"/>
                <w:color w:val="000000"/>
              </w:rPr>
              <w:t>且支持网板</w:t>
            </w:r>
            <w:r>
              <w:rPr>
                <w:color w:val="000000"/>
              </w:rPr>
              <w:t xml:space="preserve">N+M </w:t>
            </w:r>
            <w:r>
              <w:rPr>
                <w:rFonts w:ascii="宋体" w:hAnsi="宋体" w:hint="eastAsia"/>
                <w:color w:val="000000"/>
              </w:rPr>
              <w:t>冗余，采用正交</w:t>
            </w:r>
            <w:r>
              <w:rPr>
                <w:color w:val="000000"/>
              </w:rPr>
              <w:t>CLOS</w:t>
            </w:r>
            <w:r>
              <w:rPr>
                <w:rFonts w:ascii="宋体" w:hAnsi="宋体" w:hint="eastAsia"/>
                <w:color w:val="000000"/>
              </w:rPr>
              <w:t>架构；</w:t>
            </w:r>
            <w:r>
              <w:rPr>
                <w:color w:val="000000"/>
              </w:rPr>
              <w:br/>
              <w:t>3</w:t>
            </w:r>
            <w:r>
              <w:rPr>
                <w:rFonts w:ascii="宋体" w:hAnsi="宋体" w:hint="eastAsia"/>
                <w:color w:val="000000"/>
              </w:rPr>
              <w:t>、实配：双主控，</w:t>
            </w:r>
            <w:r>
              <w:rPr>
                <w:color w:val="000000"/>
              </w:rPr>
              <w:t>4</w:t>
            </w:r>
            <w:r>
              <w:rPr>
                <w:rFonts w:ascii="宋体" w:hAnsi="宋体" w:hint="eastAsia"/>
                <w:color w:val="000000"/>
              </w:rPr>
              <w:t>个交换网板，</w:t>
            </w:r>
            <w:r>
              <w:rPr>
                <w:color w:val="000000"/>
              </w:rPr>
              <w:t>36</w:t>
            </w:r>
            <w:r>
              <w:rPr>
                <w:rFonts w:ascii="宋体" w:hAnsi="宋体" w:hint="eastAsia"/>
                <w:color w:val="000000"/>
              </w:rPr>
              <w:t>端口</w:t>
            </w:r>
            <w:r>
              <w:rPr>
                <w:color w:val="000000"/>
              </w:rPr>
              <w:t>40GE</w:t>
            </w:r>
            <w:r>
              <w:rPr>
                <w:rFonts w:ascii="宋体" w:hAnsi="宋体" w:hint="eastAsia"/>
                <w:color w:val="000000"/>
              </w:rPr>
              <w:t>以太网光接口板</w:t>
            </w:r>
            <w:r>
              <w:rPr>
                <w:color w:val="000000"/>
              </w:rPr>
              <w:t>*1</w:t>
            </w:r>
            <w:r>
              <w:rPr>
                <w:rFonts w:ascii="宋体" w:hAnsi="宋体" w:hint="eastAsia"/>
                <w:color w:val="000000"/>
              </w:rPr>
              <w:t>，满配</w:t>
            </w:r>
            <w:r>
              <w:rPr>
                <w:color w:val="000000"/>
              </w:rPr>
              <w:t>40G</w:t>
            </w:r>
            <w:r>
              <w:rPr>
                <w:rFonts w:ascii="宋体" w:hAnsi="宋体" w:hint="eastAsia"/>
                <w:color w:val="000000"/>
              </w:rPr>
              <w:t>多模模块，</w:t>
            </w:r>
            <w:r>
              <w:rPr>
                <w:color w:val="000000"/>
              </w:rPr>
              <w:t>4</w:t>
            </w:r>
            <w:r>
              <w:rPr>
                <w:rFonts w:ascii="宋体" w:hAnsi="宋体" w:hint="eastAsia"/>
                <w:color w:val="000000"/>
              </w:rPr>
              <w:t>块</w:t>
            </w:r>
            <w:r>
              <w:rPr>
                <w:color w:val="000000"/>
              </w:rPr>
              <w:t>3000W</w:t>
            </w:r>
            <w:r>
              <w:rPr>
                <w:rFonts w:ascii="宋体" w:hAnsi="宋体" w:hint="eastAsia"/>
                <w:color w:val="000000"/>
              </w:rPr>
              <w:t>电源；</w:t>
            </w:r>
            <w:r>
              <w:rPr>
                <w:color w:val="000000"/>
              </w:rPr>
              <w:br/>
              <w:t>4</w:t>
            </w:r>
            <w:r>
              <w:rPr>
                <w:rFonts w:ascii="宋体" w:hAnsi="宋体" w:hint="eastAsia"/>
                <w:color w:val="000000"/>
              </w:rPr>
              <w:t>、服务：</w:t>
            </w:r>
            <w:r>
              <w:rPr>
                <w:color w:val="000000"/>
              </w:rPr>
              <w:t>3</w:t>
            </w:r>
            <w:r>
              <w:rPr>
                <w:rFonts w:ascii="宋体" w:hAnsi="宋体" w:hint="eastAsia"/>
                <w:color w:val="000000"/>
              </w:rPr>
              <w:t>年原厂维保，安装调测服务。</w:t>
            </w:r>
          </w:p>
        </w:tc>
        <w:tc>
          <w:tcPr>
            <w:tcW w:w="447" w:type="dxa"/>
            <w:tcBorders>
              <w:top w:val="nil"/>
              <w:left w:val="nil"/>
              <w:bottom w:val="single" w:sz="4" w:space="0" w:color="auto"/>
              <w:right w:val="single" w:sz="4" w:space="0" w:color="auto"/>
            </w:tcBorders>
            <w:noWrap/>
            <w:vAlign w:val="center"/>
          </w:tcPr>
          <w:p w14:paraId="60DFD00B"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t>2</w:t>
            </w:r>
          </w:p>
        </w:tc>
      </w:tr>
      <w:tr w:rsidR="009D6247" w14:paraId="074D0213" w14:textId="77777777">
        <w:trPr>
          <w:trHeight w:val="400"/>
          <w:jc w:val="center"/>
        </w:trPr>
        <w:tc>
          <w:tcPr>
            <w:tcW w:w="674" w:type="dxa"/>
            <w:tcBorders>
              <w:top w:val="nil"/>
              <w:left w:val="single" w:sz="4" w:space="0" w:color="auto"/>
              <w:bottom w:val="single" w:sz="4" w:space="0" w:color="auto"/>
              <w:right w:val="single" w:sz="4" w:space="0" w:color="auto"/>
            </w:tcBorders>
            <w:vAlign w:val="center"/>
          </w:tcPr>
          <w:p w14:paraId="1760BF32" w14:textId="77777777" w:rsidR="009D6247" w:rsidRDefault="00000000">
            <w:pPr>
              <w:pStyle w:val="B0"/>
              <w:rPr>
                <w:b/>
                <w:bCs/>
                <w:color w:val="000000"/>
              </w:rPr>
            </w:pPr>
            <w:r>
              <w:rPr>
                <w:rFonts w:hint="eastAsia"/>
                <w:b/>
                <w:bCs/>
                <w:color w:val="000000"/>
              </w:rPr>
              <w:t>1.4</w:t>
            </w:r>
          </w:p>
        </w:tc>
        <w:tc>
          <w:tcPr>
            <w:tcW w:w="1415" w:type="dxa"/>
            <w:tcBorders>
              <w:top w:val="nil"/>
              <w:left w:val="nil"/>
              <w:bottom w:val="single" w:sz="4" w:space="0" w:color="auto"/>
              <w:right w:val="single" w:sz="4" w:space="0" w:color="auto"/>
            </w:tcBorders>
            <w:vAlign w:val="center"/>
          </w:tcPr>
          <w:p w14:paraId="75939935" w14:textId="77777777" w:rsidR="009D6247" w:rsidRDefault="00000000">
            <w:pPr>
              <w:pStyle w:val="B0"/>
              <w:rPr>
                <w:b/>
                <w:bCs/>
                <w:color w:val="000000"/>
              </w:rPr>
            </w:pPr>
            <w:r>
              <w:rPr>
                <w:rFonts w:hint="eastAsia"/>
                <w:b/>
                <w:bCs/>
                <w:color w:val="000000"/>
              </w:rPr>
              <w:t>安全设备</w:t>
            </w:r>
          </w:p>
        </w:tc>
        <w:tc>
          <w:tcPr>
            <w:tcW w:w="838" w:type="dxa"/>
            <w:tcBorders>
              <w:top w:val="nil"/>
              <w:left w:val="nil"/>
              <w:bottom w:val="single" w:sz="4" w:space="0" w:color="auto"/>
              <w:right w:val="single" w:sz="4" w:space="0" w:color="auto"/>
            </w:tcBorders>
            <w:vAlign w:val="center"/>
          </w:tcPr>
          <w:p w14:paraId="3A69815D" w14:textId="77777777" w:rsidR="009D6247" w:rsidRDefault="00000000">
            <w:pPr>
              <w:pStyle w:val="B0"/>
              <w:rPr>
                <w:b/>
                <w:bCs/>
              </w:rPr>
            </w:pPr>
            <w:r>
              <w:rPr>
                <w:rFonts w:hint="eastAsia"/>
                <w:b/>
                <w:bCs/>
              </w:rPr>
              <w:t xml:space="preserve">　</w:t>
            </w:r>
          </w:p>
        </w:tc>
        <w:tc>
          <w:tcPr>
            <w:tcW w:w="2369" w:type="dxa"/>
            <w:tcBorders>
              <w:top w:val="nil"/>
              <w:left w:val="nil"/>
              <w:bottom w:val="single" w:sz="4" w:space="0" w:color="auto"/>
              <w:right w:val="single" w:sz="4" w:space="0" w:color="auto"/>
            </w:tcBorders>
            <w:vAlign w:val="center"/>
          </w:tcPr>
          <w:p w14:paraId="7C94910B" w14:textId="77777777" w:rsidR="009D6247" w:rsidRDefault="00000000">
            <w:pPr>
              <w:pStyle w:val="B0"/>
              <w:rPr>
                <w:b/>
                <w:bCs/>
              </w:rPr>
            </w:pPr>
            <w:r>
              <w:rPr>
                <w:rFonts w:hint="eastAsia"/>
                <w:b/>
                <w:bCs/>
              </w:rPr>
              <w:t xml:space="preserve">　</w:t>
            </w:r>
          </w:p>
        </w:tc>
        <w:tc>
          <w:tcPr>
            <w:tcW w:w="2836" w:type="dxa"/>
            <w:tcBorders>
              <w:top w:val="nil"/>
              <w:left w:val="nil"/>
              <w:bottom w:val="single" w:sz="4" w:space="0" w:color="auto"/>
              <w:right w:val="single" w:sz="4" w:space="0" w:color="auto"/>
            </w:tcBorders>
            <w:vAlign w:val="center"/>
          </w:tcPr>
          <w:p w14:paraId="6A8D3F0A" w14:textId="77777777" w:rsidR="009D6247" w:rsidRDefault="00000000">
            <w:pPr>
              <w:pStyle w:val="B0"/>
              <w:rPr>
                <w:b/>
                <w:bCs/>
                <w:color w:val="000000"/>
              </w:rPr>
            </w:pPr>
            <w:r>
              <w:rPr>
                <w:rFonts w:hint="eastAsia"/>
                <w:b/>
                <w:bCs/>
                <w:color w:val="000000"/>
              </w:rPr>
              <w:t xml:space="preserve">　</w:t>
            </w:r>
          </w:p>
        </w:tc>
        <w:tc>
          <w:tcPr>
            <w:tcW w:w="447" w:type="dxa"/>
            <w:tcBorders>
              <w:top w:val="nil"/>
              <w:left w:val="nil"/>
              <w:bottom w:val="single" w:sz="4" w:space="0" w:color="auto"/>
              <w:right w:val="single" w:sz="4" w:space="0" w:color="auto"/>
            </w:tcBorders>
            <w:vAlign w:val="center"/>
          </w:tcPr>
          <w:p w14:paraId="47B86023" w14:textId="77777777" w:rsidR="009D6247" w:rsidRDefault="00000000">
            <w:pPr>
              <w:widowControl/>
              <w:spacing w:line="240" w:lineRule="auto"/>
              <w:ind w:firstLineChars="0" w:firstLine="0"/>
              <w:jc w:val="center"/>
              <w:rPr>
                <w:rFonts w:ascii="微软雅黑" w:eastAsia="微软雅黑" w:hAnsi="微软雅黑" w:cs="宋体" w:hint="eastAsia"/>
                <w:color w:val="000000"/>
                <w:kern w:val="0"/>
                <w:sz w:val="20"/>
                <w:szCs w:val="20"/>
              </w:rPr>
            </w:pPr>
            <w:r>
              <w:rPr>
                <w:rFonts w:ascii="微软雅黑" w:eastAsia="微软雅黑" w:hAnsi="微软雅黑" w:cs="宋体" w:hint="eastAsia"/>
                <w:color w:val="000000"/>
                <w:kern w:val="0"/>
                <w:sz w:val="20"/>
                <w:szCs w:val="20"/>
              </w:rPr>
              <w:t xml:space="preserve">　</w:t>
            </w:r>
          </w:p>
        </w:tc>
      </w:tr>
      <w:tr w:rsidR="009D6247" w14:paraId="75BB37C9"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305540D6" w14:textId="77777777" w:rsidR="009D6247" w:rsidRDefault="00000000">
            <w:pPr>
              <w:pStyle w:val="B0"/>
              <w:rPr>
                <w:rFonts w:ascii="Arial" w:hAnsi="Arial" w:cs="Arial"/>
              </w:rPr>
            </w:pPr>
            <w:r>
              <w:rPr>
                <w:rFonts w:ascii="Arial" w:hAnsi="Arial" w:cs="Arial"/>
              </w:rPr>
              <w:t>1.4.1</w:t>
            </w:r>
          </w:p>
        </w:tc>
        <w:tc>
          <w:tcPr>
            <w:tcW w:w="1415" w:type="dxa"/>
            <w:tcBorders>
              <w:top w:val="nil"/>
              <w:left w:val="nil"/>
              <w:bottom w:val="single" w:sz="4" w:space="0" w:color="auto"/>
              <w:right w:val="single" w:sz="4" w:space="0" w:color="auto"/>
            </w:tcBorders>
            <w:noWrap/>
            <w:vAlign w:val="center"/>
          </w:tcPr>
          <w:p w14:paraId="51A5127B" w14:textId="77777777" w:rsidR="009D6247" w:rsidRDefault="00000000">
            <w:pPr>
              <w:pStyle w:val="B0"/>
              <w:rPr>
                <w:rFonts w:ascii="宋体" w:hAnsi="宋体" w:hint="eastAsia"/>
                <w:color w:val="000000"/>
              </w:rPr>
            </w:pPr>
            <w:r>
              <w:rPr>
                <w:rFonts w:ascii="宋体" w:hAnsi="宋体" w:hint="eastAsia"/>
                <w:color w:val="000000"/>
              </w:rPr>
              <w:t>网络出口安全网关</w:t>
            </w:r>
          </w:p>
        </w:tc>
        <w:tc>
          <w:tcPr>
            <w:tcW w:w="838" w:type="dxa"/>
            <w:tcBorders>
              <w:top w:val="nil"/>
              <w:left w:val="nil"/>
              <w:bottom w:val="single" w:sz="4" w:space="0" w:color="auto"/>
              <w:right w:val="single" w:sz="4" w:space="0" w:color="auto"/>
            </w:tcBorders>
            <w:vAlign w:val="center"/>
          </w:tcPr>
          <w:p w14:paraId="6A142FFA" w14:textId="77777777" w:rsidR="009D6247" w:rsidRDefault="00000000">
            <w:pPr>
              <w:pStyle w:val="B0"/>
              <w:rPr>
                <w:rFonts w:ascii="宋体" w:hAnsi="宋体" w:hint="eastAsia"/>
                <w:color w:val="000000"/>
              </w:rPr>
            </w:pPr>
            <w:r>
              <w:rPr>
                <w:rFonts w:ascii="宋体" w:hAnsi="宋体" w:hint="eastAsia"/>
                <w:color w:val="000000"/>
              </w:rPr>
              <w:t>H3C/</w:t>
            </w:r>
          </w:p>
          <w:p w14:paraId="44C2D020" w14:textId="77777777" w:rsidR="009D6247" w:rsidRDefault="00000000">
            <w:pPr>
              <w:pStyle w:val="B0"/>
              <w:rPr>
                <w:rFonts w:ascii="宋体" w:hAnsi="宋体" w:hint="eastAsia"/>
                <w:color w:val="000000"/>
              </w:rPr>
            </w:pPr>
            <w:r>
              <w:rPr>
                <w:rFonts w:ascii="宋体" w:hAnsi="宋体" w:hint="eastAsia"/>
                <w:color w:val="000000"/>
              </w:rPr>
              <w:t>华为</w:t>
            </w:r>
            <w:r>
              <w:rPr>
                <w:rFonts w:ascii="宋体" w:hAnsi="宋体" w:hint="eastAsia"/>
                <w:color w:val="000000"/>
              </w:rPr>
              <w:t>/</w:t>
            </w:r>
            <w:r>
              <w:rPr>
                <w:rFonts w:ascii="宋体" w:hAnsi="宋体" w:hint="eastAsia"/>
                <w:color w:val="000000"/>
              </w:rPr>
              <w:lastRenderedPageBreak/>
              <w:t>奇安信</w:t>
            </w:r>
          </w:p>
        </w:tc>
        <w:tc>
          <w:tcPr>
            <w:tcW w:w="2369" w:type="dxa"/>
            <w:tcBorders>
              <w:top w:val="nil"/>
              <w:left w:val="nil"/>
              <w:bottom w:val="single" w:sz="4" w:space="0" w:color="auto"/>
              <w:right w:val="single" w:sz="4" w:space="0" w:color="auto"/>
            </w:tcBorders>
            <w:vAlign w:val="center"/>
          </w:tcPr>
          <w:p w14:paraId="75D225B5" w14:textId="77777777" w:rsidR="009D6247" w:rsidRDefault="00000000">
            <w:pPr>
              <w:pStyle w:val="B0"/>
              <w:rPr>
                <w:color w:val="000000"/>
              </w:rPr>
            </w:pPr>
            <w:r>
              <w:rPr>
                <w:color w:val="000000"/>
              </w:rPr>
              <w:lastRenderedPageBreak/>
              <w:t>SecPath F5000-AI-120-G/</w:t>
            </w:r>
          </w:p>
          <w:p w14:paraId="2B8FE824" w14:textId="77777777" w:rsidR="009D6247" w:rsidRDefault="00000000">
            <w:pPr>
              <w:pStyle w:val="B0"/>
              <w:rPr>
                <w:color w:val="000000"/>
              </w:rPr>
            </w:pPr>
            <w:r>
              <w:rPr>
                <w:color w:val="000000"/>
              </w:rPr>
              <w:lastRenderedPageBreak/>
              <w:t>USG6680-AC/</w:t>
            </w:r>
          </w:p>
          <w:p w14:paraId="00B7347F" w14:textId="77777777" w:rsidR="009D6247" w:rsidRDefault="00000000">
            <w:pPr>
              <w:pStyle w:val="B0"/>
              <w:rPr>
                <w:color w:val="000000"/>
              </w:rPr>
            </w:pPr>
            <w:r>
              <w:rPr>
                <w:color w:val="000000"/>
              </w:rPr>
              <w:t>NSG7000-TX55M-Q</w:t>
            </w:r>
          </w:p>
        </w:tc>
        <w:tc>
          <w:tcPr>
            <w:tcW w:w="2836" w:type="dxa"/>
            <w:tcBorders>
              <w:top w:val="nil"/>
              <w:left w:val="nil"/>
              <w:bottom w:val="single" w:sz="4" w:space="0" w:color="auto"/>
              <w:right w:val="single" w:sz="4" w:space="0" w:color="auto"/>
            </w:tcBorders>
            <w:noWrap/>
            <w:vAlign w:val="center"/>
          </w:tcPr>
          <w:p w14:paraId="0F658996" w14:textId="77777777" w:rsidR="009D6247" w:rsidRDefault="00000000">
            <w:pPr>
              <w:pStyle w:val="B0"/>
              <w:rPr>
                <w:color w:val="000000"/>
              </w:rPr>
            </w:pPr>
            <w:r>
              <w:rPr>
                <w:rFonts w:ascii="宋体" w:hAnsi="宋体" w:hint="eastAsia"/>
                <w:color w:val="000000"/>
              </w:rPr>
              <w:lastRenderedPageBreak/>
              <w:t>机架式</w:t>
            </w:r>
            <w:r>
              <w:rPr>
                <w:color w:val="000000"/>
              </w:rPr>
              <w:t>1U</w:t>
            </w:r>
            <w:r>
              <w:rPr>
                <w:rFonts w:ascii="宋体" w:hAnsi="宋体" w:hint="eastAsia"/>
                <w:color w:val="000000"/>
              </w:rPr>
              <w:t>高度，吞吐量</w:t>
            </w:r>
            <w:r>
              <w:rPr>
                <w:color w:val="000000"/>
              </w:rPr>
              <w:t>100GB</w:t>
            </w:r>
            <w:r>
              <w:rPr>
                <w:rFonts w:ascii="宋体" w:hAnsi="宋体" w:hint="eastAsia"/>
                <w:color w:val="000000"/>
              </w:rPr>
              <w:t>，并发连接数</w:t>
            </w:r>
            <w:r>
              <w:rPr>
                <w:color w:val="000000"/>
              </w:rPr>
              <w:t>8000W</w:t>
            </w:r>
            <w:r>
              <w:rPr>
                <w:rFonts w:ascii="宋体" w:hAnsi="宋体" w:hint="eastAsia"/>
                <w:color w:val="000000"/>
              </w:rPr>
              <w:t>，</w:t>
            </w:r>
            <w:r>
              <w:rPr>
                <w:rFonts w:ascii="宋体" w:hAnsi="宋体" w:hint="eastAsia"/>
                <w:color w:val="000000"/>
              </w:rPr>
              <w:lastRenderedPageBreak/>
              <w:t>每秒新建连接数</w:t>
            </w:r>
            <w:r>
              <w:rPr>
                <w:color w:val="000000"/>
              </w:rPr>
              <w:t>80W</w:t>
            </w:r>
            <w:r>
              <w:rPr>
                <w:rFonts w:ascii="宋体" w:hAnsi="宋体" w:hint="eastAsia"/>
                <w:color w:val="000000"/>
              </w:rPr>
              <w:t>，支持</w:t>
            </w:r>
            <w:r>
              <w:rPr>
                <w:color w:val="000000"/>
              </w:rPr>
              <w:t>6</w:t>
            </w:r>
            <w:r>
              <w:rPr>
                <w:rFonts w:ascii="宋体" w:hAnsi="宋体" w:hint="eastAsia"/>
                <w:color w:val="000000"/>
              </w:rPr>
              <w:t>个端口扩展槽位，配置</w:t>
            </w:r>
            <w:r>
              <w:rPr>
                <w:color w:val="000000"/>
              </w:rPr>
              <w:t>12</w:t>
            </w:r>
            <w:r>
              <w:rPr>
                <w:rFonts w:ascii="宋体" w:hAnsi="宋体" w:hint="eastAsia"/>
                <w:color w:val="000000"/>
              </w:rPr>
              <w:t>个万兆光端口，</w:t>
            </w:r>
            <w:r>
              <w:rPr>
                <w:color w:val="000000"/>
              </w:rPr>
              <w:t>8</w:t>
            </w:r>
            <w:r>
              <w:rPr>
                <w:rFonts w:ascii="宋体" w:hAnsi="宋体" w:hint="eastAsia"/>
                <w:color w:val="000000"/>
              </w:rPr>
              <w:t>个</w:t>
            </w:r>
            <w:proofErr w:type="gramStart"/>
            <w:r>
              <w:rPr>
                <w:rFonts w:ascii="宋体" w:hAnsi="宋体" w:hint="eastAsia"/>
                <w:color w:val="000000"/>
              </w:rPr>
              <w:t>千兆电端口</w:t>
            </w:r>
            <w:proofErr w:type="gramEnd"/>
            <w:r>
              <w:rPr>
                <w:rFonts w:ascii="宋体" w:hAnsi="宋体" w:hint="eastAsia"/>
                <w:color w:val="000000"/>
              </w:rPr>
              <w:t>，</w:t>
            </w:r>
            <w:r>
              <w:rPr>
                <w:rFonts w:ascii="宋体" w:hAnsi="宋体" w:hint="eastAsia"/>
                <w:color w:val="000000"/>
              </w:rPr>
              <w:t>10</w:t>
            </w:r>
            <w:r>
              <w:rPr>
                <w:rFonts w:ascii="宋体" w:hAnsi="宋体" w:hint="eastAsia"/>
                <w:color w:val="000000"/>
              </w:rPr>
              <w:t>个万兆</w:t>
            </w:r>
            <w:proofErr w:type="gramStart"/>
            <w:r>
              <w:rPr>
                <w:rFonts w:ascii="宋体" w:hAnsi="宋体" w:hint="eastAsia"/>
                <w:color w:val="000000"/>
              </w:rPr>
              <w:t>多模光模块</w:t>
            </w:r>
            <w:proofErr w:type="gramEnd"/>
            <w:r>
              <w:rPr>
                <w:rFonts w:ascii="宋体" w:hAnsi="宋体" w:hint="eastAsia"/>
                <w:color w:val="000000"/>
              </w:rPr>
              <w:t>，防病毒功能授权、</w:t>
            </w:r>
            <w:r>
              <w:rPr>
                <w:color w:val="000000"/>
              </w:rPr>
              <w:t>IPS</w:t>
            </w:r>
            <w:r>
              <w:rPr>
                <w:rFonts w:ascii="宋体" w:hAnsi="宋体" w:hint="eastAsia"/>
                <w:color w:val="000000"/>
              </w:rPr>
              <w:t>功能授权，</w:t>
            </w:r>
            <w:r>
              <w:rPr>
                <w:color w:val="000000"/>
              </w:rPr>
              <w:t>WEB</w:t>
            </w:r>
            <w:r>
              <w:rPr>
                <w:rFonts w:ascii="宋体" w:hAnsi="宋体" w:hint="eastAsia"/>
                <w:color w:val="000000"/>
              </w:rPr>
              <w:t>防火墙功能授权，</w:t>
            </w:r>
            <w:r>
              <w:rPr>
                <w:rFonts w:ascii="宋体" w:hAnsi="宋体" w:hint="eastAsia"/>
                <w:color w:val="000000"/>
              </w:rPr>
              <w:t>3</w:t>
            </w:r>
            <w:r>
              <w:rPr>
                <w:rFonts w:ascii="宋体" w:hAnsi="宋体" w:hint="eastAsia"/>
                <w:color w:val="000000"/>
              </w:rPr>
              <w:t>年防病毒、</w:t>
            </w:r>
            <w:r>
              <w:rPr>
                <w:color w:val="000000"/>
              </w:rPr>
              <w:t>IPS</w:t>
            </w:r>
            <w:r>
              <w:rPr>
                <w:rFonts w:ascii="宋体" w:hAnsi="宋体" w:hint="eastAsia"/>
                <w:color w:val="000000"/>
              </w:rPr>
              <w:t>、</w:t>
            </w:r>
            <w:proofErr w:type="spellStart"/>
            <w:r>
              <w:rPr>
                <w:color w:val="000000"/>
              </w:rPr>
              <w:t>wFW</w:t>
            </w:r>
            <w:proofErr w:type="spellEnd"/>
            <w:r>
              <w:rPr>
                <w:rFonts w:ascii="宋体" w:hAnsi="宋体" w:hint="eastAsia"/>
                <w:color w:val="000000"/>
              </w:rPr>
              <w:t>升级授权，冗余电源，冗余风扇，</w:t>
            </w:r>
            <w:proofErr w:type="gramStart"/>
            <w:r>
              <w:rPr>
                <w:color w:val="000000"/>
              </w:rPr>
              <w:t>3</w:t>
            </w:r>
            <w:r>
              <w:rPr>
                <w:rFonts w:ascii="宋体" w:hAnsi="宋体" w:hint="eastAsia"/>
                <w:color w:val="000000"/>
              </w:rPr>
              <w:t>年维保服务</w:t>
            </w:r>
            <w:proofErr w:type="gramEnd"/>
            <w:r>
              <w:rPr>
                <w:rFonts w:ascii="宋体" w:hAnsi="宋体" w:hint="eastAsia"/>
                <w:color w:val="000000"/>
              </w:rPr>
              <w:t>。</w:t>
            </w:r>
          </w:p>
        </w:tc>
        <w:tc>
          <w:tcPr>
            <w:tcW w:w="447" w:type="dxa"/>
            <w:tcBorders>
              <w:top w:val="nil"/>
              <w:left w:val="nil"/>
              <w:bottom w:val="single" w:sz="4" w:space="0" w:color="auto"/>
              <w:right w:val="single" w:sz="4" w:space="0" w:color="auto"/>
            </w:tcBorders>
            <w:noWrap/>
            <w:vAlign w:val="center"/>
          </w:tcPr>
          <w:p w14:paraId="455C01BB"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lastRenderedPageBreak/>
              <w:t>2</w:t>
            </w:r>
          </w:p>
        </w:tc>
      </w:tr>
      <w:tr w:rsidR="009D6247" w14:paraId="71D1BE26"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2A58223E" w14:textId="77777777" w:rsidR="009D6247" w:rsidRDefault="00000000">
            <w:pPr>
              <w:pStyle w:val="B0"/>
              <w:rPr>
                <w:rFonts w:ascii="Arial" w:hAnsi="Arial" w:cs="Arial"/>
              </w:rPr>
            </w:pPr>
            <w:r>
              <w:rPr>
                <w:rFonts w:ascii="Arial" w:hAnsi="Arial" w:cs="Arial"/>
              </w:rPr>
              <w:t>1.4.2</w:t>
            </w:r>
          </w:p>
        </w:tc>
        <w:tc>
          <w:tcPr>
            <w:tcW w:w="1415" w:type="dxa"/>
            <w:tcBorders>
              <w:top w:val="nil"/>
              <w:left w:val="nil"/>
              <w:bottom w:val="single" w:sz="4" w:space="0" w:color="auto"/>
              <w:right w:val="single" w:sz="4" w:space="0" w:color="auto"/>
            </w:tcBorders>
            <w:noWrap/>
            <w:vAlign w:val="center"/>
          </w:tcPr>
          <w:p w14:paraId="122660B2" w14:textId="77777777" w:rsidR="009D6247" w:rsidRDefault="00000000">
            <w:pPr>
              <w:pStyle w:val="B0"/>
              <w:rPr>
                <w:rFonts w:ascii="宋体-简" w:eastAsia="宋体-简" w:hAnsi="宋体" w:hint="eastAsia"/>
                <w:color w:val="000000"/>
              </w:rPr>
            </w:pPr>
            <w:r>
              <w:rPr>
                <w:rFonts w:ascii="宋体-简" w:eastAsia="宋体-简" w:hAnsi="宋体" w:hint="eastAsia"/>
                <w:color w:val="000000"/>
              </w:rPr>
              <w:t>数据交换区防火墙</w:t>
            </w:r>
          </w:p>
        </w:tc>
        <w:tc>
          <w:tcPr>
            <w:tcW w:w="838" w:type="dxa"/>
            <w:tcBorders>
              <w:top w:val="nil"/>
              <w:left w:val="nil"/>
              <w:bottom w:val="single" w:sz="4" w:space="0" w:color="auto"/>
              <w:right w:val="single" w:sz="4" w:space="0" w:color="auto"/>
            </w:tcBorders>
            <w:vAlign w:val="center"/>
          </w:tcPr>
          <w:p w14:paraId="65583AAB" w14:textId="77777777" w:rsidR="009D6247" w:rsidRDefault="00000000">
            <w:pPr>
              <w:pStyle w:val="B0"/>
              <w:rPr>
                <w:color w:val="000000"/>
              </w:rPr>
            </w:pPr>
            <w:r>
              <w:rPr>
                <w:color w:val="000000"/>
              </w:rPr>
              <w:t>H3C/</w:t>
            </w:r>
            <w:r>
              <w:rPr>
                <w:rFonts w:ascii="宋体" w:hAnsi="宋体" w:hint="eastAsia"/>
                <w:color w:val="000000"/>
              </w:rPr>
              <w:t>深信服</w:t>
            </w:r>
            <w:r>
              <w:rPr>
                <w:color w:val="000000"/>
              </w:rPr>
              <w:t>/</w:t>
            </w:r>
            <w:r>
              <w:rPr>
                <w:rFonts w:ascii="宋体" w:hAnsi="宋体" w:hint="eastAsia"/>
                <w:color w:val="000000"/>
              </w:rPr>
              <w:t>华为</w:t>
            </w:r>
          </w:p>
        </w:tc>
        <w:tc>
          <w:tcPr>
            <w:tcW w:w="2369" w:type="dxa"/>
            <w:tcBorders>
              <w:top w:val="nil"/>
              <w:left w:val="nil"/>
              <w:bottom w:val="single" w:sz="4" w:space="0" w:color="auto"/>
              <w:right w:val="single" w:sz="4" w:space="0" w:color="auto"/>
            </w:tcBorders>
            <w:vAlign w:val="center"/>
          </w:tcPr>
          <w:p w14:paraId="2CE87DF9" w14:textId="77777777" w:rsidR="009D6247" w:rsidRDefault="00000000">
            <w:pPr>
              <w:pStyle w:val="B0"/>
              <w:rPr>
                <w:color w:val="000000"/>
              </w:rPr>
            </w:pPr>
            <w:r>
              <w:rPr>
                <w:color w:val="000000"/>
              </w:rPr>
              <w:t>SecPath F1000-AI-65-G/</w:t>
            </w:r>
          </w:p>
          <w:p w14:paraId="147B2929" w14:textId="77777777" w:rsidR="009D6247" w:rsidRDefault="00000000">
            <w:pPr>
              <w:pStyle w:val="B0"/>
              <w:rPr>
                <w:color w:val="000000"/>
              </w:rPr>
            </w:pPr>
            <w:r>
              <w:rPr>
                <w:color w:val="000000"/>
              </w:rPr>
              <w:t>AF-1000-L2200-WY/</w:t>
            </w:r>
          </w:p>
          <w:p w14:paraId="04CFA032" w14:textId="77777777" w:rsidR="009D6247" w:rsidRDefault="00000000">
            <w:pPr>
              <w:pStyle w:val="B0"/>
              <w:rPr>
                <w:color w:val="000000"/>
              </w:rPr>
            </w:pPr>
            <w:r>
              <w:rPr>
                <w:color w:val="000000"/>
              </w:rPr>
              <w:t>USG6385E-AC</w:t>
            </w:r>
          </w:p>
        </w:tc>
        <w:tc>
          <w:tcPr>
            <w:tcW w:w="2836" w:type="dxa"/>
            <w:tcBorders>
              <w:top w:val="nil"/>
              <w:left w:val="nil"/>
              <w:bottom w:val="single" w:sz="4" w:space="0" w:color="auto"/>
              <w:right w:val="single" w:sz="4" w:space="0" w:color="auto"/>
            </w:tcBorders>
            <w:noWrap/>
            <w:vAlign w:val="center"/>
          </w:tcPr>
          <w:p w14:paraId="2C414B1F" w14:textId="77777777" w:rsidR="009D6247" w:rsidRDefault="00000000">
            <w:pPr>
              <w:pStyle w:val="B0"/>
              <w:rPr>
                <w:color w:val="000000"/>
              </w:rPr>
            </w:pPr>
            <w:r>
              <w:rPr>
                <w:rFonts w:ascii="宋体" w:hAnsi="宋体" w:hint="eastAsia"/>
                <w:color w:val="000000"/>
              </w:rPr>
              <w:t>机架式</w:t>
            </w:r>
            <w:r>
              <w:rPr>
                <w:color w:val="000000"/>
              </w:rPr>
              <w:t>1U</w:t>
            </w:r>
            <w:r>
              <w:rPr>
                <w:rFonts w:ascii="宋体" w:hAnsi="宋体" w:hint="eastAsia"/>
                <w:color w:val="000000"/>
              </w:rPr>
              <w:t>高度，吞吐量</w:t>
            </w:r>
            <w:r>
              <w:rPr>
                <w:color w:val="000000"/>
              </w:rPr>
              <w:t>10GB</w:t>
            </w:r>
            <w:r>
              <w:rPr>
                <w:rFonts w:ascii="宋体" w:hAnsi="宋体" w:hint="eastAsia"/>
                <w:color w:val="000000"/>
              </w:rPr>
              <w:t>，并发连接数</w:t>
            </w:r>
            <w:r>
              <w:rPr>
                <w:rFonts w:ascii="宋体" w:hAnsi="宋体" w:hint="eastAsia"/>
                <w:color w:val="000000"/>
              </w:rPr>
              <w:t>4</w:t>
            </w:r>
            <w:r>
              <w:rPr>
                <w:color w:val="000000"/>
              </w:rPr>
              <w:t>00W</w:t>
            </w:r>
            <w:r>
              <w:rPr>
                <w:rFonts w:ascii="宋体" w:hAnsi="宋体" w:hint="eastAsia"/>
                <w:color w:val="000000"/>
              </w:rPr>
              <w:t>，每秒新建连接数</w:t>
            </w:r>
            <w:r>
              <w:rPr>
                <w:color w:val="000000"/>
              </w:rPr>
              <w:t>10W</w:t>
            </w:r>
            <w:r>
              <w:rPr>
                <w:rFonts w:ascii="宋体" w:hAnsi="宋体" w:hint="eastAsia"/>
                <w:color w:val="000000"/>
              </w:rPr>
              <w:t>，支持</w:t>
            </w:r>
            <w:r>
              <w:rPr>
                <w:color w:val="000000"/>
              </w:rPr>
              <w:t>2</w:t>
            </w:r>
            <w:r>
              <w:rPr>
                <w:rFonts w:ascii="宋体" w:hAnsi="宋体" w:hint="eastAsia"/>
                <w:color w:val="000000"/>
              </w:rPr>
              <w:t>个端口扩展槽位，配置</w:t>
            </w:r>
            <w:r>
              <w:rPr>
                <w:color w:val="000000"/>
              </w:rPr>
              <w:t>8</w:t>
            </w:r>
            <w:r>
              <w:rPr>
                <w:rFonts w:ascii="宋体" w:hAnsi="宋体" w:hint="eastAsia"/>
                <w:color w:val="000000"/>
              </w:rPr>
              <w:t>个万兆光端口，</w:t>
            </w:r>
            <w:r>
              <w:rPr>
                <w:color w:val="000000"/>
              </w:rPr>
              <w:t>16</w:t>
            </w:r>
            <w:r>
              <w:rPr>
                <w:rFonts w:ascii="宋体" w:hAnsi="宋体" w:hint="eastAsia"/>
                <w:color w:val="000000"/>
              </w:rPr>
              <w:t>个</w:t>
            </w:r>
            <w:proofErr w:type="gramStart"/>
            <w:r>
              <w:rPr>
                <w:rFonts w:ascii="宋体" w:hAnsi="宋体" w:hint="eastAsia"/>
                <w:color w:val="000000"/>
              </w:rPr>
              <w:t>千兆电端口</w:t>
            </w:r>
            <w:proofErr w:type="gramEnd"/>
            <w:r>
              <w:rPr>
                <w:rFonts w:ascii="宋体" w:hAnsi="宋体" w:hint="eastAsia"/>
                <w:color w:val="000000"/>
              </w:rPr>
              <w:t>，</w:t>
            </w:r>
            <w:r>
              <w:rPr>
                <w:rFonts w:ascii="宋体" w:hAnsi="宋体" w:hint="eastAsia"/>
                <w:color w:val="000000"/>
              </w:rPr>
              <w:t>2</w:t>
            </w:r>
            <w:r>
              <w:rPr>
                <w:rFonts w:ascii="宋体" w:hAnsi="宋体" w:hint="eastAsia"/>
                <w:color w:val="000000"/>
              </w:rPr>
              <w:t>个</w:t>
            </w:r>
            <w:r>
              <w:rPr>
                <w:rFonts w:ascii="宋体" w:hAnsi="宋体" w:hint="eastAsia"/>
                <w:color w:val="000000"/>
              </w:rPr>
              <w:t>100</w:t>
            </w:r>
            <w:r>
              <w:rPr>
                <w:color w:val="000000"/>
              </w:rPr>
              <w:t>G</w:t>
            </w:r>
            <w:r>
              <w:rPr>
                <w:rFonts w:ascii="宋体" w:hAnsi="宋体" w:hint="eastAsia"/>
                <w:color w:val="000000"/>
              </w:rPr>
              <w:t>光端口，</w:t>
            </w:r>
            <w:r>
              <w:rPr>
                <w:rFonts w:ascii="宋体" w:hAnsi="宋体" w:hint="eastAsia"/>
                <w:color w:val="000000"/>
              </w:rPr>
              <w:t>8</w:t>
            </w:r>
            <w:r>
              <w:rPr>
                <w:rFonts w:ascii="宋体" w:hAnsi="宋体" w:hint="eastAsia"/>
                <w:color w:val="000000"/>
              </w:rPr>
              <w:t>个万兆</w:t>
            </w:r>
            <w:proofErr w:type="gramStart"/>
            <w:r>
              <w:rPr>
                <w:rFonts w:ascii="宋体" w:hAnsi="宋体" w:hint="eastAsia"/>
                <w:color w:val="000000"/>
              </w:rPr>
              <w:t>多模光模块</w:t>
            </w:r>
            <w:proofErr w:type="gramEnd"/>
            <w:r>
              <w:rPr>
                <w:rFonts w:ascii="宋体" w:hAnsi="宋体" w:hint="eastAsia"/>
                <w:color w:val="000000"/>
              </w:rPr>
              <w:t>，冗余电源，冗余风扇，</w:t>
            </w:r>
            <w:proofErr w:type="gramStart"/>
            <w:r>
              <w:rPr>
                <w:color w:val="000000"/>
              </w:rPr>
              <w:t>3</w:t>
            </w:r>
            <w:r>
              <w:rPr>
                <w:rFonts w:ascii="宋体" w:hAnsi="宋体" w:hint="eastAsia"/>
                <w:color w:val="000000"/>
              </w:rPr>
              <w:t>年维保服务</w:t>
            </w:r>
            <w:proofErr w:type="gramEnd"/>
            <w:r>
              <w:rPr>
                <w:rFonts w:ascii="宋体" w:hAnsi="宋体" w:hint="eastAsia"/>
                <w:color w:val="000000"/>
              </w:rPr>
              <w:t>。</w:t>
            </w:r>
          </w:p>
        </w:tc>
        <w:tc>
          <w:tcPr>
            <w:tcW w:w="447" w:type="dxa"/>
            <w:tcBorders>
              <w:top w:val="nil"/>
              <w:left w:val="nil"/>
              <w:bottom w:val="single" w:sz="4" w:space="0" w:color="auto"/>
              <w:right w:val="single" w:sz="4" w:space="0" w:color="auto"/>
            </w:tcBorders>
            <w:noWrap/>
            <w:vAlign w:val="center"/>
          </w:tcPr>
          <w:p w14:paraId="5FEBBD80"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t>1</w:t>
            </w:r>
          </w:p>
        </w:tc>
      </w:tr>
      <w:tr w:rsidR="009D6247" w14:paraId="6C3C574C"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1678B22A" w14:textId="77777777" w:rsidR="009D6247" w:rsidRDefault="00000000">
            <w:pPr>
              <w:pStyle w:val="B0"/>
              <w:rPr>
                <w:rFonts w:ascii="Arial" w:hAnsi="Arial" w:cs="Arial"/>
              </w:rPr>
            </w:pPr>
            <w:r>
              <w:rPr>
                <w:rFonts w:ascii="Arial" w:hAnsi="Arial" w:cs="Arial"/>
              </w:rPr>
              <w:t>1.4.3</w:t>
            </w:r>
          </w:p>
        </w:tc>
        <w:tc>
          <w:tcPr>
            <w:tcW w:w="1415" w:type="dxa"/>
            <w:tcBorders>
              <w:top w:val="nil"/>
              <w:left w:val="nil"/>
              <w:bottom w:val="single" w:sz="4" w:space="0" w:color="auto"/>
              <w:right w:val="single" w:sz="4" w:space="0" w:color="auto"/>
            </w:tcBorders>
            <w:noWrap/>
            <w:vAlign w:val="center"/>
          </w:tcPr>
          <w:p w14:paraId="2F57C090" w14:textId="77777777" w:rsidR="009D6247" w:rsidRDefault="00000000">
            <w:pPr>
              <w:pStyle w:val="B0"/>
              <w:rPr>
                <w:rFonts w:ascii="宋体-简" w:eastAsia="宋体-简" w:hAnsi="宋体" w:hint="eastAsia"/>
                <w:color w:val="000000"/>
              </w:rPr>
            </w:pPr>
            <w:r>
              <w:rPr>
                <w:rFonts w:ascii="宋体-简" w:eastAsia="宋体-简" w:hAnsi="宋体" w:hint="eastAsia"/>
                <w:color w:val="000000"/>
              </w:rPr>
              <w:t>业务管理区防火墙</w:t>
            </w:r>
          </w:p>
        </w:tc>
        <w:tc>
          <w:tcPr>
            <w:tcW w:w="838" w:type="dxa"/>
            <w:tcBorders>
              <w:top w:val="nil"/>
              <w:left w:val="nil"/>
              <w:bottom w:val="single" w:sz="4" w:space="0" w:color="auto"/>
              <w:right w:val="single" w:sz="4" w:space="0" w:color="auto"/>
            </w:tcBorders>
            <w:vAlign w:val="center"/>
          </w:tcPr>
          <w:p w14:paraId="54831CD8" w14:textId="77777777" w:rsidR="009D6247" w:rsidRDefault="00000000">
            <w:pPr>
              <w:pStyle w:val="B0"/>
              <w:rPr>
                <w:color w:val="000000"/>
              </w:rPr>
            </w:pPr>
            <w:r>
              <w:rPr>
                <w:color w:val="000000"/>
              </w:rPr>
              <w:t>H3C/</w:t>
            </w:r>
            <w:r>
              <w:rPr>
                <w:rFonts w:ascii="宋体" w:hAnsi="宋体" w:hint="eastAsia"/>
                <w:color w:val="000000"/>
              </w:rPr>
              <w:t>深信服</w:t>
            </w:r>
            <w:r>
              <w:rPr>
                <w:color w:val="000000"/>
              </w:rPr>
              <w:t>/</w:t>
            </w:r>
            <w:r>
              <w:rPr>
                <w:rFonts w:ascii="宋体" w:hAnsi="宋体" w:hint="eastAsia"/>
                <w:color w:val="000000"/>
              </w:rPr>
              <w:t>华为</w:t>
            </w:r>
          </w:p>
        </w:tc>
        <w:tc>
          <w:tcPr>
            <w:tcW w:w="2369" w:type="dxa"/>
            <w:tcBorders>
              <w:top w:val="nil"/>
              <w:left w:val="nil"/>
              <w:bottom w:val="single" w:sz="4" w:space="0" w:color="auto"/>
              <w:right w:val="single" w:sz="4" w:space="0" w:color="auto"/>
            </w:tcBorders>
            <w:vAlign w:val="center"/>
          </w:tcPr>
          <w:p w14:paraId="5782A598" w14:textId="77777777" w:rsidR="009D6247" w:rsidRDefault="00000000">
            <w:pPr>
              <w:pStyle w:val="B0"/>
              <w:rPr>
                <w:color w:val="000000"/>
              </w:rPr>
            </w:pPr>
            <w:r>
              <w:rPr>
                <w:color w:val="000000"/>
              </w:rPr>
              <w:t>SecPath F1000-AI-65-G/</w:t>
            </w:r>
          </w:p>
          <w:p w14:paraId="0778C209" w14:textId="77777777" w:rsidR="009D6247" w:rsidRDefault="00000000">
            <w:pPr>
              <w:pStyle w:val="B0"/>
              <w:rPr>
                <w:color w:val="000000"/>
              </w:rPr>
            </w:pPr>
            <w:r>
              <w:rPr>
                <w:color w:val="000000"/>
              </w:rPr>
              <w:t>AF-1000-L2200-WY/</w:t>
            </w:r>
          </w:p>
          <w:p w14:paraId="44F65DB7" w14:textId="77777777" w:rsidR="009D6247" w:rsidRDefault="00000000">
            <w:pPr>
              <w:pStyle w:val="B0"/>
              <w:rPr>
                <w:color w:val="000000"/>
              </w:rPr>
            </w:pPr>
            <w:r>
              <w:rPr>
                <w:color w:val="000000"/>
              </w:rPr>
              <w:t>USG6385E-AC</w:t>
            </w:r>
          </w:p>
        </w:tc>
        <w:tc>
          <w:tcPr>
            <w:tcW w:w="2836" w:type="dxa"/>
            <w:tcBorders>
              <w:top w:val="nil"/>
              <w:left w:val="nil"/>
              <w:bottom w:val="single" w:sz="4" w:space="0" w:color="auto"/>
              <w:right w:val="single" w:sz="4" w:space="0" w:color="auto"/>
            </w:tcBorders>
            <w:noWrap/>
            <w:vAlign w:val="center"/>
          </w:tcPr>
          <w:p w14:paraId="3A7607C1" w14:textId="77777777" w:rsidR="009D6247" w:rsidRDefault="00000000">
            <w:pPr>
              <w:pStyle w:val="B0"/>
              <w:rPr>
                <w:color w:val="000000"/>
              </w:rPr>
            </w:pPr>
            <w:r>
              <w:rPr>
                <w:rFonts w:ascii="宋体" w:hAnsi="宋体" w:hint="eastAsia"/>
                <w:color w:val="000000"/>
              </w:rPr>
              <w:t>机架式</w:t>
            </w:r>
            <w:r>
              <w:rPr>
                <w:color w:val="000000"/>
              </w:rPr>
              <w:t>1U</w:t>
            </w:r>
            <w:r>
              <w:rPr>
                <w:rFonts w:ascii="宋体" w:hAnsi="宋体" w:hint="eastAsia"/>
                <w:color w:val="000000"/>
              </w:rPr>
              <w:t>高度，吞吐量</w:t>
            </w:r>
            <w:r>
              <w:rPr>
                <w:color w:val="000000"/>
              </w:rPr>
              <w:t>10GB</w:t>
            </w:r>
            <w:r>
              <w:rPr>
                <w:rFonts w:ascii="宋体" w:hAnsi="宋体" w:hint="eastAsia"/>
                <w:color w:val="000000"/>
              </w:rPr>
              <w:t>，并发连接数</w:t>
            </w:r>
            <w:r>
              <w:rPr>
                <w:rFonts w:ascii="宋体" w:hAnsi="宋体" w:hint="eastAsia"/>
                <w:color w:val="000000"/>
              </w:rPr>
              <w:t>4</w:t>
            </w:r>
            <w:r>
              <w:rPr>
                <w:color w:val="000000"/>
              </w:rPr>
              <w:t>00W</w:t>
            </w:r>
            <w:r>
              <w:rPr>
                <w:rFonts w:ascii="宋体" w:hAnsi="宋体" w:hint="eastAsia"/>
                <w:color w:val="000000"/>
              </w:rPr>
              <w:t>，每秒新建连接数</w:t>
            </w:r>
            <w:r>
              <w:rPr>
                <w:color w:val="000000"/>
              </w:rPr>
              <w:t>10W</w:t>
            </w:r>
            <w:r>
              <w:rPr>
                <w:rFonts w:ascii="宋体" w:hAnsi="宋体" w:hint="eastAsia"/>
                <w:color w:val="000000"/>
              </w:rPr>
              <w:t>，支持</w:t>
            </w:r>
            <w:r>
              <w:rPr>
                <w:color w:val="000000"/>
              </w:rPr>
              <w:t>2</w:t>
            </w:r>
            <w:r>
              <w:rPr>
                <w:rFonts w:ascii="宋体" w:hAnsi="宋体" w:hint="eastAsia"/>
                <w:color w:val="000000"/>
              </w:rPr>
              <w:t>个端口扩展槽位，配置</w:t>
            </w:r>
            <w:r>
              <w:rPr>
                <w:color w:val="000000"/>
              </w:rPr>
              <w:t>8</w:t>
            </w:r>
            <w:r>
              <w:rPr>
                <w:rFonts w:ascii="宋体" w:hAnsi="宋体" w:hint="eastAsia"/>
                <w:color w:val="000000"/>
              </w:rPr>
              <w:t>个万兆光端口，</w:t>
            </w:r>
            <w:r>
              <w:rPr>
                <w:color w:val="000000"/>
              </w:rPr>
              <w:t>16</w:t>
            </w:r>
            <w:r>
              <w:rPr>
                <w:rFonts w:ascii="宋体" w:hAnsi="宋体" w:hint="eastAsia"/>
                <w:color w:val="000000"/>
              </w:rPr>
              <w:t>个</w:t>
            </w:r>
            <w:proofErr w:type="gramStart"/>
            <w:r>
              <w:rPr>
                <w:rFonts w:ascii="宋体" w:hAnsi="宋体" w:hint="eastAsia"/>
                <w:color w:val="000000"/>
              </w:rPr>
              <w:t>千兆电端口</w:t>
            </w:r>
            <w:proofErr w:type="gramEnd"/>
            <w:r>
              <w:rPr>
                <w:rFonts w:ascii="宋体" w:hAnsi="宋体" w:hint="eastAsia"/>
                <w:color w:val="000000"/>
              </w:rPr>
              <w:t>，</w:t>
            </w:r>
            <w:r>
              <w:rPr>
                <w:rFonts w:ascii="宋体" w:hAnsi="宋体" w:hint="eastAsia"/>
                <w:color w:val="000000"/>
              </w:rPr>
              <w:t>2</w:t>
            </w:r>
            <w:r>
              <w:rPr>
                <w:rFonts w:ascii="宋体" w:hAnsi="宋体" w:hint="eastAsia"/>
                <w:color w:val="000000"/>
              </w:rPr>
              <w:t>个</w:t>
            </w:r>
            <w:r>
              <w:rPr>
                <w:rFonts w:ascii="宋体" w:hAnsi="宋体" w:hint="eastAsia"/>
                <w:color w:val="000000"/>
              </w:rPr>
              <w:t>100</w:t>
            </w:r>
            <w:r>
              <w:rPr>
                <w:color w:val="000000"/>
              </w:rPr>
              <w:t>G</w:t>
            </w:r>
            <w:r>
              <w:rPr>
                <w:rFonts w:ascii="宋体" w:hAnsi="宋体" w:hint="eastAsia"/>
                <w:color w:val="000000"/>
              </w:rPr>
              <w:t>光端口，</w:t>
            </w:r>
            <w:r>
              <w:rPr>
                <w:rFonts w:ascii="宋体" w:hAnsi="宋体" w:hint="eastAsia"/>
                <w:color w:val="000000"/>
              </w:rPr>
              <w:t>4</w:t>
            </w:r>
            <w:r>
              <w:rPr>
                <w:rFonts w:ascii="宋体" w:hAnsi="宋体" w:hint="eastAsia"/>
                <w:color w:val="000000"/>
              </w:rPr>
              <w:t>个万兆</w:t>
            </w:r>
            <w:proofErr w:type="gramStart"/>
            <w:r>
              <w:rPr>
                <w:rFonts w:ascii="宋体" w:hAnsi="宋体" w:hint="eastAsia"/>
                <w:color w:val="000000"/>
              </w:rPr>
              <w:t>多模光模块</w:t>
            </w:r>
            <w:proofErr w:type="gramEnd"/>
            <w:r>
              <w:rPr>
                <w:rFonts w:ascii="宋体" w:hAnsi="宋体" w:hint="eastAsia"/>
                <w:color w:val="000000"/>
              </w:rPr>
              <w:t>，冗余电源，冗余风扇，</w:t>
            </w:r>
            <w:proofErr w:type="gramStart"/>
            <w:r>
              <w:rPr>
                <w:color w:val="000000"/>
              </w:rPr>
              <w:t>3</w:t>
            </w:r>
            <w:r>
              <w:rPr>
                <w:rFonts w:ascii="宋体" w:hAnsi="宋体" w:hint="eastAsia"/>
                <w:color w:val="000000"/>
              </w:rPr>
              <w:t>年维保服务</w:t>
            </w:r>
            <w:proofErr w:type="gramEnd"/>
            <w:r>
              <w:rPr>
                <w:rFonts w:ascii="宋体" w:hAnsi="宋体" w:hint="eastAsia"/>
                <w:color w:val="000000"/>
              </w:rPr>
              <w:t>。</w:t>
            </w:r>
          </w:p>
        </w:tc>
        <w:tc>
          <w:tcPr>
            <w:tcW w:w="447" w:type="dxa"/>
            <w:tcBorders>
              <w:top w:val="nil"/>
              <w:left w:val="nil"/>
              <w:bottom w:val="single" w:sz="4" w:space="0" w:color="auto"/>
              <w:right w:val="single" w:sz="4" w:space="0" w:color="auto"/>
            </w:tcBorders>
            <w:noWrap/>
            <w:vAlign w:val="center"/>
          </w:tcPr>
          <w:p w14:paraId="5D143B85"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t>1</w:t>
            </w:r>
          </w:p>
        </w:tc>
      </w:tr>
      <w:tr w:rsidR="009D6247" w14:paraId="45A93FBF" w14:textId="77777777">
        <w:trPr>
          <w:trHeight w:val="400"/>
          <w:jc w:val="center"/>
        </w:trPr>
        <w:tc>
          <w:tcPr>
            <w:tcW w:w="674" w:type="dxa"/>
            <w:tcBorders>
              <w:top w:val="nil"/>
              <w:left w:val="single" w:sz="4" w:space="0" w:color="auto"/>
              <w:bottom w:val="single" w:sz="4" w:space="0" w:color="auto"/>
              <w:right w:val="single" w:sz="4" w:space="0" w:color="auto"/>
            </w:tcBorders>
            <w:vAlign w:val="center"/>
          </w:tcPr>
          <w:p w14:paraId="61EDF3B8" w14:textId="77777777" w:rsidR="009D6247" w:rsidRDefault="00000000">
            <w:pPr>
              <w:pStyle w:val="B0"/>
              <w:rPr>
                <w:b/>
                <w:bCs/>
                <w:color w:val="000000"/>
              </w:rPr>
            </w:pPr>
            <w:r>
              <w:rPr>
                <w:rFonts w:hint="eastAsia"/>
                <w:b/>
                <w:bCs/>
                <w:color w:val="000000"/>
              </w:rPr>
              <w:t>二</w:t>
            </w:r>
          </w:p>
        </w:tc>
        <w:tc>
          <w:tcPr>
            <w:tcW w:w="1415" w:type="dxa"/>
            <w:tcBorders>
              <w:top w:val="nil"/>
              <w:left w:val="nil"/>
              <w:bottom w:val="single" w:sz="4" w:space="0" w:color="auto"/>
              <w:right w:val="single" w:sz="4" w:space="0" w:color="auto"/>
            </w:tcBorders>
            <w:vAlign w:val="center"/>
          </w:tcPr>
          <w:p w14:paraId="00ABD674" w14:textId="77777777" w:rsidR="009D6247" w:rsidRDefault="00000000">
            <w:pPr>
              <w:pStyle w:val="B0"/>
              <w:rPr>
                <w:b/>
                <w:bCs/>
                <w:color w:val="000000"/>
              </w:rPr>
            </w:pPr>
            <w:proofErr w:type="gramStart"/>
            <w:r>
              <w:rPr>
                <w:rFonts w:hint="eastAsia"/>
                <w:b/>
                <w:bCs/>
                <w:color w:val="000000"/>
              </w:rPr>
              <w:t>智算基础</w:t>
            </w:r>
            <w:proofErr w:type="gramEnd"/>
            <w:r>
              <w:rPr>
                <w:rFonts w:hint="eastAsia"/>
                <w:b/>
                <w:bCs/>
                <w:color w:val="000000"/>
              </w:rPr>
              <w:t>设施</w:t>
            </w:r>
          </w:p>
        </w:tc>
        <w:tc>
          <w:tcPr>
            <w:tcW w:w="838" w:type="dxa"/>
            <w:tcBorders>
              <w:top w:val="nil"/>
              <w:left w:val="nil"/>
              <w:bottom w:val="single" w:sz="4" w:space="0" w:color="auto"/>
              <w:right w:val="single" w:sz="4" w:space="0" w:color="auto"/>
            </w:tcBorders>
            <w:vAlign w:val="center"/>
          </w:tcPr>
          <w:p w14:paraId="5B4ED63D" w14:textId="77777777" w:rsidR="009D6247" w:rsidRDefault="00000000">
            <w:pPr>
              <w:pStyle w:val="B0"/>
              <w:rPr>
                <w:b/>
                <w:bCs/>
              </w:rPr>
            </w:pPr>
            <w:r>
              <w:rPr>
                <w:rFonts w:hint="eastAsia"/>
                <w:b/>
                <w:bCs/>
              </w:rPr>
              <w:t xml:space="preserve">　</w:t>
            </w:r>
          </w:p>
        </w:tc>
        <w:tc>
          <w:tcPr>
            <w:tcW w:w="2369" w:type="dxa"/>
            <w:tcBorders>
              <w:top w:val="nil"/>
              <w:left w:val="nil"/>
              <w:bottom w:val="single" w:sz="4" w:space="0" w:color="auto"/>
              <w:right w:val="single" w:sz="4" w:space="0" w:color="auto"/>
            </w:tcBorders>
            <w:vAlign w:val="center"/>
          </w:tcPr>
          <w:p w14:paraId="7A7DC18B" w14:textId="77777777" w:rsidR="009D6247" w:rsidRDefault="00000000">
            <w:pPr>
              <w:pStyle w:val="B0"/>
              <w:rPr>
                <w:b/>
                <w:bCs/>
              </w:rPr>
            </w:pPr>
            <w:r>
              <w:rPr>
                <w:rFonts w:hint="eastAsia"/>
                <w:b/>
                <w:bCs/>
              </w:rPr>
              <w:t xml:space="preserve">　</w:t>
            </w:r>
          </w:p>
        </w:tc>
        <w:tc>
          <w:tcPr>
            <w:tcW w:w="2836" w:type="dxa"/>
            <w:tcBorders>
              <w:top w:val="nil"/>
              <w:left w:val="nil"/>
              <w:bottom w:val="single" w:sz="4" w:space="0" w:color="auto"/>
              <w:right w:val="single" w:sz="4" w:space="0" w:color="auto"/>
            </w:tcBorders>
            <w:vAlign w:val="center"/>
          </w:tcPr>
          <w:p w14:paraId="4576DF91" w14:textId="77777777" w:rsidR="009D6247" w:rsidRDefault="00000000">
            <w:pPr>
              <w:pStyle w:val="B0"/>
              <w:rPr>
                <w:b/>
                <w:bCs/>
                <w:color w:val="000000"/>
              </w:rPr>
            </w:pPr>
            <w:r>
              <w:rPr>
                <w:rFonts w:hint="eastAsia"/>
                <w:b/>
                <w:bCs/>
                <w:color w:val="000000"/>
              </w:rPr>
              <w:t xml:space="preserve">　</w:t>
            </w:r>
          </w:p>
        </w:tc>
        <w:tc>
          <w:tcPr>
            <w:tcW w:w="447" w:type="dxa"/>
            <w:tcBorders>
              <w:top w:val="nil"/>
              <w:left w:val="nil"/>
              <w:bottom w:val="single" w:sz="4" w:space="0" w:color="auto"/>
              <w:right w:val="single" w:sz="4" w:space="0" w:color="auto"/>
            </w:tcBorders>
            <w:vAlign w:val="center"/>
          </w:tcPr>
          <w:p w14:paraId="7C6B9111" w14:textId="77777777" w:rsidR="009D6247" w:rsidRDefault="00000000">
            <w:pPr>
              <w:widowControl/>
              <w:spacing w:line="240" w:lineRule="auto"/>
              <w:ind w:firstLineChars="0" w:firstLine="0"/>
              <w:jc w:val="center"/>
              <w:rPr>
                <w:rFonts w:ascii="微软雅黑" w:eastAsia="微软雅黑" w:hAnsi="微软雅黑" w:cs="宋体" w:hint="eastAsia"/>
                <w:color w:val="000000"/>
                <w:kern w:val="0"/>
                <w:sz w:val="20"/>
                <w:szCs w:val="20"/>
              </w:rPr>
            </w:pPr>
            <w:r>
              <w:rPr>
                <w:rFonts w:ascii="微软雅黑" w:eastAsia="微软雅黑" w:hAnsi="微软雅黑" w:cs="宋体" w:hint="eastAsia"/>
                <w:color w:val="000000"/>
                <w:kern w:val="0"/>
                <w:sz w:val="20"/>
                <w:szCs w:val="20"/>
              </w:rPr>
              <w:t xml:space="preserve">　</w:t>
            </w:r>
          </w:p>
        </w:tc>
      </w:tr>
      <w:tr w:rsidR="009D6247" w14:paraId="6F3B3BD3" w14:textId="77777777">
        <w:trPr>
          <w:trHeight w:val="2100"/>
          <w:jc w:val="center"/>
        </w:trPr>
        <w:tc>
          <w:tcPr>
            <w:tcW w:w="674" w:type="dxa"/>
            <w:tcBorders>
              <w:top w:val="nil"/>
              <w:left w:val="single" w:sz="4" w:space="0" w:color="auto"/>
              <w:bottom w:val="single" w:sz="4" w:space="0" w:color="auto"/>
              <w:right w:val="single" w:sz="4" w:space="0" w:color="auto"/>
            </w:tcBorders>
            <w:noWrap/>
            <w:vAlign w:val="center"/>
          </w:tcPr>
          <w:p w14:paraId="08FF64EC" w14:textId="77777777" w:rsidR="009D6247" w:rsidRDefault="00000000">
            <w:pPr>
              <w:pStyle w:val="B0"/>
            </w:pPr>
            <w:r>
              <w:t>1</w:t>
            </w:r>
          </w:p>
        </w:tc>
        <w:tc>
          <w:tcPr>
            <w:tcW w:w="1415" w:type="dxa"/>
            <w:tcBorders>
              <w:top w:val="nil"/>
              <w:left w:val="nil"/>
              <w:bottom w:val="single" w:sz="4" w:space="0" w:color="auto"/>
              <w:right w:val="single" w:sz="4" w:space="0" w:color="auto"/>
            </w:tcBorders>
            <w:noWrap/>
            <w:vAlign w:val="center"/>
          </w:tcPr>
          <w:p w14:paraId="48CF5FBD" w14:textId="77777777" w:rsidR="009D6247" w:rsidRDefault="00000000">
            <w:pPr>
              <w:pStyle w:val="B0"/>
              <w:rPr>
                <w:rFonts w:ascii="宋体-简" w:eastAsia="宋体-简" w:hAnsi="宋体" w:hint="eastAsia"/>
              </w:rPr>
            </w:pPr>
            <w:r>
              <w:rPr>
                <w:rFonts w:ascii="宋体-简" w:eastAsia="宋体-简" w:hAnsi="宋体" w:hint="eastAsia"/>
              </w:rPr>
              <w:t>管理节点</w:t>
            </w:r>
          </w:p>
        </w:tc>
        <w:tc>
          <w:tcPr>
            <w:tcW w:w="838" w:type="dxa"/>
            <w:tcBorders>
              <w:top w:val="nil"/>
              <w:left w:val="nil"/>
              <w:bottom w:val="single" w:sz="4" w:space="0" w:color="auto"/>
              <w:right w:val="single" w:sz="4" w:space="0" w:color="auto"/>
            </w:tcBorders>
            <w:noWrap/>
            <w:vAlign w:val="center"/>
          </w:tcPr>
          <w:p w14:paraId="5698C3BB" w14:textId="77777777" w:rsidR="009D6247" w:rsidRDefault="00000000">
            <w:pPr>
              <w:pStyle w:val="B0"/>
            </w:pPr>
            <w:r>
              <w:t>H3C/</w:t>
            </w:r>
            <w:r>
              <w:rPr>
                <w:rFonts w:ascii="宋体-简" w:eastAsia="宋体-简" w:hint="eastAsia"/>
              </w:rPr>
              <w:t>浪潮</w:t>
            </w:r>
            <w:r>
              <w:t>/</w:t>
            </w:r>
            <w:r>
              <w:rPr>
                <w:rFonts w:ascii="宋体-简" w:eastAsia="宋体-简" w:hint="eastAsia"/>
              </w:rPr>
              <w:t>华为</w:t>
            </w:r>
          </w:p>
        </w:tc>
        <w:tc>
          <w:tcPr>
            <w:tcW w:w="2369" w:type="dxa"/>
            <w:tcBorders>
              <w:top w:val="nil"/>
              <w:left w:val="nil"/>
              <w:bottom w:val="single" w:sz="4" w:space="0" w:color="auto"/>
              <w:right w:val="single" w:sz="4" w:space="0" w:color="auto"/>
            </w:tcBorders>
            <w:noWrap/>
            <w:vAlign w:val="center"/>
          </w:tcPr>
          <w:p w14:paraId="3D99B041" w14:textId="77777777" w:rsidR="009D6247" w:rsidRDefault="00000000">
            <w:pPr>
              <w:pStyle w:val="B0"/>
            </w:pPr>
            <w:r>
              <w:t xml:space="preserve">　</w:t>
            </w:r>
          </w:p>
        </w:tc>
        <w:tc>
          <w:tcPr>
            <w:tcW w:w="2836" w:type="dxa"/>
            <w:tcBorders>
              <w:top w:val="nil"/>
              <w:left w:val="nil"/>
              <w:bottom w:val="single" w:sz="4" w:space="0" w:color="auto"/>
              <w:right w:val="single" w:sz="4" w:space="0" w:color="auto"/>
            </w:tcBorders>
            <w:vAlign w:val="center"/>
          </w:tcPr>
          <w:p w14:paraId="4C0B86DA" w14:textId="77777777" w:rsidR="009D6247" w:rsidRDefault="00000000">
            <w:pPr>
              <w:pStyle w:val="B0"/>
            </w:pPr>
            <w:r>
              <w:t>CPU</w:t>
            </w:r>
            <w:r>
              <w:br/>
            </w:r>
            <w:proofErr w:type="spellStart"/>
            <w:r>
              <w:t>Hygon</w:t>
            </w:r>
            <w:proofErr w:type="spellEnd"/>
            <w:r>
              <w:t xml:space="preserve"> 5480 32C 2.5G CPU</w:t>
            </w:r>
            <w:r>
              <w:br/>
            </w:r>
            <w:r>
              <w:rPr>
                <w:rFonts w:ascii="宋体-简" w:eastAsia="宋体-简" w:hint="eastAsia"/>
              </w:rPr>
              <w:t>内存</w:t>
            </w:r>
            <w:r>
              <w:br/>
              <w:t>32 GB DDR5 4800MHz RDIMM</w:t>
            </w:r>
            <w:r>
              <w:br/>
            </w:r>
            <w:r>
              <w:rPr>
                <w:rFonts w:ascii="宋体-简" w:eastAsia="宋体-简" w:hint="eastAsia"/>
              </w:rPr>
              <w:t>系统盘</w:t>
            </w:r>
            <w:r>
              <w:br/>
              <w:t xml:space="preserve">960GB </w:t>
            </w:r>
            <w:r>
              <w:rPr>
                <w:rFonts w:ascii="宋体-简" w:eastAsia="宋体-简" w:hint="eastAsia"/>
              </w:rPr>
              <w:t>读取密集型</w:t>
            </w:r>
            <w:r>
              <w:t xml:space="preserve"> SATA SSD</w:t>
            </w:r>
            <w:r>
              <w:br/>
            </w:r>
            <w:r>
              <w:rPr>
                <w:rFonts w:ascii="宋体-简" w:eastAsia="宋体-简" w:hint="eastAsia"/>
              </w:rPr>
              <w:t>数据盘</w:t>
            </w:r>
            <w:r>
              <w:br/>
              <w:t xml:space="preserve">3.84TB </w:t>
            </w:r>
            <w:r>
              <w:rPr>
                <w:rFonts w:ascii="宋体-简" w:eastAsia="宋体-简" w:hint="eastAsia"/>
              </w:rPr>
              <w:t>读取密集型</w:t>
            </w:r>
            <w:r>
              <w:t xml:space="preserve"> PCIe 4.0 </w:t>
            </w:r>
            <w:proofErr w:type="spellStart"/>
            <w:r>
              <w:t>NVMe</w:t>
            </w:r>
            <w:proofErr w:type="spellEnd"/>
            <w:r>
              <w:t xml:space="preserve"> SSD </w:t>
            </w:r>
            <w:r>
              <w:rPr>
                <w:rFonts w:ascii="宋体-简" w:eastAsia="宋体-简" w:hint="eastAsia"/>
              </w:rPr>
              <w:t>（</w:t>
            </w:r>
            <w:r>
              <w:t>U.2)</w:t>
            </w:r>
            <w:r>
              <w:br/>
            </w:r>
            <w:r>
              <w:rPr>
                <w:rFonts w:ascii="宋体-简" w:eastAsia="宋体-简" w:hint="eastAsia"/>
              </w:rPr>
              <w:t>网卡</w:t>
            </w:r>
            <w:r>
              <w:t>1</w:t>
            </w:r>
            <w:r>
              <w:br/>
              <w:t xml:space="preserve">10G </w:t>
            </w:r>
            <w:r>
              <w:rPr>
                <w:rFonts w:ascii="宋体-简" w:eastAsia="宋体-简" w:hint="eastAsia"/>
              </w:rPr>
              <w:t>双口以太网卡，</w:t>
            </w:r>
            <w:r>
              <w:t>10GbE</w:t>
            </w:r>
            <w:proofErr w:type="gramStart"/>
            <w:r>
              <w:rPr>
                <w:rFonts w:ascii="宋体-简" w:eastAsia="宋体-简" w:hint="eastAsia"/>
              </w:rPr>
              <w:t>光口</w:t>
            </w:r>
            <w:proofErr w:type="gramEnd"/>
            <w:r>
              <w:br/>
            </w:r>
            <w:r>
              <w:rPr>
                <w:rFonts w:ascii="宋体-简" w:eastAsia="宋体-简" w:hint="eastAsia"/>
              </w:rPr>
              <w:t>网卡</w:t>
            </w:r>
            <w:r>
              <w:t>2</w:t>
            </w:r>
            <w:r>
              <w:br/>
            </w:r>
            <w:r>
              <w:lastRenderedPageBreak/>
              <w:t>100G</w:t>
            </w:r>
            <w:r>
              <w:rPr>
                <w:rFonts w:ascii="宋体-简" w:eastAsia="宋体-简" w:hint="eastAsia"/>
              </w:rPr>
              <w:t>单口网卡，支持</w:t>
            </w:r>
            <w:r>
              <w:t>RoCE v2</w:t>
            </w:r>
            <w:r>
              <w:rPr>
                <w:rFonts w:ascii="宋体-简" w:eastAsia="宋体-简" w:hint="eastAsia"/>
              </w:rPr>
              <w:t>，</w:t>
            </w:r>
            <w:r>
              <w:t>100GbE</w:t>
            </w:r>
            <w:r>
              <w:rPr>
                <w:rFonts w:ascii="宋体-简" w:eastAsia="宋体-简" w:hint="eastAsia"/>
              </w:rPr>
              <w:t>光口（</w:t>
            </w:r>
            <w:r>
              <w:t>CX5</w:t>
            </w:r>
            <w:r>
              <w:rPr>
                <w:rFonts w:ascii="宋体-简" w:eastAsia="宋体-简" w:hint="eastAsia"/>
              </w:rPr>
              <w:t>）</w:t>
            </w:r>
            <w:r>
              <w:br/>
              <w:t>RAID</w:t>
            </w:r>
            <w:r>
              <w:rPr>
                <w:rFonts w:ascii="宋体-简" w:eastAsia="宋体-简" w:hint="eastAsia"/>
              </w:rPr>
              <w:t>卡</w:t>
            </w:r>
            <w:r>
              <w:br/>
              <w:t>9560-8i-4G</w:t>
            </w:r>
            <w:r>
              <w:rPr>
                <w:rFonts w:ascii="宋体-简" w:eastAsia="宋体-简" w:hint="eastAsia"/>
              </w:rPr>
              <w:t>，支持</w:t>
            </w:r>
            <w:r>
              <w:t>RAID0/1/10/5/50/6/60</w:t>
            </w:r>
            <w:r>
              <w:br/>
            </w:r>
            <w:r>
              <w:rPr>
                <w:rFonts w:ascii="宋体-简" w:eastAsia="宋体-简" w:hint="eastAsia"/>
              </w:rPr>
              <w:t>电源</w:t>
            </w:r>
            <w:r>
              <w:br/>
            </w:r>
            <w:r>
              <w:rPr>
                <w:rFonts w:ascii="宋体-简" w:eastAsia="宋体-简" w:hint="eastAsia"/>
              </w:rPr>
              <w:t>冗余电源，支持热插拔</w:t>
            </w:r>
            <w:r>
              <w:br/>
            </w:r>
            <w:r>
              <w:rPr>
                <w:rFonts w:ascii="宋体-简" w:eastAsia="宋体-简" w:hint="eastAsia"/>
              </w:rPr>
              <w:t>管理</w:t>
            </w:r>
            <w:r>
              <w:br/>
            </w:r>
            <w:r>
              <w:rPr>
                <w:rFonts w:ascii="宋体-简" w:eastAsia="宋体-简" w:hint="eastAsia"/>
              </w:rPr>
              <w:t>支持</w:t>
            </w:r>
            <w:r>
              <w:t>BMC</w:t>
            </w:r>
          </w:p>
        </w:tc>
        <w:tc>
          <w:tcPr>
            <w:tcW w:w="447" w:type="dxa"/>
            <w:tcBorders>
              <w:top w:val="nil"/>
              <w:left w:val="nil"/>
              <w:bottom w:val="single" w:sz="4" w:space="0" w:color="auto"/>
              <w:right w:val="single" w:sz="4" w:space="0" w:color="auto"/>
            </w:tcBorders>
            <w:noWrap/>
            <w:vAlign w:val="center"/>
          </w:tcPr>
          <w:p w14:paraId="71413FD8" w14:textId="77777777" w:rsidR="009D6247" w:rsidRDefault="00000000">
            <w:pPr>
              <w:pStyle w:val="B0"/>
              <w:rPr>
                <w:kern w:val="0"/>
                <w:sz w:val="20"/>
                <w:szCs w:val="20"/>
              </w:rPr>
            </w:pPr>
            <w:r>
              <w:rPr>
                <w:kern w:val="0"/>
                <w:sz w:val="20"/>
                <w:szCs w:val="20"/>
              </w:rPr>
              <w:lastRenderedPageBreak/>
              <w:t>3</w:t>
            </w:r>
          </w:p>
        </w:tc>
      </w:tr>
      <w:tr w:rsidR="009D6247" w14:paraId="780B6176" w14:textId="77777777">
        <w:trPr>
          <w:trHeight w:val="540"/>
          <w:jc w:val="center"/>
        </w:trPr>
        <w:tc>
          <w:tcPr>
            <w:tcW w:w="674" w:type="dxa"/>
            <w:tcBorders>
              <w:top w:val="nil"/>
              <w:left w:val="single" w:sz="4" w:space="0" w:color="auto"/>
              <w:bottom w:val="single" w:sz="4" w:space="0" w:color="auto"/>
              <w:right w:val="single" w:sz="4" w:space="0" w:color="auto"/>
            </w:tcBorders>
            <w:noWrap/>
            <w:vAlign w:val="center"/>
          </w:tcPr>
          <w:p w14:paraId="4E72FF51" w14:textId="77777777" w:rsidR="009D6247" w:rsidRDefault="00000000">
            <w:pPr>
              <w:pStyle w:val="B0"/>
            </w:pPr>
            <w:r>
              <w:t>2</w:t>
            </w:r>
          </w:p>
        </w:tc>
        <w:tc>
          <w:tcPr>
            <w:tcW w:w="1415" w:type="dxa"/>
            <w:tcBorders>
              <w:top w:val="nil"/>
              <w:left w:val="nil"/>
              <w:bottom w:val="single" w:sz="4" w:space="0" w:color="auto"/>
              <w:right w:val="single" w:sz="4" w:space="0" w:color="auto"/>
            </w:tcBorders>
            <w:noWrap/>
            <w:vAlign w:val="center"/>
          </w:tcPr>
          <w:p w14:paraId="2CB9B565" w14:textId="77777777" w:rsidR="009D6247" w:rsidRDefault="00000000">
            <w:pPr>
              <w:pStyle w:val="B0"/>
              <w:rPr>
                <w:rFonts w:ascii="宋体-简" w:eastAsia="宋体-简" w:hAnsi="宋体" w:hint="eastAsia"/>
              </w:rPr>
            </w:pPr>
            <w:proofErr w:type="gramStart"/>
            <w:r>
              <w:rPr>
                <w:rFonts w:ascii="宋体-简" w:eastAsia="宋体-简" w:hAnsi="宋体" w:hint="eastAsia"/>
              </w:rPr>
              <w:t>智算节点</w:t>
            </w:r>
            <w:proofErr w:type="gramEnd"/>
          </w:p>
        </w:tc>
        <w:tc>
          <w:tcPr>
            <w:tcW w:w="838" w:type="dxa"/>
            <w:tcBorders>
              <w:top w:val="nil"/>
              <w:left w:val="nil"/>
              <w:bottom w:val="single" w:sz="4" w:space="0" w:color="auto"/>
              <w:right w:val="single" w:sz="4" w:space="0" w:color="auto"/>
            </w:tcBorders>
            <w:vAlign w:val="center"/>
          </w:tcPr>
          <w:p w14:paraId="6B70BDE7" w14:textId="77777777" w:rsidR="009D6247" w:rsidRDefault="00000000">
            <w:pPr>
              <w:pStyle w:val="B0"/>
              <w:rPr>
                <w:rFonts w:ascii="宋体" w:hAnsi="宋体" w:hint="eastAsia"/>
              </w:rPr>
            </w:pPr>
            <w:r>
              <w:rPr>
                <w:rFonts w:ascii="宋体" w:hAnsi="宋体" w:hint="eastAsia"/>
              </w:rPr>
              <w:t>华为</w:t>
            </w:r>
          </w:p>
        </w:tc>
        <w:tc>
          <w:tcPr>
            <w:tcW w:w="2369" w:type="dxa"/>
            <w:tcBorders>
              <w:top w:val="nil"/>
              <w:left w:val="nil"/>
              <w:bottom w:val="single" w:sz="4" w:space="0" w:color="auto"/>
              <w:right w:val="single" w:sz="4" w:space="0" w:color="auto"/>
            </w:tcBorders>
            <w:noWrap/>
            <w:vAlign w:val="center"/>
          </w:tcPr>
          <w:p w14:paraId="5F323B6E" w14:textId="77777777" w:rsidR="009D6247" w:rsidRDefault="00000000">
            <w:pPr>
              <w:pStyle w:val="B0"/>
            </w:pPr>
            <w:r>
              <w:t>910B</w:t>
            </w:r>
          </w:p>
        </w:tc>
        <w:tc>
          <w:tcPr>
            <w:tcW w:w="2836" w:type="dxa"/>
            <w:tcBorders>
              <w:top w:val="nil"/>
              <w:left w:val="nil"/>
              <w:bottom w:val="single" w:sz="4" w:space="0" w:color="auto"/>
              <w:right w:val="single" w:sz="4" w:space="0" w:color="auto"/>
            </w:tcBorders>
          </w:tcPr>
          <w:p w14:paraId="251ED62F" w14:textId="77777777" w:rsidR="009D6247" w:rsidRDefault="00000000">
            <w:pPr>
              <w:pStyle w:val="B0"/>
            </w:pPr>
            <w:r>
              <w:t>CPU</w:t>
            </w:r>
            <w:r>
              <w:br/>
            </w:r>
            <w:r>
              <w:rPr>
                <w:rFonts w:ascii="宋体-简" w:eastAsia="宋体-简" w:hint="eastAsia"/>
              </w:rPr>
              <w:t>【鲲鹏】</w:t>
            </w:r>
            <w:r>
              <w:t>KunPeng920 48C/2.6GHz</w:t>
            </w:r>
            <w:r>
              <w:rPr>
                <w:rFonts w:ascii="宋体-简" w:eastAsia="宋体-简" w:hint="eastAsia"/>
              </w:rPr>
              <w:t>处理器</w:t>
            </w:r>
            <w:r>
              <w:t xml:space="preserve"> (150W)</w:t>
            </w:r>
            <w:r>
              <w:br/>
            </w:r>
            <w:r>
              <w:rPr>
                <w:rFonts w:ascii="宋体-简" w:eastAsia="宋体-简" w:hint="eastAsia"/>
              </w:rPr>
              <w:t>内存</w:t>
            </w:r>
            <w:r>
              <w:br/>
              <w:t>32G DDR4</w:t>
            </w:r>
            <w:r>
              <w:br/>
            </w:r>
            <w:r>
              <w:rPr>
                <w:rFonts w:ascii="宋体-简" w:eastAsia="宋体-简" w:hint="eastAsia"/>
              </w:rPr>
              <w:t>系统硬盘</w:t>
            </w:r>
            <w:r>
              <w:br/>
              <w:t>480G SATA 2.5in SSD</w:t>
            </w:r>
            <w:r>
              <w:br/>
            </w:r>
            <w:r>
              <w:rPr>
                <w:rFonts w:ascii="宋体-简" w:eastAsia="宋体-简" w:hint="eastAsia"/>
              </w:rPr>
              <w:t>数据盘</w:t>
            </w:r>
            <w:r>
              <w:br/>
              <w:t xml:space="preserve">3.84T PCIE NVME U.2 2.5in </w:t>
            </w:r>
            <w:proofErr w:type="spellStart"/>
            <w:r>
              <w:t>ssD</w:t>
            </w:r>
            <w:proofErr w:type="spellEnd"/>
            <w:r>
              <w:br/>
            </w:r>
            <w:r>
              <w:rPr>
                <w:rFonts w:ascii="宋体-简" w:eastAsia="宋体-简" w:hint="eastAsia"/>
              </w:rPr>
              <w:t>电源</w:t>
            </w:r>
            <w:r>
              <w:br/>
              <w:t>2600W(2+2</w:t>
            </w:r>
            <w:r>
              <w:rPr>
                <w:rFonts w:ascii="宋体-简" w:eastAsia="宋体-简" w:hint="eastAsia"/>
              </w:rPr>
              <w:t>冗余，或</w:t>
            </w:r>
            <w:r>
              <w:t>3+1</w:t>
            </w:r>
            <w:r>
              <w:rPr>
                <w:rFonts w:ascii="宋体-简" w:eastAsia="宋体-简" w:hint="eastAsia"/>
              </w:rPr>
              <w:t>冗余</w:t>
            </w:r>
            <w:r>
              <w:t>)</w:t>
            </w:r>
            <w:r>
              <w:br/>
              <w:t>GPU</w:t>
            </w:r>
            <w:r>
              <w:br/>
            </w:r>
            <w:r>
              <w:rPr>
                <w:rFonts w:ascii="宋体-简" w:eastAsia="宋体-简" w:hint="eastAsia"/>
              </w:rPr>
              <w:t>【昇腾】</w:t>
            </w:r>
            <w:r>
              <w:t>(NPU</w:t>
            </w:r>
            <w:r>
              <w:rPr>
                <w:rFonts w:ascii="宋体-简" w:eastAsia="宋体-简" w:hint="eastAsia"/>
              </w:rPr>
              <w:t>模组</w:t>
            </w:r>
            <w:r>
              <w:t>)910B*8</w:t>
            </w:r>
            <w:r>
              <w:br/>
            </w:r>
            <w:r>
              <w:rPr>
                <w:rFonts w:ascii="宋体-简" w:eastAsia="宋体-简" w:hint="eastAsia"/>
              </w:rPr>
              <w:t>以太网卡</w:t>
            </w:r>
            <w:r>
              <w:t>1</w:t>
            </w:r>
            <w:r>
              <w:br/>
            </w:r>
            <w:r>
              <w:rPr>
                <w:rFonts w:ascii="宋体-简" w:eastAsia="宋体-简" w:hint="eastAsia"/>
              </w:rPr>
              <w:t>单卡双口</w:t>
            </w:r>
            <w:r>
              <w:t>25G</w:t>
            </w:r>
            <w:r>
              <w:br/>
            </w:r>
            <w:r>
              <w:rPr>
                <w:rFonts w:ascii="宋体-简" w:eastAsia="宋体-简" w:hint="eastAsia"/>
              </w:rPr>
              <w:t>以太网卡</w:t>
            </w:r>
            <w:r>
              <w:t>2</w:t>
            </w:r>
            <w:r>
              <w:br/>
            </w:r>
            <w:r>
              <w:rPr>
                <w:rFonts w:ascii="宋体-简" w:eastAsia="宋体-简" w:hint="eastAsia"/>
              </w:rPr>
              <w:t>单卡双口</w:t>
            </w:r>
            <w:r>
              <w:t>200G</w:t>
            </w:r>
            <w:r>
              <w:br/>
            </w:r>
            <w:r>
              <w:rPr>
                <w:rFonts w:ascii="宋体-简" w:eastAsia="宋体-简" w:hint="eastAsia"/>
              </w:rPr>
              <w:t>以太网卡</w:t>
            </w:r>
            <w:r>
              <w:t>3</w:t>
            </w:r>
            <w:r>
              <w:br/>
              <w:t>2</w:t>
            </w:r>
            <w:r>
              <w:rPr>
                <w:rFonts w:ascii="宋体-简" w:eastAsia="宋体-简" w:hint="eastAsia"/>
              </w:rPr>
              <w:t>口</w:t>
            </w:r>
            <w:r>
              <w:t>100G</w:t>
            </w:r>
            <w:r>
              <w:rPr>
                <w:rFonts w:ascii="宋体-简" w:eastAsia="宋体-简" w:hint="eastAsia"/>
              </w:rPr>
              <w:t>网卡</w:t>
            </w:r>
            <w:r>
              <w:br/>
              <w:t>RAID</w:t>
            </w:r>
            <w:r>
              <w:rPr>
                <w:rFonts w:ascii="宋体-简" w:eastAsia="宋体-简" w:hint="eastAsia"/>
              </w:rPr>
              <w:t>卡</w:t>
            </w:r>
            <w:r>
              <w:br/>
              <w:t>9560-8i-4G</w:t>
            </w:r>
            <w:r>
              <w:rPr>
                <w:rFonts w:ascii="宋体-简" w:eastAsia="宋体-简" w:hint="eastAsia"/>
              </w:rPr>
              <w:t>，支持</w:t>
            </w:r>
            <w:r>
              <w:t>RAID0/1/10/5/50/6/60</w:t>
            </w:r>
          </w:p>
        </w:tc>
        <w:tc>
          <w:tcPr>
            <w:tcW w:w="447" w:type="dxa"/>
            <w:tcBorders>
              <w:top w:val="nil"/>
              <w:left w:val="nil"/>
              <w:bottom w:val="single" w:sz="4" w:space="0" w:color="auto"/>
              <w:right w:val="single" w:sz="4" w:space="0" w:color="auto"/>
            </w:tcBorders>
            <w:noWrap/>
            <w:vAlign w:val="center"/>
          </w:tcPr>
          <w:p w14:paraId="2B0BA024" w14:textId="77777777" w:rsidR="009D6247" w:rsidRDefault="00000000">
            <w:pPr>
              <w:pStyle w:val="B0"/>
              <w:rPr>
                <w:kern w:val="0"/>
                <w:sz w:val="20"/>
                <w:szCs w:val="20"/>
              </w:rPr>
            </w:pPr>
            <w:r>
              <w:rPr>
                <w:kern w:val="0"/>
                <w:sz w:val="20"/>
                <w:szCs w:val="20"/>
              </w:rPr>
              <w:t>4</w:t>
            </w:r>
          </w:p>
        </w:tc>
      </w:tr>
      <w:tr w:rsidR="009D6247" w14:paraId="45BE7312" w14:textId="77777777">
        <w:trPr>
          <w:trHeight w:val="880"/>
          <w:jc w:val="center"/>
        </w:trPr>
        <w:tc>
          <w:tcPr>
            <w:tcW w:w="674" w:type="dxa"/>
            <w:tcBorders>
              <w:top w:val="nil"/>
              <w:left w:val="single" w:sz="4" w:space="0" w:color="auto"/>
              <w:bottom w:val="single" w:sz="4" w:space="0" w:color="auto"/>
              <w:right w:val="single" w:sz="4" w:space="0" w:color="auto"/>
            </w:tcBorders>
            <w:noWrap/>
            <w:vAlign w:val="center"/>
          </w:tcPr>
          <w:p w14:paraId="67A6EAA5" w14:textId="77777777" w:rsidR="009D6247" w:rsidRDefault="00000000">
            <w:pPr>
              <w:pStyle w:val="B0"/>
            </w:pPr>
            <w:r>
              <w:t>3</w:t>
            </w:r>
          </w:p>
        </w:tc>
        <w:tc>
          <w:tcPr>
            <w:tcW w:w="1415" w:type="dxa"/>
            <w:tcBorders>
              <w:top w:val="nil"/>
              <w:left w:val="nil"/>
              <w:bottom w:val="single" w:sz="4" w:space="0" w:color="auto"/>
              <w:right w:val="single" w:sz="4" w:space="0" w:color="auto"/>
            </w:tcBorders>
            <w:noWrap/>
            <w:vAlign w:val="center"/>
          </w:tcPr>
          <w:p w14:paraId="0984A2AC" w14:textId="77777777" w:rsidR="009D6247" w:rsidRDefault="00000000">
            <w:pPr>
              <w:pStyle w:val="B0"/>
              <w:rPr>
                <w:rFonts w:ascii="宋体-简" w:eastAsia="宋体-简" w:hAnsi="宋体" w:hint="eastAsia"/>
              </w:rPr>
            </w:pPr>
            <w:r>
              <w:rPr>
                <w:rFonts w:ascii="宋体-简" w:eastAsia="宋体-简" w:hAnsi="宋体" w:hint="eastAsia"/>
              </w:rPr>
              <w:t>分布式存储</w:t>
            </w:r>
          </w:p>
        </w:tc>
        <w:tc>
          <w:tcPr>
            <w:tcW w:w="838" w:type="dxa"/>
            <w:tcBorders>
              <w:top w:val="nil"/>
              <w:left w:val="nil"/>
              <w:bottom w:val="single" w:sz="4" w:space="0" w:color="auto"/>
              <w:right w:val="single" w:sz="4" w:space="0" w:color="auto"/>
            </w:tcBorders>
            <w:noWrap/>
            <w:vAlign w:val="center"/>
          </w:tcPr>
          <w:p w14:paraId="40615516" w14:textId="77777777" w:rsidR="009D6247" w:rsidRDefault="00000000">
            <w:pPr>
              <w:pStyle w:val="B0"/>
            </w:pPr>
            <w:r>
              <w:t>H3C/</w:t>
            </w:r>
            <w:r>
              <w:rPr>
                <w:rFonts w:ascii="宋体-简" w:eastAsia="宋体-简" w:hint="eastAsia"/>
              </w:rPr>
              <w:t>浪潮</w:t>
            </w:r>
            <w:r>
              <w:t>/</w:t>
            </w:r>
            <w:r>
              <w:rPr>
                <w:rFonts w:ascii="宋体-简" w:eastAsia="宋体-简" w:hint="eastAsia"/>
              </w:rPr>
              <w:t>中兴</w:t>
            </w:r>
          </w:p>
        </w:tc>
        <w:tc>
          <w:tcPr>
            <w:tcW w:w="2369" w:type="dxa"/>
            <w:tcBorders>
              <w:top w:val="nil"/>
              <w:left w:val="nil"/>
              <w:bottom w:val="single" w:sz="4" w:space="0" w:color="auto"/>
              <w:right w:val="single" w:sz="4" w:space="0" w:color="auto"/>
            </w:tcBorders>
            <w:noWrap/>
            <w:vAlign w:val="center"/>
          </w:tcPr>
          <w:p w14:paraId="7109F419" w14:textId="77777777" w:rsidR="009D6247" w:rsidRDefault="00000000">
            <w:pPr>
              <w:pStyle w:val="B0"/>
            </w:pPr>
            <w:r>
              <w:t xml:space="preserve">　</w:t>
            </w:r>
          </w:p>
        </w:tc>
        <w:tc>
          <w:tcPr>
            <w:tcW w:w="2836" w:type="dxa"/>
            <w:tcBorders>
              <w:top w:val="nil"/>
              <w:left w:val="nil"/>
              <w:bottom w:val="single" w:sz="4" w:space="0" w:color="auto"/>
              <w:right w:val="single" w:sz="4" w:space="0" w:color="auto"/>
            </w:tcBorders>
            <w:vAlign w:val="center"/>
          </w:tcPr>
          <w:p w14:paraId="25E64B62" w14:textId="77777777" w:rsidR="009D6247" w:rsidRDefault="00000000">
            <w:pPr>
              <w:pStyle w:val="B0"/>
            </w:pPr>
            <w:r>
              <w:t>CPU</w:t>
            </w:r>
            <w:r>
              <w:br/>
            </w:r>
            <w:proofErr w:type="spellStart"/>
            <w:r>
              <w:t>Hygon</w:t>
            </w:r>
            <w:proofErr w:type="spellEnd"/>
            <w:r>
              <w:t xml:space="preserve"> 5480 32C 2.5G CPU</w:t>
            </w:r>
            <w:r>
              <w:br/>
            </w:r>
            <w:r>
              <w:rPr>
                <w:rFonts w:ascii="宋体-简" w:eastAsia="宋体-简" w:hint="eastAsia"/>
              </w:rPr>
              <w:t>内存</w:t>
            </w:r>
            <w:r>
              <w:br/>
              <w:t>32 GB DDR4 3200MHz RDIMM</w:t>
            </w:r>
            <w:r>
              <w:br/>
            </w:r>
            <w:r>
              <w:rPr>
                <w:rFonts w:ascii="宋体-简" w:eastAsia="宋体-简" w:hint="eastAsia"/>
              </w:rPr>
              <w:t>系统盘</w:t>
            </w:r>
            <w:r>
              <w:br/>
              <w:t xml:space="preserve">960GB </w:t>
            </w:r>
            <w:r>
              <w:rPr>
                <w:rFonts w:ascii="宋体-简" w:eastAsia="宋体-简" w:hint="eastAsia"/>
              </w:rPr>
              <w:t>读取密集型</w:t>
            </w:r>
            <w:r>
              <w:t xml:space="preserve"> SATA SSD</w:t>
            </w:r>
            <w:r>
              <w:br/>
            </w:r>
            <w:r>
              <w:rPr>
                <w:rFonts w:ascii="宋体-简" w:eastAsia="宋体-简" w:hint="eastAsia"/>
              </w:rPr>
              <w:t>数据盘</w:t>
            </w:r>
            <w:r>
              <w:br/>
            </w:r>
            <w:r>
              <w:lastRenderedPageBreak/>
              <w:t xml:space="preserve">7.68TB </w:t>
            </w:r>
            <w:r>
              <w:rPr>
                <w:rFonts w:ascii="宋体-简" w:eastAsia="宋体-简" w:hint="eastAsia"/>
              </w:rPr>
              <w:t>读取密集型</w:t>
            </w:r>
            <w:r>
              <w:t xml:space="preserve"> PCIe 4.0 </w:t>
            </w:r>
            <w:proofErr w:type="spellStart"/>
            <w:r>
              <w:t>NVMe</w:t>
            </w:r>
            <w:proofErr w:type="spellEnd"/>
            <w:r>
              <w:t xml:space="preserve"> SSD </w:t>
            </w:r>
            <w:r>
              <w:rPr>
                <w:rFonts w:ascii="宋体-简" w:eastAsia="宋体-简" w:hint="eastAsia"/>
              </w:rPr>
              <w:t>（</w:t>
            </w:r>
            <w:r>
              <w:t>U.2)</w:t>
            </w:r>
            <w:r>
              <w:br/>
            </w:r>
            <w:r>
              <w:rPr>
                <w:rFonts w:ascii="宋体-简" w:eastAsia="宋体-简" w:hint="eastAsia"/>
              </w:rPr>
              <w:t>网卡</w:t>
            </w:r>
            <w:r>
              <w:t>1</w:t>
            </w:r>
            <w:r>
              <w:br/>
              <w:t xml:space="preserve">25G </w:t>
            </w:r>
            <w:r>
              <w:rPr>
                <w:rFonts w:ascii="宋体-简" w:eastAsia="宋体-简" w:hint="eastAsia"/>
              </w:rPr>
              <w:t>双口以太网卡，</w:t>
            </w:r>
            <w:r>
              <w:t>25GbE</w:t>
            </w:r>
            <w:proofErr w:type="gramStart"/>
            <w:r>
              <w:rPr>
                <w:rFonts w:ascii="宋体-简" w:eastAsia="宋体-简" w:hint="eastAsia"/>
              </w:rPr>
              <w:t>光口</w:t>
            </w:r>
            <w:proofErr w:type="gramEnd"/>
            <w:r>
              <w:br/>
            </w:r>
            <w:r>
              <w:rPr>
                <w:rFonts w:ascii="宋体-简" w:eastAsia="宋体-简" w:hint="eastAsia"/>
              </w:rPr>
              <w:t>网卡</w:t>
            </w:r>
            <w:r>
              <w:t>2</w:t>
            </w:r>
            <w:r>
              <w:br/>
              <w:t>100G</w:t>
            </w:r>
            <w:r>
              <w:rPr>
                <w:rFonts w:ascii="宋体-简" w:eastAsia="宋体-简" w:hint="eastAsia"/>
              </w:rPr>
              <w:t>双口网卡，支持</w:t>
            </w:r>
            <w:r>
              <w:t>RoCE v2</w:t>
            </w:r>
            <w:r>
              <w:rPr>
                <w:rFonts w:ascii="宋体-简" w:eastAsia="宋体-简" w:hint="eastAsia"/>
              </w:rPr>
              <w:t>，</w:t>
            </w:r>
            <w:r>
              <w:t>100GbE</w:t>
            </w:r>
            <w:proofErr w:type="gramStart"/>
            <w:r>
              <w:rPr>
                <w:rFonts w:ascii="宋体-简" w:eastAsia="宋体-简" w:hint="eastAsia"/>
              </w:rPr>
              <w:t>光口</w:t>
            </w:r>
            <w:proofErr w:type="gramEnd"/>
            <w:r>
              <w:t xml:space="preserve"> </w:t>
            </w:r>
            <w:r>
              <w:rPr>
                <w:rFonts w:ascii="宋体-简" w:eastAsia="宋体-简" w:hint="eastAsia"/>
              </w:rPr>
              <w:t>（</w:t>
            </w:r>
            <w:r>
              <w:t>CX5</w:t>
            </w:r>
            <w:r>
              <w:rPr>
                <w:rFonts w:ascii="宋体-简" w:eastAsia="宋体-简" w:hint="eastAsia"/>
              </w:rPr>
              <w:t>）</w:t>
            </w:r>
            <w:r>
              <w:br/>
              <w:t>RAID</w:t>
            </w:r>
            <w:r>
              <w:rPr>
                <w:rFonts w:ascii="宋体-简" w:eastAsia="宋体-简" w:hint="eastAsia"/>
              </w:rPr>
              <w:t>卡</w:t>
            </w:r>
            <w:r>
              <w:br/>
              <w:t>9560-8i-4G</w:t>
            </w:r>
            <w:r>
              <w:rPr>
                <w:rFonts w:ascii="宋体-简" w:eastAsia="宋体-简" w:hint="eastAsia"/>
              </w:rPr>
              <w:t>，支持</w:t>
            </w:r>
            <w:r>
              <w:t>RAID0/1/10/5/50/6/60</w:t>
            </w:r>
            <w:r>
              <w:br/>
            </w:r>
            <w:r>
              <w:rPr>
                <w:rFonts w:ascii="宋体-简" w:eastAsia="宋体-简" w:hint="eastAsia"/>
              </w:rPr>
              <w:t>电源</w:t>
            </w:r>
            <w:r>
              <w:br/>
            </w:r>
            <w:r>
              <w:rPr>
                <w:rFonts w:ascii="宋体-简" w:eastAsia="宋体-简" w:hint="eastAsia"/>
              </w:rPr>
              <w:t>冗余电源，支持热插拔</w:t>
            </w:r>
            <w:r>
              <w:br/>
            </w:r>
            <w:r>
              <w:rPr>
                <w:rFonts w:ascii="宋体-简" w:eastAsia="宋体-简" w:hint="eastAsia"/>
              </w:rPr>
              <w:t>管理</w:t>
            </w:r>
            <w:r>
              <w:br/>
            </w:r>
            <w:r>
              <w:rPr>
                <w:rFonts w:ascii="宋体-简" w:eastAsia="宋体-简" w:hint="eastAsia"/>
              </w:rPr>
              <w:t>支持</w:t>
            </w:r>
            <w:r>
              <w:t>BMC</w:t>
            </w:r>
          </w:p>
        </w:tc>
        <w:tc>
          <w:tcPr>
            <w:tcW w:w="447" w:type="dxa"/>
            <w:tcBorders>
              <w:top w:val="nil"/>
              <w:left w:val="nil"/>
              <w:bottom w:val="single" w:sz="4" w:space="0" w:color="auto"/>
              <w:right w:val="single" w:sz="4" w:space="0" w:color="auto"/>
            </w:tcBorders>
            <w:noWrap/>
            <w:vAlign w:val="center"/>
          </w:tcPr>
          <w:p w14:paraId="0EE6C273" w14:textId="77777777" w:rsidR="009D6247" w:rsidRDefault="00000000">
            <w:pPr>
              <w:pStyle w:val="B0"/>
              <w:rPr>
                <w:kern w:val="0"/>
                <w:sz w:val="20"/>
                <w:szCs w:val="20"/>
              </w:rPr>
            </w:pPr>
            <w:r>
              <w:rPr>
                <w:kern w:val="0"/>
                <w:sz w:val="20"/>
                <w:szCs w:val="20"/>
              </w:rPr>
              <w:lastRenderedPageBreak/>
              <w:t>3</w:t>
            </w:r>
          </w:p>
        </w:tc>
      </w:tr>
      <w:tr w:rsidR="009D6247" w14:paraId="241F0F52"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36514358" w14:textId="77777777" w:rsidR="009D6247" w:rsidRDefault="00000000">
            <w:pPr>
              <w:pStyle w:val="B0"/>
            </w:pPr>
            <w:r>
              <w:t>4</w:t>
            </w:r>
          </w:p>
        </w:tc>
        <w:tc>
          <w:tcPr>
            <w:tcW w:w="1415" w:type="dxa"/>
            <w:tcBorders>
              <w:top w:val="nil"/>
              <w:left w:val="nil"/>
              <w:bottom w:val="single" w:sz="4" w:space="0" w:color="auto"/>
              <w:right w:val="single" w:sz="4" w:space="0" w:color="auto"/>
            </w:tcBorders>
            <w:vAlign w:val="center"/>
          </w:tcPr>
          <w:p w14:paraId="66915D95" w14:textId="77777777" w:rsidR="009D6247" w:rsidRDefault="00000000">
            <w:pPr>
              <w:pStyle w:val="B0"/>
              <w:rPr>
                <w:rFonts w:ascii="宋体" w:hAnsi="宋体" w:hint="eastAsia"/>
              </w:rPr>
            </w:pPr>
            <w:r>
              <w:rPr>
                <w:rFonts w:ascii="宋体" w:hAnsi="宋体" w:hint="eastAsia"/>
              </w:rPr>
              <w:t>计算网络</w:t>
            </w:r>
          </w:p>
        </w:tc>
        <w:tc>
          <w:tcPr>
            <w:tcW w:w="838" w:type="dxa"/>
            <w:tcBorders>
              <w:top w:val="nil"/>
              <w:left w:val="nil"/>
              <w:bottom w:val="single" w:sz="4" w:space="0" w:color="auto"/>
              <w:right w:val="single" w:sz="4" w:space="0" w:color="auto"/>
            </w:tcBorders>
            <w:noWrap/>
            <w:vAlign w:val="center"/>
          </w:tcPr>
          <w:p w14:paraId="71C01C6E" w14:textId="77777777" w:rsidR="009D6247" w:rsidRDefault="00000000">
            <w:pPr>
              <w:pStyle w:val="B0"/>
              <w:rPr>
                <w:rFonts w:ascii="宋体" w:hAnsi="宋体" w:hint="eastAsia"/>
              </w:rPr>
            </w:pPr>
            <w:r>
              <w:rPr>
                <w:rFonts w:ascii="宋体" w:hAnsi="宋体" w:hint="eastAsia"/>
              </w:rPr>
              <w:t>华为</w:t>
            </w:r>
            <w:r>
              <w:rPr>
                <w:rFonts w:ascii="宋体" w:hAnsi="宋体" w:hint="eastAsia"/>
              </w:rPr>
              <w:t>/</w:t>
            </w:r>
            <w:r>
              <w:rPr>
                <w:rFonts w:ascii="宋体" w:hAnsi="宋体" w:hint="eastAsia"/>
              </w:rPr>
              <w:t>华三</w:t>
            </w:r>
          </w:p>
        </w:tc>
        <w:tc>
          <w:tcPr>
            <w:tcW w:w="2369" w:type="dxa"/>
            <w:tcBorders>
              <w:top w:val="nil"/>
              <w:left w:val="nil"/>
              <w:bottom w:val="single" w:sz="4" w:space="0" w:color="auto"/>
              <w:right w:val="single" w:sz="4" w:space="0" w:color="auto"/>
            </w:tcBorders>
            <w:noWrap/>
            <w:vAlign w:val="center"/>
          </w:tcPr>
          <w:p w14:paraId="720F991A" w14:textId="77777777" w:rsidR="009D6247" w:rsidRDefault="00000000">
            <w:pPr>
              <w:pStyle w:val="B0"/>
            </w:pPr>
            <w:r>
              <w:t>S9825</w:t>
            </w:r>
          </w:p>
        </w:tc>
        <w:tc>
          <w:tcPr>
            <w:tcW w:w="2836" w:type="dxa"/>
            <w:tcBorders>
              <w:top w:val="nil"/>
              <w:left w:val="nil"/>
              <w:bottom w:val="single" w:sz="4" w:space="0" w:color="auto"/>
              <w:right w:val="single" w:sz="4" w:space="0" w:color="auto"/>
            </w:tcBorders>
            <w:noWrap/>
            <w:vAlign w:val="center"/>
          </w:tcPr>
          <w:p w14:paraId="5B715F13" w14:textId="77777777" w:rsidR="009D6247" w:rsidRDefault="00000000">
            <w:pPr>
              <w:pStyle w:val="B0"/>
            </w:pPr>
            <w:r>
              <w:rPr>
                <w:rFonts w:hint="eastAsia"/>
              </w:rPr>
              <w:t>提供</w:t>
            </w:r>
            <w:r>
              <w:t>64</w:t>
            </w:r>
            <w:r>
              <w:rPr>
                <w:rFonts w:hint="eastAsia"/>
              </w:rPr>
              <w:t>个</w:t>
            </w:r>
            <w:r>
              <w:t>400Gbps</w:t>
            </w:r>
            <w:r>
              <w:rPr>
                <w:rFonts w:hint="eastAsia"/>
              </w:rPr>
              <w:t>端口，支持</w:t>
            </w:r>
            <w:r>
              <w:t>RoCEv2</w:t>
            </w:r>
            <w:r>
              <w:rPr>
                <w:rFonts w:hint="eastAsia"/>
              </w:rPr>
              <w:t>，提供毫秒级流量监控</w:t>
            </w:r>
          </w:p>
        </w:tc>
        <w:tc>
          <w:tcPr>
            <w:tcW w:w="447" w:type="dxa"/>
            <w:tcBorders>
              <w:top w:val="nil"/>
              <w:left w:val="nil"/>
              <w:bottom w:val="single" w:sz="4" w:space="0" w:color="auto"/>
              <w:right w:val="single" w:sz="4" w:space="0" w:color="auto"/>
            </w:tcBorders>
            <w:noWrap/>
            <w:vAlign w:val="center"/>
          </w:tcPr>
          <w:p w14:paraId="275933A5" w14:textId="77777777" w:rsidR="009D6247" w:rsidRDefault="00000000">
            <w:pPr>
              <w:pStyle w:val="B0"/>
              <w:rPr>
                <w:kern w:val="0"/>
                <w:sz w:val="20"/>
                <w:szCs w:val="20"/>
              </w:rPr>
            </w:pPr>
            <w:r>
              <w:rPr>
                <w:kern w:val="0"/>
                <w:sz w:val="20"/>
                <w:szCs w:val="20"/>
              </w:rPr>
              <w:t>1</w:t>
            </w:r>
          </w:p>
        </w:tc>
      </w:tr>
      <w:tr w:rsidR="009D6247" w14:paraId="7962BE93"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569B701D" w14:textId="77777777" w:rsidR="009D6247" w:rsidRDefault="00000000">
            <w:pPr>
              <w:pStyle w:val="B0"/>
            </w:pPr>
            <w:r>
              <w:t>5</w:t>
            </w:r>
          </w:p>
        </w:tc>
        <w:tc>
          <w:tcPr>
            <w:tcW w:w="1415" w:type="dxa"/>
            <w:tcBorders>
              <w:top w:val="nil"/>
              <w:left w:val="nil"/>
              <w:bottom w:val="single" w:sz="4" w:space="0" w:color="auto"/>
              <w:right w:val="single" w:sz="4" w:space="0" w:color="auto"/>
            </w:tcBorders>
            <w:noWrap/>
            <w:vAlign w:val="center"/>
          </w:tcPr>
          <w:p w14:paraId="2428F2A3" w14:textId="77777777" w:rsidR="009D6247" w:rsidRDefault="00000000">
            <w:pPr>
              <w:pStyle w:val="B0"/>
              <w:rPr>
                <w:rFonts w:ascii="宋体-简" w:eastAsia="宋体-简" w:hAnsi="宋体" w:hint="eastAsia"/>
              </w:rPr>
            </w:pPr>
            <w:r>
              <w:rPr>
                <w:rFonts w:ascii="宋体-简" w:eastAsia="宋体-简" w:hAnsi="宋体" w:hint="eastAsia"/>
              </w:rPr>
              <w:t>存储网络</w:t>
            </w:r>
          </w:p>
        </w:tc>
        <w:tc>
          <w:tcPr>
            <w:tcW w:w="838" w:type="dxa"/>
            <w:tcBorders>
              <w:top w:val="nil"/>
              <w:left w:val="nil"/>
              <w:bottom w:val="single" w:sz="4" w:space="0" w:color="auto"/>
              <w:right w:val="single" w:sz="4" w:space="0" w:color="auto"/>
            </w:tcBorders>
            <w:noWrap/>
            <w:vAlign w:val="center"/>
          </w:tcPr>
          <w:p w14:paraId="51F1127B" w14:textId="77777777" w:rsidR="009D6247" w:rsidRDefault="00000000">
            <w:pPr>
              <w:pStyle w:val="B0"/>
              <w:rPr>
                <w:rFonts w:ascii="宋体" w:hAnsi="宋体" w:hint="eastAsia"/>
              </w:rPr>
            </w:pPr>
            <w:r>
              <w:rPr>
                <w:rFonts w:ascii="宋体" w:hAnsi="宋体" w:hint="eastAsia"/>
              </w:rPr>
              <w:t>华为</w:t>
            </w:r>
            <w:r>
              <w:rPr>
                <w:rFonts w:ascii="宋体" w:hAnsi="宋体" w:hint="eastAsia"/>
              </w:rPr>
              <w:t>/</w:t>
            </w:r>
            <w:r>
              <w:rPr>
                <w:rFonts w:ascii="宋体" w:hAnsi="宋体" w:hint="eastAsia"/>
              </w:rPr>
              <w:t>华三</w:t>
            </w:r>
          </w:p>
        </w:tc>
        <w:tc>
          <w:tcPr>
            <w:tcW w:w="2369" w:type="dxa"/>
            <w:tcBorders>
              <w:top w:val="nil"/>
              <w:left w:val="nil"/>
              <w:bottom w:val="single" w:sz="4" w:space="0" w:color="auto"/>
              <w:right w:val="single" w:sz="4" w:space="0" w:color="auto"/>
            </w:tcBorders>
            <w:noWrap/>
            <w:vAlign w:val="center"/>
          </w:tcPr>
          <w:p w14:paraId="285EEC86" w14:textId="77777777" w:rsidR="009D6247" w:rsidRDefault="00000000">
            <w:pPr>
              <w:pStyle w:val="B0"/>
            </w:pPr>
            <w:r>
              <w:t>S9825</w:t>
            </w:r>
          </w:p>
        </w:tc>
        <w:tc>
          <w:tcPr>
            <w:tcW w:w="2836" w:type="dxa"/>
            <w:tcBorders>
              <w:top w:val="nil"/>
              <w:left w:val="nil"/>
              <w:bottom w:val="single" w:sz="4" w:space="0" w:color="auto"/>
              <w:right w:val="single" w:sz="4" w:space="0" w:color="auto"/>
            </w:tcBorders>
            <w:noWrap/>
            <w:vAlign w:val="center"/>
          </w:tcPr>
          <w:p w14:paraId="5CA4A379" w14:textId="77777777" w:rsidR="009D6247" w:rsidRDefault="00000000">
            <w:pPr>
              <w:pStyle w:val="B0"/>
            </w:pPr>
            <w:r>
              <w:rPr>
                <w:rFonts w:hint="eastAsia"/>
              </w:rPr>
              <w:t>提供</w:t>
            </w:r>
            <w:r>
              <w:t>64</w:t>
            </w:r>
            <w:r>
              <w:rPr>
                <w:rFonts w:hint="eastAsia"/>
              </w:rPr>
              <w:t>个</w:t>
            </w:r>
            <w:r>
              <w:t>400Gbps</w:t>
            </w:r>
            <w:r>
              <w:rPr>
                <w:rFonts w:hint="eastAsia"/>
              </w:rPr>
              <w:t>端口，支持</w:t>
            </w:r>
            <w:r>
              <w:t>RoCEv2</w:t>
            </w:r>
            <w:r>
              <w:rPr>
                <w:rFonts w:hint="eastAsia"/>
              </w:rPr>
              <w:t>，提供毫秒级流量监控</w:t>
            </w:r>
          </w:p>
        </w:tc>
        <w:tc>
          <w:tcPr>
            <w:tcW w:w="447" w:type="dxa"/>
            <w:tcBorders>
              <w:top w:val="nil"/>
              <w:left w:val="nil"/>
              <w:bottom w:val="single" w:sz="4" w:space="0" w:color="auto"/>
              <w:right w:val="single" w:sz="4" w:space="0" w:color="auto"/>
            </w:tcBorders>
            <w:noWrap/>
            <w:vAlign w:val="center"/>
          </w:tcPr>
          <w:p w14:paraId="33204E25" w14:textId="77777777" w:rsidR="009D6247" w:rsidRDefault="00000000">
            <w:pPr>
              <w:pStyle w:val="B0"/>
              <w:rPr>
                <w:kern w:val="0"/>
                <w:sz w:val="20"/>
                <w:szCs w:val="20"/>
              </w:rPr>
            </w:pPr>
            <w:r>
              <w:rPr>
                <w:kern w:val="0"/>
                <w:sz w:val="20"/>
                <w:szCs w:val="20"/>
              </w:rPr>
              <w:t>1</w:t>
            </w:r>
          </w:p>
        </w:tc>
      </w:tr>
      <w:tr w:rsidR="009D6247" w14:paraId="6A5300BD"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5C360523" w14:textId="77777777" w:rsidR="009D6247" w:rsidRDefault="00000000">
            <w:pPr>
              <w:pStyle w:val="B0"/>
            </w:pPr>
            <w:r>
              <w:t>6</w:t>
            </w:r>
          </w:p>
        </w:tc>
        <w:tc>
          <w:tcPr>
            <w:tcW w:w="1415" w:type="dxa"/>
            <w:tcBorders>
              <w:top w:val="nil"/>
              <w:left w:val="nil"/>
              <w:bottom w:val="single" w:sz="4" w:space="0" w:color="auto"/>
              <w:right w:val="single" w:sz="4" w:space="0" w:color="auto"/>
            </w:tcBorders>
            <w:noWrap/>
            <w:vAlign w:val="center"/>
          </w:tcPr>
          <w:p w14:paraId="1F6FF3BF" w14:textId="77777777" w:rsidR="009D6247" w:rsidRDefault="00000000">
            <w:pPr>
              <w:pStyle w:val="B0"/>
              <w:rPr>
                <w:rFonts w:ascii="宋体-简" w:eastAsia="宋体-简" w:hAnsi="宋体" w:hint="eastAsia"/>
              </w:rPr>
            </w:pPr>
            <w:r>
              <w:rPr>
                <w:rFonts w:ascii="宋体-简" w:eastAsia="宋体-简" w:hAnsi="宋体" w:hint="eastAsia"/>
              </w:rPr>
              <w:t>业务网络</w:t>
            </w:r>
          </w:p>
        </w:tc>
        <w:tc>
          <w:tcPr>
            <w:tcW w:w="838" w:type="dxa"/>
            <w:tcBorders>
              <w:top w:val="nil"/>
              <w:left w:val="nil"/>
              <w:bottom w:val="single" w:sz="4" w:space="0" w:color="auto"/>
              <w:right w:val="single" w:sz="4" w:space="0" w:color="auto"/>
            </w:tcBorders>
            <w:noWrap/>
            <w:vAlign w:val="center"/>
          </w:tcPr>
          <w:p w14:paraId="24E6ACAC" w14:textId="77777777" w:rsidR="009D6247" w:rsidRDefault="00000000">
            <w:pPr>
              <w:pStyle w:val="B0"/>
              <w:rPr>
                <w:rFonts w:ascii="宋体" w:hAnsi="宋体" w:hint="eastAsia"/>
              </w:rPr>
            </w:pPr>
            <w:r>
              <w:rPr>
                <w:rFonts w:ascii="宋体" w:hAnsi="宋体" w:hint="eastAsia"/>
              </w:rPr>
              <w:t>华为</w:t>
            </w:r>
            <w:r>
              <w:rPr>
                <w:rFonts w:ascii="宋体" w:hAnsi="宋体" w:hint="eastAsia"/>
              </w:rPr>
              <w:t>/</w:t>
            </w:r>
            <w:r>
              <w:rPr>
                <w:rFonts w:ascii="宋体" w:hAnsi="宋体" w:hint="eastAsia"/>
              </w:rPr>
              <w:t>华三</w:t>
            </w:r>
          </w:p>
        </w:tc>
        <w:tc>
          <w:tcPr>
            <w:tcW w:w="2369" w:type="dxa"/>
            <w:tcBorders>
              <w:top w:val="nil"/>
              <w:left w:val="nil"/>
              <w:bottom w:val="single" w:sz="4" w:space="0" w:color="auto"/>
              <w:right w:val="single" w:sz="4" w:space="0" w:color="auto"/>
            </w:tcBorders>
            <w:noWrap/>
            <w:vAlign w:val="center"/>
          </w:tcPr>
          <w:p w14:paraId="407B047F" w14:textId="77777777" w:rsidR="009D6247" w:rsidRDefault="00000000">
            <w:pPr>
              <w:pStyle w:val="B0"/>
            </w:pPr>
            <w:r>
              <w:t>S6850-56HF</w:t>
            </w:r>
          </w:p>
        </w:tc>
        <w:tc>
          <w:tcPr>
            <w:tcW w:w="2836" w:type="dxa"/>
            <w:tcBorders>
              <w:top w:val="nil"/>
              <w:left w:val="nil"/>
              <w:bottom w:val="single" w:sz="4" w:space="0" w:color="auto"/>
              <w:right w:val="single" w:sz="4" w:space="0" w:color="auto"/>
            </w:tcBorders>
            <w:vAlign w:val="center"/>
          </w:tcPr>
          <w:p w14:paraId="4A6856F3" w14:textId="77777777" w:rsidR="009D6247" w:rsidRDefault="00000000">
            <w:pPr>
              <w:pStyle w:val="B0"/>
            </w:pPr>
            <w:r>
              <w:t>48</w:t>
            </w:r>
            <w:r>
              <w:rPr>
                <w:rFonts w:hint="eastAsia"/>
              </w:rPr>
              <w:t>个</w:t>
            </w:r>
            <w:r>
              <w:t>25G SFP28</w:t>
            </w:r>
            <w:r>
              <w:rPr>
                <w:rFonts w:hint="eastAsia"/>
              </w:rPr>
              <w:t>端口</w:t>
            </w:r>
            <w:r>
              <w:t xml:space="preserve"> + 8</w:t>
            </w:r>
            <w:r>
              <w:rPr>
                <w:rFonts w:hint="eastAsia"/>
              </w:rPr>
              <w:t>个</w:t>
            </w:r>
            <w:r>
              <w:t>100G QSFP28</w:t>
            </w:r>
            <w:r>
              <w:rPr>
                <w:rFonts w:hint="eastAsia"/>
              </w:rPr>
              <w:t>端口，满配模块</w:t>
            </w:r>
          </w:p>
        </w:tc>
        <w:tc>
          <w:tcPr>
            <w:tcW w:w="447" w:type="dxa"/>
            <w:tcBorders>
              <w:top w:val="nil"/>
              <w:left w:val="nil"/>
              <w:bottom w:val="single" w:sz="4" w:space="0" w:color="auto"/>
              <w:right w:val="single" w:sz="4" w:space="0" w:color="auto"/>
            </w:tcBorders>
            <w:noWrap/>
            <w:vAlign w:val="center"/>
          </w:tcPr>
          <w:p w14:paraId="1FDC87D0" w14:textId="77777777" w:rsidR="009D6247" w:rsidRDefault="00000000">
            <w:pPr>
              <w:pStyle w:val="B0"/>
              <w:rPr>
                <w:kern w:val="0"/>
                <w:sz w:val="20"/>
                <w:szCs w:val="20"/>
              </w:rPr>
            </w:pPr>
            <w:r>
              <w:rPr>
                <w:kern w:val="0"/>
                <w:sz w:val="20"/>
                <w:szCs w:val="20"/>
              </w:rPr>
              <w:t>1</w:t>
            </w:r>
          </w:p>
        </w:tc>
      </w:tr>
      <w:tr w:rsidR="009D6247" w14:paraId="7C10F5DB"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0D504C1F" w14:textId="77777777" w:rsidR="009D6247" w:rsidRDefault="00000000">
            <w:pPr>
              <w:pStyle w:val="B0"/>
            </w:pPr>
            <w:r>
              <w:t>7</w:t>
            </w:r>
          </w:p>
        </w:tc>
        <w:tc>
          <w:tcPr>
            <w:tcW w:w="1415" w:type="dxa"/>
            <w:tcBorders>
              <w:top w:val="nil"/>
              <w:left w:val="nil"/>
              <w:bottom w:val="single" w:sz="4" w:space="0" w:color="auto"/>
              <w:right w:val="single" w:sz="4" w:space="0" w:color="auto"/>
            </w:tcBorders>
            <w:noWrap/>
            <w:vAlign w:val="center"/>
          </w:tcPr>
          <w:p w14:paraId="5C850598" w14:textId="77777777" w:rsidR="009D6247" w:rsidRDefault="00000000">
            <w:pPr>
              <w:pStyle w:val="B0"/>
              <w:rPr>
                <w:rFonts w:ascii="宋体-简" w:eastAsia="宋体-简" w:hAnsi="宋体" w:hint="eastAsia"/>
              </w:rPr>
            </w:pPr>
            <w:r>
              <w:rPr>
                <w:rFonts w:ascii="宋体-简" w:eastAsia="宋体-简" w:hAnsi="宋体" w:hint="eastAsia"/>
              </w:rPr>
              <w:t>带外管理网络</w:t>
            </w:r>
          </w:p>
        </w:tc>
        <w:tc>
          <w:tcPr>
            <w:tcW w:w="838" w:type="dxa"/>
            <w:tcBorders>
              <w:top w:val="nil"/>
              <w:left w:val="nil"/>
              <w:bottom w:val="single" w:sz="4" w:space="0" w:color="auto"/>
              <w:right w:val="single" w:sz="4" w:space="0" w:color="auto"/>
            </w:tcBorders>
            <w:noWrap/>
            <w:vAlign w:val="center"/>
          </w:tcPr>
          <w:p w14:paraId="76348B3B" w14:textId="77777777" w:rsidR="009D6247" w:rsidRDefault="00000000">
            <w:pPr>
              <w:pStyle w:val="B0"/>
              <w:rPr>
                <w:rFonts w:ascii="宋体" w:hAnsi="宋体" w:hint="eastAsia"/>
              </w:rPr>
            </w:pPr>
            <w:r>
              <w:rPr>
                <w:rFonts w:ascii="宋体" w:hAnsi="宋体" w:hint="eastAsia"/>
              </w:rPr>
              <w:t>华为</w:t>
            </w:r>
            <w:r>
              <w:rPr>
                <w:rFonts w:ascii="宋体" w:hAnsi="宋体" w:hint="eastAsia"/>
              </w:rPr>
              <w:t>/</w:t>
            </w:r>
            <w:r>
              <w:rPr>
                <w:rFonts w:ascii="宋体" w:hAnsi="宋体" w:hint="eastAsia"/>
              </w:rPr>
              <w:t>华三</w:t>
            </w:r>
          </w:p>
        </w:tc>
        <w:tc>
          <w:tcPr>
            <w:tcW w:w="2369" w:type="dxa"/>
            <w:tcBorders>
              <w:top w:val="nil"/>
              <w:left w:val="nil"/>
              <w:bottom w:val="single" w:sz="4" w:space="0" w:color="auto"/>
              <w:right w:val="single" w:sz="4" w:space="0" w:color="auto"/>
            </w:tcBorders>
            <w:noWrap/>
            <w:vAlign w:val="center"/>
          </w:tcPr>
          <w:p w14:paraId="58CE4FAB" w14:textId="77777777" w:rsidR="009D6247" w:rsidRDefault="00000000">
            <w:pPr>
              <w:pStyle w:val="B0"/>
            </w:pPr>
            <w:r>
              <w:t>S5130S</w:t>
            </w:r>
          </w:p>
        </w:tc>
        <w:tc>
          <w:tcPr>
            <w:tcW w:w="2836" w:type="dxa"/>
            <w:tcBorders>
              <w:top w:val="nil"/>
              <w:left w:val="nil"/>
              <w:bottom w:val="single" w:sz="4" w:space="0" w:color="auto"/>
              <w:right w:val="single" w:sz="4" w:space="0" w:color="auto"/>
            </w:tcBorders>
            <w:vAlign w:val="center"/>
          </w:tcPr>
          <w:p w14:paraId="7DD3290F" w14:textId="77777777" w:rsidR="009D6247" w:rsidRDefault="00000000">
            <w:pPr>
              <w:pStyle w:val="B0"/>
            </w:pPr>
            <w:r>
              <w:t>48</w:t>
            </w:r>
            <w:r>
              <w:rPr>
                <w:rFonts w:hint="eastAsia"/>
              </w:rPr>
              <w:t>个</w:t>
            </w:r>
            <w:proofErr w:type="gramStart"/>
            <w:r>
              <w:rPr>
                <w:rFonts w:hint="eastAsia"/>
              </w:rPr>
              <w:t>千兆电口</w:t>
            </w:r>
            <w:proofErr w:type="gramEnd"/>
            <w:r>
              <w:t xml:space="preserve"> + 4</w:t>
            </w:r>
            <w:r>
              <w:rPr>
                <w:rFonts w:hint="eastAsia"/>
              </w:rPr>
              <w:t>个万兆光口，满配模块</w:t>
            </w:r>
          </w:p>
        </w:tc>
        <w:tc>
          <w:tcPr>
            <w:tcW w:w="447" w:type="dxa"/>
            <w:tcBorders>
              <w:top w:val="nil"/>
              <w:left w:val="nil"/>
              <w:bottom w:val="single" w:sz="4" w:space="0" w:color="auto"/>
              <w:right w:val="single" w:sz="4" w:space="0" w:color="auto"/>
            </w:tcBorders>
            <w:noWrap/>
            <w:vAlign w:val="center"/>
          </w:tcPr>
          <w:p w14:paraId="28DB31C4" w14:textId="77777777" w:rsidR="009D6247" w:rsidRDefault="00000000">
            <w:pPr>
              <w:pStyle w:val="B0"/>
              <w:rPr>
                <w:kern w:val="0"/>
                <w:sz w:val="20"/>
                <w:szCs w:val="20"/>
              </w:rPr>
            </w:pPr>
            <w:r>
              <w:rPr>
                <w:kern w:val="0"/>
                <w:sz w:val="20"/>
                <w:szCs w:val="20"/>
              </w:rPr>
              <w:t>1</w:t>
            </w:r>
          </w:p>
        </w:tc>
      </w:tr>
      <w:tr w:rsidR="009D6247" w14:paraId="52DE5023" w14:textId="77777777">
        <w:trPr>
          <w:trHeight w:val="400"/>
          <w:jc w:val="center"/>
        </w:trPr>
        <w:tc>
          <w:tcPr>
            <w:tcW w:w="674" w:type="dxa"/>
            <w:tcBorders>
              <w:top w:val="nil"/>
              <w:left w:val="single" w:sz="4" w:space="0" w:color="auto"/>
              <w:bottom w:val="single" w:sz="4" w:space="0" w:color="auto"/>
              <w:right w:val="single" w:sz="4" w:space="0" w:color="auto"/>
            </w:tcBorders>
            <w:vAlign w:val="center"/>
          </w:tcPr>
          <w:p w14:paraId="31B4C19B" w14:textId="77777777" w:rsidR="009D6247" w:rsidRDefault="00000000">
            <w:pPr>
              <w:pStyle w:val="B0"/>
              <w:rPr>
                <w:rFonts w:ascii="宋体" w:hAnsi="宋体" w:hint="eastAsia"/>
                <w:b/>
                <w:bCs/>
                <w:color w:val="000000"/>
                <w:sz w:val="22"/>
                <w:szCs w:val="22"/>
              </w:rPr>
            </w:pPr>
            <w:r>
              <w:rPr>
                <w:rFonts w:ascii="宋体" w:hAnsi="宋体" w:hint="eastAsia"/>
                <w:b/>
                <w:bCs/>
                <w:color w:val="000000"/>
                <w:sz w:val="22"/>
                <w:szCs w:val="22"/>
              </w:rPr>
              <w:t>二</w:t>
            </w:r>
          </w:p>
        </w:tc>
        <w:tc>
          <w:tcPr>
            <w:tcW w:w="1415" w:type="dxa"/>
            <w:tcBorders>
              <w:top w:val="nil"/>
              <w:left w:val="nil"/>
              <w:bottom w:val="single" w:sz="4" w:space="0" w:color="auto"/>
              <w:right w:val="single" w:sz="4" w:space="0" w:color="auto"/>
            </w:tcBorders>
            <w:vAlign w:val="center"/>
          </w:tcPr>
          <w:p w14:paraId="7E741246" w14:textId="77777777" w:rsidR="009D6247" w:rsidRDefault="00000000">
            <w:pPr>
              <w:pStyle w:val="B0"/>
              <w:rPr>
                <w:rFonts w:ascii="宋体" w:hAnsi="宋体" w:hint="eastAsia"/>
                <w:b/>
                <w:bCs/>
                <w:color w:val="000000"/>
                <w:sz w:val="22"/>
                <w:szCs w:val="22"/>
              </w:rPr>
            </w:pPr>
            <w:r>
              <w:rPr>
                <w:rFonts w:ascii="宋体" w:hAnsi="宋体" w:hint="eastAsia"/>
                <w:b/>
                <w:bCs/>
                <w:color w:val="000000"/>
                <w:sz w:val="22"/>
                <w:szCs w:val="22"/>
              </w:rPr>
              <w:t>视频会议</w:t>
            </w:r>
          </w:p>
        </w:tc>
        <w:tc>
          <w:tcPr>
            <w:tcW w:w="838" w:type="dxa"/>
            <w:tcBorders>
              <w:top w:val="nil"/>
              <w:left w:val="nil"/>
              <w:bottom w:val="single" w:sz="4" w:space="0" w:color="auto"/>
              <w:right w:val="single" w:sz="4" w:space="0" w:color="auto"/>
            </w:tcBorders>
            <w:vAlign w:val="center"/>
          </w:tcPr>
          <w:p w14:paraId="45EE05C2" w14:textId="77777777" w:rsidR="009D6247" w:rsidRDefault="00000000">
            <w:pPr>
              <w:pStyle w:val="B0"/>
              <w:rPr>
                <w:b/>
                <w:bCs/>
                <w:sz w:val="22"/>
                <w:szCs w:val="22"/>
              </w:rPr>
            </w:pPr>
            <w:r>
              <w:rPr>
                <w:b/>
                <w:bCs/>
                <w:sz w:val="22"/>
                <w:szCs w:val="22"/>
              </w:rPr>
              <w:t xml:space="preserve">　</w:t>
            </w:r>
          </w:p>
        </w:tc>
        <w:tc>
          <w:tcPr>
            <w:tcW w:w="2369" w:type="dxa"/>
            <w:tcBorders>
              <w:top w:val="nil"/>
              <w:left w:val="nil"/>
              <w:bottom w:val="single" w:sz="4" w:space="0" w:color="auto"/>
              <w:right w:val="single" w:sz="4" w:space="0" w:color="auto"/>
            </w:tcBorders>
            <w:vAlign w:val="center"/>
          </w:tcPr>
          <w:p w14:paraId="575FC6E8" w14:textId="77777777" w:rsidR="009D6247" w:rsidRDefault="00000000">
            <w:pPr>
              <w:pStyle w:val="B0"/>
              <w:rPr>
                <w:b/>
                <w:bCs/>
                <w:sz w:val="22"/>
                <w:szCs w:val="22"/>
              </w:rPr>
            </w:pPr>
            <w:r>
              <w:rPr>
                <w:b/>
                <w:bCs/>
                <w:sz w:val="22"/>
                <w:szCs w:val="22"/>
              </w:rPr>
              <w:t xml:space="preserve">　</w:t>
            </w:r>
          </w:p>
        </w:tc>
        <w:tc>
          <w:tcPr>
            <w:tcW w:w="2836" w:type="dxa"/>
            <w:tcBorders>
              <w:top w:val="nil"/>
              <w:left w:val="nil"/>
              <w:bottom w:val="single" w:sz="4" w:space="0" w:color="auto"/>
              <w:right w:val="single" w:sz="4" w:space="0" w:color="auto"/>
            </w:tcBorders>
            <w:vAlign w:val="center"/>
          </w:tcPr>
          <w:p w14:paraId="105E8D8C" w14:textId="77777777" w:rsidR="009D6247" w:rsidRDefault="00000000">
            <w:pPr>
              <w:pStyle w:val="B0"/>
              <w:rPr>
                <w:b/>
                <w:bCs/>
                <w:color w:val="000000"/>
                <w:sz w:val="22"/>
                <w:szCs w:val="22"/>
              </w:rPr>
            </w:pPr>
            <w:r>
              <w:rPr>
                <w:b/>
                <w:bCs/>
                <w:color w:val="000000"/>
                <w:sz w:val="22"/>
                <w:szCs w:val="22"/>
              </w:rPr>
              <w:t xml:space="preserve">　</w:t>
            </w:r>
          </w:p>
        </w:tc>
        <w:tc>
          <w:tcPr>
            <w:tcW w:w="447" w:type="dxa"/>
            <w:tcBorders>
              <w:top w:val="nil"/>
              <w:left w:val="nil"/>
              <w:bottom w:val="single" w:sz="4" w:space="0" w:color="auto"/>
              <w:right w:val="single" w:sz="4" w:space="0" w:color="auto"/>
            </w:tcBorders>
            <w:vAlign w:val="center"/>
          </w:tcPr>
          <w:p w14:paraId="1668F07B" w14:textId="77777777" w:rsidR="009D6247" w:rsidRDefault="00000000">
            <w:pPr>
              <w:pStyle w:val="B0"/>
              <w:rPr>
                <w:color w:val="000000"/>
                <w:kern w:val="0"/>
                <w:sz w:val="22"/>
                <w:szCs w:val="22"/>
              </w:rPr>
            </w:pPr>
            <w:r>
              <w:rPr>
                <w:color w:val="000000"/>
                <w:kern w:val="0"/>
                <w:sz w:val="22"/>
                <w:szCs w:val="22"/>
              </w:rPr>
              <w:t xml:space="preserve">　</w:t>
            </w:r>
          </w:p>
        </w:tc>
      </w:tr>
      <w:tr w:rsidR="009D6247" w14:paraId="52BC0802"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35B5240F" w14:textId="77777777" w:rsidR="009D6247" w:rsidRDefault="00000000">
            <w:pPr>
              <w:pStyle w:val="B0"/>
              <w:rPr>
                <w:sz w:val="22"/>
                <w:szCs w:val="22"/>
              </w:rPr>
            </w:pPr>
            <w:r>
              <w:rPr>
                <w:sz w:val="22"/>
                <w:szCs w:val="22"/>
              </w:rPr>
              <w:t>1</w:t>
            </w:r>
          </w:p>
        </w:tc>
        <w:tc>
          <w:tcPr>
            <w:tcW w:w="1415" w:type="dxa"/>
            <w:tcBorders>
              <w:top w:val="nil"/>
              <w:left w:val="nil"/>
              <w:bottom w:val="single" w:sz="4" w:space="0" w:color="auto"/>
              <w:right w:val="single" w:sz="4" w:space="0" w:color="auto"/>
            </w:tcBorders>
            <w:vAlign w:val="center"/>
          </w:tcPr>
          <w:p w14:paraId="01352906" w14:textId="77777777" w:rsidR="009D6247" w:rsidRDefault="00000000">
            <w:pPr>
              <w:pStyle w:val="B0"/>
              <w:rPr>
                <w:rFonts w:ascii="宋体" w:hAnsi="宋体" w:hint="eastAsia"/>
                <w:sz w:val="22"/>
                <w:szCs w:val="22"/>
              </w:rPr>
            </w:pPr>
            <w:r>
              <w:rPr>
                <w:rFonts w:ascii="宋体" w:hAnsi="宋体" w:hint="eastAsia"/>
                <w:sz w:val="22"/>
                <w:szCs w:val="22"/>
              </w:rPr>
              <w:t>视频会议管理平台</w:t>
            </w:r>
          </w:p>
        </w:tc>
        <w:tc>
          <w:tcPr>
            <w:tcW w:w="838" w:type="dxa"/>
            <w:tcBorders>
              <w:top w:val="nil"/>
              <w:left w:val="nil"/>
              <w:bottom w:val="single" w:sz="4" w:space="0" w:color="auto"/>
              <w:right w:val="single" w:sz="4" w:space="0" w:color="auto"/>
            </w:tcBorders>
            <w:vAlign w:val="center"/>
          </w:tcPr>
          <w:p w14:paraId="6F7368EC" w14:textId="77777777" w:rsidR="009D6247" w:rsidRDefault="00000000">
            <w:pPr>
              <w:pStyle w:val="B0"/>
              <w:rPr>
                <w:rFonts w:ascii="宋体" w:hAnsi="宋体" w:hint="eastAsia"/>
                <w:sz w:val="22"/>
                <w:szCs w:val="22"/>
              </w:rPr>
            </w:pPr>
            <w:r>
              <w:rPr>
                <w:rFonts w:ascii="宋体" w:hAnsi="宋体" w:hint="eastAsia"/>
                <w:sz w:val="22"/>
                <w:szCs w:val="22"/>
              </w:rPr>
              <w:t>华为</w:t>
            </w:r>
          </w:p>
        </w:tc>
        <w:tc>
          <w:tcPr>
            <w:tcW w:w="2369" w:type="dxa"/>
            <w:tcBorders>
              <w:top w:val="nil"/>
              <w:left w:val="nil"/>
              <w:bottom w:val="single" w:sz="4" w:space="0" w:color="auto"/>
              <w:right w:val="single" w:sz="4" w:space="0" w:color="auto"/>
            </w:tcBorders>
            <w:vAlign w:val="center"/>
          </w:tcPr>
          <w:p w14:paraId="398D2A36" w14:textId="77777777" w:rsidR="009D6247" w:rsidRDefault="00000000">
            <w:pPr>
              <w:pStyle w:val="B0"/>
              <w:rPr>
                <w:rFonts w:ascii="宋体" w:hAnsi="宋体" w:hint="eastAsia"/>
                <w:sz w:val="22"/>
                <w:szCs w:val="22"/>
              </w:rPr>
            </w:pPr>
            <w:r>
              <w:rPr>
                <w:rFonts w:ascii="宋体" w:hAnsi="宋体" w:hint="eastAsia"/>
                <w:sz w:val="22"/>
                <w:szCs w:val="22"/>
              </w:rPr>
              <w:t>华为</w:t>
            </w:r>
            <w:r>
              <w:rPr>
                <w:sz w:val="22"/>
                <w:szCs w:val="22"/>
              </w:rPr>
              <w:t>SMC3.0</w:t>
            </w:r>
          </w:p>
        </w:tc>
        <w:tc>
          <w:tcPr>
            <w:tcW w:w="2836" w:type="dxa"/>
            <w:tcBorders>
              <w:top w:val="nil"/>
              <w:left w:val="nil"/>
              <w:bottom w:val="single" w:sz="4" w:space="0" w:color="auto"/>
              <w:right w:val="single" w:sz="4" w:space="0" w:color="auto"/>
            </w:tcBorders>
            <w:vAlign w:val="center"/>
          </w:tcPr>
          <w:p w14:paraId="77991E06" w14:textId="77777777" w:rsidR="009D6247" w:rsidRDefault="00000000">
            <w:pPr>
              <w:pStyle w:val="B0"/>
              <w:rPr>
                <w:rFonts w:ascii="宋体" w:hAnsi="宋体" w:hint="eastAsia"/>
                <w:sz w:val="22"/>
                <w:szCs w:val="22"/>
              </w:rPr>
            </w:pPr>
            <w:r>
              <w:rPr>
                <w:rFonts w:ascii="宋体" w:hAnsi="宋体" w:hint="eastAsia"/>
                <w:sz w:val="22"/>
                <w:szCs w:val="22"/>
              </w:rPr>
              <w:t>华为</w:t>
            </w:r>
            <w:r>
              <w:rPr>
                <w:sz w:val="22"/>
                <w:szCs w:val="22"/>
              </w:rPr>
              <w:t>SMC</w:t>
            </w:r>
            <w:r>
              <w:rPr>
                <w:rFonts w:ascii="宋体" w:hAnsi="宋体" w:hint="eastAsia"/>
                <w:sz w:val="22"/>
                <w:szCs w:val="22"/>
              </w:rPr>
              <w:t>新一代视讯业务管理系统，提供全网视讯会议设备统一管理、媒体资源统一调度、简单易用的</w:t>
            </w:r>
            <w:proofErr w:type="gramStart"/>
            <w:r>
              <w:rPr>
                <w:rFonts w:ascii="宋体" w:hAnsi="宋体" w:hint="eastAsia"/>
                <w:sz w:val="22"/>
                <w:szCs w:val="22"/>
              </w:rPr>
              <w:t>会管会控和</w:t>
            </w:r>
            <w:proofErr w:type="gramEnd"/>
            <w:r>
              <w:rPr>
                <w:rFonts w:ascii="宋体" w:hAnsi="宋体" w:hint="eastAsia"/>
                <w:sz w:val="22"/>
                <w:szCs w:val="22"/>
              </w:rPr>
              <w:t>可视化运</w:t>
            </w:r>
            <w:proofErr w:type="gramStart"/>
            <w:r>
              <w:rPr>
                <w:rFonts w:ascii="宋体" w:hAnsi="宋体" w:hint="eastAsia"/>
                <w:sz w:val="22"/>
                <w:szCs w:val="22"/>
              </w:rPr>
              <w:t>维管理</w:t>
            </w:r>
            <w:proofErr w:type="gramEnd"/>
            <w:r>
              <w:rPr>
                <w:rFonts w:ascii="宋体" w:hAnsi="宋体" w:hint="eastAsia"/>
                <w:sz w:val="22"/>
                <w:szCs w:val="22"/>
              </w:rPr>
              <w:t>功能。采用服务化架构，具备高性能、大容量、弹性伸缩的能力，自定义</w:t>
            </w:r>
            <w:proofErr w:type="gramStart"/>
            <w:r>
              <w:rPr>
                <w:rFonts w:ascii="宋体" w:hAnsi="宋体" w:hint="eastAsia"/>
                <w:sz w:val="22"/>
                <w:szCs w:val="22"/>
              </w:rPr>
              <w:t>常用会控</w:t>
            </w:r>
            <w:proofErr w:type="gramEnd"/>
            <w:r>
              <w:rPr>
                <w:rFonts w:ascii="宋体" w:hAnsi="宋体" w:hint="eastAsia"/>
                <w:sz w:val="22"/>
                <w:szCs w:val="22"/>
              </w:rPr>
              <w:t>，支持一键实现点名、广播等个性化操作。</w:t>
            </w:r>
            <w:r>
              <w:rPr>
                <w:sz w:val="22"/>
                <w:szCs w:val="22"/>
              </w:rPr>
              <w:br/>
            </w:r>
            <w:r>
              <w:rPr>
                <w:rFonts w:ascii="宋体" w:hAnsi="宋体" w:hint="eastAsia"/>
                <w:sz w:val="22"/>
                <w:szCs w:val="22"/>
              </w:rPr>
              <w:t>本次配置</w:t>
            </w:r>
            <w:r>
              <w:rPr>
                <w:sz w:val="22"/>
                <w:szCs w:val="22"/>
              </w:rPr>
              <w:t>300</w:t>
            </w:r>
            <w:r>
              <w:rPr>
                <w:rFonts w:ascii="宋体" w:hAnsi="宋体" w:hint="eastAsia"/>
                <w:sz w:val="22"/>
                <w:szCs w:val="22"/>
              </w:rPr>
              <w:t>个硬件设备注册和管理许可，</w:t>
            </w:r>
            <w:r>
              <w:rPr>
                <w:sz w:val="22"/>
                <w:szCs w:val="22"/>
              </w:rPr>
              <w:t>100</w:t>
            </w:r>
            <w:r>
              <w:rPr>
                <w:rFonts w:ascii="宋体" w:hAnsi="宋体" w:hint="eastAsia"/>
                <w:sz w:val="22"/>
                <w:szCs w:val="22"/>
              </w:rPr>
              <w:t>路软终端注册许可，</w:t>
            </w:r>
            <w:r>
              <w:rPr>
                <w:sz w:val="22"/>
                <w:szCs w:val="22"/>
              </w:rPr>
              <w:t>100Mbps</w:t>
            </w:r>
            <w:proofErr w:type="gramStart"/>
            <w:r>
              <w:rPr>
                <w:rFonts w:ascii="宋体" w:hAnsi="宋体" w:hint="eastAsia"/>
                <w:sz w:val="22"/>
                <w:szCs w:val="22"/>
              </w:rPr>
              <w:t>公私网</w:t>
            </w:r>
            <w:proofErr w:type="gramEnd"/>
            <w:r>
              <w:rPr>
                <w:rFonts w:ascii="宋体" w:hAnsi="宋体" w:hint="eastAsia"/>
                <w:sz w:val="22"/>
                <w:szCs w:val="22"/>
              </w:rPr>
              <w:t>穿越流量，三年原厂维保。</w:t>
            </w:r>
          </w:p>
        </w:tc>
        <w:tc>
          <w:tcPr>
            <w:tcW w:w="447" w:type="dxa"/>
            <w:tcBorders>
              <w:top w:val="nil"/>
              <w:left w:val="nil"/>
              <w:bottom w:val="single" w:sz="4" w:space="0" w:color="auto"/>
              <w:right w:val="single" w:sz="4" w:space="0" w:color="auto"/>
            </w:tcBorders>
            <w:vAlign w:val="center"/>
          </w:tcPr>
          <w:p w14:paraId="4821C62A" w14:textId="77777777" w:rsidR="009D6247" w:rsidRDefault="00000000">
            <w:pPr>
              <w:pStyle w:val="B0"/>
              <w:rPr>
                <w:color w:val="000000"/>
                <w:kern w:val="0"/>
                <w:sz w:val="22"/>
                <w:szCs w:val="22"/>
              </w:rPr>
            </w:pPr>
            <w:r>
              <w:rPr>
                <w:color w:val="000000"/>
                <w:kern w:val="0"/>
                <w:sz w:val="22"/>
                <w:szCs w:val="22"/>
              </w:rPr>
              <w:t>1</w:t>
            </w:r>
          </w:p>
        </w:tc>
      </w:tr>
      <w:tr w:rsidR="009D6247" w14:paraId="55B27CD6"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128C0AE6" w14:textId="77777777" w:rsidR="009D6247" w:rsidRDefault="00000000">
            <w:pPr>
              <w:pStyle w:val="B0"/>
              <w:rPr>
                <w:sz w:val="22"/>
                <w:szCs w:val="22"/>
              </w:rPr>
            </w:pPr>
            <w:r>
              <w:rPr>
                <w:sz w:val="22"/>
                <w:szCs w:val="22"/>
              </w:rPr>
              <w:lastRenderedPageBreak/>
              <w:t>2</w:t>
            </w:r>
          </w:p>
        </w:tc>
        <w:tc>
          <w:tcPr>
            <w:tcW w:w="1415" w:type="dxa"/>
            <w:tcBorders>
              <w:top w:val="nil"/>
              <w:left w:val="nil"/>
              <w:bottom w:val="single" w:sz="4" w:space="0" w:color="auto"/>
              <w:right w:val="single" w:sz="4" w:space="0" w:color="auto"/>
            </w:tcBorders>
            <w:vAlign w:val="center"/>
          </w:tcPr>
          <w:p w14:paraId="218AC8B0" w14:textId="77777777" w:rsidR="009D6247" w:rsidRDefault="00000000">
            <w:pPr>
              <w:pStyle w:val="B0"/>
              <w:rPr>
                <w:rFonts w:ascii="宋体" w:hAnsi="宋体" w:hint="eastAsia"/>
                <w:sz w:val="22"/>
                <w:szCs w:val="22"/>
              </w:rPr>
            </w:pPr>
            <w:r>
              <w:rPr>
                <w:rFonts w:ascii="宋体" w:hAnsi="宋体" w:hint="eastAsia"/>
                <w:sz w:val="22"/>
                <w:szCs w:val="22"/>
              </w:rPr>
              <w:t>多点控制单元</w:t>
            </w:r>
          </w:p>
        </w:tc>
        <w:tc>
          <w:tcPr>
            <w:tcW w:w="838" w:type="dxa"/>
            <w:tcBorders>
              <w:top w:val="nil"/>
              <w:left w:val="nil"/>
              <w:bottom w:val="single" w:sz="4" w:space="0" w:color="auto"/>
              <w:right w:val="single" w:sz="4" w:space="0" w:color="auto"/>
            </w:tcBorders>
            <w:vAlign w:val="center"/>
          </w:tcPr>
          <w:p w14:paraId="6441C514" w14:textId="77777777" w:rsidR="009D6247" w:rsidRDefault="00000000">
            <w:pPr>
              <w:pStyle w:val="B0"/>
              <w:rPr>
                <w:rFonts w:ascii="宋体" w:hAnsi="宋体" w:hint="eastAsia"/>
                <w:sz w:val="22"/>
                <w:szCs w:val="22"/>
              </w:rPr>
            </w:pPr>
            <w:r>
              <w:rPr>
                <w:rFonts w:ascii="宋体" w:hAnsi="宋体" w:hint="eastAsia"/>
                <w:sz w:val="22"/>
                <w:szCs w:val="22"/>
              </w:rPr>
              <w:t>华为</w:t>
            </w:r>
          </w:p>
        </w:tc>
        <w:tc>
          <w:tcPr>
            <w:tcW w:w="2369" w:type="dxa"/>
            <w:tcBorders>
              <w:top w:val="nil"/>
              <w:left w:val="nil"/>
              <w:bottom w:val="single" w:sz="4" w:space="0" w:color="auto"/>
              <w:right w:val="single" w:sz="4" w:space="0" w:color="auto"/>
            </w:tcBorders>
            <w:vAlign w:val="center"/>
          </w:tcPr>
          <w:p w14:paraId="4A32727F" w14:textId="77777777" w:rsidR="009D6247" w:rsidRDefault="00000000">
            <w:pPr>
              <w:pStyle w:val="B0"/>
              <w:rPr>
                <w:rFonts w:ascii="宋体" w:hAnsi="宋体" w:hint="eastAsia"/>
                <w:sz w:val="22"/>
                <w:szCs w:val="22"/>
              </w:rPr>
            </w:pPr>
            <w:r>
              <w:rPr>
                <w:rFonts w:ascii="宋体" w:hAnsi="宋体" w:hint="eastAsia"/>
                <w:sz w:val="22"/>
                <w:szCs w:val="22"/>
              </w:rPr>
              <w:t>华为</w:t>
            </w:r>
            <w:r>
              <w:rPr>
                <w:sz w:val="22"/>
                <w:szCs w:val="22"/>
              </w:rPr>
              <w:t xml:space="preserve"> </w:t>
            </w:r>
            <w:r>
              <w:rPr>
                <w:sz w:val="22"/>
                <w:szCs w:val="22"/>
              </w:rPr>
              <w:br/>
              <w:t>VP9960-T</w:t>
            </w:r>
          </w:p>
        </w:tc>
        <w:tc>
          <w:tcPr>
            <w:tcW w:w="2836" w:type="dxa"/>
            <w:tcBorders>
              <w:top w:val="nil"/>
              <w:left w:val="nil"/>
              <w:bottom w:val="single" w:sz="4" w:space="0" w:color="auto"/>
              <w:right w:val="single" w:sz="4" w:space="0" w:color="auto"/>
            </w:tcBorders>
            <w:vAlign w:val="center"/>
          </w:tcPr>
          <w:p w14:paraId="0C5F5100" w14:textId="77777777" w:rsidR="009D6247" w:rsidRDefault="00000000">
            <w:pPr>
              <w:pStyle w:val="B0"/>
              <w:rPr>
                <w:rFonts w:ascii="宋体" w:hAnsi="宋体" w:hint="eastAsia"/>
                <w:sz w:val="22"/>
                <w:szCs w:val="22"/>
              </w:rPr>
            </w:pPr>
            <w:r>
              <w:rPr>
                <w:rFonts w:ascii="宋体" w:hAnsi="宋体" w:hint="eastAsia"/>
                <w:sz w:val="22"/>
                <w:szCs w:val="22"/>
              </w:rPr>
              <w:t>华为</w:t>
            </w:r>
            <w:r>
              <w:rPr>
                <w:sz w:val="22"/>
                <w:szCs w:val="22"/>
              </w:rPr>
              <w:t>VP9960-T</w:t>
            </w:r>
            <w:r>
              <w:rPr>
                <w:rFonts w:ascii="宋体" w:hAnsi="宋体" w:hint="eastAsia"/>
                <w:sz w:val="22"/>
                <w:szCs w:val="22"/>
              </w:rPr>
              <w:t>融合媒体引擎是新一代大容量、高性价比、可灵活分配端口、平滑扩容的全融合</w:t>
            </w:r>
            <w:r>
              <w:rPr>
                <w:sz w:val="22"/>
                <w:szCs w:val="22"/>
              </w:rPr>
              <w:t>MCU</w:t>
            </w:r>
            <w:r>
              <w:rPr>
                <w:rFonts w:ascii="宋体" w:hAnsi="宋体" w:hint="eastAsia"/>
                <w:sz w:val="22"/>
                <w:szCs w:val="22"/>
              </w:rPr>
              <w:t>，具备领先的全编全解超强处理能力，采用新一代高清编解码器</w:t>
            </w:r>
            <w:r>
              <w:rPr>
                <w:sz w:val="22"/>
                <w:szCs w:val="22"/>
              </w:rPr>
              <w:t>H.265 SCC</w:t>
            </w:r>
            <w:r>
              <w:rPr>
                <w:rFonts w:ascii="宋体" w:hAnsi="宋体" w:hint="eastAsia"/>
                <w:sz w:val="22"/>
                <w:szCs w:val="22"/>
              </w:rPr>
              <w:t>实现高清数据会议，天然融合视频、音频、辅流、数据，提供无缝的沟通协作能力。</w:t>
            </w:r>
            <w:r>
              <w:rPr>
                <w:sz w:val="22"/>
                <w:szCs w:val="22"/>
              </w:rPr>
              <w:br/>
            </w:r>
            <w:r>
              <w:rPr>
                <w:rFonts w:ascii="宋体" w:hAnsi="宋体" w:hint="eastAsia"/>
                <w:sz w:val="22"/>
                <w:szCs w:val="22"/>
              </w:rPr>
              <w:t>本次配置</w:t>
            </w:r>
            <w:r>
              <w:rPr>
                <w:sz w:val="22"/>
                <w:szCs w:val="22"/>
              </w:rPr>
              <w:t>240</w:t>
            </w:r>
            <w:r>
              <w:rPr>
                <w:rFonts w:ascii="宋体" w:hAnsi="宋体" w:hint="eastAsia"/>
                <w:sz w:val="22"/>
                <w:szCs w:val="22"/>
              </w:rPr>
              <w:t>路</w:t>
            </w:r>
            <w:r>
              <w:rPr>
                <w:sz w:val="22"/>
                <w:szCs w:val="22"/>
              </w:rPr>
              <w:t>1080P30fps</w:t>
            </w:r>
            <w:r>
              <w:rPr>
                <w:rFonts w:ascii="宋体" w:hAnsi="宋体" w:hint="eastAsia"/>
                <w:sz w:val="22"/>
                <w:szCs w:val="22"/>
              </w:rPr>
              <w:t>端口数，三年原厂维保。</w:t>
            </w:r>
          </w:p>
        </w:tc>
        <w:tc>
          <w:tcPr>
            <w:tcW w:w="447" w:type="dxa"/>
            <w:tcBorders>
              <w:top w:val="nil"/>
              <w:left w:val="nil"/>
              <w:bottom w:val="single" w:sz="4" w:space="0" w:color="auto"/>
              <w:right w:val="single" w:sz="4" w:space="0" w:color="auto"/>
            </w:tcBorders>
            <w:vAlign w:val="center"/>
          </w:tcPr>
          <w:p w14:paraId="3FB31ED4" w14:textId="77777777" w:rsidR="009D6247" w:rsidRDefault="00000000">
            <w:pPr>
              <w:pStyle w:val="B0"/>
              <w:rPr>
                <w:color w:val="000000"/>
                <w:kern w:val="0"/>
                <w:sz w:val="22"/>
                <w:szCs w:val="22"/>
              </w:rPr>
            </w:pPr>
            <w:r>
              <w:rPr>
                <w:color w:val="000000"/>
                <w:kern w:val="0"/>
                <w:sz w:val="22"/>
                <w:szCs w:val="22"/>
              </w:rPr>
              <w:t>1</w:t>
            </w:r>
          </w:p>
        </w:tc>
      </w:tr>
      <w:tr w:rsidR="009D6247" w14:paraId="198761C0"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3B6C0512" w14:textId="77777777" w:rsidR="009D6247" w:rsidRDefault="00000000">
            <w:pPr>
              <w:pStyle w:val="B0"/>
              <w:rPr>
                <w:sz w:val="22"/>
                <w:szCs w:val="22"/>
              </w:rPr>
            </w:pPr>
            <w:r>
              <w:rPr>
                <w:sz w:val="22"/>
                <w:szCs w:val="22"/>
              </w:rPr>
              <w:t>3</w:t>
            </w:r>
          </w:p>
        </w:tc>
        <w:tc>
          <w:tcPr>
            <w:tcW w:w="1415" w:type="dxa"/>
            <w:tcBorders>
              <w:top w:val="nil"/>
              <w:left w:val="nil"/>
              <w:bottom w:val="single" w:sz="4" w:space="0" w:color="auto"/>
              <w:right w:val="single" w:sz="4" w:space="0" w:color="auto"/>
            </w:tcBorders>
            <w:vAlign w:val="center"/>
          </w:tcPr>
          <w:p w14:paraId="3A0B4986" w14:textId="77777777" w:rsidR="009D6247" w:rsidRDefault="00000000">
            <w:pPr>
              <w:pStyle w:val="B0"/>
              <w:rPr>
                <w:rFonts w:ascii="宋体" w:hAnsi="宋体" w:hint="eastAsia"/>
                <w:sz w:val="22"/>
                <w:szCs w:val="22"/>
              </w:rPr>
            </w:pPr>
            <w:r>
              <w:rPr>
                <w:rFonts w:ascii="宋体" w:hAnsi="宋体" w:hint="eastAsia"/>
                <w:sz w:val="22"/>
                <w:szCs w:val="22"/>
              </w:rPr>
              <w:t>录播服务器</w:t>
            </w:r>
          </w:p>
        </w:tc>
        <w:tc>
          <w:tcPr>
            <w:tcW w:w="838" w:type="dxa"/>
            <w:tcBorders>
              <w:top w:val="nil"/>
              <w:left w:val="nil"/>
              <w:bottom w:val="single" w:sz="4" w:space="0" w:color="auto"/>
              <w:right w:val="single" w:sz="4" w:space="0" w:color="auto"/>
            </w:tcBorders>
            <w:vAlign w:val="center"/>
          </w:tcPr>
          <w:p w14:paraId="5E10662E" w14:textId="77777777" w:rsidR="009D6247" w:rsidRDefault="00000000">
            <w:pPr>
              <w:pStyle w:val="B0"/>
              <w:rPr>
                <w:rFonts w:ascii="宋体" w:hAnsi="宋体" w:hint="eastAsia"/>
                <w:sz w:val="22"/>
                <w:szCs w:val="22"/>
              </w:rPr>
            </w:pPr>
            <w:r>
              <w:rPr>
                <w:rFonts w:ascii="宋体" w:hAnsi="宋体" w:hint="eastAsia"/>
                <w:sz w:val="22"/>
                <w:szCs w:val="22"/>
              </w:rPr>
              <w:t>华为</w:t>
            </w:r>
          </w:p>
        </w:tc>
        <w:tc>
          <w:tcPr>
            <w:tcW w:w="2369" w:type="dxa"/>
            <w:tcBorders>
              <w:top w:val="nil"/>
              <w:left w:val="nil"/>
              <w:bottom w:val="single" w:sz="4" w:space="0" w:color="auto"/>
              <w:right w:val="single" w:sz="4" w:space="0" w:color="auto"/>
            </w:tcBorders>
            <w:vAlign w:val="center"/>
          </w:tcPr>
          <w:p w14:paraId="362CDE02" w14:textId="77777777" w:rsidR="009D6247" w:rsidRDefault="00000000">
            <w:pPr>
              <w:pStyle w:val="B0"/>
              <w:rPr>
                <w:rFonts w:ascii="宋体" w:hAnsi="宋体" w:hint="eastAsia"/>
                <w:sz w:val="22"/>
                <w:szCs w:val="22"/>
              </w:rPr>
            </w:pPr>
            <w:r>
              <w:rPr>
                <w:rFonts w:ascii="宋体" w:hAnsi="宋体" w:hint="eastAsia"/>
                <w:sz w:val="22"/>
                <w:szCs w:val="22"/>
              </w:rPr>
              <w:t>华为</w:t>
            </w:r>
            <w:r>
              <w:rPr>
                <w:sz w:val="22"/>
                <w:szCs w:val="22"/>
              </w:rPr>
              <w:br/>
              <w:t>RSE8800</w:t>
            </w:r>
          </w:p>
        </w:tc>
        <w:tc>
          <w:tcPr>
            <w:tcW w:w="2836" w:type="dxa"/>
            <w:tcBorders>
              <w:top w:val="nil"/>
              <w:left w:val="nil"/>
              <w:bottom w:val="single" w:sz="4" w:space="0" w:color="auto"/>
              <w:right w:val="single" w:sz="4" w:space="0" w:color="auto"/>
            </w:tcBorders>
            <w:vAlign w:val="center"/>
          </w:tcPr>
          <w:p w14:paraId="724DD0C2" w14:textId="77777777" w:rsidR="009D6247" w:rsidRDefault="00000000">
            <w:pPr>
              <w:pStyle w:val="B0"/>
              <w:rPr>
                <w:rFonts w:ascii="宋体" w:hAnsi="宋体" w:hint="eastAsia"/>
                <w:sz w:val="22"/>
                <w:szCs w:val="22"/>
              </w:rPr>
            </w:pPr>
            <w:r>
              <w:rPr>
                <w:rFonts w:ascii="宋体" w:hAnsi="宋体" w:hint="eastAsia"/>
                <w:sz w:val="22"/>
                <w:szCs w:val="22"/>
              </w:rPr>
              <w:t>华为</w:t>
            </w:r>
            <w:r>
              <w:rPr>
                <w:sz w:val="22"/>
                <w:szCs w:val="22"/>
              </w:rPr>
              <w:t>RSE8800</w:t>
            </w:r>
            <w:r>
              <w:rPr>
                <w:rFonts w:ascii="宋体" w:hAnsi="宋体" w:hint="eastAsia"/>
                <w:sz w:val="22"/>
                <w:szCs w:val="22"/>
              </w:rPr>
              <w:t>是华为新一代录播平台，提供高清录制、直播、点播、移动观看等功能，为视讯会议提供简单易用、稳定可靠的全高清录播服务，可以广泛应用于视频会议、企业培训、远程教育等场景。</w:t>
            </w:r>
            <w:r>
              <w:rPr>
                <w:sz w:val="22"/>
                <w:szCs w:val="22"/>
              </w:rPr>
              <w:br/>
            </w:r>
            <w:r>
              <w:rPr>
                <w:rFonts w:ascii="宋体" w:hAnsi="宋体" w:hint="eastAsia"/>
                <w:b/>
                <w:bCs/>
                <w:sz w:val="22"/>
                <w:szCs w:val="22"/>
              </w:rPr>
              <w:t>本次配置</w:t>
            </w:r>
            <w:r>
              <w:rPr>
                <w:b/>
                <w:bCs/>
                <w:sz w:val="22"/>
                <w:szCs w:val="22"/>
              </w:rPr>
              <w:t>5</w:t>
            </w:r>
            <w:r>
              <w:rPr>
                <w:rFonts w:ascii="宋体" w:hAnsi="宋体" w:hint="eastAsia"/>
                <w:b/>
                <w:bCs/>
                <w:sz w:val="22"/>
                <w:szCs w:val="22"/>
              </w:rPr>
              <w:t>路</w:t>
            </w:r>
            <w:r>
              <w:rPr>
                <w:b/>
                <w:bCs/>
                <w:sz w:val="22"/>
                <w:szCs w:val="22"/>
              </w:rPr>
              <w:t>1080P30</w:t>
            </w:r>
            <w:r>
              <w:rPr>
                <w:rFonts w:ascii="宋体" w:hAnsi="宋体" w:hint="eastAsia"/>
                <w:b/>
                <w:bCs/>
                <w:sz w:val="22"/>
                <w:szCs w:val="22"/>
              </w:rPr>
              <w:t>双流录制许可和</w:t>
            </w:r>
            <w:r>
              <w:rPr>
                <w:b/>
                <w:bCs/>
                <w:sz w:val="22"/>
                <w:szCs w:val="22"/>
              </w:rPr>
              <w:t>5</w:t>
            </w:r>
            <w:r>
              <w:rPr>
                <w:rFonts w:ascii="宋体" w:hAnsi="宋体" w:hint="eastAsia"/>
                <w:b/>
                <w:bCs/>
                <w:sz w:val="22"/>
                <w:szCs w:val="22"/>
              </w:rPr>
              <w:t>路</w:t>
            </w:r>
            <w:r>
              <w:rPr>
                <w:b/>
                <w:bCs/>
                <w:sz w:val="22"/>
                <w:szCs w:val="22"/>
              </w:rPr>
              <w:t>1080P30</w:t>
            </w:r>
            <w:r>
              <w:rPr>
                <w:rFonts w:ascii="宋体" w:hAnsi="宋体" w:hint="eastAsia"/>
                <w:b/>
                <w:bCs/>
                <w:sz w:val="22"/>
                <w:szCs w:val="22"/>
              </w:rPr>
              <w:t>双流直播许可，三年原厂维保。</w:t>
            </w:r>
          </w:p>
        </w:tc>
        <w:tc>
          <w:tcPr>
            <w:tcW w:w="447" w:type="dxa"/>
            <w:tcBorders>
              <w:top w:val="nil"/>
              <w:left w:val="nil"/>
              <w:bottom w:val="single" w:sz="4" w:space="0" w:color="auto"/>
              <w:right w:val="single" w:sz="4" w:space="0" w:color="auto"/>
            </w:tcBorders>
            <w:vAlign w:val="center"/>
          </w:tcPr>
          <w:p w14:paraId="2E4EA11B" w14:textId="77777777" w:rsidR="009D6247" w:rsidRDefault="00000000">
            <w:pPr>
              <w:pStyle w:val="B0"/>
              <w:rPr>
                <w:kern w:val="0"/>
                <w:sz w:val="22"/>
                <w:szCs w:val="22"/>
              </w:rPr>
            </w:pPr>
            <w:r>
              <w:rPr>
                <w:kern w:val="0"/>
                <w:sz w:val="22"/>
                <w:szCs w:val="22"/>
              </w:rPr>
              <w:t>1</w:t>
            </w:r>
          </w:p>
        </w:tc>
      </w:tr>
      <w:tr w:rsidR="009D6247" w14:paraId="63EDC77C"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79BDCD86" w14:textId="77777777" w:rsidR="009D6247" w:rsidRDefault="00000000">
            <w:pPr>
              <w:pStyle w:val="B0"/>
              <w:rPr>
                <w:sz w:val="22"/>
                <w:szCs w:val="22"/>
              </w:rPr>
            </w:pPr>
            <w:r>
              <w:rPr>
                <w:sz w:val="22"/>
                <w:szCs w:val="22"/>
              </w:rPr>
              <w:t>4</w:t>
            </w:r>
          </w:p>
        </w:tc>
        <w:tc>
          <w:tcPr>
            <w:tcW w:w="1415" w:type="dxa"/>
            <w:tcBorders>
              <w:top w:val="nil"/>
              <w:left w:val="nil"/>
              <w:bottom w:val="single" w:sz="4" w:space="0" w:color="auto"/>
              <w:right w:val="single" w:sz="4" w:space="0" w:color="auto"/>
            </w:tcBorders>
            <w:vAlign w:val="center"/>
          </w:tcPr>
          <w:p w14:paraId="01829887" w14:textId="77777777" w:rsidR="009D6247" w:rsidRDefault="00000000">
            <w:pPr>
              <w:pStyle w:val="B0"/>
              <w:rPr>
                <w:rFonts w:ascii="宋体" w:hAnsi="宋体" w:hint="eastAsia"/>
                <w:sz w:val="22"/>
                <w:szCs w:val="22"/>
              </w:rPr>
            </w:pPr>
            <w:r>
              <w:rPr>
                <w:rFonts w:ascii="宋体" w:hAnsi="宋体" w:hint="eastAsia"/>
                <w:sz w:val="22"/>
                <w:szCs w:val="22"/>
              </w:rPr>
              <w:t>分体式高清终端</w:t>
            </w:r>
          </w:p>
        </w:tc>
        <w:tc>
          <w:tcPr>
            <w:tcW w:w="838" w:type="dxa"/>
            <w:tcBorders>
              <w:top w:val="nil"/>
              <w:left w:val="nil"/>
              <w:bottom w:val="single" w:sz="4" w:space="0" w:color="auto"/>
              <w:right w:val="single" w:sz="4" w:space="0" w:color="auto"/>
            </w:tcBorders>
            <w:vAlign w:val="center"/>
          </w:tcPr>
          <w:p w14:paraId="0A22167D" w14:textId="77777777" w:rsidR="009D6247" w:rsidRDefault="00000000">
            <w:pPr>
              <w:pStyle w:val="B0"/>
              <w:rPr>
                <w:rFonts w:ascii="宋体" w:hAnsi="宋体" w:hint="eastAsia"/>
                <w:sz w:val="22"/>
                <w:szCs w:val="22"/>
              </w:rPr>
            </w:pPr>
            <w:r>
              <w:rPr>
                <w:rFonts w:ascii="宋体" w:hAnsi="宋体" w:hint="eastAsia"/>
                <w:sz w:val="22"/>
                <w:szCs w:val="22"/>
              </w:rPr>
              <w:t>华为</w:t>
            </w:r>
          </w:p>
        </w:tc>
        <w:tc>
          <w:tcPr>
            <w:tcW w:w="2369" w:type="dxa"/>
            <w:tcBorders>
              <w:top w:val="nil"/>
              <w:left w:val="nil"/>
              <w:bottom w:val="single" w:sz="4" w:space="0" w:color="auto"/>
              <w:right w:val="single" w:sz="4" w:space="0" w:color="auto"/>
            </w:tcBorders>
            <w:vAlign w:val="center"/>
          </w:tcPr>
          <w:p w14:paraId="58C569AA" w14:textId="77777777" w:rsidR="009D6247" w:rsidRDefault="00000000">
            <w:pPr>
              <w:pStyle w:val="B0"/>
              <w:rPr>
                <w:rFonts w:ascii="宋体" w:hAnsi="宋体" w:hint="eastAsia"/>
                <w:sz w:val="22"/>
                <w:szCs w:val="22"/>
              </w:rPr>
            </w:pPr>
            <w:r>
              <w:rPr>
                <w:rFonts w:ascii="宋体" w:hAnsi="宋体" w:hint="eastAsia"/>
                <w:sz w:val="22"/>
                <w:szCs w:val="22"/>
              </w:rPr>
              <w:t>华为</w:t>
            </w:r>
            <w:r>
              <w:rPr>
                <w:sz w:val="22"/>
                <w:szCs w:val="22"/>
              </w:rPr>
              <w:t>Box 610</w:t>
            </w:r>
          </w:p>
        </w:tc>
        <w:tc>
          <w:tcPr>
            <w:tcW w:w="2836" w:type="dxa"/>
            <w:tcBorders>
              <w:top w:val="nil"/>
              <w:left w:val="nil"/>
              <w:bottom w:val="nil"/>
              <w:right w:val="nil"/>
            </w:tcBorders>
            <w:noWrap/>
            <w:vAlign w:val="center"/>
          </w:tcPr>
          <w:p w14:paraId="28738333" w14:textId="77777777" w:rsidR="009D6247" w:rsidRDefault="00000000">
            <w:pPr>
              <w:pStyle w:val="B0"/>
              <w:rPr>
                <w:rFonts w:ascii="宋体" w:hAnsi="宋体" w:hint="eastAsia"/>
                <w:szCs w:val="24"/>
              </w:rPr>
            </w:pPr>
            <w:r>
              <w:rPr>
                <w:rFonts w:ascii="宋体" w:hAnsi="宋体" w:hint="eastAsia"/>
                <w:noProof/>
                <w:szCs w:val="24"/>
              </w:rPr>
              <w:drawing>
                <wp:anchor distT="0" distB="0" distL="114300" distR="114300" simplePos="0" relativeHeight="251670528" behindDoc="0" locked="0" layoutInCell="1" allowOverlap="1" wp14:anchorId="2555C665" wp14:editId="66A8D1CD">
                  <wp:simplePos x="0" y="0"/>
                  <wp:positionH relativeFrom="column">
                    <wp:posOffset>24130</wp:posOffset>
                  </wp:positionH>
                  <wp:positionV relativeFrom="paragraph">
                    <wp:posOffset>219075</wp:posOffset>
                  </wp:positionV>
                  <wp:extent cx="1148080" cy="0"/>
                  <wp:effectExtent l="0" t="0" r="0" b="0"/>
                  <wp:wrapNone/>
                  <wp:docPr id="2" name="图片 8" descr="F:\t图片素材\SMC2.0\图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descr="F:\t图片素材\SMC2.0\图片1.jpg"/>
                          <pic:cNvPicPr>
                            <a:picLocks noChangeAspect="1" noChangeArrowheads="1"/>
                          </pic:cNvPicPr>
                        </pic:nvPicPr>
                        <pic:blipFill>
                          <a:blip r:embed="rId37" cstate="print">
                            <a:clrChange>
                              <a:clrFrom>
                                <a:srgbClr val="FFFFFF"/>
                              </a:clrFrom>
                              <a:clrTo>
                                <a:srgbClr val="FFFFFF">
                                  <a:alpha val="0"/>
                                </a:srgbClr>
                              </a:clrTo>
                            </a:clrChange>
                          </a:blip>
                          <a:stretch>
                            <a:fillRect/>
                          </a:stretch>
                        </pic:blipFill>
                        <pic:spPr>
                          <a:xfrm>
                            <a:off x="0" y="0"/>
                            <a:ext cx="1149350" cy="0"/>
                          </a:xfrm>
                          <a:prstGeom prst="rect">
                            <a:avLst/>
                          </a:prstGeom>
                          <a:noFill/>
                          <a:ln>
                            <a:noFill/>
                          </a:ln>
                        </pic:spPr>
                      </pic:pic>
                    </a:graphicData>
                  </a:graphic>
                </wp:anchor>
              </w:drawing>
            </w:r>
            <w:r>
              <w:rPr>
                <w:rFonts w:ascii="宋体" w:hAnsi="宋体" w:hint="eastAsia"/>
                <w:noProof/>
                <w:szCs w:val="24"/>
              </w:rPr>
              <w:drawing>
                <wp:anchor distT="0" distB="0" distL="114300" distR="114300" simplePos="0" relativeHeight="251671552" behindDoc="0" locked="0" layoutInCell="1" allowOverlap="1" wp14:anchorId="75859FC1" wp14:editId="224E99BD">
                  <wp:simplePos x="0" y="0"/>
                  <wp:positionH relativeFrom="column">
                    <wp:posOffset>85725</wp:posOffset>
                  </wp:positionH>
                  <wp:positionV relativeFrom="paragraph">
                    <wp:posOffset>219075</wp:posOffset>
                  </wp:positionV>
                  <wp:extent cx="1114425" cy="0"/>
                  <wp:effectExtent l="0" t="0" r="0" b="0"/>
                  <wp:wrapNone/>
                  <wp:docPr id="3" name="图片 7" descr="电子设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descr="电子设备&#10;&#10;AI 生成的内容可能不正确。"/>
                          <pic:cNvPicPr>
                            <a:picLocks noChangeAspect="1" noChangeArrowheads="1"/>
                          </pic:cNvPicPr>
                        </pic:nvPicPr>
                        <pic:blipFill>
                          <a:blip r:embed="rId38" cstate="print">
                            <a:clrChange>
                              <a:clrFrom>
                                <a:srgbClr val="FFFFFF"/>
                              </a:clrFrom>
                              <a:clrTo>
                                <a:srgbClr val="FFFFFF">
                                  <a:alpha val="0"/>
                                </a:srgbClr>
                              </a:clrTo>
                            </a:clrChange>
                          </a:blip>
                          <a:srcRect/>
                          <a:stretch>
                            <a:fillRect/>
                          </a:stretch>
                        </pic:blipFill>
                        <pic:spPr>
                          <a:xfrm>
                            <a:off x="0" y="0"/>
                            <a:ext cx="1112520" cy="0"/>
                          </a:xfrm>
                          <a:prstGeom prst="rect">
                            <a:avLst/>
                          </a:prstGeom>
                          <a:noFill/>
                          <a:ln w="9525">
                            <a:noFill/>
                            <a:miter lim="800000"/>
                            <a:headEnd/>
                            <a:tailEnd/>
                          </a:ln>
                          <a:effectLst/>
                        </pic:spPr>
                      </pic:pic>
                    </a:graphicData>
                  </a:graphic>
                </wp:anchor>
              </w:drawing>
            </w:r>
            <w:r>
              <w:rPr>
                <w:rFonts w:ascii="宋体" w:hAnsi="宋体" w:hint="eastAsia"/>
                <w:noProof/>
                <w:szCs w:val="24"/>
              </w:rPr>
              <w:drawing>
                <wp:anchor distT="0" distB="0" distL="114300" distR="114300" simplePos="0" relativeHeight="251672576" behindDoc="0" locked="0" layoutInCell="1" allowOverlap="1" wp14:anchorId="3C6CAD6B" wp14:editId="3045BFD5">
                  <wp:simplePos x="0" y="0"/>
                  <wp:positionH relativeFrom="column">
                    <wp:posOffset>24130</wp:posOffset>
                  </wp:positionH>
                  <wp:positionV relativeFrom="paragraph">
                    <wp:posOffset>219075</wp:posOffset>
                  </wp:positionV>
                  <wp:extent cx="1148080" cy="0"/>
                  <wp:effectExtent l="0" t="0" r="0" b="0"/>
                  <wp:wrapNone/>
                  <wp:docPr id="4" name="图片 6" descr="F:\t图片素材\SMC2.0\图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F:\t图片素材\SMC2.0\图片1.jpg"/>
                          <pic:cNvPicPr>
                            <a:picLocks noChangeAspect="1" noChangeArrowheads="1"/>
                          </pic:cNvPicPr>
                        </pic:nvPicPr>
                        <pic:blipFill>
                          <a:blip r:embed="rId37" cstate="print">
                            <a:clrChange>
                              <a:clrFrom>
                                <a:srgbClr val="FFFFFF"/>
                              </a:clrFrom>
                              <a:clrTo>
                                <a:srgbClr val="FFFFFF">
                                  <a:alpha val="0"/>
                                </a:srgbClr>
                              </a:clrTo>
                            </a:clrChange>
                          </a:blip>
                          <a:stretch>
                            <a:fillRect/>
                          </a:stretch>
                        </pic:blipFill>
                        <pic:spPr>
                          <a:xfrm>
                            <a:off x="0" y="0"/>
                            <a:ext cx="1149350" cy="0"/>
                          </a:xfrm>
                          <a:prstGeom prst="rect">
                            <a:avLst/>
                          </a:prstGeom>
                          <a:noFill/>
                          <a:ln>
                            <a:noFill/>
                          </a:ln>
                        </pic:spPr>
                      </pic:pic>
                    </a:graphicData>
                  </a:graphic>
                </wp:anchor>
              </w:drawing>
            </w:r>
            <w:r>
              <w:rPr>
                <w:rFonts w:ascii="宋体" w:hAnsi="宋体" w:hint="eastAsia"/>
                <w:noProof/>
                <w:szCs w:val="24"/>
              </w:rPr>
              <w:drawing>
                <wp:anchor distT="0" distB="0" distL="114300" distR="114300" simplePos="0" relativeHeight="251674624" behindDoc="0" locked="0" layoutInCell="1" allowOverlap="1" wp14:anchorId="7EDD1FAC" wp14:editId="04150CC3">
                  <wp:simplePos x="0" y="0"/>
                  <wp:positionH relativeFrom="column">
                    <wp:posOffset>85725</wp:posOffset>
                  </wp:positionH>
                  <wp:positionV relativeFrom="paragraph">
                    <wp:posOffset>219075</wp:posOffset>
                  </wp:positionV>
                  <wp:extent cx="1114425" cy="0"/>
                  <wp:effectExtent l="0" t="0" r="0" b="0"/>
                  <wp:wrapNone/>
                  <wp:docPr id="2123898871" name="图片 5" descr="电子设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8871" name="图片 5" descr="电子设备&#10;&#10;AI 生成的内容可能不正确。"/>
                          <pic:cNvPicPr>
                            <a:picLocks noChangeAspect="1" noChangeArrowheads="1"/>
                          </pic:cNvPicPr>
                        </pic:nvPicPr>
                        <pic:blipFill>
                          <a:blip r:embed="rId38" cstate="print">
                            <a:clrChange>
                              <a:clrFrom>
                                <a:srgbClr val="FFFFFF"/>
                              </a:clrFrom>
                              <a:clrTo>
                                <a:srgbClr val="FFFFFF">
                                  <a:alpha val="0"/>
                                </a:srgbClr>
                              </a:clrTo>
                            </a:clrChange>
                          </a:blip>
                          <a:srcRect/>
                          <a:stretch>
                            <a:fillRect/>
                          </a:stretch>
                        </pic:blipFill>
                        <pic:spPr>
                          <a:xfrm>
                            <a:off x="0" y="0"/>
                            <a:ext cx="1112520" cy="0"/>
                          </a:xfrm>
                          <a:prstGeom prst="rect">
                            <a:avLst/>
                          </a:prstGeom>
                          <a:noFill/>
                          <a:ln w="9525">
                            <a:noFill/>
                            <a:miter lim="800000"/>
                            <a:headEnd/>
                            <a:tailEnd/>
                          </a:ln>
                          <a:effectLst/>
                        </pic:spPr>
                      </pic:pic>
                    </a:graphicData>
                  </a:graphic>
                </wp:anchor>
              </w:drawing>
            </w:r>
            <w:r>
              <w:rPr>
                <w:rFonts w:ascii="宋体" w:hAnsi="宋体" w:hint="eastAsia"/>
                <w:noProof/>
                <w:szCs w:val="24"/>
              </w:rPr>
              <w:drawing>
                <wp:anchor distT="0" distB="0" distL="114300" distR="114300" simplePos="0" relativeHeight="251675648" behindDoc="0" locked="0" layoutInCell="1" allowOverlap="1" wp14:anchorId="3697514F" wp14:editId="66170D94">
                  <wp:simplePos x="0" y="0"/>
                  <wp:positionH relativeFrom="column">
                    <wp:posOffset>24130</wp:posOffset>
                  </wp:positionH>
                  <wp:positionV relativeFrom="paragraph">
                    <wp:posOffset>219075</wp:posOffset>
                  </wp:positionV>
                  <wp:extent cx="1148080" cy="0"/>
                  <wp:effectExtent l="0" t="0" r="0" b="0"/>
                  <wp:wrapNone/>
                  <wp:docPr id="6" name="图片 4" descr="F:\t图片素材\SMC2.0\图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F:\t图片素材\SMC2.0\图片1.jpg"/>
                          <pic:cNvPicPr>
                            <a:picLocks noChangeAspect="1" noChangeArrowheads="1"/>
                          </pic:cNvPicPr>
                        </pic:nvPicPr>
                        <pic:blipFill>
                          <a:blip r:embed="rId37" cstate="print">
                            <a:clrChange>
                              <a:clrFrom>
                                <a:srgbClr val="FFFFFF"/>
                              </a:clrFrom>
                              <a:clrTo>
                                <a:srgbClr val="FFFFFF">
                                  <a:alpha val="0"/>
                                </a:srgbClr>
                              </a:clrTo>
                            </a:clrChange>
                          </a:blip>
                          <a:stretch>
                            <a:fillRect/>
                          </a:stretch>
                        </pic:blipFill>
                        <pic:spPr>
                          <a:xfrm>
                            <a:off x="0" y="0"/>
                            <a:ext cx="1149350" cy="0"/>
                          </a:xfrm>
                          <a:prstGeom prst="rect">
                            <a:avLst/>
                          </a:prstGeom>
                          <a:noFill/>
                          <a:ln>
                            <a:noFill/>
                          </a:ln>
                        </pic:spPr>
                      </pic:pic>
                    </a:graphicData>
                  </a:graphic>
                </wp:anchor>
              </w:drawing>
            </w:r>
            <w:r>
              <w:rPr>
                <w:rFonts w:ascii="宋体" w:hAnsi="宋体" w:hint="eastAsia"/>
                <w:noProof/>
                <w:szCs w:val="24"/>
              </w:rPr>
              <w:drawing>
                <wp:anchor distT="0" distB="0" distL="114300" distR="114300" simplePos="0" relativeHeight="251676672" behindDoc="0" locked="0" layoutInCell="1" allowOverlap="1" wp14:anchorId="1D70C45A" wp14:editId="0A298585">
                  <wp:simplePos x="0" y="0"/>
                  <wp:positionH relativeFrom="column">
                    <wp:posOffset>85725</wp:posOffset>
                  </wp:positionH>
                  <wp:positionV relativeFrom="paragraph">
                    <wp:posOffset>219075</wp:posOffset>
                  </wp:positionV>
                  <wp:extent cx="1114425" cy="0"/>
                  <wp:effectExtent l="0" t="0" r="0" b="0"/>
                  <wp:wrapNone/>
                  <wp:docPr id="7" name="图片 3" descr="电子设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电子设备&#10;&#10;AI 生成的内容可能不正确。"/>
                          <pic:cNvPicPr>
                            <a:picLocks noChangeAspect="1" noChangeArrowheads="1"/>
                          </pic:cNvPicPr>
                        </pic:nvPicPr>
                        <pic:blipFill>
                          <a:blip r:embed="rId38" cstate="print">
                            <a:clrChange>
                              <a:clrFrom>
                                <a:srgbClr val="FFFFFF"/>
                              </a:clrFrom>
                              <a:clrTo>
                                <a:srgbClr val="FFFFFF">
                                  <a:alpha val="0"/>
                                </a:srgbClr>
                              </a:clrTo>
                            </a:clrChange>
                          </a:blip>
                          <a:srcRect/>
                          <a:stretch>
                            <a:fillRect/>
                          </a:stretch>
                        </pic:blipFill>
                        <pic:spPr>
                          <a:xfrm>
                            <a:off x="0" y="0"/>
                            <a:ext cx="1112520" cy="0"/>
                          </a:xfrm>
                          <a:prstGeom prst="rect">
                            <a:avLst/>
                          </a:prstGeom>
                          <a:noFill/>
                          <a:ln w="9525">
                            <a:noFill/>
                            <a:miter lim="800000"/>
                            <a:headEnd/>
                            <a:tailEnd/>
                          </a:ln>
                          <a:effectLst/>
                        </pic:spPr>
                      </pic:pic>
                    </a:graphicData>
                  </a:graphic>
                </wp:anchor>
              </w:drawing>
            </w:r>
            <w:r>
              <w:rPr>
                <w:rFonts w:ascii="宋体" w:hAnsi="宋体" w:hint="eastAsia"/>
                <w:noProof/>
                <w:szCs w:val="24"/>
              </w:rPr>
              <w:drawing>
                <wp:anchor distT="0" distB="0" distL="114300" distR="114300" simplePos="0" relativeHeight="251678720" behindDoc="0" locked="0" layoutInCell="1" allowOverlap="1" wp14:anchorId="75F3E41A" wp14:editId="2882C0C4">
                  <wp:simplePos x="0" y="0"/>
                  <wp:positionH relativeFrom="column">
                    <wp:posOffset>24130</wp:posOffset>
                  </wp:positionH>
                  <wp:positionV relativeFrom="paragraph">
                    <wp:posOffset>219075</wp:posOffset>
                  </wp:positionV>
                  <wp:extent cx="1148080" cy="0"/>
                  <wp:effectExtent l="0" t="0" r="0" b="0"/>
                  <wp:wrapNone/>
                  <wp:docPr id="8" name="图片 2" descr="F:\t图片素材\SMC2.0\图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F:\t图片素材\SMC2.0\图片1.jpg"/>
                          <pic:cNvPicPr>
                            <a:picLocks noChangeAspect="1" noChangeArrowheads="1"/>
                          </pic:cNvPicPr>
                        </pic:nvPicPr>
                        <pic:blipFill>
                          <a:blip r:embed="rId37" cstate="print">
                            <a:clrChange>
                              <a:clrFrom>
                                <a:srgbClr val="FFFFFF"/>
                              </a:clrFrom>
                              <a:clrTo>
                                <a:srgbClr val="FFFFFF">
                                  <a:alpha val="0"/>
                                </a:srgbClr>
                              </a:clrTo>
                            </a:clrChange>
                          </a:blip>
                          <a:stretch>
                            <a:fillRect/>
                          </a:stretch>
                        </pic:blipFill>
                        <pic:spPr>
                          <a:xfrm>
                            <a:off x="0" y="0"/>
                            <a:ext cx="1149350" cy="0"/>
                          </a:xfrm>
                          <a:prstGeom prst="rect">
                            <a:avLst/>
                          </a:prstGeom>
                          <a:noFill/>
                          <a:ln>
                            <a:noFill/>
                          </a:ln>
                        </pic:spPr>
                      </pic:pic>
                    </a:graphicData>
                  </a:graphic>
                </wp:anchor>
              </w:drawing>
            </w:r>
            <w:r>
              <w:rPr>
                <w:rFonts w:ascii="宋体" w:hAnsi="宋体" w:hint="eastAsia"/>
                <w:noProof/>
                <w:szCs w:val="24"/>
              </w:rPr>
              <w:drawing>
                <wp:anchor distT="0" distB="0" distL="114300" distR="114300" simplePos="0" relativeHeight="251679744" behindDoc="0" locked="0" layoutInCell="1" allowOverlap="1" wp14:anchorId="3B29FAD7" wp14:editId="5488E990">
                  <wp:simplePos x="0" y="0"/>
                  <wp:positionH relativeFrom="column">
                    <wp:posOffset>85725</wp:posOffset>
                  </wp:positionH>
                  <wp:positionV relativeFrom="paragraph">
                    <wp:posOffset>219075</wp:posOffset>
                  </wp:positionV>
                  <wp:extent cx="1114425" cy="0"/>
                  <wp:effectExtent l="0" t="0" r="0" b="0"/>
                  <wp:wrapNone/>
                  <wp:docPr id="226168001" name="图片 1" descr="电子设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68001" name="图片 1" descr="电子设备&#10;&#10;AI 生成的内容可能不正确。"/>
                          <pic:cNvPicPr>
                            <a:picLocks noChangeAspect="1" noChangeArrowheads="1"/>
                          </pic:cNvPicPr>
                        </pic:nvPicPr>
                        <pic:blipFill>
                          <a:blip r:embed="rId38" cstate="print">
                            <a:clrChange>
                              <a:clrFrom>
                                <a:srgbClr val="FFFFFF"/>
                              </a:clrFrom>
                              <a:clrTo>
                                <a:srgbClr val="FFFFFF">
                                  <a:alpha val="0"/>
                                </a:srgbClr>
                              </a:clrTo>
                            </a:clrChange>
                          </a:blip>
                          <a:srcRect/>
                          <a:stretch>
                            <a:fillRect/>
                          </a:stretch>
                        </pic:blipFill>
                        <pic:spPr>
                          <a:xfrm>
                            <a:off x="0" y="0"/>
                            <a:ext cx="1112520" cy="0"/>
                          </a:xfrm>
                          <a:prstGeom prst="rect">
                            <a:avLst/>
                          </a:prstGeom>
                          <a:noFill/>
                          <a:ln w="9525">
                            <a:noFill/>
                            <a:miter lim="800000"/>
                            <a:headEnd/>
                            <a:tailEnd/>
                          </a:ln>
                          <a:effectLst/>
                        </pic:spPr>
                      </pic:pic>
                    </a:graphicData>
                  </a:graphic>
                </wp:anchor>
              </w:drawing>
            </w:r>
          </w:p>
          <w:tbl>
            <w:tblPr>
              <w:tblW w:w="0" w:type="auto"/>
              <w:tblCellSpacing w:w="0" w:type="dxa"/>
              <w:tblCellMar>
                <w:left w:w="0" w:type="dxa"/>
                <w:right w:w="0" w:type="dxa"/>
              </w:tblCellMar>
              <w:tblLook w:val="04A0" w:firstRow="1" w:lastRow="0" w:firstColumn="1" w:lastColumn="0" w:noHBand="0" w:noVBand="1"/>
            </w:tblPr>
            <w:tblGrid>
              <w:gridCol w:w="2615"/>
            </w:tblGrid>
            <w:tr w:rsidR="009D6247" w14:paraId="439B2978" w14:textId="77777777">
              <w:trPr>
                <w:trHeight w:val="400"/>
                <w:tblCellSpacing w:w="0" w:type="dxa"/>
              </w:trPr>
              <w:tc>
                <w:tcPr>
                  <w:tcW w:w="4440" w:type="dxa"/>
                  <w:tcBorders>
                    <w:top w:val="nil"/>
                    <w:left w:val="nil"/>
                    <w:bottom w:val="single" w:sz="4" w:space="0" w:color="auto"/>
                    <w:right w:val="single" w:sz="4" w:space="0" w:color="auto"/>
                  </w:tcBorders>
                  <w:vAlign w:val="center"/>
                </w:tcPr>
                <w:p w14:paraId="727D14FD" w14:textId="77777777" w:rsidR="009D6247" w:rsidRDefault="00000000">
                  <w:pPr>
                    <w:pStyle w:val="B0"/>
                    <w:rPr>
                      <w:rFonts w:ascii="宋体" w:hAnsi="宋体" w:hint="eastAsia"/>
                      <w:sz w:val="22"/>
                      <w:szCs w:val="22"/>
                    </w:rPr>
                  </w:pPr>
                  <w:r>
                    <w:rPr>
                      <w:rFonts w:ascii="宋体" w:hAnsi="宋体" w:hint="eastAsia"/>
                      <w:sz w:val="22"/>
                      <w:szCs w:val="22"/>
                    </w:rPr>
                    <w:t>华为</w:t>
                  </w:r>
                  <w:r>
                    <w:rPr>
                      <w:sz w:val="22"/>
                      <w:szCs w:val="22"/>
                    </w:rPr>
                    <w:t xml:space="preserve"> </w:t>
                  </w:r>
                  <w:proofErr w:type="spellStart"/>
                  <w:r>
                    <w:rPr>
                      <w:sz w:val="22"/>
                      <w:szCs w:val="22"/>
                    </w:rPr>
                    <w:t>CloudLink</w:t>
                  </w:r>
                  <w:proofErr w:type="spellEnd"/>
                  <w:r>
                    <w:rPr>
                      <w:sz w:val="22"/>
                      <w:szCs w:val="22"/>
                    </w:rPr>
                    <w:t xml:space="preserve"> Box 610</w:t>
                  </w:r>
                  <w:r>
                    <w:rPr>
                      <w:rFonts w:ascii="宋体" w:hAnsi="宋体" w:hint="eastAsia"/>
                      <w:sz w:val="22"/>
                      <w:szCs w:val="22"/>
                    </w:rPr>
                    <w:t>，华为新一代双流音视频媒体处理能力，提供至</w:t>
                  </w:r>
                  <w:proofErr w:type="gramStart"/>
                  <w:r>
                    <w:rPr>
                      <w:rFonts w:ascii="宋体" w:hAnsi="宋体" w:hint="eastAsia"/>
                      <w:sz w:val="22"/>
                      <w:szCs w:val="22"/>
                    </w:rPr>
                    <w:t>臻</w:t>
                  </w:r>
                  <w:proofErr w:type="gramEnd"/>
                  <w:r>
                    <w:rPr>
                      <w:rFonts w:ascii="宋体" w:hAnsi="宋体" w:hint="eastAsia"/>
                      <w:sz w:val="22"/>
                      <w:szCs w:val="22"/>
                    </w:rPr>
                    <w:t>会议体验。丰富的音视频接口，可适配多种类型摄像机和显示设备，满足各类型会议室集成需求。</w:t>
                  </w:r>
                  <w:r>
                    <w:rPr>
                      <w:sz w:val="22"/>
                      <w:szCs w:val="22"/>
                    </w:rPr>
                    <w:br/>
                  </w:r>
                  <w:r>
                    <w:rPr>
                      <w:rFonts w:ascii="宋体" w:hAnsi="宋体" w:hint="eastAsia"/>
                      <w:b/>
                      <w:bCs/>
                      <w:sz w:val="22"/>
                      <w:szCs w:val="22"/>
                    </w:rPr>
                    <w:t>本次配置</w:t>
                  </w:r>
                  <w:r>
                    <w:rPr>
                      <w:b/>
                      <w:bCs/>
                      <w:sz w:val="22"/>
                      <w:szCs w:val="22"/>
                    </w:rPr>
                    <w:t>1080P30fps</w:t>
                  </w:r>
                  <w:r>
                    <w:rPr>
                      <w:rFonts w:ascii="宋体" w:hAnsi="宋体" w:hint="eastAsia"/>
                      <w:b/>
                      <w:bCs/>
                      <w:sz w:val="22"/>
                      <w:szCs w:val="22"/>
                    </w:rPr>
                    <w:t>版本，三年原厂维保。</w:t>
                  </w:r>
                </w:p>
              </w:tc>
            </w:tr>
          </w:tbl>
          <w:p w14:paraId="3292A84D" w14:textId="77777777" w:rsidR="009D6247" w:rsidRDefault="009D6247">
            <w:pPr>
              <w:pStyle w:val="B0"/>
              <w:rPr>
                <w:rFonts w:ascii="宋体" w:hAnsi="宋体" w:hint="eastAsia"/>
                <w:szCs w:val="24"/>
              </w:rPr>
            </w:pPr>
          </w:p>
        </w:tc>
        <w:tc>
          <w:tcPr>
            <w:tcW w:w="447" w:type="dxa"/>
            <w:tcBorders>
              <w:top w:val="nil"/>
              <w:left w:val="nil"/>
              <w:bottom w:val="single" w:sz="4" w:space="0" w:color="auto"/>
              <w:right w:val="single" w:sz="4" w:space="0" w:color="auto"/>
            </w:tcBorders>
            <w:vAlign w:val="center"/>
          </w:tcPr>
          <w:p w14:paraId="3F4F654B" w14:textId="77777777" w:rsidR="009D6247" w:rsidRDefault="00000000">
            <w:pPr>
              <w:widowControl/>
              <w:spacing w:line="240" w:lineRule="auto"/>
              <w:ind w:firstLineChars="0" w:firstLine="0"/>
              <w:jc w:val="center"/>
              <w:rPr>
                <w:kern w:val="0"/>
                <w:sz w:val="22"/>
                <w:szCs w:val="22"/>
              </w:rPr>
            </w:pPr>
            <w:r>
              <w:rPr>
                <w:kern w:val="0"/>
                <w:sz w:val="22"/>
                <w:szCs w:val="22"/>
              </w:rPr>
              <w:t>4</w:t>
            </w:r>
          </w:p>
        </w:tc>
      </w:tr>
      <w:tr w:rsidR="009D6247" w14:paraId="25B2F9D4"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340AC6B3" w14:textId="77777777" w:rsidR="009D6247" w:rsidRDefault="00000000">
            <w:pPr>
              <w:pStyle w:val="B0"/>
              <w:rPr>
                <w:sz w:val="22"/>
                <w:szCs w:val="22"/>
              </w:rPr>
            </w:pPr>
            <w:r>
              <w:rPr>
                <w:sz w:val="22"/>
                <w:szCs w:val="22"/>
              </w:rPr>
              <w:t>5</w:t>
            </w:r>
          </w:p>
        </w:tc>
        <w:tc>
          <w:tcPr>
            <w:tcW w:w="1415" w:type="dxa"/>
            <w:tcBorders>
              <w:top w:val="nil"/>
              <w:left w:val="nil"/>
              <w:bottom w:val="single" w:sz="4" w:space="0" w:color="auto"/>
              <w:right w:val="single" w:sz="4" w:space="0" w:color="auto"/>
            </w:tcBorders>
            <w:vAlign w:val="center"/>
          </w:tcPr>
          <w:p w14:paraId="1C759506" w14:textId="77777777" w:rsidR="009D6247" w:rsidRDefault="00000000">
            <w:pPr>
              <w:pStyle w:val="B0"/>
              <w:rPr>
                <w:rFonts w:ascii="宋体" w:hAnsi="宋体" w:hint="eastAsia"/>
                <w:sz w:val="22"/>
                <w:szCs w:val="22"/>
              </w:rPr>
            </w:pPr>
            <w:proofErr w:type="gramStart"/>
            <w:r>
              <w:rPr>
                <w:rFonts w:ascii="宋体" w:hAnsi="宋体" w:hint="eastAsia"/>
                <w:sz w:val="22"/>
                <w:szCs w:val="22"/>
              </w:rPr>
              <w:t>一</w:t>
            </w:r>
            <w:proofErr w:type="gramEnd"/>
            <w:r>
              <w:rPr>
                <w:rFonts w:ascii="宋体" w:hAnsi="宋体" w:hint="eastAsia"/>
                <w:sz w:val="22"/>
                <w:szCs w:val="22"/>
              </w:rPr>
              <w:t>体式高清终端</w:t>
            </w:r>
          </w:p>
        </w:tc>
        <w:tc>
          <w:tcPr>
            <w:tcW w:w="838" w:type="dxa"/>
            <w:tcBorders>
              <w:top w:val="nil"/>
              <w:left w:val="nil"/>
              <w:bottom w:val="single" w:sz="4" w:space="0" w:color="auto"/>
              <w:right w:val="single" w:sz="4" w:space="0" w:color="auto"/>
            </w:tcBorders>
            <w:vAlign w:val="center"/>
          </w:tcPr>
          <w:p w14:paraId="65E2D268" w14:textId="77777777" w:rsidR="009D6247" w:rsidRDefault="00000000">
            <w:pPr>
              <w:pStyle w:val="B0"/>
              <w:rPr>
                <w:rFonts w:ascii="宋体" w:hAnsi="宋体" w:hint="eastAsia"/>
                <w:sz w:val="22"/>
                <w:szCs w:val="22"/>
              </w:rPr>
            </w:pPr>
            <w:r>
              <w:rPr>
                <w:rFonts w:ascii="宋体" w:hAnsi="宋体" w:hint="eastAsia"/>
                <w:sz w:val="22"/>
                <w:szCs w:val="22"/>
              </w:rPr>
              <w:t>华为</w:t>
            </w:r>
          </w:p>
        </w:tc>
        <w:tc>
          <w:tcPr>
            <w:tcW w:w="2369" w:type="dxa"/>
            <w:tcBorders>
              <w:top w:val="nil"/>
              <w:left w:val="nil"/>
              <w:bottom w:val="single" w:sz="4" w:space="0" w:color="auto"/>
              <w:right w:val="single" w:sz="4" w:space="0" w:color="auto"/>
            </w:tcBorders>
            <w:vAlign w:val="center"/>
          </w:tcPr>
          <w:p w14:paraId="49AEC7B5" w14:textId="77777777" w:rsidR="009D6247" w:rsidRDefault="00000000">
            <w:pPr>
              <w:pStyle w:val="B0"/>
              <w:rPr>
                <w:rFonts w:ascii="宋体" w:hAnsi="宋体" w:hint="eastAsia"/>
                <w:sz w:val="22"/>
                <w:szCs w:val="22"/>
              </w:rPr>
            </w:pPr>
            <w:r>
              <w:rPr>
                <w:rFonts w:ascii="宋体" w:hAnsi="宋体" w:hint="eastAsia"/>
                <w:sz w:val="22"/>
                <w:szCs w:val="22"/>
              </w:rPr>
              <w:t>华为</w:t>
            </w:r>
            <w:r>
              <w:rPr>
                <w:sz w:val="22"/>
                <w:szCs w:val="22"/>
              </w:rPr>
              <w:t>Bar 310</w:t>
            </w:r>
          </w:p>
        </w:tc>
        <w:tc>
          <w:tcPr>
            <w:tcW w:w="2836" w:type="dxa"/>
            <w:tcBorders>
              <w:top w:val="nil"/>
              <w:left w:val="nil"/>
              <w:bottom w:val="single" w:sz="4" w:space="0" w:color="auto"/>
              <w:right w:val="single" w:sz="4" w:space="0" w:color="auto"/>
            </w:tcBorders>
            <w:vAlign w:val="center"/>
          </w:tcPr>
          <w:p w14:paraId="5130421F" w14:textId="77777777" w:rsidR="009D6247" w:rsidRDefault="00000000">
            <w:pPr>
              <w:pStyle w:val="B0"/>
              <w:rPr>
                <w:rFonts w:ascii="宋体" w:hAnsi="宋体" w:hint="eastAsia"/>
                <w:sz w:val="22"/>
                <w:szCs w:val="22"/>
              </w:rPr>
            </w:pPr>
            <w:r>
              <w:rPr>
                <w:rFonts w:ascii="宋体" w:hAnsi="宋体" w:hint="eastAsia"/>
                <w:sz w:val="22"/>
                <w:szCs w:val="22"/>
              </w:rPr>
              <w:t>华为</w:t>
            </w:r>
            <w:proofErr w:type="spellStart"/>
            <w:r>
              <w:rPr>
                <w:rFonts w:ascii="宋体" w:hAnsi="宋体" w:hint="eastAsia"/>
                <w:sz w:val="22"/>
                <w:szCs w:val="22"/>
              </w:rPr>
              <w:t>CloudLink</w:t>
            </w:r>
            <w:proofErr w:type="spellEnd"/>
            <w:r>
              <w:rPr>
                <w:rFonts w:ascii="宋体" w:hAnsi="宋体" w:hint="eastAsia"/>
                <w:sz w:val="22"/>
                <w:szCs w:val="22"/>
              </w:rPr>
              <w:t xml:space="preserve"> Bar 310</w:t>
            </w:r>
            <w:r>
              <w:rPr>
                <w:rFonts w:ascii="宋体" w:hAnsi="宋体" w:hint="eastAsia"/>
                <w:sz w:val="22"/>
                <w:szCs w:val="22"/>
              </w:rPr>
              <w:t>，华为新一代核心技术自主、搭载</w:t>
            </w:r>
            <w:r>
              <w:rPr>
                <w:rFonts w:ascii="宋体" w:hAnsi="宋体" w:hint="eastAsia"/>
                <w:sz w:val="22"/>
                <w:szCs w:val="22"/>
              </w:rPr>
              <w:t>HarmonyOS</w:t>
            </w:r>
            <w:r>
              <w:rPr>
                <w:rFonts w:ascii="宋体" w:hAnsi="宋体" w:hint="eastAsia"/>
                <w:sz w:val="22"/>
                <w:szCs w:val="22"/>
              </w:rPr>
              <w:t>的一体化超高清视频会议终端，内置摄像机、阵列麦克风、高清编解码器，采用智慧眼</w:t>
            </w:r>
            <w:r>
              <w:rPr>
                <w:rFonts w:ascii="宋体" w:hAnsi="宋体" w:hint="eastAsia"/>
                <w:sz w:val="22"/>
                <w:szCs w:val="22"/>
              </w:rPr>
              <w:t>+</w:t>
            </w:r>
            <w:r>
              <w:rPr>
                <w:rFonts w:ascii="宋体" w:hAnsi="宋体" w:hint="eastAsia"/>
                <w:sz w:val="22"/>
                <w:szCs w:val="22"/>
              </w:rPr>
              <w:t>全高清主镜头“双摄”设计，光学变焦高达</w:t>
            </w:r>
            <w:r>
              <w:rPr>
                <w:rFonts w:ascii="宋体" w:hAnsi="宋体" w:hint="eastAsia"/>
                <w:sz w:val="22"/>
                <w:szCs w:val="22"/>
              </w:rPr>
              <w:t>12X</w:t>
            </w:r>
            <w:r>
              <w:rPr>
                <w:rFonts w:ascii="宋体" w:hAnsi="宋体" w:hint="eastAsia"/>
                <w:sz w:val="22"/>
                <w:szCs w:val="22"/>
              </w:rPr>
              <w:t>，智能呈现</w:t>
            </w:r>
            <w:r>
              <w:rPr>
                <w:rFonts w:ascii="宋体" w:hAnsi="宋体" w:hint="eastAsia"/>
                <w:sz w:val="22"/>
                <w:szCs w:val="22"/>
              </w:rPr>
              <w:lastRenderedPageBreak/>
              <w:t>C</w:t>
            </w:r>
            <w:r>
              <w:rPr>
                <w:rFonts w:ascii="宋体" w:hAnsi="宋体" w:hint="eastAsia"/>
                <w:sz w:val="22"/>
                <w:szCs w:val="22"/>
              </w:rPr>
              <w:t>位视角，为用户提供</w:t>
            </w:r>
            <w:r>
              <w:rPr>
                <w:rFonts w:ascii="宋体" w:hAnsi="宋体" w:hint="eastAsia"/>
                <w:sz w:val="22"/>
                <w:szCs w:val="22"/>
              </w:rPr>
              <w:t>1080P</w:t>
            </w:r>
            <w:r>
              <w:rPr>
                <w:rFonts w:ascii="宋体" w:hAnsi="宋体" w:hint="eastAsia"/>
                <w:sz w:val="22"/>
                <w:szCs w:val="22"/>
              </w:rPr>
              <w:t>高清体验，操控</w:t>
            </w:r>
            <w:proofErr w:type="gramStart"/>
            <w:r>
              <w:rPr>
                <w:rFonts w:ascii="宋体" w:hAnsi="宋体" w:hint="eastAsia"/>
                <w:sz w:val="22"/>
                <w:szCs w:val="22"/>
              </w:rPr>
              <w:t>极</w:t>
            </w:r>
            <w:proofErr w:type="gramEnd"/>
            <w:r>
              <w:rPr>
                <w:rFonts w:ascii="宋体" w:hAnsi="宋体" w:hint="eastAsia"/>
                <w:sz w:val="22"/>
                <w:szCs w:val="22"/>
              </w:rPr>
              <w:t>简智能，适合中小型会议室快速部署。本次配置</w:t>
            </w:r>
            <w:r>
              <w:rPr>
                <w:rFonts w:ascii="宋体" w:hAnsi="宋体" w:hint="eastAsia"/>
                <w:sz w:val="22"/>
                <w:szCs w:val="22"/>
              </w:rPr>
              <w:t>12X</w:t>
            </w:r>
            <w:r>
              <w:rPr>
                <w:rFonts w:ascii="宋体" w:hAnsi="宋体" w:hint="eastAsia"/>
                <w:sz w:val="22"/>
                <w:szCs w:val="22"/>
              </w:rPr>
              <w:t>版本，三年原厂维保。</w:t>
            </w:r>
          </w:p>
        </w:tc>
        <w:tc>
          <w:tcPr>
            <w:tcW w:w="447" w:type="dxa"/>
            <w:tcBorders>
              <w:top w:val="nil"/>
              <w:left w:val="nil"/>
              <w:bottom w:val="single" w:sz="4" w:space="0" w:color="auto"/>
              <w:right w:val="single" w:sz="4" w:space="0" w:color="auto"/>
            </w:tcBorders>
            <w:vAlign w:val="center"/>
          </w:tcPr>
          <w:p w14:paraId="43657129" w14:textId="77777777" w:rsidR="009D6247" w:rsidRDefault="00000000">
            <w:pPr>
              <w:widowControl/>
              <w:spacing w:line="240" w:lineRule="auto"/>
              <w:ind w:firstLineChars="0" w:firstLine="0"/>
              <w:jc w:val="center"/>
              <w:rPr>
                <w:kern w:val="0"/>
                <w:sz w:val="22"/>
                <w:szCs w:val="22"/>
              </w:rPr>
            </w:pPr>
            <w:r>
              <w:rPr>
                <w:kern w:val="0"/>
                <w:sz w:val="22"/>
                <w:szCs w:val="22"/>
              </w:rPr>
              <w:lastRenderedPageBreak/>
              <w:t>20</w:t>
            </w:r>
          </w:p>
        </w:tc>
      </w:tr>
      <w:tr w:rsidR="009D6247" w14:paraId="189CB735"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5E26FBE0" w14:textId="77777777" w:rsidR="009D6247" w:rsidRDefault="00000000">
            <w:pPr>
              <w:pStyle w:val="B0"/>
              <w:rPr>
                <w:sz w:val="22"/>
                <w:szCs w:val="22"/>
              </w:rPr>
            </w:pPr>
            <w:r>
              <w:rPr>
                <w:sz w:val="22"/>
                <w:szCs w:val="22"/>
              </w:rPr>
              <w:t>6</w:t>
            </w:r>
          </w:p>
        </w:tc>
        <w:tc>
          <w:tcPr>
            <w:tcW w:w="1415" w:type="dxa"/>
            <w:tcBorders>
              <w:top w:val="nil"/>
              <w:left w:val="nil"/>
              <w:bottom w:val="single" w:sz="4" w:space="0" w:color="auto"/>
              <w:right w:val="single" w:sz="4" w:space="0" w:color="auto"/>
            </w:tcBorders>
            <w:vAlign w:val="center"/>
          </w:tcPr>
          <w:p w14:paraId="1899B39E" w14:textId="77777777" w:rsidR="009D6247" w:rsidRDefault="00000000">
            <w:pPr>
              <w:pStyle w:val="B0"/>
              <w:rPr>
                <w:rFonts w:ascii="宋体" w:hAnsi="宋体" w:hint="eastAsia"/>
                <w:sz w:val="22"/>
                <w:szCs w:val="22"/>
              </w:rPr>
            </w:pPr>
            <w:r>
              <w:rPr>
                <w:rFonts w:ascii="宋体" w:hAnsi="宋体" w:hint="eastAsia"/>
                <w:sz w:val="22"/>
                <w:szCs w:val="22"/>
              </w:rPr>
              <w:t>高清摄像机</w:t>
            </w:r>
          </w:p>
        </w:tc>
        <w:tc>
          <w:tcPr>
            <w:tcW w:w="838" w:type="dxa"/>
            <w:tcBorders>
              <w:top w:val="nil"/>
              <w:left w:val="nil"/>
              <w:bottom w:val="single" w:sz="4" w:space="0" w:color="auto"/>
              <w:right w:val="single" w:sz="4" w:space="0" w:color="auto"/>
            </w:tcBorders>
            <w:vAlign w:val="center"/>
          </w:tcPr>
          <w:p w14:paraId="5B8C75CF" w14:textId="77777777" w:rsidR="009D6247" w:rsidRDefault="00000000">
            <w:pPr>
              <w:pStyle w:val="B0"/>
              <w:rPr>
                <w:rFonts w:ascii="宋体" w:hAnsi="宋体" w:hint="eastAsia"/>
                <w:sz w:val="22"/>
                <w:szCs w:val="22"/>
              </w:rPr>
            </w:pPr>
            <w:r>
              <w:rPr>
                <w:rFonts w:ascii="宋体" w:hAnsi="宋体" w:hint="eastAsia"/>
                <w:sz w:val="22"/>
                <w:szCs w:val="22"/>
              </w:rPr>
              <w:t>华为</w:t>
            </w:r>
          </w:p>
        </w:tc>
        <w:tc>
          <w:tcPr>
            <w:tcW w:w="2369" w:type="dxa"/>
            <w:tcBorders>
              <w:top w:val="nil"/>
              <w:left w:val="nil"/>
              <w:bottom w:val="single" w:sz="4" w:space="0" w:color="auto"/>
              <w:right w:val="single" w:sz="4" w:space="0" w:color="auto"/>
            </w:tcBorders>
            <w:vAlign w:val="center"/>
          </w:tcPr>
          <w:p w14:paraId="369075FE" w14:textId="77777777" w:rsidR="009D6247" w:rsidRDefault="00000000">
            <w:pPr>
              <w:pStyle w:val="B0"/>
              <w:rPr>
                <w:rFonts w:ascii="宋体" w:hAnsi="宋体" w:hint="eastAsia"/>
                <w:sz w:val="22"/>
                <w:szCs w:val="22"/>
              </w:rPr>
            </w:pPr>
            <w:r>
              <w:rPr>
                <w:rFonts w:ascii="宋体" w:hAnsi="宋体" w:hint="eastAsia"/>
                <w:sz w:val="22"/>
                <w:szCs w:val="22"/>
              </w:rPr>
              <w:t>华为</w:t>
            </w:r>
            <w:r>
              <w:rPr>
                <w:sz w:val="22"/>
                <w:szCs w:val="22"/>
              </w:rPr>
              <w:t>Camera200</w:t>
            </w:r>
            <w:r>
              <w:rPr>
                <w:rFonts w:ascii="宋体" w:hAnsi="宋体" w:hint="eastAsia"/>
                <w:sz w:val="22"/>
                <w:szCs w:val="22"/>
              </w:rPr>
              <w:t>（</w:t>
            </w:r>
            <w:r>
              <w:rPr>
                <w:sz w:val="22"/>
                <w:szCs w:val="22"/>
              </w:rPr>
              <w:t>4K</w:t>
            </w:r>
            <w:r>
              <w:rPr>
                <w:rFonts w:ascii="宋体" w:hAnsi="宋体" w:hint="eastAsia"/>
                <w:sz w:val="22"/>
                <w:szCs w:val="22"/>
              </w:rPr>
              <w:t>）</w:t>
            </w:r>
          </w:p>
        </w:tc>
        <w:tc>
          <w:tcPr>
            <w:tcW w:w="2836" w:type="dxa"/>
            <w:tcBorders>
              <w:top w:val="nil"/>
              <w:left w:val="nil"/>
              <w:bottom w:val="single" w:sz="4" w:space="0" w:color="auto"/>
              <w:right w:val="single" w:sz="4" w:space="0" w:color="auto"/>
            </w:tcBorders>
            <w:vAlign w:val="center"/>
          </w:tcPr>
          <w:p w14:paraId="5F0B6B69" w14:textId="77777777" w:rsidR="009D6247" w:rsidRDefault="00000000">
            <w:pPr>
              <w:pStyle w:val="B0"/>
              <w:rPr>
                <w:rFonts w:ascii="宋体" w:hAnsi="宋体" w:hint="eastAsia"/>
                <w:sz w:val="22"/>
                <w:szCs w:val="22"/>
              </w:rPr>
            </w:pPr>
            <w:r>
              <w:rPr>
                <w:rFonts w:ascii="宋体" w:hAnsi="宋体" w:hint="eastAsia"/>
                <w:sz w:val="22"/>
                <w:szCs w:val="22"/>
              </w:rPr>
              <w:t>华为</w:t>
            </w:r>
            <w:proofErr w:type="spellStart"/>
            <w:r>
              <w:rPr>
                <w:sz w:val="22"/>
                <w:szCs w:val="22"/>
              </w:rPr>
              <w:t>CloudLink</w:t>
            </w:r>
            <w:proofErr w:type="spellEnd"/>
            <w:r>
              <w:rPr>
                <w:sz w:val="22"/>
                <w:szCs w:val="22"/>
              </w:rPr>
              <w:t xml:space="preserve"> Camera200</w:t>
            </w:r>
            <w:r>
              <w:rPr>
                <w:rFonts w:ascii="宋体" w:hAnsi="宋体" w:hint="eastAsia"/>
                <w:sz w:val="22"/>
                <w:szCs w:val="22"/>
              </w:rPr>
              <w:t>（</w:t>
            </w:r>
            <w:r>
              <w:rPr>
                <w:sz w:val="22"/>
                <w:szCs w:val="22"/>
              </w:rPr>
              <w:t>4K</w:t>
            </w:r>
            <w:r>
              <w:rPr>
                <w:rFonts w:ascii="宋体" w:hAnsi="宋体" w:hint="eastAsia"/>
                <w:sz w:val="22"/>
                <w:szCs w:val="22"/>
              </w:rPr>
              <w:t>）</w:t>
            </w:r>
            <w:r>
              <w:rPr>
                <w:sz w:val="22"/>
                <w:szCs w:val="22"/>
              </w:rPr>
              <w:t xml:space="preserve"> </w:t>
            </w:r>
            <w:r>
              <w:rPr>
                <w:rFonts w:ascii="宋体" w:hAnsi="宋体" w:hint="eastAsia"/>
                <w:sz w:val="22"/>
                <w:szCs w:val="22"/>
              </w:rPr>
              <w:t>新一代</w:t>
            </w:r>
            <w:r>
              <w:rPr>
                <w:sz w:val="22"/>
                <w:szCs w:val="22"/>
              </w:rPr>
              <w:t>4K</w:t>
            </w:r>
            <w:r>
              <w:rPr>
                <w:rFonts w:ascii="宋体" w:hAnsi="宋体" w:hint="eastAsia"/>
                <w:sz w:val="22"/>
                <w:szCs w:val="22"/>
              </w:rPr>
              <w:t>超高清</w:t>
            </w:r>
            <w:r>
              <w:rPr>
                <w:sz w:val="22"/>
                <w:szCs w:val="22"/>
              </w:rPr>
              <w:t>PTZ</w:t>
            </w:r>
            <w:r>
              <w:rPr>
                <w:rFonts w:ascii="宋体" w:hAnsi="宋体" w:hint="eastAsia"/>
                <w:sz w:val="22"/>
                <w:szCs w:val="22"/>
              </w:rPr>
              <w:t>摄像机，配套华为全系列高清视讯终端产品或</w:t>
            </w:r>
            <w:proofErr w:type="gramStart"/>
            <w:r>
              <w:rPr>
                <w:rFonts w:ascii="宋体" w:hAnsi="宋体" w:hint="eastAsia"/>
                <w:sz w:val="22"/>
                <w:szCs w:val="22"/>
              </w:rPr>
              <w:t>云会议软</w:t>
            </w:r>
            <w:proofErr w:type="gramEnd"/>
            <w:r>
              <w:rPr>
                <w:rFonts w:ascii="宋体" w:hAnsi="宋体" w:hint="eastAsia"/>
                <w:sz w:val="22"/>
                <w:szCs w:val="22"/>
              </w:rPr>
              <w:t>终端产品，为用户带来全新视频体验。</w:t>
            </w:r>
            <w:r>
              <w:rPr>
                <w:sz w:val="22"/>
                <w:szCs w:val="22"/>
              </w:rPr>
              <w:br/>
            </w:r>
            <w:r>
              <w:rPr>
                <w:rFonts w:ascii="宋体" w:hAnsi="宋体" w:hint="eastAsia"/>
                <w:b/>
                <w:bCs/>
                <w:sz w:val="22"/>
                <w:szCs w:val="22"/>
              </w:rPr>
              <w:t>本次配置三年原厂维保。</w:t>
            </w:r>
          </w:p>
        </w:tc>
        <w:tc>
          <w:tcPr>
            <w:tcW w:w="447" w:type="dxa"/>
            <w:tcBorders>
              <w:top w:val="nil"/>
              <w:left w:val="nil"/>
              <w:bottom w:val="single" w:sz="4" w:space="0" w:color="auto"/>
              <w:right w:val="single" w:sz="4" w:space="0" w:color="auto"/>
            </w:tcBorders>
            <w:vAlign w:val="center"/>
          </w:tcPr>
          <w:p w14:paraId="542488B0" w14:textId="77777777" w:rsidR="009D6247" w:rsidRDefault="00000000">
            <w:pPr>
              <w:widowControl/>
              <w:spacing w:line="240" w:lineRule="auto"/>
              <w:ind w:firstLineChars="0" w:firstLine="0"/>
              <w:jc w:val="center"/>
              <w:rPr>
                <w:kern w:val="0"/>
                <w:sz w:val="22"/>
                <w:szCs w:val="22"/>
              </w:rPr>
            </w:pPr>
            <w:r>
              <w:rPr>
                <w:kern w:val="0"/>
                <w:sz w:val="22"/>
                <w:szCs w:val="22"/>
              </w:rPr>
              <w:t>2</w:t>
            </w:r>
          </w:p>
        </w:tc>
      </w:tr>
      <w:tr w:rsidR="009D6247" w14:paraId="52B90BBD"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4F2D3BFA" w14:textId="77777777" w:rsidR="009D6247" w:rsidRDefault="00000000">
            <w:pPr>
              <w:pStyle w:val="B0"/>
              <w:rPr>
                <w:sz w:val="22"/>
                <w:szCs w:val="22"/>
              </w:rPr>
            </w:pPr>
            <w:r>
              <w:rPr>
                <w:sz w:val="22"/>
                <w:szCs w:val="22"/>
              </w:rPr>
              <w:t>7</w:t>
            </w:r>
          </w:p>
        </w:tc>
        <w:tc>
          <w:tcPr>
            <w:tcW w:w="1415" w:type="dxa"/>
            <w:tcBorders>
              <w:top w:val="nil"/>
              <w:left w:val="nil"/>
              <w:bottom w:val="single" w:sz="4" w:space="0" w:color="auto"/>
              <w:right w:val="single" w:sz="4" w:space="0" w:color="auto"/>
            </w:tcBorders>
            <w:vAlign w:val="center"/>
          </w:tcPr>
          <w:p w14:paraId="1562C9DA" w14:textId="77777777" w:rsidR="009D6247" w:rsidRDefault="00000000">
            <w:pPr>
              <w:pStyle w:val="B0"/>
              <w:rPr>
                <w:rFonts w:ascii="宋体" w:hAnsi="宋体" w:hint="eastAsia"/>
                <w:sz w:val="22"/>
                <w:szCs w:val="22"/>
              </w:rPr>
            </w:pPr>
            <w:r>
              <w:rPr>
                <w:rFonts w:ascii="宋体" w:hAnsi="宋体" w:hint="eastAsia"/>
                <w:sz w:val="22"/>
                <w:szCs w:val="22"/>
              </w:rPr>
              <w:t>全向麦克风</w:t>
            </w:r>
          </w:p>
        </w:tc>
        <w:tc>
          <w:tcPr>
            <w:tcW w:w="838" w:type="dxa"/>
            <w:tcBorders>
              <w:top w:val="nil"/>
              <w:left w:val="nil"/>
              <w:bottom w:val="single" w:sz="4" w:space="0" w:color="auto"/>
              <w:right w:val="single" w:sz="4" w:space="0" w:color="auto"/>
            </w:tcBorders>
            <w:vAlign w:val="center"/>
          </w:tcPr>
          <w:p w14:paraId="09E6767B" w14:textId="77777777" w:rsidR="009D6247" w:rsidRDefault="00000000">
            <w:pPr>
              <w:pStyle w:val="B0"/>
              <w:rPr>
                <w:rFonts w:ascii="宋体" w:hAnsi="宋体" w:hint="eastAsia"/>
                <w:sz w:val="22"/>
                <w:szCs w:val="22"/>
              </w:rPr>
            </w:pPr>
            <w:r>
              <w:rPr>
                <w:rFonts w:ascii="宋体" w:hAnsi="宋体" w:hint="eastAsia"/>
                <w:sz w:val="22"/>
                <w:szCs w:val="22"/>
              </w:rPr>
              <w:t>华为</w:t>
            </w:r>
          </w:p>
        </w:tc>
        <w:tc>
          <w:tcPr>
            <w:tcW w:w="2369" w:type="dxa"/>
            <w:tcBorders>
              <w:top w:val="nil"/>
              <w:left w:val="nil"/>
              <w:bottom w:val="single" w:sz="4" w:space="0" w:color="auto"/>
              <w:right w:val="single" w:sz="4" w:space="0" w:color="auto"/>
            </w:tcBorders>
            <w:vAlign w:val="center"/>
          </w:tcPr>
          <w:p w14:paraId="695C0EB1" w14:textId="77777777" w:rsidR="009D6247" w:rsidRDefault="00000000">
            <w:pPr>
              <w:pStyle w:val="B0"/>
              <w:rPr>
                <w:rFonts w:ascii="宋体" w:hAnsi="宋体" w:hint="eastAsia"/>
                <w:sz w:val="22"/>
                <w:szCs w:val="22"/>
              </w:rPr>
            </w:pPr>
            <w:r>
              <w:rPr>
                <w:rFonts w:ascii="宋体" w:hAnsi="宋体" w:hint="eastAsia"/>
                <w:sz w:val="22"/>
                <w:szCs w:val="22"/>
              </w:rPr>
              <w:t>华为</w:t>
            </w:r>
            <w:r>
              <w:rPr>
                <w:sz w:val="22"/>
                <w:szCs w:val="22"/>
              </w:rPr>
              <w:t>Mic 500</w:t>
            </w:r>
          </w:p>
        </w:tc>
        <w:tc>
          <w:tcPr>
            <w:tcW w:w="2836" w:type="dxa"/>
            <w:tcBorders>
              <w:top w:val="nil"/>
              <w:left w:val="nil"/>
              <w:bottom w:val="single" w:sz="4" w:space="0" w:color="auto"/>
              <w:right w:val="single" w:sz="4" w:space="0" w:color="auto"/>
            </w:tcBorders>
            <w:vAlign w:val="center"/>
          </w:tcPr>
          <w:p w14:paraId="0BAC9D7B" w14:textId="77777777" w:rsidR="009D6247" w:rsidRDefault="00000000">
            <w:pPr>
              <w:pStyle w:val="B0"/>
              <w:rPr>
                <w:rFonts w:ascii="宋体" w:hAnsi="宋体" w:hint="eastAsia"/>
                <w:sz w:val="22"/>
                <w:szCs w:val="22"/>
              </w:rPr>
            </w:pPr>
            <w:r>
              <w:rPr>
                <w:rFonts w:ascii="宋体" w:hAnsi="宋体" w:hint="eastAsia"/>
                <w:sz w:val="22"/>
                <w:szCs w:val="22"/>
              </w:rPr>
              <w:t>华为</w:t>
            </w:r>
            <w:r>
              <w:rPr>
                <w:sz w:val="22"/>
                <w:szCs w:val="22"/>
              </w:rPr>
              <w:t xml:space="preserve"> </w:t>
            </w:r>
            <w:proofErr w:type="spellStart"/>
            <w:r>
              <w:rPr>
                <w:sz w:val="22"/>
                <w:szCs w:val="22"/>
              </w:rPr>
              <w:t>CloudLink</w:t>
            </w:r>
            <w:proofErr w:type="spellEnd"/>
            <w:r>
              <w:rPr>
                <w:sz w:val="22"/>
                <w:szCs w:val="22"/>
              </w:rPr>
              <w:t xml:space="preserve"> Mic500</w:t>
            </w:r>
            <w:r>
              <w:rPr>
                <w:rFonts w:ascii="宋体" w:hAnsi="宋体" w:hint="eastAsia"/>
                <w:sz w:val="22"/>
                <w:szCs w:val="22"/>
              </w:rPr>
              <w:t>全向阵列麦克风，</w:t>
            </w:r>
            <w:r>
              <w:rPr>
                <w:sz w:val="22"/>
                <w:szCs w:val="22"/>
              </w:rPr>
              <w:t>360</w:t>
            </w:r>
            <w:r>
              <w:rPr>
                <w:rFonts w:ascii="宋体" w:hAnsi="宋体" w:hint="eastAsia"/>
                <w:sz w:val="22"/>
                <w:szCs w:val="22"/>
              </w:rPr>
              <w:t>度</w:t>
            </w:r>
            <w:r>
              <w:rPr>
                <w:sz w:val="22"/>
                <w:szCs w:val="22"/>
              </w:rPr>
              <w:t>6</w:t>
            </w:r>
            <w:r>
              <w:rPr>
                <w:rFonts w:ascii="宋体" w:hAnsi="宋体" w:hint="eastAsia"/>
                <w:sz w:val="22"/>
                <w:szCs w:val="22"/>
              </w:rPr>
              <w:t>米拾音，无损带宽音频传输，卓越的</w:t>
            </w:r>
            <w:r>
              <w:rPr>
                <w:sz w:val="22"/>
                <w:szCs w:val="22"/>
              </w:rPr>
              <w:t>3A</w:t>
            </w:r>
            <w:r>
              <w:rPr>
                <w:rFonts w:ascii="宋体" w:hAnsi="宋体" w:hint="eastAsia"/>
                <w:sz w:val="22"/>
                <w:szCs w:val="22"/>
              </w:rPr>
              <w:t>音频处理技术，配套华为全系列视频会议终端，为用户带来全新高保真立体声音质体验。</w:t>
            </w:r>
            <w:r>
              <w:rPr>
                <w:sz w:val="22"/>
                <w:szCs w:val="22"/>
              </w:rPr>
              <w:br/>
            </w:r>
            <w:r>
              <w:rPr>
                <w:rFonts w:ascii="宋体" w:hAnsi="宋体" w:hint="eastAsia"/>
                <w:b/>
                <w:bCs/>
                <w:sz w:val="22"/>
                <w:szCs w:val="22"/>
              </w:rPr>
              <w:t>本次配置三年原厂维保。</w:t>
            </w:r>
          </w:p>
        </w:tc>
        <w:tc>
          <w:tcPr>
            <w:tcW w:w="447" w:type="dxa"/>
            <w:tcBorders>
              <w:top w:val="nil"/>
              <w:left w:val="nil"/>
              <w:bottom w:val="single" w:sz="4" w:space="0" w:color="auto"/>
              <w:right w:val="single" w:sz="4" w:space="0" w:color="auto"/>
            </w:tcBorders>
            <w:vAlign w:val="center"/>
          </w:tcPr>
          <w:p w14:paraId="782230DA" w14:textId="77777777" w:rsidR="009D6247" w:rsidRDefault="00000000">
            <w:pPr>
              <w:widowControl/>
              <w:spacing w:line="240" w:lineRule="auto"/>
              <w:ind w:firstLineChars="0" w:firstLine="0"/>
              <w:jc w:val="center"/>
              <w:rPr>
                <w:kern w:val="0"/>
                <w:sz w:val="22"/>
                <w:szCs w:val="22"/>
              </w:rPr>
            </w:pPr>
            <w:r>
              <w:rPr>
                <w:kern w:val="0"/>
                <w:sz w:val="22"/>
                <w:szCs w:val="22"/>
              </w:rPr>
              <w:t>22</w:t>
            </w:r>
          </w:p>
        </w:tc>
      </w:tr>
      <w:tr w:rsidR="009D6247" w14:paraId="79F41A05"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200424E8" w14:textId="77777777" w:rsidR="009D6247" w:rsidRDefault="00000000">
            <w:pPr>
              <w:pStyle w:val="B0"/>
              <w:rPr>
                <w:sz w:val="22"/>
                <w:szCs w:val="22"/>
              </w:rPr>
            </w:pPr>
            <w:r>
              <w:rPr>
                <w:sz w:val="22"/>
                <w:szCs w:val="22"/>
              </w:rPr>
              <w:t>8</w:t>
            </w:r>
          </w:p>
        </w:tc>
        <w:tc>
          <w:tcPr>
            <w:tcW w:w="1415" w:type="dxa"/>
            <w:tcBorders>
              <w:top w:val="nil"/>
              <w:left w:val="nil"/>
              <w:bottom w:val="single" w:sz="4" w:space="0" w:color="auto"/>
              <w:right w:val="single" w:sz="4" w:space="0" w:color="auto"/>
            </w:tcBorders>
            <w:noWrap/>
            <w:vAlign w:val="center"/>
          </w:tcPr>
          <w:p w14:paraId="5A08AA8D" w14:textId="77777777" w:rsidR="009D6247" w:rsidRDefault="00000000">
            <w:pPr>
              <w:pStyle w:val="B0"/>
              <w:rPr>
                <w:rFonts w:ascii="宋体" w:hAnsi="宋体" w:hint="eastAsia"/>
                <w:sz w:val="22"/>
                <w:szCs w:val="22"/>
              </w:rPr>
            </w:pPr>
            <w:r>
              <w:rPr>
                <w:rFonts w:ascii="宋体" w:hAnsi="宋体" w:hint="eastAsia"/>
                <w:sz w:val="22"/>
                <w:szCs w:val="22"/>
              </w:rPr>
              <w:t>智能单兵</w:t>
            </w:r>
          </w:p>
        </w:tc>
        <w:tc>
          <w:tcPr>
            <w:tcW w:w="838" w:type="dxa"/>
            <w:tcBorders>
              <w:top w:val="nil"/>
              <w:left w:val="nil"/>
              <w:bottom w:val="single" w:sz="4" w:space="0" w:color="auto"/>
              <w:right w:val="single" w:sz="4" w:space="0" w:color="auto"/>
            </w:tcBorders>
            <w:noWrap/>
            <w:vAlign w:val="center"/>
          </w:tcPr>
          <w:p w14:paraId="1983CE00" w14:textId="77777777" w:rsidR="009D6247" w:rsidRDefault="00000000">
            <w:pPr>
              <w:pStyle w:val="B0"/>
              <w:rPr>
                <w:sz w:val="22"/>
                <w:szCs w:val="22"/>
              </w:rPr>
            </w:pPr>
            <w:r>
              <w:rPr>
                <w:sz w:val="22"/>
                <w:szCs w:val="22"/>
              </w:rPr>
              <w:t xml:space="preserve">　</w:t>
            </w:r>
          </w:p>
        </w:tc>
        <w:tc>
          <w:tcPr>
            <w:tcW w:w="2369" w:type="dxa"/>
            <w:tcBorders>
              <w:top w:val="nil"/>
              <w:left w:val="nil"/>
              <w:bottom w:val="single" w:sz="4" w:space="0" w:color="auto"/>
              <w:right w:val="single" w:sz="4" w:space="0" w:color="auto"/>
            </w:tcBorders>
            <w:noWrap/>
            <w:vAlign w:val="center"/>
          </w:tcPr>
          <w:p w14:paraId="70828341" w14:textId="77777777" w:rsidR="009D6247" w:rsidRDefault="00000000">
            <w:pPr>
              <w:pStyle w:val="B0"/>
              <w:rPr>
                <w:sz w:val="22"/>
                <w:szCs w:val="22"/>
              </w:rPr>
            </w:pPr>
            <w:r>
              <w:rPr>
                <w:sz w:val="22"/>
                <w:szCs w:val="22"/>
              </w:rPr>
              <w:t>/</w:t>
            </w:r>
          </w:p>
        </w:tc>
        <w:tc>
          <w:tcPr>
            <w:tcW w:w="2836" w:type="dxa"/>
            <w:tcBorders>
              <w:top w:val="nil"/>
              <w:left w:val="nil"/>
              <w:bottom w:val="single" w:sz="4" w:space="0" w:color="auto"/>
              <w:right w:val="single" w:sz="4" w:space="0" w:color="auto"/>
            </w:tcBorders>
            <w:noWrap/>
            <w:vAlign w:val="center"/>
          </w:tcPr>
          <w:p w14:paraId="59F249BA" w14:textId="77777777" w:rsidR="009D6247" w:rsidRDefault="00000000">
            <w:pPr>
              <w:pStyle w:val="B0"/>
              <w:rPr>
                <w:rFonts w:ascii="宋体" w:hAnsi="宋体" w:hint="eastAsia"/>
                <w:sz w:val="22"/>
                <w:szCs w:val="22"/>
              </w:rPr>
            </w:pPr>
            <w:r>
              <w:rPr>
                <w:rFonts w:ascii="宋体" w:hAnsi="宋体" w:hint="eastAsia"/>
                <w:sz w:val="22"/>
                <w:szCs w:val="22"/>
              </w:rPr>
              <w:t>智能单兵</w:t>
            </w:r>
          </w:p>
        </w:tc>
        <w:tc>
          <w:tcPr>
            <w:tcW w:w="447" w:type="dxa"/>
            <w:tcBorders>
              <w:top w:val="nil"/>
              <w:left w:val="nil"/>
              <w:bottom w:val="single" w:sz="4" w:space="0" w:color="auto"/>
              <w:right w:val="single" w:sz="4" w:space="0" w:color="auto"/>
            </w:tcBorders>
            <w:noWrap/>
            <w:vAlign w:val="center"/>
          </w:tcPr>
          <w:p w14:paraId="3F033AD0" w14:textId="77777777" w:rsidR="009D6247" w:rsidRDefault="00000000">
            <w:pPr>
              <w:widowControl/>
              <w:spacing w:line="240" w:lineRule="auto"/>
              <w:ind w:firstLineChars="0" w:firstLine="0"/>
              <w:jc w:val="center"/>
              <w:rPr>
                <w:kern w:val="0"/>
                <w:sz w:val="22"/>
                <w:szCs w:val="22"/>
              </w:rPr>
            </w:pPr>
            <w:r>
              <w:rPr>
                <w:kern w:val="0"/>
                <w:sz w:val="22"/>
                <w:szCs w:val="22"/>
              </w:rPr>
              <w:t>2</w:t>
            </w:r>
          </w:p>
        </w:tc>
      </w:tr>
      <w:tr w:rsidR="009D6247" w14:paraId="5A80331C"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24973791" w14:textId="77777777" w:rsidR="009D6247" w:rsidRDefault="00000000">
            <w:pPr>
              <w:pStyle w:val="B0"/>
              <w:rPr>
                <w:sz w:val="22"/>
                <w:szCs w:val="22"/>
              </w:rPr>
            </w:pPr>
            <w:r>
              <w:rPr>
                <w:sz w:val="22"/>
                <w:szCs w:val="22"/>
              </w:rPr>
              <w:t>9</w:t>
            </w:r>
          </w:p>
        </w:tc>
        <w:tc>
          <w:tcPr>
            <w:tcW w:w="1415" w:type="dxa"/>
            <w:tcBorders>
              <w:top w:val="nil"/>
              <w:left w:val="nil"/>
              <w:bottom w:val="single" w:sz="4" w:space="0" w:color="auto"/>
              <w:right w:val="single" w:sz="4" w:space="0" w:color="auto"/>
            </w:tcBorders>
            <w:noWrap/>
            <w:vAlign w:val="center"/>
          </w:tcPr>
          <w:p w14:paraId="583B71FE" w14:textId="77777777" w:rsidR="009D6247" w:rsidRDefault="00000000">
            <w:pPr>
              <w:pStyle w:val="B0"/>
              <w:rPr>
                <w:rFonts w:ascii="宋体" w:hAnsi="宋体" w:hint="eastAsia"/>
                <w:sz w:val="22"/>
                <w:szCs w:val="22"/>
              </w:rPr>
            </w:pPr>
            <w:r>
              <w:rPr>
                <w:rFonts w:ascii="宋体" w:hAnsi="宋体" w:hint="eastAsia"/>
                <w:sz w:val="22"/>
                <w:szCs w:val="22"/>
              </w:rPr>
              <w:t>无人机</w:t>
            </w:r>
          </w:p>
        </w:tc>
        <w:tc>
          <w:tcPr>
            <w:tcW w:w="838" w:type="dxa"/>
            <w:tcBorders>
              <w:top w:val="nil"/>
              <w:left w:val="nil"/>
              <w:bottom w:val="single" w:sz="4" w:space="0" w:color="auto"/>
              <w:right w:val="single" w:sz="4" w:space="0" w:color="auto"/>
            </w:tcBorders>
            <w:noWrap/>
            <w:vAlign w:val="center"/>
          </w:tcPr>
          <w:p w14:paraId="7B90FF93" w14:textId="77777777" w:rsidR="009D6247" w:rsidRDefault="00000000">
            <w:pPr>
              <w:pStyle w:val="B0"/>
              <w:rPr>
                <w:sz w:val="22"/>
                <w:szCs w:val="22"/>
              </w:rPr>
            </w:pPr>
            <w:r>
              <w:rPr>
                <w:sz w:val="22"/>
                <w:szCs w:val="22"/>
              </w:rPr>
              <w:t xml:space="preserve">　</w:t>
            </w:r>
          </w:p>
        </w:tc>
        <w:tc>
          <w:tcPr>
            <w:tcW w:w="2369" w:type="dxa"/>
            <w:tcBorders>
              <w:top w:val="nil"/>
              <w:left w:val="nil"/>
              <w:bottom w:val="single" w:sz="4" w:space="0" w:color="auto"/>
              <w:right w:val="single" w:sz="4" w:space="0" w:color="auto"/>
            </w:tcBorders>
            <w:noWrap/>
            <w:vAlign w:val="center"/>
          </w:tcPr>
          <w:p w14:paraId="04A9B699" w14:textId="77777777" w:rsidR="009D6247" w:rsidRDefault="00000000">
            <w:pPr>
              <w:pStyle w:val="B0"/>
              <w:rPr>
                <w:rFonts w:ascii="宋体" w:hAnsi="宋体" w:hint="eastAsia"/>
                <w:sz w:val="22"/>
                <w:szCs w:val="22"/>
              </w:rPr>
            </w:pPr>
            <w:r>
              <w:rPr>
                <w:rFonts w:ascii="宋体" w:hAnsi="宋体" w:hint="eastAsia"/>
                <w:sz w:val="22"/>
                <w:szCs w:val="22"/>
              </w:rPr>
              <w:t>御</w:t>
            </w:r>
            <w:r>
              <w:rPr>
                <w:sz w:val="22"/>
                <w:szCs w:val="22"/>
              </w:rPr>
              <w:t>4pro</w:t>
            </w:r>
          </w:p>
        </w:tc>
        <w:tc>
          <w:tcPr>
            <w:tcW w:w="2836" w:type="dxa"/>
            <w:tcBorders>
              <w:top w:val="nil"/>
              <w:left w:val="nil"/>
              <w:bottom w:val="single" w:sz="4" w:space="0" w:color="auto"/>
              <w:right w:val="single" w:sz="4" w:space="0" w:color="auto"/>
            </w:tcBorders>
            <w:noWrap/>
            <w:vAlign w:val="center"/>
          </w:tcPr>
          <w:p w14:paraId="7DCEB95C" w14:textId="77777777" w:rsidR="009D6247" w:rsidRDefault="00000000">
            <w:pPr>
              <w:pStyle w:val="B0"/>
              <w:rPr>
                <w:rFonts w:ascii="宋体" w:hAnsi="宋体" w:hint="eastAsia"/>
                <w:sz w:val="22"/>
                <w:szCs w:val="22"/>
              </w:rPr>
            </w:pPr>
            <w:r>
              <w:rPr>
                <w:rFonts w:ascii="宋体" w:hAnsi="宋体" w:hint="eastAsia"/>
                <w:sz w:val="22"/>
                <w:szCs w:val="22"/>
              </w:rPr>
              <w:t>大疆（</w:t>
            </w:r>
            <w:r>
              <w:rPr>
                <w:sz w:val="22"/>
                <w:szCs w:val="22"/>
              </w:rPr>
              <w:t>DJI</w:t>
            </w:r>
            <w:r>
              <w:rPr>
                <w:rFonts w:ascii="宋体" w:hAnsi="宋体" w:hint="eastAsia"/>
                <w:sz w:val="22"/>
                <w:szCs w:val="22"/>
              </w:rPr>
              <w:t>）御</w:t>
            </w:r>
            <w:r>
              <w:rPr>
                <w:sz w:val="22"/>
                <w:szCs w:val="22"/>
              </w:rPr>
              <w:t xml:space="preserve">4pro </w:t>
            </w:r>
            <w:r>
              <w:rPr>
                <w:rFonts w:ascii="宋体" w:hAnsi="宋体" w:hint="eastAsia"/>
                <w:sz w:val="22"/>
                <w:szCs w:val="22"/>
              </w:rPr>
              <w:t>无人机</w:t>
            </w:r>
            <w:r>
              <w:rPr>
                <w:sz w:val="22"/>
                <w:szCs w:val="22"/>
              </w:rPr>
              <w:t xml:space="preserve"> </w:t>
            </w:r>
            <w:r>
              <w:rPr>
                <w:rFonts w:ascii="宋体" w:hAnsi="宋体" w:hint="eastAsia"/>
                <w:sz w:val="22"/>
                <w:szCs w:val="22"/>
              </w:rPr>
              <w:t>（冗余配置套装）</w:t>
            </w:r>
          </w:p>
        </w:tc>
        <w:tc>
          <w:tcPr>
            <w:tcW w:w="447" w:type="dxa"/>
            <w:tcBorders>
              <w:top w:val="nil"/>
              <w:left w:val="nil"/>
              <w:bottom w:val="single" w:sz="4" w:space="0" w:color="auto"/>
              <w:right w:val="single" w:sz="4" w:space="0" w:color="auto"/>
            </w:tcBorders>
            <w:noWrap/>
            <w:vAlign w:val="center"/>
          </w:tcPr>
          <w:p w14:paraId="7EA9FDF2" w14:textId="77777777" w:rsidR="009D6247" w:rsidRDefault="00000000">
            <w:pPr>
              <w:widowControl/>
              <w:spacing w:line="240" w:lineRule="auto"/>
              <w:ind w:firstLineChars="0" w:firstLine="0"/>
              <w:jc w:val="center"/>
              <w:rPr>
                <w:kern w:val="0"/>
                <w:sz w:val="22"/>
                <w:szCs w:val="22"/>
              </w:rPr>
            </w:pPr>
            <w:r>
              <w:rPr>
                <w:kern w:val="0"/>
                <w:sz w:val="22"/>
                <w:szCs w:val="22"/>
              </w:rPr>
              <w:t>2</w:t>
            </w:r>
          </w:p>
        </w:tc>
      </w:tr>
      <w:tr w:rsidR="009D6247" w14:paraId="15DF1B1F" w14:textId="77777777">
        <w:trPr>
          <w:trHeight w:val="400"/>
          <w:jc w:val="center"/>
        </w:trPr>
        <w:tc>
          <w:tcPr>
            <w:tcW w:w="674" w:type="dxa"/>
            <w:tcBorders>
              <w:top w:val="nil"/>
              <w:left w:val="single" w:sz="4" w:space="0" w:color="auto"/>
              <w:bottom w:val="single" w:sz="4" w:space="0" w:color="auto"/>
              <w:right w:val="single" w:sz="4" w:space="0" w:color="auto"/>
            </w:tcBorders>
            <w:noWrap/>
            <w:vAlign w:val="center"/>
          </w:tcPr>
          <w:p w14:paraId="03359F4E" w14:textId="77777777" w:rsidR="009D6247" w:rsidRDefault="00000000">
            <w:pPr>
              <w:pStyle w:val="B0"/>
              <w:rPr>
                <w:sz w:val="22"/>
                <w:szCs w:val="22"/>
              </w:rPr>
            </w:pPr>
            <w:r>
              <w:rPr>
                <w:sz w:val="22"/>
                <w:szCs w:val="22"/>
              </w:rPr>
              <w:t>10</w:t>
            </w:r>
          </w:p>
        </w:tc>
        <w:tc>
          <w:tcPr>
            <w:tcW w:w="1415" w:type="dxa"/>
            <w:tcBorders>
              <w:top w:val="nil"/>
              <w:left w:val="nil"/>
              <w:bottom w:val="single" w:sz="4" w:space="0" w:color="auto"/>
              <w:right w:val="single" w:sz="4" w:space="0" w:color="auto"/>
            </w:tcBorders>
            <w:noWrap/>
            <w:vAlign w:val="center"/>
          </w:tcPr>
          <w:p w14:paraId="3B2D168E" w14:textId="77777777" w:rsidR="009D6247" w:rsidRDefault="00000000">
            <w:pPr>
              <w:pStyle w:val="B0"/>
              <w:rPr>
                <w:rFonts w:ascii="宋体" w:hAnsi="宋体" w:hint="eastAsia"/>
                <w:sz w:val="22"/>
                <w:szCs w:val="22"/>
              </w:rPr>
            </w:pPr>
            <w:r>
              <w:rPr>
                <w:rFonts w:ascii="宋体" w:hAnsi="宋体" w:hint="eastAsia"/>
                <w:sz w:val="22"/>
                <w:szCs w:val="22"/>
              </w:rPr>
              <w:t>无线</w:t>
            </w:r>
            <w:proofErr w:type="gramStart"/>
            <w:r>
              <w:rPr>
                <w:rFonts w:ascii="宋体" w:hAnsi="宋体" w:hint="eastAsia"/>
                <w:sz w:val="22"/>
                <w:szCs w:val="22"/>
              </w:rPr>
              <w:t>图传设备</w:t>
            </w:r>
            <w:proofErr w:type="gramEnd"/>
          </w:p>
        </w:tc>
        <w:tc>
          <w:tcPr>
            <w:tcW w:w="838" w:type="dxa"/>
            <w:tcBorders>
              <w:top w:val="nil"/>
              <w:left w:val="nil"/>
              <w:bottom w:val="single" w:sz="4" w:space="0" w:color="auto"/>
              <w:right w:val="single" w:sz="4" w:space="0" w:color="auto"/>
            </w:tcBorders>
            <w:noWrap/>
            <w:vAlign w:val="center"/>
          </w:tcPr>
          <w:p w14:paraId="4BC7074D" w14:textId="77777777" w:rsidR="009D6247" w:rsidRDefault="00000000">
            <w:pPr>
              <w:pStyle w:val="B0"/>
              <w:rPr>
                <w:sz w:val="22"/>
                <w:szCs w:val="22"/>
              </w:rPr>
            </w:pPr>
            <w:r>
              <w:rPr>
                <w:sz w:val="22"/>
                <w:szCs w:val="22"/>
              </w:rPr>
              <w:t xml:space="preserve">　</w:t>
            </w:r>
          </w:p>
        </w:tc>
        <w:tc>
          <w:tcPr>
            <w:tcW w:w="2369" w:type="dxa"/>
            <w:tcBorders>
              <w:top w:val="nil"/>
              <w:left w:val="nil"/>
              <w:bottom w:val="single" w:sz="4" w:space="0" w:color="auto"/>
              <w:right w:val="single" w:sz="4" w:space="0" w:color="auto"/>
            </w:tcBorders>
            <w:noWrap/>
            <w:vAlign w:val="center"/>
          </w:tcPr>
          <w:p w14:paraId="2D6FEAEB" w14:textId="77777777" w:rsidR="009D6247" w:rsidRDefault="00000000">
            <w:pPr>
              <w:pStyle w:val="B0"/>
              <w:rPr>
                <w:rFonts w:ascii="宋体" w:hAnsi="宋体" w:hint="eastAsia"/>
                <w:sz w:val="22"/>
                <w:szCs w:val="22"/>
              </w:rPr>
            </w:pPr>
            <w:proofErr w:type="gramStart"/>
            <w:r>
              <w:rPr>
                <w:rFonts w:ascii="宋体" w:hAnsi="宋体" w:hint="eastAsia"/>
                <w:sz w:val="22"/>
                <w:szCs w:val="22"/>
              </w:rPr>
              <w:t>大疆</w:t>
            </w:r>
            <w:proofErr w:type="gramEnd"/>
          </w:p>
        </w:tc>
        <w:tc>
          <w:tcPr>
            <w:tcW w:w="2836" w:type="dxa"/>
            <w:tcBorders>
              <w:top w:val="nil"/>
              <w:left w:val="nil"/>
              <w:bottom w:val="single" w:sz="4" w:space="0" w:color="auto"/>
              <w:right w:val="single" w:sz="4" w:space="0" w:color="auto"/>
            </w:tcBorders>
            <w:noWrap/>
            <w:vAlign w:val="center"/>
          </w:tcPr>
          <w:p w14:paraId="3993F9F6" w14:textId="77777777" w:rsidR="009D6247" w:rsidRDefault="00000000">
            <w:pPr>
              <w:pStyle w:val="B0"/>
              <w:rPr>
                <w:rFonts w:ascii="宋体" w:hAnsi="宋体" w:hint="eastAsia"/>
                <w:sz w:val="22"/>
                <w:szCs w:val="22"/>
              </w:rPr>
            </w:pPr>
            <w:r>
              <w:rPr>
                <w:rFonts w:ascii="宋体" w:hAnsi="宋体" w:hint="eastAsia"/>
                <w:sz w:val="22"/>
                <w:szCs w:val="22"/>
              </w:rPr>
              <w:t>无人机高清传回实时视频</w:t>
            </w:r>
          </w:p>
        </w:tc>
        <w:tc>
          <w:tcPr>
            <w:tcW w:w="447" w:type="dxa"/>
            <w:tcBorders>
              <w:top w:val="nil"/>
              <w:left w:val="nil"/>
              <w:bottom w:val="single" w:sz="4" w:space="0" w:color="auto"/>
              <w:right w:val="single" w:sz="4" w:space="0" w:color="auto"/>
            </w:tcBorders>
            <w:noWrap/>
            <w:vAlign w:val="center"/>
          </w:tcPr>
          <w:p w14:paraId="7CE91BDE" w14:textId="77777777" w:rsidR="009D6247" w:rsidRDefault="00000000">
            <w:pPr>
              <w:widowControl/>
              <w:spacing w:line="240" w:lineRule="auto"/>
              <w:ind w:firstLineChars="0" w:firstLine="0"/>
              <w:jc w:val="center"/>
              <w:rPr>
                <w:kern w:val="0"/>
                <w:sz w:val="22"/>
                <w:szCs w:val="22"/>
              </w:rPr>
            </w:pPr>
            <w:r>
              <w:rPr>
                <w:kern w:val="0"/>
                <w:sz w:val="22"/>
                <w:szCs w:val="22"/>
              </w:rPr>
              <w:t>1</w:t>
            </w:r>
          </w:p>
        </w:tc>
      </w:tr>
    </w:tbl>
    <w:p w14:paraId="42E20EFD" w14:textId="77777777" w:rsidR="009D6247" w:rsidRDefault="009D6247">
      <w:pPr>
        <w:ind w:firstLine="480"/>
      </w:pPr>
    </w:p>
    <w:p w14:paraId="78290C5A" w14:textId="77777777" w:rsidR="009D6247" w:rsidRDefault="009D6247">
      <w:pPr>
        <w:ind w:firstLine="480"/>
        <w:sectPr w:rsidR="009D6247">
          <w:pgSz w:w="11906" w:h="16838"/>
          <w:pgMar w:top="1440" w:right="1800" w:bottom="1440" w:left="1800" w:header="851" w:footer="992" w:gutter="0"/>
          <w:cols w:space="425"/>
          <w:docGrid w:type="lines" w:linePitch="326"/>
        </w:sectPr>
      </w:pPr>
    </w:p>
    <w:p w14:paraId="59CBC7D0" w14:textId="77777777" w:rsidR="009D6247" w:rsidRDefault="00000000">
      <w:pPr>
        <w:pStyle w:val="1"/>
      </w:pPr>
      <w:bookmarkStart w:id="587" w:name="_Toc213053853"/>
      <w:r>
        <w:rPr>
          <w:rFonts w:hint="eastAsia"/>
        </w:rPr>
        <w:lastRenderedPageBreak/>
        <w:t>项目建设组织管理</w:t>
      </w:r>
      <w:bookmarkEnd w:id="587"/>
    </w:p>
    <w:p w14:paraId="79BD5EC9" w14:textId="77777777" w:rsidR="009D6247" w:rsidRDefault="00000000">
      <w:pPr>
        <w:pStyle w:val="2"/>
      </w:pPr>
      <w:bookmarkStart w:id="588" w:name="_Toc213053854"/>
      <w:r>
        <w:rPr>
          <w:rFonts w:hint="eastAsia"/>
        </w:rPr>
        <w:t>项目组织机构</w:t>
      </w:r>
      <w:bookmarkEnd w:id="588"/>
    </w:p>
    <w:p w14:paraId="70EA3842" w14:textId="77777777" w:rsidR="009D6247" w:rsidRDefault="00000000">
      <w:pPr>
        <w:ind w:firstLine="480"/>
      </w:pPr>
      <w:r>
        <w:rPr>
          <w:rFonts w:hint="eastAsia"/>
        </w:rPr>
        <w:t>为了保证项目按时顺利实施和正常运行，确保项目质量达到预期目标，需专门成立项目建设领导小组，组建专门项目组，推进项目建设和运行维护工作。</w:t>
      </w:r>
    </w:p>
    <w:p w14:paraId="647D23E6" w14:textId="77777777" w:rsidR="009D6247" w:rsidRDefault="00000000">
      <w:pPr>
        <w:pStyle w:val="3"/>
      </w:pPr>
      <w:bookmarkStart w:id="589" w:name="_Toc213053855"/>
      <w:r>
        <w:rPr>
          <w:rFonts w:hint="eastAsia"/>
        </w:rPr>
        <w:t>项目建设领导小组</w:t>
      </w:r>
      <w:bookmarkEnd w:id="589"/>
    </w:p>
    <w:p w14:paraId="2FD72C5C" w14:textId="77777777" w:rsidR="009D6247" w:rsidRDefault="00000000">
      <w:pPr>
        <w:ind w:firstLine="480"/>
      </w:pPr>
      <w:r>
        <w:rPr>
          <w:rFonts w:hint="eastAsia"/>
        </w:rPr>
        <w:tab/>
      </w:r>
      <w:r>
        <w:rPr>
          <w:rFonts w:hint="eastAsia"/>
        </w:rPr>
        <w:t>项目领导小组全面负责本项目建设和运行的领导工作，对重大的技术、管理、业务规范和部门关系协调等进行决策，确定建设目标，审查建设方案，按照既定的建设方案领导实施。</w:t>
      </w:r>
    </w:p>
    <w:p w14:paraId="6CCD9E49" w14:textId="77777777" w:rsidR="009D6247" w:rsidRDefault="00000000">
      <w:pPr>
        <w:pStyle w:val="3"/>
      </w:pPr>
      <w:bookmarkStart w:id="590" w:name="_Toc213053856"/>
      <w:r>
        <w:rPr>
          <w:rFonts w:hint="eastAsia"/>
        </w:rPr>
        <w:t>项目实施机构</w:t>
      </w:r>
      <w:bookmarkEnd w:id="590"/>
    </w:p>
    <w:p w14:paraId="273E40B2" w14:textId="77777777" w:rsidR="009D6247" w:rsidRDefault="00000000">
      <w:pPr>
        <w:ind w:firstLine="480"/>
      </w:pPr>
      <w:r>
        <w:rPr>
          <w:rFonts w:hint="eastAsia"/>
        </w:rPr>
        <w:t>1</w:t>
      </w:r>
      <w:r>
        <w:rPr>
          <w:rFonts w:hint="eastAsia"/>
        </w:rPr>
        <w:t>、项目负责人</w:t>
      </w:r>
    </w:p>
    <w:p w14:paraId="1A44AEFA" w14:textId="77777777" w:rsidR="009D6247" w:rsidRDefault="00000000">
      <w:pPr>
        <w:ind w:firstLine="480"/>
      </w:pPr>
      <w:r>
        <w:rPr>
          <w:rFonts w:hint="eastAsia"/>
        </w:rPr>
        <w:t>项目负责人在项目建设领导小组的领导下，负责本项目的日常管理工作，组织编报工程初步设计方案，配合有关部门进行论证、评估或业务受理等项目前期工作，负责项目的经费申办、计划管理、协调、监督检查工作，组织项目组制定人员培训计划以及技术管理等工作。</w:t>
      </w:r>
    </w:p>
    <w:p w14:paraId="57F97D24" w14:textId="77777777" w:rsidR="009D6247" w:rsidRDefault="00000000">
      <w:pPr>
        <w:ind w:firstLine="480"/>
      </w:pPr>
      <w:r>
        <w:rPr>
          <w:rFonts w:hint="eastAsia"/>
        </w:rPr>
        <w:t>2</w:t>
      </w:r>
      <w:r>
        <w:rPr>
          <w:rFonts w:hint="eastAsia"/>
        </w:rPr>
        <w:t>、项目组</w:t>
      </w:r>
    </w:p>
    <w:p w14:paraId="1942C37E" w14:textId="77777777" w:rsidR="009D6247" w:rsidRDefault="00000000">
      <w:pPr>
        <w:ind w:firstLine="480"/>
      </w:pPr>
      <w:r>
        <w:rPr>
          <w:rFonts w:hint="eastAsia"/>
        </w:rPr>
        <w:t>项目组根据分工，负责项目组织、实施与建设的具体工作。</w:t>
      </w:r>
    </w:p>
    <w:p w14:paraId="31528474" w14:textId="77777777" w:rsidR="009D6247" w:rsidRDefault="00000000">
      <w:pPr>
        <w:pStyle w:val="2"/>
      </w:pPr>
      <w:bookmarkStart w:id="591" w:name="_Toc213053857"/>
      <w:r>
        <w:rPr>
          <w:rFonts w:hint="eastAsia"/>
        </w:rPr>
        <w:t>人员培训方案</w:t>
      </w:r>
      <w:bookmarkEnd w:id="591"/>
    </w:p>
    <w:p w14:paraId="45B01B26" w14:textId="77777777" w:rsidR="009D6247" w:rsidRDefault="00000000">
      <w:pPr>
        <w:pStyle w:val="3"/>
      </w:pPr>
      <w:bookmarkStart w:id="592" w:name="_Toc213053858"/>
      <w:r>
        <w:rPr>
          <w:rFonts w:hint="eastAsia"/>
        </w:rPr>
        <w:t>培训对象及内容</w:t>
      </w:r>
      <w:bookmarkEnd w:id="592"/>
    </w:p>
    <w:p w14:paraId="100E65D0" w14:textId="77777777" w:rsidR="009D6247" w:rsidRDefault="00000000">
      <w:pPr>
        <w:pStyle w:val="4"/>
      </w:pPr>
      <w:bookmarkStart w:id="593" w:name="_Toc213053859"/>
      <w:r>
        <w:rPr>
          <w:rFonts w:hint="eastAsia"/>
        </w:rPr>
        <w:t>培训对象</w:t>
      </w:r>
      <w:bookmarkEnd w:id="593"/>
    </w:p>
    <w:p w14:paraId="13648A59" w14:textId="77777777" w:rsidR="009D6247" w:rsidRDefault="00000000">
      <w:pPr>
        <w:ind w:firstLine="480"/>
      </w:pPr>
      <w:r>
        <w:rPr>
          <w:rFonts w:hint="eastAsia"/>
        </w:rPr>
        <w:t>本项目的培训除在</w:t>
      </w:r>
      <w:proofErr w:type="gramStart"/>
      <w:r>
        <w:rPr>
          <w:rFonts w:hint="eastAsia"/>
        </w:rPr>
        <w:t>日常项目</w:t>
      </w:r>
      <w:proofErr w:type="gramEnd"/>
      <w:r>
        <w:rPr>
          <w:rFonts w:hint="eastAsia"/>
        </w:rPr>
        <w:t>进行中进行交流和指导外，还在本系统设计完成和系统上线前后，为本项目管理人员、操作人员和系统维护人员提供现场集中培训，根据本项目系统的功能和特点，充分考虑到管理人员、操作人员和系统维护人员的实际水平，制定详细的培训方案，包括培训的类别、培训人员与人数、培训内容、方式、时间等安排，以便使用户全面掌握系统功能、特点和必要的维护</w:t>
      </w:r>
      <w:r>
        <w:rPr>
          <w:rFonts w:hint="eastAsia"/>
        </w:rPr>
        <w:lastRenderedPageBreak/>
        <w:t>知识，提升使用水平，维护系统长期稳定地运行。</w:t>
      </w:r>
    </w:p>
    <w:p w14:paraId="131C2B23" w14:textId="77777777" w:rsidR="009D6247" w:rsidRDefault="00000000">
      <w:pPr>
        <w:pStyle w:val="4"/>
      </w:pPr>
      <w:bookmarkStart w:id="594" w:name="_Toc213053860"/>
      <w:r>
        <w:rPr>
          <w:rFonts w:hint="eastAsia"/>
        </w:rPr>
        <w:t>培训内容</w:t>
      </w:r>
      <w:bookmarkEnd w:id="594"/>
    </w:p>
    <w:p w14:paraId="3AAF9709" w14:textId="77777777" w:rsidR="009D6247" w:rsidRDefault="00000000">
      <w:pPr>
        <w:ind w:firstLine="480"/>
      </w:pPr>
      <w:r>
        <w:rPr>
          <w:rFonts w:hint="eastAsia"/>
        </w:rPr>
        <w:t>1</w:t>
      </w:r>
      <w:r>
        <w:rPr>
          <w:rFonts w:hint="eastAsia"/>
        </w:rPr>
        <w:t>、</w:t>
      </w:r>
      <w:r>
        <w:rPr>
          <w:rFonts w:hint="eastAsia"/>
        </w:rPr>
        <w:tab/>
      </w:r>
      <w:r>
        <w:rPr>
          <w:rFonts w:hint="eastAsia"/>
        </w:rPr>
        <w:t>管理人员培训内容</w:t>
      </w:r>
    </w:p>
    <w:p w14:paraId="7D420C62" w14:textId="77777777" w:rsidR="009D6247" w:rsidRDefault="00000000">
      <w:pPr>
        <w:ind w:firstLine="480"/>
      </w:pPr>
      <w:r>
        <w:rPr>
          <w:rFonts w:hint="eastAsia"/>
        </w:rPr>
        <w:t>培训对象：业务管理人员。</w:t>
      </w:r>
    </w:p>
    <w:p w14:paraId="69E1FCD1" w14:textId="77777777" w:rsidR="009D6247" w:rsidRDefault="00000000">
      <w:pPr>
        <w:ind w:firstLine="480"/>
      </w:pPr>
      <w:r>
        <w:rPr>
          <w:rFonts w:hint="eastAsia"/>
        </w:rPr>
        <w:t>培训目标：使管理人员掌握本项目相关业务规划，能够熟练使用本项目建设内容，具备平台使用能力。</w:t>
      </w:r>
    </w:p>
    <w:p w14:paraId="1DACC973" w14:textId="77777777" w:rsidR="009D6247" w:rsidRDefault="00000000">
      <w:pPr>
        <w:ind w:firstLine="480"/>
      </w:pPr>
      <w:r>
        <w:rPr>
          <w:rFonts w:hint="eastAsia"/>
        </w:rPr>
        <w:t>培训内容如下：</w:t>
      </w:r>
    </w:p>
    <w:p w14:paraId="08B90D5C" w14:textId="77777777" w:rsidR="009D6247" w:rsidRDefault="00000000">
      <w:pPr>
        <w:ind w:firstLine="480"/>
      </w:pPr>
      <w:r>
        <w:rPr>
          <w:rFonts w:hint="eastAsia"/>
        </w:rPr>
        <w:t>工程总体情况介绍</w:t>
      </w:r>
    </w:p>
    <w:p w14:paraId="3E4227F6" w14:textId="77777777" w:rsidR="009D6247" w:rsidRDefault="00000000">
      <w:pPr>
        <w:ind w:firstLine="480"/>
      </w:pPr>
      <w:r>
        <w:rPr>
          <w:rFonts w:hint="eastAsia"/>
        </w:rPr>
        <w:t>本项目情况总体介绍</w:t>
      </w:r>
    </w:p>
    <w:p w14:paraId="0B03E249" w14:textId="77777777" w:rsidR="009D6247" w:rsidRDefault="00000000">
      <w:pPr>
        <w:ind w:firstLine="480"/>
      </w:pPr>
      <w:r>
        <w:rPr>
          <w:rFonts w:hint="eastAsia"/>
        </w:rPr>
        <w:t>本项目总体架构需求培训</w:t>
      </w:r>
    </w:p>
    <w:p w14:paraId="2F0CBCCC" w14:textId="77777777" w:rsidR="009D6247" w:rsidRDefault="00000000">
      <w:pPr>
        <w:ind w:firstLine="480"/>
      </w:pPr>
      <w:r>
        <w:rPr>
          <w:rFonts w:hint="eastAsia"/>
        </w:rPr>
        <w:t>系统应用类培训</w:t>
      </w:r>
    </w:p>
    <w:p w14:paraId="16B3B361" w14:textId="77777777" w:rsidR="009D6247" w:rsidRDefault="00000000">
      <w:pPr>
        <w:ind w:firstLine="480"/>
      </w:pPr>
      <w:r>
        <w:rPr>
          <w:rFonts w:hint="eastAsia"/>
        </w:rPr>
        <w:t>各个系统的使用培训</w:t>
      </w:r>
    </w:p>
    <w:p w14:paraId="06F55ED8" w14:textId="77777777" w:rsidR="009D6247" w:rsidRDefault="00000000">
      <w:pPr>
        <w:ind w:firstLine="480"/>
      </w:pPr>
      <w:r>
        <w:rPr>
          <w:rFonts w:hint="eastAsia"/>
        </w:rPr>
        <w:t>2</w:t>
      </w:r>
      <w:r>
        <w:rPr>
          <w:rFonts w:hint="eastAsia"/>
        </w:rPr>
        <w:t>、操作人员培训内容</w:t>
      </w:r>
    </w:p>
    <w:p w14:paraId="0E442657" w14:textId="77777777" w:rsidR="009D6247" w:rsidRDefault="00000000">
      <w:pPr>
        <w:ind w:firstLine="480"/>
      </w:pPr>
      <w:r>
        <w:rPr>
          <w:rFonts w:hint="eastAsia"/>
        </w:rPr>
        <w:t>培训对象：使用本项目建设系统的相关操作人员，根据实际情况安排人数。</w:t>
      </w:r>
    </w:p>
    <w:p w14:paraId="677F8EFA" w14:textId="77777777" w:rsidR="009D6247" w:rsidRDefault="00000000">
      <w:pPr>
        <w:ind w:firstLine="480"/>
      </w:pPr>
      <w:r>
        <w:rPr>
          <w:rFonts w:hint="eastAsia"/>
        </w:rPr>
        <w:t>培训目标：能够掌握该系统项目的操作方法和技巧，并具备平台使用能力。</w:t>
      </w:r>
    </w:p>
    <w:p w14:paraId="239CEF94" w14:textId="77777777" w:rsidR="009D6247" w:rsidRDefault="00000000">
      <w:pPr>
        <w:ind w:firstLine="480"/>
      </w:pPr>
      <w:r>
        <w:rPr>
          <w:rFonts w:hint="eastAsia"/>
        </w:rPr>
        <w:t>培训内容如下：</w:t>
      </w:r>
    </w:p>
    <w:p w14:paraId="569FC3AD" w14:textId="77777777" w:rsidR="009D6247" w:rsidRDefault="00000000">
      <w:pPr>
        <w:ind w:firstLine="480"/>
      </w:pPr>
      <w:r>
        <w:rPr>
          <w:rFonts w:hint="eastAsia"/>
        </w:rPr>
        <w:t>各个系统的操作使用</w:t>
      </w:r>
    </w:p>
    <w:p w14:paraId="4A22A58E" w14:textId="77777777" w:rsidR="009D6247" w:rsidRDefault="00000000">
      <w:pPr>
        <w:ind w:firstLine="480"/>
      </w:pPr>
      <w:r>
        <w:rPr>
          <w:rFonts w:hint="eastAsia"/>
        </w:rPr>
        <w:t>3</w:t>
      </w:r>
      <w:r>
        <w:rPr>
          <w:rFonts w:hint="eastAsia"/>
        </w:rPr>
        <w:t>、维护人员培训内容</w:t>
      </w:r>
    </w:p>
    <w:p w14:paraId="2E360D08" w14:textId="77777777" w:rsidR="009D6247" w:rsidRDefault="00000000">
      <w:pPr>
        <w:ind w:firstLine="480"/>
      </w:pPr>
      <w:r>
        <w:rPr>
          <w:rFonts w:hint="eastAsia"/>
        </w:rPr>
        <w:t>培训对象：系统维护人员，根据用户实际情况安排。</w:t>
      </w:r>
    </w:p>
    <w:p w14:paraId="6A9EBA94" w14:textId="77777777" w:rsidR="009D6247" w:rsidRDefault="00000000">
      <w:pPr>
        <w:ind w:firstLine="480"/>
      </w:pPr>
      <w:r>
        <w:rPr>
          <w:rFonts w:hint="eastAsia"/>
        </w:rPr>
        <w:t>培训目标：使系统维护人员能够掌握本项目的核心技术，同时能够独立进行本项目的二次开发，并能够完成本项目软硬件系统的日程维护工作，且具备平台使用能力。</w:t>
      </w:r>
    </w:p>
    <w:p w14:paraId="6668B553" w14:textId="77777777" w:rsidR="009D6247" w:rsidRDefault="00000000">
      <w:pPr>
        <w:ind w:firstLine="480"/>
      </w:pPr>
      <w:r>
        <w:rPr>
          <w:rFonts w:hint="eastAsia"/>
        </w:rPr>
        <w:t>培训内容如下：</w:t>
      </w:r>
    </w:p>
    <w:p w14:paraId="5A013121" w14:textId="77777777" w:rsidR="009D6247" w:rsidRDefault="00000000">
      <w:pPr>
        <w:ind w:firstLine="480"/>
      </w:pPr>
      <w:r>
        <w:rPr>
          <w:rFonts w:hint="eastAsia"/>
        </w:rPr>
        <w:t>技术开发类培训内容</w:t>
      </w:r>
    </w:p>
    <w:p w14:paraId="7AC6A21D" w14:textId="77777777" w:rsidR="009D6247" w:rsidRDefault="00000000">
      <w:pPr>
        <w:ind w:firstLine="480"/>
      </w:pPr>
      <w:r>
        <w:rPr>
          <w:rFonts w:hint="eastAsia"/>
        </w:rPr>
        <w:t>本项目相关软件系统总体架构设计培训</w:t>
      </w:r>
    </w:p>
    <w:p w14:paraId="31463EA7" w14:textId="77777777" w:rsidR="009D6247" w:rsidRDefault="00000000">
      <w:pPr>
        <w:ind w:firstLine="480"/>
      </w:pPr>
      <w:r>
        <w:rPr>
          <w:rFonts w:hint="eastAsia"/>
        </w:rPr>
        <w:t>本项目相关软件系统性能设计培训</w:t>
      </w:r>
    </w:p>
    <w:p w14:paraId="6EDE59EB" w14:textId="77777777" w:rsidR="009D6247" w:rsidRDefault="00000000">
      <w:pPr>
        <w:ind w:firstLine="480"/>
      </w:pPr>
      <w:r>
        <w:rPr>
          <w:rFonts w:hint="eastAsia"/>
        </w:rPr>
        <w:t>本项目相关软件系统运维设计培训</w:t>
      </w:r>
    </w:p>
    <w:p w14:paraId="632C70A0" w14:textId="77777777" w:rsidR="009D6247" w:rsidRDefault="00000000">
      <w:pPr>
        <w:ind w:firstLine="480"/>
      </w:pPr>
      <w:r>
        <w:rPr>
          <w:rFonts w:hint="eastAsia"/>
        </w:rPr>
        <w:t>本项目相关软件系统安全设计培训</w:t>
      </w:r>
    </w:p>
    <w:p w14:paraId="3AE98577" w14:textId="77777777" w:rsidR="009D6247" w:rsidRDefault="00000000">
      <w:pPr>
        <w:ind w:firstLine="480"/>
      </w:pPr>
      <w:r>
        <w:rPr>
          <w:rFonts w:hint="eastAsia"/>
        </w:rPr>
        <w:t>本项目相关软件系统应用部署培训</w:t>
      </w:r>
    </w:p>
    <w:p w14:paraId="2BB1E9D1" w14:textId="77777777" w:rsidR="009D6247" w:rsidRDefault="00000000">
      <w:pPr>
        <w:ind w:firstLine="480"/>
      </w:pPr>
      <w:r>
        <w:rPr>
          <w:rFonts w:hint="eastAsia"/>
        </w:rPr>
        <w:lastRenderedPageBreak/>
        <w:t>本项目相关软件系统二次开发技术基础培训</w:t>
      </w:r>
    </w:p>
    <w:p w14:paraId="6363CA9E" w14:textId="77777777" w:rsidR="009D6247" w:rsidRDefault="00000000">
      <w:pPr>
        <w:ind w:firstLine="480"/>
      </w:pPr>
      <w:r>
        <w:rPr>
          <w:rFonts w:hint="eastAsia"/>
        </w:rPr>
        <w:t>本项目相关软件系统二次开发架构培训</w:t>
      </w:r>
    </w:p>
    <w:p w14:paraId="06610B7C" w14:textId="77777777" w:rsidR="009D6247" w:rsidRDefault="00000000">
      <w:pPr>
        <w:ind w:firstLine="480"/>
      </w:pPr>
      <w:r>
        <w:rPr>
          <w:rFonts w:hint="eastAsia"/>
        </w:rPr>
        <w:t>本项目相关软件系统外部接口标准培训</w:t>
      </w:r>
    </w:p>
    <w:p w14:paraId="54023FBB" w14:textId="77777777" w:rsidR="009D6247" w:rsidRDefault="00000000">
      <w:pPr>
        <w:ind w:firstLine="480"/>
      </w:pPr>
      <w:r>
        <w:rPr>
          <w:rFonts w:hint="eastAsia"/>
        </w:rPr>
        <w:t>基础技术类培训</w:t>
      </w:r>
    </w:p>
    <w:p w14:paraId="7553BECC" w14:textId="77777777" w:rsidR="009D6247" w:rsidRDefault="00000000">
      <w:pPr>
        <w:ind w:firstLine="480"/>
      </w:pPr>
      <w:r>
        <w:rPr>
          <w:rFonts w:hint="eastAsia"/>
        </w:rPr>
        <w:t>相关软硬件系统安装部署、应用和维护培训</w:t>
      </w:r>
    </w:p>
    <w:p w14:paraId="28CB9E75" w14:textId="77777777" w:rsidR="009D6247" w:rsidRDefault="00000000">
      <w:pPr>
        <w:ind w:firstLine="480"/>
      </w:pPr>
      <w:r>
        <w:rPr>
          <w:rFonts w:hint="eastAsia"/>
        </w:rPr>
        <w:t>系统运</w:t>
      </w:r>
      <w:proofErr w:type="gramStart"/>
      <w:r>
        <w:rPr>
          <w:rFonts w:hint="eastAsia"/>
        </w:rPr>
        <w:t>维技术</w:t>
      </w:r>
      <w:proofErr w:type="gramEnd"/>
      <w:r>
        <w:rPr>
          <w:rFonts w:hint="eastAsia"/>
        </w:rPr>
        <w:t>培训</w:t>
      </w:r>
    </w:p>
    <w:p w14:paraId="268ABC35" w14:textId="77777777" w:rsidR="009D6247" w:rsidRDefault="00000000">
      <w:pPr>
        <w:ind w:firstLine="480"/>
      </w:pPr>
      <w:r>
        <w:rPr>
          <w:rFonts w:hint="eastAsia"/>
        </w:rPr>
        <w:t>系统安装调试和初始化培训</w:t>
      </w:r>
    </w:p>
    <w:p w14:paraId="3362FE98" w14:textId="77777777" w:rsidR="009D6247" w:rsidRDefault="00000000">
      <w:pPr>
        <w:ind w:firstLine="480"/>
      </w:pPr>
      <w:r>
        <w:rPr>
          <w:rFonts w:hint="eastAsia"/>
        </w:rPr>
        <w:t>系统监控及优化基本方法培训</w:t>
      </w:r>
    </w:p>
    <w:p w14:paraId="77CDCFAD" w14:textId="77777777" w:rsidR="009D6247" w:rsidRDefault="00000000">
      <w:pPr>
        <w:pStyle w:val="3"/>
      </w:pPr>
      <w:bookmarkStart w:id="595" w:name="_Toc213053861"/>
      <w:r>
        <w:rPr>
          <w:rFonts w:hint="eastAsia"/>
        </w:rPr>
        <w:t>培训方式</w:t>
      </w:r>
      <w:bookmarkEnd w:id="595"/>
    </w:p>
    <w:p w14:paraId="2DA52479" w14:textId="77777777" w:rsidR="009D6247" w:rsidRDefault="00000000">
      <w:pPr>
        <w:ind w:firstLine="480"/>
      </w:pPr>
      <w:r>
        <w:rPr>
          <w:rFonts w:hint="eastAsia"/>
        </w:rPr>
        <w:t>为了高效地进行培训，针对管理人员、操作人员及维护人员三种不同的对象制定不同的培训计划，并分别培训，培训期间大家对项目软件系统开发维护当中出现的一些问题可以有效沟通，可以通过讨论得到共同提高。</w:t>
      </w:r>
    </w:p>
    <w:p w14:paraId="3374FCEA" w14:textId="77777777" w:rsidR="009D6247" w:rsidRDefault="00000000">
      <w:pPr>
        <w:ind w:firstLine="480"/>
      </w:pPr>
      <w:r>
        <w:rPr>
          <w:rFonts w:hint="eastAsia"/>
        </w:rPr>
        <w:t>培训的教师通常由项目</w:t>
      </w:r>
      <w:proofErr w:type="gramStart"/>
      <w:r>
        <w:rPr>
          <w:rFonts w:hint="eastAsia"/>
        </w:rPr>
        <w:t>组核心</w:t>
      </w:r>
      <w:proofErr w:type="gramEnd"/>
      <w:r>
        <w:rPr>
          <w:rFonts w:hint="eastAsia"/>
        </w:rPr>
        <w:t>成员担任，能够通过上大课的方式深入浅出的讲解，也可以针对不同层次的学员进行不同的辅导，使得学员在培训期间能得到切实的进步。</w:t>
      </w:r>
    </w:p>
    <w:p w14:paraId="2A17775F" w14:textId="77777777" w:rsidR="009D6247" w:rsidRDefault="00000000">
      <w:pPr>
        <w:ind w:firstLine="480"/>
      </w:pPr>
      <w:r>
        <w:rPr>
          <w:rFonts w:hint="eastAsia"/>
        </w:rPr>
        <w:t>1</w:t>
      </w:r>
      <w:r>
        <w:rPr>
          <w:rFonts w:hint="eastAsia"/>
        </w:rPr>
        <w:t>、</w:t>
      </w:r>
      <w:r>
        <w:rPr>
          <w:rFonts w:hint="eastAsia"/>
        </w:rPr>
        <w:tab/>
      </w:r>
      <w:r>
        <w:rPr>
          <w:rFonts w:hint="eastAsia"/>
        </w:rPr>
        <w:t>现场培训</w:t>
      </w:r>
    </w:p>
    <w:p w14:paraId="614B5399" w14:textId="77777777" w:rsidR="009D6247" w:rsidRDefault="00000000">
      <w:pPr>
        <w:ind w:firstLine="480"/>
      </w:pPr>
      <w:r>
        <w:rPr>
          <w:rFonts w:hint="eastAsia"/>
        </w:rPr>
        <w:t>在建设项目所在地组织用户相关人员进行培训。</w:t>
      </w:r>
    </w:p>
    <w:p w14:paraId="21D2F77D" w14:textId="77777777" w:rsidR="009D6247" w:rsidRDefault="00000000">
      <w:pPr>
        <w:ind w:firstLine="480"/>
      </w:pPr>
      <w:r>
        <w:rPr>
          <w:rFonts w:hint="eastAsia"/>
        </w:rPr>
        <w:t>2</w:t>
      </w:r>
      <w:r>
        <w:rPr>
          <w:rFonts w:hint="eastAsia"/>
        </w:rPr>
        <w:t>、集中培训</w:t>
      </w:r>
    </w:p>
    <w:p w14:paraId="356D4742" w14:textId="77777777" w:rsidR="009D6247" w:rsidRDefault="00000000">
      <w:pPr>
        <w:ind w:firstLine="480"/>
      </w:pPr>
      <w:r>
        <w:rPr>
          <w:rFonts w:hint="eastAsia"/>
        </w:rPr>
        <w:t>组织系统使用人员和运行维护人员集中在一起分别进行集中培训。</w:t>
      </w:r>
    </w:p>
    <w:p w14:paraId="3C538871" w14:textId="77777777" w:rsidR="009D6247" w:rsidRDefault="00000000">
      <w:pPr>
        <w:ind w:firstLine="480"/>
      </w:pPr>
      <w:r>
        <w:rPr>
          <w:rFonts w:hint="eastAsia"/>
        </w:rPr>
        <w:t>3</w:t>
      </w:r>
      <w:r>
        <w:rPr>
          <w:rFonts w:hint="eastAsia"/>
        </w:rPr>
        <w:t>、远程培训</w:t>
      </w:r>
    </w:p>
    <w:p w14:paraId="6BA62C3E" w14:textId="77777777" w:rsidR="009D6247" w:rsidRDefault="00000000">
      <w:pPr>
        <w:ind w:firstLine="480"/>
      </w:pPr>
      <w:r>
        <w:rPr>
          <w:rFonts w:hint="eastAsia"/>
        </w:rPr>
        <w:t>作为集中培训的辅助方式，远程培训将通过培训网站进行远程培训，定期发布培训文档和培训资料。主要参与培训组为开发人员和系统管理员。</w:t>
      </w:r>
    </w:p>
    <w:p w14:paraId="60FC3484" w14:textId="77777777" w:rsidR="009D6247" w:rsidRDefault="009D6247">
      <w:pPr>
        <w:ind w:firstLine="480"/>
      </w:pPr>
    </w:p>
    <w:p w14:paraId="46779EAB" w14:textId="77777777" w:rsidR="009D6247" w:rsidRDefault="00000000">
      <w:pPr>
        <w:pStyle w:val="1"/>
      </w:pPr>
      <w:bookmarkStart w:id="596" w:name="_Toc213053862"/>
      <w:r>
        <w:rPr>
          <w:rFonts w:hint="eastAsia"/>
        </w:rPr>
        <w:lastRenderedPageBreak/>
        <w:t>项目运营方案</w:t>
      </w:r>
      <w:bookmarkEnd w:id="596"/>
    </w:p>
    <w:p w14:paraId="760EE37B" w14:textId="77777777" w:rsidR="009D6247" w:rsidRDefault="00000000">
      <w:pPr>
        <w:pStyle w:val="2"/>
      </w:pPr>
      <w:bookmarkStart w:id="597" w:name="_Toc213053863"/>
      <w:r>
        <w:rPr>
          <w:rFonts w:hint="eastAsia"/>
        </w:rPr>
        <w:t>运营模式</w:t>
      </w:r>
      <w:bookmarkEnd w:id="597"/>
    </w:p>
    <w:p w14:paraId="3439CBF6" w14:textId="77777777" w:rsidR="009D6247" w:rsidRDefault="00000000">
      <w:pPr>
        <w:ind w:firstLine="480"/>
      </w:pPr>
      <w:proofErr w:type="gramStart"/>
      <w:r>
        <w:rPr>
          <w:rFonts w:hint="eastAsia"/>
        </w:rPr>
        <w:t>以数智基座</w:t>
      </w:r>
      <w:proofErr w:type="gramEnd"/>
      <w:r>
        <w:rPr>
          <w:rFonts w:hint="eastAsia"/>
        </w:rPr>
        <w:t>为核心运营载体，贯穿安全与合</w:t>
      </w:r>
      <w:proofErr w:type="gramStart"/>
      <w:r>
        <w:rPr>
          <w:rFonts w:hint="eastAsia"/>
        </w:rPr>
        <w:t>规</w:t>
      </w:r>
      <w:proofErr w:type="gramEnd"/>
      <w:r>
        <w:rPr>
          <w:rFonts w:hint="eastAsia"/>
        </w:rPr>
        <w:t>保障、场景化应用开发与试点验证、规模化推广与生态</w:t>
      </w:r>
      <w:proofErr w:type="gramStart"/>
      <w:r>
        <w:rPr>
          <w:rFonts w:hint="eastAsia"/>
        </w:rPr>
        <w:t>构建全</w:t>
      </w:r>
      <w:proofErr w:type="gramEnd"/>
      <w:r>
        <w:rPr>
          <w:rFonts w:hint="eastAsia"/>
        </w:rPr>
        <w:t>流程</w:t>
      </w:r>
      <w:r>
        <w:rPr>
          <w:rFonts w:hint="eastAsia"/>
        </w:rPr>
        <w:t xml:space="preserve"> </w:t>
      </w:r>
      <w:r>
        <w:rPr>
          <w:rFonts w:hint="eastAsia"/>
        </w:rPr>
        <w:t>。在安全合</w:t>
      </w:r>
      <w:proofErr w:type="gramStart"/>
      <w:r>
        <w:rPr>
          <w:rFonts w:hint="eastAsia"/>
        </w:rPr>
        <w:t>规</w:t>
      </w:r>
      <w:proofErr w:type="gramEnd"/>
      <w:r>
        <w:rPr>
          <w:rFonts w:hint="eastAsia"/>
        </w:rPr>
        <w:t>基础上，支撑政府、企业场景创新，经试点示范确定商业模式后，推动全域覆盖、生态构建，持续挖掘数据价值。</w:t>
      </w:r>
    </w:p>
    <w:p w14:paraId="285273F6" w14:textId="77777777" w:rsidR="009D6247" w:rsidRDefault="00000000">
      <w:pPr>
        <w:pStyle w:val="2"/>
      </w:pPr>
      <w:bookmarkStart w:id="598" w:name="_Toc213053864"/>
      <w:r>
        <w:rPr>
          <w:rFonts w:hint="eastAsia"/>
        </w:rPr>
        <w:t>运营组织方案</w:t>
      </w:r>
      <w:bookmarkEnd w:id="598"/>
    </w:p>
    <w:p w14:paraId="7E3764CD" w14:textId="77777777" w:rsidR="009D6247" w:rsidRDefault="00000000">
      <w:pPr>
        <w:pStyle w:val="3"/>
      </w:pPr>
      <w:bookmarkStart w:id="599" w:name="_Toc213053865"/>
      <w:r>
        <w:rPr>
          <w:rFonts w:hint="eastAsia"/>
        </w:rPr>
        <w:t>主体协同</w:t>
      </w:r>
      <w:bookmarkEnd w:id="599"/>
    </w:p>
    <w:p w14:paraId="2E2314C5" w14:textId="77777777" w:rsidR="009D6247" w:rsidRDefault="00000000">
      <w:pPr>
        <w:ind w:firstLine="480"/>
      </w:pPr>
      <w:r>
        <w:rPr>
          <w:rFonts w:hint="eastAsia"/>
        </w:rPr>
        <w:t>授权企业：承担多环节具体运营任务，如在场景化应用开发中，</w:t>
      </w:r>
      <w:proofErr w:type="gramStart"/>
      <w:r>
        <w:rPr>
          <w:rFonts w:hint="eastAsia"/>
        </w:rPr>
        <w:t>以数智基座</w:t>
      </w:r>
      <w:proofErr w:type="gramEnd"/>
      <w:r>
        <w:rPr>
          <w:rFonts w:hint="eastAsia"/>
        </w:rPr>
        <w:t>运营支撑场景创新、试点示范及后续全域覆盖与生态构建；在数据治理等环节，服务公共数据持有主体，开展数据治理与资产运营。</w:t>
      </w:r>
    </w:p>
    <w:p w14:paraId="12E08CA1" w14:textId="77777777" w:rsidR="009D6247" w:rsidRDefault="00000000">
      <w:pPr>
        <w:ind w:firstLine="480"/>
      </w:pPr>
      <w:r>
        <w:rPr>
          <w:rFonts w:hint="eastAsia"/>
        </w:rPr>
        <w:t>政府主管部门：发布政策（如场景创新政策、产业生态政策）、制定规定（</w:t>
      </w:r>
      <w:proofErr w:type="gramStart"/>
      <w:r>
        <w:rPr>
          <w:rFonts w:hint="eastAsia"/>
        </w:rPr>
        <w:t>数智底座</w:t>
      </w:r>
      <w:proofErr w:type="gramEnd"/>
      <w:r>
        <w:rPr>
          <w:rFonts w:hint="eastAsia"/>
        </w:rPr>
        <w:t>建设运营规划、公共数据开放共享及安全管理规定等）、实施购买服务（涵盖基建、数据治理等）、开展授权（公共数据特许经营授权）与检查（安全与合</w:t>
      </w:r>
      <w:proofErr w:type="gramStart"/>
      <w:r>
        <w:rPr>
          <w:rFonts w:hint="eastAsia"/>
        </w:rPr>
        <w:t>规</w:t>
      </w:r>
      <w:proofErr w:type="gramEnd"/>
      <w:r>
        <w:rPr>
          <w:rFonts w:hint="eastAsia"/>
        </w:rPr>
        <w:t>检查），统筹引导运营方向。</w:t>
      </w:r>
    </w:p>
    <w:p w14:paraId="4B7FC5C5" w14:textId="77777777" w:rsidR="009D6247" w:rsidRDefault="00000000">
      <w:pPr>
        <w:ind w:firstLine="480"/>
      </w:pPr>
      <w:r>
        <w:rPr>
          <w:rFonts w:hint="eastAsia"/>
        </w:rPr>
        <w:t>外部数商：参与安全合</w:t>
      </w:r>
      <w:proofErr w:type="gramStart"/>
      <w:r>
        <w:rPr>
          <w:rFonts w:hint="eastAsia"/>
        </w:rPr>
        <w:t>规</w:t>
      </w:r>
      <w:proofErr w:type="gramEnd"/>
      <w:r>
        <w:rPr>
          <w:rFonts w:hint="eastAsia"/>
        </w:rPr>
        <w:t>检查（第三方安全合</w:t>
      </w:r>
      <w:proofErr w:type="gramStart"/>
      <w:r>
        <w:rPr>
          <w:rFonts w:hint="eastAsia"/>
        </w:rPr>
        <w:t>规</w:t>
      </w:r>
      <w:proofErr w:type="gramEnd"/>
      <w:r>
        <w:rPr>
          <w:rFonts w:hint="eastAsia"/>
        </w:rPr>
        <w:t>检查）、场景创新（联合数据授权运营</w:t>
      </w:r>
      <w:proofErr w:type="gramStart"/>
      <w:r>
        <w:rPr>
          <w:rFonts w:hint="eastAsia"/>
        </w:rPr>
        <w:t>商服务</w:t>
      </w:r>
      <w:proofErr w:type="gramEnd"/>
      <w:r>
        <w:rPr>
          <w:rFonts w:hint="eastAsia"/>
        </w:rPr>
        <w:t>场景创新）、全域覆盖与生态构建（联合实现试点示范全域覆盖及生态末端服务），补充专业服务能力。</w:t>
      </w:r>
    </w:p>
    <w:p w14:paraId="7FD2E2C4" w14:textId="77777777" w:rsidR="009D6247" w:rsidRDefault="00000000">
      <w:pPr>
        <w:pStyle w:val="3"/>
      </w:pPr>
      <w:bookmarkStart w:id="600" w:name="_Toc213053866"/>
      <w:r>
        <w:rPr>
          <w:rFonts w:hint="eastAsia"/>
        </w:rPr>
        <w:t>组织流程</w:t>
      </w:r>
      <w:bookmarkEnd w:id="600"/>
    </w:p>
    <w:p w14:paraId="58526EFD" w14:textId="77777777" w:rsidR="009D6247" w:rsidRDefault="00000000">
      <w:pPr>
        <w:ind w:firstLine="480"/>
      </w:pPr>
      <w:r>
        <w:rPr>
          <w:rFonts w:hint="eastAsia"/>
        </w:rPr>
        <w:t>规划阶段奠定战略与规则基础后，建设阶段完成基建、平台及数据治理等准备；运营阶段先通过安全与合</w:t>
      </w:r>
      <w:proofErr w:type="gramStart"/>
      <w:r>
        <w:rPr>
          <w:rFonts w:hint="eastAsia"/>
        </w:rPr>
        <w:t>规</w:t>
      </w:r>
      <w:proofErr w:type="gramEnd"/>
      <w:r>
        <w:rPr>
          <w:rFonts w:hint="eastAsia"/>
        </w:rPr>
        <w:t>保障筑牢底线，场景化应用开发与试点验证探索模式，再经规模化推广与生态构建，实现价值扩散与持续挖掘，各环节依职责分工协同推进。</w:t>
      </w:r>
    </w:p>
    <w:p w14:paraId="6D78CE6D" w14:textId="77777777" w:rsidR="009D6247" w:rsidRDefault="00000000">
      <w:pPr>
        <w:pStyle w:val="2"/>
      </w:pPr>
      <w:bookmarkStart w:id="601" w:name="_Toc213053867"/>
      <w:r>
        <w:rPr>
          <w:rFonts w:hint="eastAsia"/>
        </w:rPr>
        <w:lastRenderedPageBreak/>
        <w:t>安全保障方案</w:t>
      </w:r>
      <w:bookmarkEnd w:id="601"/>
    </w:p>
    <w:p w14:paraId="4E9428BA" w14:textId="77777777" w:rsidR="009D6247" w:rsidRDefault="00000000">
      <w:pPr>
        <w:pStyle w:val="3"/>
      </w:pPr>
      <w:bookmarkStart w:id="602" w:name="_Toc213053868"/>
      <w:r>
        <w:rPr>
          <w:rFonts w:hint="eastAsia"/>
        </w:rPr>
        <w:t>建设与检查主体</w:t>
      </w:r>
      <w:bookmarkEnd w:id="602"/>
    </w:p>
    <w:p w14:paraId="24EB4E99" w14:textId="77777777" w:rsidR="009D6247" w:rsidRDefault="00000000">
      <w:pPr>
        <w:ind w:firstLine="480"/>
      </w:pPr>
      <w:r>
        <w:rPr>
          <w:rFonts w:hint="eastAsia"/>
        </w:rPr>
        <w:t>构建安全合</w:t>
      </w:r>
      <w:proofErr w:type="gramStart"/>
      <w:r>
        <w:rPr>
          <w:rFonts w:hint="eastAsia"/>
        </w:rPr>
        <w:t>规</w:t>
      </w:r>
      <w:proofErr w:type="gramEnd"/>
      <w:r>
        <w:rPr>
          <w:rFonts w:hint="eastAsia"/>
        </w:rPr>
        <w:t>保障设备设施与体系由授权企业负责实施，政府主管部门开展安全与合</w:t>
      </w:r>
      <w:proofErr w:type="gramStart"/>
      <w:r>
        <w:rPr>
          <w:rFonts w:hint="eastAsia"/>
        </w:rPr>
        <w:t>规</w:t>
      </w:r>
      <w:proofErr w:type="gramEnd"/>
      <w:r>
        <w:rPr>
          <w:rFonts w:hint="eastAsia"/>
        </w:rPr>
        <w:t>检查，同时引入外部数商（第三方安全合</w:t>
      </w:r>
      <w:proofErr w:type="gramStart"/>
      <w:r>
        <w:rPr>
          <w:rFonts w:hint="eastAsia"/>
        </w:rPr>
        <w:t>规</w:t>
      </w:r>
      <w:proofErr w:type="gramEnd"/>
      <w:r>
        <w:rPr>
          <w:rFonts w:hint="eastAsia"/>
        </w:rPr>
        <w:t>检查），形成</w:t>
      </w:r>
      <w:r>
        <w:rPr>
          <w:rFonts w:hint="eastAsia"/>
        </w:rPr>
        <w:t xml:space="preserve"> </w:t>
      </w:r>
      <w:r>
        <w:rPr>
          <w:rFonts w:hint="eastAsia"/>
        </w:rPr>
        <w:t>“建设</w:t>
      </w:r>
      <w:r>
        <w:rPr>
          <w:rFonts w:hint="eastAsia"/>
        </w:rPr>
        <w:t xml:space="preserve"> - </w:t>
      </w:r>
      <w:r>
        <w:rPr>
          <w:rFonts w:hint="eastAsia"/>
        </w:rPr>
        <w:t>自查</w:t>
      </w:r>
      <w:r>
        <w:rPr>
          <w:rFonts w:hint="eastAsia"/>
        </w:rPr>
        <w:t xml:space="preserve"> - </w:t>
      </w:r>
      <w:r>
        <w:rPr>
          <w:rFonts w:hint="eastAsia"/>
        </w:rPr>
        <w:t>官方检查</w:t>
      </w:r>
      <w:r>
        <w:rPr>
          <w:rFonts w:hint="eastAsia"/>
        </w:rPr>
        <w:t xml:space="preserve"> - </w:t>
      </w:r>
      <w:r>
        <w:rPr>
          <w:rFonts w:hint="eastAsia"/>
        </w:rPr>
        <w:t>第三方监督”</w:t>
      </w:r>
      <w:r>
        <w:rPr>
          <w:rFonts w:hint="eastAsia"/>
        </w:rPr>
        <w:t xml:space="preserve"> </w:t>
      </w:r>
      <w:r>
        <w:rPr>
          <w:rFonts w:hint="eastAsia"/>
        </w:rPr>
        <w:t>多层保障。</w:t>
      </w:r>
    </w:p>
    <w:p w14:paraId="7233140D" w14:textId="77777777" w:rsidR="009D6247" w:rsidRDefault="00000000">
      <w:pPr>
        <w:pStyle w:val="3"/>
      </w:pPr>
      <w:bookmarkStart w:id="603" w:name="_Toc213053869"/>
      <w:r>
        <w:rPr>
          <w:rFonts w:hint="eastAsia"/>
        </w:rPr>
        <w:t>保障依据与重点</w:t>
      </w:r>
      <w:bookmarkEnd w:id="603"/>
    </w:p>
    <w:p w14:paraId="2C953A13" w14:textId="77777777" w:rsidR="009D6247" w:rsidRDefault="00000000">
      <w:pPr>
        <w:ind w:firstLine="480"/>
      </w:pPr>
      <w:r>
        <w:rPr>
          <w:rFonts w:hint="eastAsia"/>
        </w:rPr>
        <w:t>依据《政府公共数据安全管理规定》等政策文件，聚焦数据治理、资产运营、场景应用全流程，对数据共享开放前治理、特许经营数据运营等关键环节，从技术（安全设施）、管理（合规制度）层面保障数据安全与合</w:t>
      </w:r>
      <w:proofErr w:type="gramStart"/>
      <w:r>
        <w:rPr>
          <w:rFonts w:hint="eastAsia"/>
        </w:rPr>
        <w:t>规</w:t>
      </w:r>
      <w:proofErr w:type="gramEnd"/>
      <w:r>
        <w:rPr>
          <w:rFonts w:hint="eastAsia"/>
        </w:rPr>
        <w:t>。</w:t>
      </w:r>
    </w:p>
    <w:p w14:paraId="73E1AE69" w14:textId="77777777" w:rsidR="009D6247" w:rsidRDefault="00000000">
      <w:pPr>
        <w:pStyle w:val="2"/>
      </w:pPr>
      <w:bookmarkStart w:id="604" w:name="_Toc213053870"/>
      <w:r>
        <w:rPr>
          <w:rFonts w:hint="eastAsia"/>
        </w:rPr>
        <w:t>绩效管理方案</w:t>
      </w:r>
      <w:bookmarkEnd w:id="604"/>
    </w:p>
    <w:p w14:paraId="33ECE53C" w14:textId="77777777" w:rsidR="009D6247" w:rsidRDefault="00000000">
      <w:pPr>
        <w:pStyle w:val="3"/>
      </w:pPr>
      <w:bookmarkStart w:id="605" w:name="_Toc213053871"/>
      <w:r>
        <w:rPr>
          <w:rFonts w:hint="eastAsia"/>
        </w:rPr>
        <w:t>绩效目标</w:t>
      </w:r>
      <w:bookmarkEnd w:id="605"/>
    </w:p>
    <w:p w14:paraId="222308A3" w14:textId="77777777" w:rsidR="009D6247" w:rsidRDefault="00000000">
      <w:pPr>
        <w:ind w:firstLine="480"/>
      </w:pPr>
      <w:proofErr w:type="gramStart"/>
      <w:r>
        <w:rPr>
          <w:rFonts w:hint="eastAsia"/>
        </w:rPr>
        <w:t>围绕数智基座</w:t>
      </w:r>
      <w:proofErr w:type="gramEnd"/>
      <w:r>
        <w:rPr>
          <w:rFonts w:hint="eastAsia"/>
        </w:rPr>
        <w:t>运营价值，设定场景创新成效（如创新场景数量、企业</w:t>
      </w:r>
      <w:r>
        <w:rPr>
          <w:rFonts w:hint="eastAsia"/>
        </w:rPr>
        <w:t>/</w:t>
      </w:r>
      <w:r>
        <w:rPr>
          <w:rFonts w:hint="eastAsia"/>
        </w:rPr>
        <w:t>政府场景应用满意度）、试点示范成果（商业模式成熟度、可复制性）、全域覆盖进度（覆盖区域</w:t>
      </w:r>
      <w:r>
        <w:rPr>
          <w:rFonts w:hint="eastAsia"/>
        </w:rPr>
        <w:t>/</w:t>
      </w:r>
      <w:r>
        <w:rPr>
          <w:rFonts w:hint="eastAsia"/>
        </w:rPr>
        <w:t>行业广度）、生态构建质量（行业协会组建、团体标准发布、产业赋能效果）等核心目标，衡量运营对政府管理、企业发展、数据价值挖掘的支撑作用。</w:t>
      </w:r>
    </w:p>
    <w:p w14:paraId="350F26E3" w14:textId="77777777" w:rsidR="009D6247" w:rsidRDefault="00000000">
      <w:pPr>
        <w:pStyle w:val="3"/>
      </w:pPr>
      <w:bookmarkStart w:id="606" w:name="_Toc213053872"/>
      <w:r>
        <w:rPr>
          <w:rFonts w:hint="eastAsia"/>
        </w:rPr>
        <w:t>考核与优化</w:t>
      </w:r>
      <w:bookmarkEnd w:id="606"/>
    </w:p>
    <w:p w14:paraId="2153ABDB" w14:textId="77777777" w:rsidR="009D6247" w:rsidRDefault="00000000">
      <w:pPr>
        <w:ind w:firstLine="480"/>
      </w:pPr>
      <w:r>
        <w:rPr>
          <w:rFonts w:hint="eastAsia"/>
        </w:rPr>
        <w:t>政府主管部门依据发布政策（如场景创新政策、产业生态政策）及管理规定，结合各阶段任务（场景开发、试点推广、生态构建），对授权企业、</w:t>
      </w:r>
      <w:proofErr w:type="gramStart"/>
      <w:r>
        <w:rPr>
          <w:rFonts w:hint="eastAsia"/>
        </w:rPr>
        <w:t>外部数商参与</w:t>
      </w:r>
      <w:proofErr w:type="gramEnd"/>
      <w:r>
        <w:rPr>
          <w:rFonts w:hint="eastAsia"/>
        </w:rPr>
        <w:t>运营情况考核。将考核结果与政府购买服务续期、公共数据特许经营授权调整等挂钩，推动运营主体优化服务，持续</w:t>
      </w:r>
      <w:proofErr w:type="gramStart"/>
      <w:r>
        <w:rPr>
          <w:rFonts w:hint="eastAsia"/>
        </w:rPr>
        <w:t>提升数智基座</w:t>
      </w:r>
      <w:proofErr w:type="gramEnd"/>
      <w:r>
        <w:rPr>
          <w:rFonts w:hint="eastAsia"/>
        </w:rPr>
        <w:t>运营效能。</w:t>
      </w:r>
    </w:p>
    <w:p w14:paraId="21F4BEC9" w14:textId="77777777" w:rsidR="009D6247" w:rsidRDefault="00000000">
      <w:pPr>
        <w:pStyle w:val="1"/>
      </w:pPr>
      <w:bookmarkStart w:id="607" w:name="_Toc213053873"/>
      <w:r>
        <w:rPr>
          <w:rFonts w:hint="eastAsia"/>
        </w:rPr>
        <w:lastRenderedPageBreak/>
        <w:t>项目投融资与财务方案</w:t>
      </w:r>
      <w:bookmarkEnd w:id="607"/>
    </w:p>
    <w:p w14:paraId="4547F0C6" w14:textId="77777777" w:rsidR="009D6247" w:rsidRDefault="00000000">
      <w:pPr>
        <w:pStyle w:val="2"/>
      </w:pPr>
      <w:bookmarkStart w:id="608" w:name="_Toc213053874"/>
      <w:r>
        <w:rPr>
          <w:rFonts w:hint="eastAsia"/>
        </w:rPr>
        <w:t>投资方案</w:t>
      </w:r>
      <w:bookmarkEnd w:id="608"/>
    </w:p>
    <w:p w14:paraId="73ECA7E7" w14:textId="77777777" w:rsidR="009D6247" w:rsidRDefault="00000000">
      <w:pPr>
        <w:ind w:firstLine="480"/>
      </w:pPr>
      <w:proofErr w:type="gramStart"/>
      <w:r>
        <w:rPr>
          <w:rFonts w:hint="eastAsia"/>
        </w:rPr>
        <w:t>数智底座</w:t>
      </w:r>
      <w:proofErr w:type="gramEnd"/>
      <w:r>
        <w:rPr>
          <w:rFonts w:hint="eastAsia"/>
        </w:rPr>
        <w:t>建设内容包括</w:t>
      </w:r>
      <w:proofErr w:type="gramStart"/>
      <w:r>
        <w:rPr>
          <w:rFonts w:hint="eastAsia"/>
        </w:rPr>
        <w:t>智算基础</w:t>
      </w:r>
      <w:proofErr w:type="gramEnd"/>
      <w:r>
        <w:rPr>
          <w:rFonts w:hint="eastAsia"/>
        </w:rPr>
        <w:t>设施、数据融合中台、进阶支撑能力三部分项内容，建设成本约合</w:t>
      </w:r>
      <w:r>
        <w:rPr>
          <w:rFonts w:hint="eastAsia"/>
        </w:rPr>
        <w:t>12,461.88</w:t>
      </w:r>
      <w:r>
        <w:rPr>
          <w:rFonts w:hint="eastAsia"/>
        </w:rPr>
        <w:t>万元。</w:t>
      </w:r>
    </w:p>
    <w:p w14:paraId="58F2502A" w14:textId="77777777" w:rsidR="009D6247" w:rsidRDefault="00000000">
      <w:pPr>
        <w:pStyle w:val="B"/>
        <w:ind w:firstLine="360"/>
      </w:pPr>
      <w:proofErr w:type="gramStart"/>
      <w:r>
        <w:rPr>
          <w:rFonts w:hint="eastAsia"/>
        </w:rPr>
        <w:t>数智底座</w:t>
      </w:r>
      <w:proofErr w:type="gramEnd"/>
      <w:r>
        <w:rPr>
          <w:rFonts w:hint="eastAsia"/>
        </w:rPr>
        <w:t>建设资金预算表</w:t>
      </w:r>
    </w:p>
    <w:tbl>
      <w:tblPr>
        <w:tblW w:w="8982" w:type="dxa"/>
        <w:jc w:val="center"/>
        <w:tblLook w:val="04A0" w:firstRow="1" w:lastRow="0" w:firstColumn="1" w:lastColumn="0" w:noHBand="0" w:noVBand="1"/>
      </w:tblPr>
      <w:tblGrid>
        <w:gridCol w:w="920"/>
        <w:gridCol w:w="3414"/>
        <w:gridCol w:w="1368"/>
        <w:gridCol w:w="1260"/>
        <w:gridCol w:w="2020"/>
      </w:tblGrid>
      <w:tr w:rsidR="009D6247" w14:paraId="59FB8616" w14:textId="77777777">
        <w:trPr>
          <w:trHeight w:val="270"/>
          <w:jc w:val="center"/>
        </w:trPr>
        <w:tc>
          <w:tcPr>
            <w:tcW w:w="920" w:type="dxa"/>
            <w:tcBorders>
              <w:top w:val="single" w:sz="4" w:space="0" w:color="auto"/>
              <w:left w:val="single" w:sz="4" w:space="0" w:color="auto"/>
              <w:bottom w:val="single" w:sz="4" w:space="0" w:color="auto"/>
              <w:right w:val="single" w:sz="4" w:space="0" w:color="auto"/>
            </w:tcBorders>
            <w:noWrap/>
            <w:vAlign w:val="center"/>
          </w:tcPr>
          <w:p w14:paraId="50F0EA52" w14:textId="77777777" w:rsidR="009D6247" w:rsidRDefault="00000000">
            <w:pPr>
              <w:widowControl/>
              <w:spacing w:line="240" w:lineRule="auto"/>
              <w:ind w:firstLineChars="0" w:firstLine="0"/>
              <w:jc w:val="center"/>
              <w:rPr>
                <w:rFonts w:ascii="宋体" w:hAnsi="宋体" w:cs="宋体" w:hint="eastAsia"/>
                <w:b/>
                <w:bCs/>
                <w:kern w:val="0"/>
                <w:sz w:val="22"/>
                <w:szCs w:val="22"/>
              </w:rPr>
            </w:pPr>
            <w:r>
              <w:rPr>
                <w:rFonts w:ascii="宋体" w:hAnsi="宋体" w:cs="宋体" w:hint="eastAsia"/>
                <w:b/>
                <w:bCs/>
                <w:kern w:val="0"/>
                <w:sz w:val="22"/>
                <w:szCs w:val="22"/>
              </w:rPr>
              <w:t>序号</w:t>
            </w:r>
          </w:p>
        </w:tc>
        <w:tc>
          <w:tcPr>
            <w:tcW w:w="3414" w:type="dxa"/>
            <w:tcBorders>
              <w:top w:val="single" w:sz="4" w:space="0" w:color="auto"/>
              <w:left w:val="nil"/>
              <w:bottom w:val="single" w:sz="4" w:space="0" w:color="auto"/>
              <w:right w:val="single" w:sz="4" w:space="0" w:color="auto"/>
            </w:tcBorders>
            <w:noWrap/>
            <w:vAlign w:val="center"/>
          </w:tcPr>
          <w:p w14:paraId="455A3A88" w14:textId="77777777" w:rsidR="009D6247" w:rsidRDefault="00000000">
            <w:pPr>
              <w:widowControl/>
              <w:spacing w:line="240" w:lineRule="auto"/>
              <w:ind w:firstLineChars="0" w:firstLine="0"/>
              <w:jc w:val="center"/>
              <w:rPr>
                <w:rFonts w:ascii="宋体" w:hAnsi="宋体" w:cs="宋体" w:hint="eastAsia"/>
                <w:b/>
                <w:bCs/>
                <w:kern w:val="0"/>
                <w:sz w:val="22"/>
                <w:szCs w:val="22"/>
              </w:rPr>
            </w:pPr>
            <w:r>
              <w:rPr>
                <w:rFonts w:ascii="宋体" w:hAnsi="宋体" w:cs="宋体" w:hint="eastAsia"/>
                <w:b/>
                <w:bCs/>
                <w:kern w:val="0"/>
                <w:sz w:val="22"/>
                <w:szCs w:val="22"/>
              </w:rPr>
              <w:t>建设内容</w:t>
            </w:r>
          </w:p>
        </w:tc>
        <w:tc>
          <w:tcPr>
            <w:tcW w:w="1368" w:type="dxa"/>
            <w:tcBorders>
              <w:top w:val="single" w:sz="4" w:space="0" w:color="auto"/>
              <w:left w:val="nil"/>
              <w:bottom w:val="single" w:sz="4" w:space="0" w:color="auto"/>
              <w:right w:val="single" w:sz="4" w:space="0" w:color="auto"/>
            </w:tcBorders>
            <w:noWrap/>
            <w:vAlign w:val="center"/>
          </w:tcPr>
          <w:p w14:paraId="31845F14" w14:textId="77777777" w:rsidR="009D6247" w:rsidRDefault="00000000">
            <w:pPr>
              <w:widowControl/>
              <w:spacing w:line="240" w:lineRule="auto"/>
              <w:ind w:firstLineChars="0" w:firstLine="0"/>
              <w:jc w:val="center"/>
              <w:rPr>
                <w:rFonts w:ascii="宋体" w:hAnsi="宋体" w:cs="宋体" w:hint="eastAsia"/>
                <w:b/>
                <w:bCs/>
                <w:kern w:val="0"/>
                <w:sz w:val="22"/>
                <w:szCs w:val="22"/>
              </w:rPr>
            </w:pPr>
            <w:r>
              <w:rPr>
                <w:rFonts w:ascii="宋体" w:hAnsi="宋体" w:cs="宋体" w:hint="eastAsia"/>
                <w:b/>
                <w:bCs/>
                <w:kern w:val="0"/>
                <w:sz w:val="22"/>
                <w:szCs w:val="22"/>
              </w:rPr>
              <w:t>可</w:t>
            </w:r>
            <w:proofErr w:type="gramStart"/>
            <w:r>
              <w:rPr>
                <w:rFonts w:ascii="宋体" w:hAnsi="宋体" w:cs="宋体" w:hint="eastAsia"/>
                <w:b/>
                <w:bCs/>
                <w:kern w:val="0"/>
                <w:sz w:val="22"/>
                <w:szCs w:val="22"/>
              </w:rPr>
              <w:t>研</w:t>
            </w:r>
            <w:proofErr w:type="gramEnd"/>
            <w:r>
              <w:rPr>
                <w:rFonts w:ascii="宋体" w:hAnsi="宋体" w:cs="宋体" w:hint="eastAsia"/>
                <w:b/>
                <w:bCs/>
                <w:kern w:val="0"/>
                <w:sz w:val="22"/>
                <w:szCs w:val="22"/>
              </w:rPr>
              <w:t>投资（万元）</w:t>
            </w:r>
          </w:p>
        </w:tc>
        <w:tc>
          <w:tcPr>
            <w:tcW w:w="1260" w:type="dxa"/>
            <w:tcBorders>
              <w:top w:val="single" w:sz="4" w:space="0" w:color="auto"/>
              <w:left w:val="nil"/>
              <w:bottom w:val="single" w:sz="4" w:space="0" w:color="auto"/>
              <w:right w:val="single" w:sz="4" w:space="0" w:color="auto"/>
            </w:tcBorders>
            <w:noWrap/>
            <w:vAlign w:val="center"/>
          </w:tcPr>
          <w:p w14:paraId="3E405CC8" w14:textId="77777777" w:rsidR="009D6247" w:rsidRDefault="00000000">
            <w:pPr>
              <w:widowControl/>
              <w:spacing w:line="240" w:lineRule="auto"/>
              <w:ind w:firstLineChars="0" w:firstLine="0"/>
              <w:jc w:val="center"/>
              <w:rPr>
                <w:rFonts w:ascii="宋体" w:hAnsi="宋体" w:cs="宋体" w:hint="eastAsia"/>
                <w:b/>
                <w:bCs/>
                <w:kern w:val="0"/>
                <w:sz w:val="22"/>
                <w:szCs w:val="22"/>
              </w:rPr>
            </w:pPr>
            <w:r>
              <w:rPr>
                <w:rFonts w:ascii="宋体" w:hAnsi="宋体" w:cs="宋体" w:hint="eastAsia"/>
                <w:b/>
                <w:bCs/>
                <w:kern w:val="0"/>
                <w:sz w:val="22"/>
                <w:szCs w:val="22"/>
              </w:rPr>
              <w:t>比例（%）</w:t>
            </w:r>
          </w:p>
        </w:tc>
        <w:tc>
          <w:tcPr>
            <w:tcW w:w="2020" w:type="dxa"/>
            <w:tcBorders>
              <w:top w:val="single" w:sz="4" w:space="0" w:color="000000"/>
              <w:left w:val="nil"/>
              <w:bottom w:val="single" w:sz="4" w:space="0" w:color="auto"/>
              <w:right w:val="single" w:sz="4" w:space="0" w:color="auto"/>
            </w:tcBorders>
            <w:vAlign w:val="center"/>
          </w:tcPr>
          <w:p w14:paraId="46342851" w14:textId="77777777" w:rsidR="009D6247" w:rsidRDefault="00000000">
            <w:pPr>
              <w:widowControl/>
              <w:spacing w:line="240" w:lineRule="auto"/>
              <w:ind w:firstLineChars="0" w:firstLine="0"/>
              <w:jc w:val="center"/>
              <w:rPr>
                <w:rFonts w:ascii="宋体" w:hAnsi="宋体" w:cs="宋体" w:hint="eastAsia"/>
                <w:b/>
                <w:bCs/>
                <w:kern w:val="0"/>
                <w:sz w:val="22"/>
                <w:szCs w:val="22"/>
              </w:rPr>
            </w:pPr>
            <w:r>
              <w:rPr>
                <w:rFonts w:ascii="宋体" w:hAnsi="宋体" w:cs="宋体" w:hint="eastAsia"/>
                <w:b/>
                <w:bCs/>
                <w:kern w:val="0"/>
                <w:sz w:val="22"/>
                <w:szCs w:val="22"/>
              </w:rPr>
              <w:t>备注</w:t>
            </w:r>
          </w:p>
        </w:tc>
      </w:tr>
      <w:tr w:rsidR="009D6247" w14:paraId="07E28D97" w14:textId="77777777">
        <w:trPr>
          <w:trHeight w:val="540"/>
          <w:jc w:val="center"/>
        </w:trPr>
        <w:tc>
          <w:tcPr>
            <w:tcW w:w="920" w:type="dxa"/>
            <w:tcBorders>
              <w:top w:val="nil"/>
              <w:left w:val="single" w:sz="4" w:space="0" w:color="auto"/>
              <w:bottom w:val="single" w:sz="4" w:space="0" w:color="auto"/>
              <w:right w:val="single" w:sz="4" w:space="0" w:color="auto"/>
            </w:tcBorders>
            <w:noWrap/>
            <w:vAlign w:val="center"/>
          </w:tcPr>
          <w:p w14:paraId="2153F1F4"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proofErr w:type="gramStart"/>
            <w:r>
              <w:rPr>
                <w:rFonts w:ascii="宋体" w:hAnsi="宋体" w:cs="宋体" w:hint="eastAsia"/>
                <w:color w:val="000000"/>
                <w:kern w:val="0"/>
                <w:sz w:val="22"/>
                <w:szCs w:val="22"/>
              </w:rPr>
              <w:t>一</w:t>
            </w:r>
            <w:proofErr w:type="gramEnd"/>
          </w:p>
        </w:tc>
        <w:tc>
          <w:tcPr>
            <w:tcW w:w="3414" w:type="dxa"/>
            <w:tcBorders>
              <w:top w:val="nil"/>
              <w:left w:val="nil"/>
              <w:bottom w:val="single" w:sz="4" w:space="0" w:color="auto"/>
              <w:right w:val="single" w:sz="4" w:space="0" w:color="auto"/>
            </w:tcBorders>
            <w:noWrap/>
            <w:vAlign w:val="center"/>
          </w:tcPr>
          <w:p w14:paraId="2C75F010"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项目建设费用</w:t>
            </w:r>
          </w:p>
        </w:tc>
        <w:tc>
          <w:tcPr>
            <w:tcW w:w="1368" w:type="dxa"/>
            <w:tcBorders>
              <w:top w:val="nil"/>
              <w:left w:val="nil"/>
              <w:bottom w:val="single" w:sz="4" w:space="0" w:color="auto"/>
              <w:right w:val="single" w:sz="4" w:space="0" w:color="auto"/>
            </w:tcBorders>
            <w:noWrap/>
            <w:vAlign w:val="center"/>
          </w:tcPr>
          <w:p w14:paraId="43876829"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11064.8</w:t>
            </w:r>
          </w:p>
        </w:tc>
        <w:tc>
          <w:tcPr>
            <w:tcW w:w="1260" w:type="dxa"/>
            <w:tcBorders>
              <w:top w:val="nil"/>
              <w:left w:val="nil"/>
              <w:bottom w:val="single" w:sz="4" w:space="0" w:color="auto"/>
              <w:right w:val="single" w:sz="4" w:space="0" w:color="auto"/>
            </w:tcBorders>
            <w:noWrap/>
            <w:vAlign w:val="center"/>
          </w:tcPr>
          <w:p w14:paraId="3CB3B846"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 xml:space="preserve">88.79 </w:t>
            </w:r>
          </w:p>
        </w:tc>
        <w:tc>
          <w:tcPr>
            <w:tcW w:w="2020" w:type="dxa"/>
            <w:tcBorders>
              <w:top w:val="nil"/>
              <w:left w:val="nil"/>
              <w:bottom w:val="single" w:sz="4" w:space="0" w:color="auto"/>
              <w:right w:val="single" w:sz="4" w:space="0" w:color="auto"/>
            </w:tcBorders>
            <w:vAlign w:val="center"/>
          </w:tcPr>
          <w:p w14:paraId="55B124ED" w14:textId="77777777" w:rsidR="009D6247" w:rsidRDefault="00000000">
            <w:pPr>
              <w:widowControl/>
              <w:spacing w:line="240" w:lineRule="auto"/>
              <w:ind w:firstLineChars="0" w:firstLine="0"/>
              <w:jc w:val="center"/>
              <w:rPr>
                <w:rFonts w:ascii="宋体" w:hAnsi="宋体" w:cs="宋体" w:hint="eastAsia"/>
                <w:b/>
                <w:bCs/>
                <w:kern w:val="0"/>
                <w:sz w:val="22"/>
                <w:szCs w:val="22"/>
              </w:rPr>
            </w:pPr>
            <w:r>
              <w:rPr>
                <w:rFonts w:ascii="宋体" w:hAnsi="宋体" w:cs="宋体" w:hint="eastAsia"/>
                <w:b/>
                <w:bCs/>
                <w:kern w:val="0"/>
                <w:sz w:val="22"/>
                <w:szCs w:val="22"/>
              </w:rPr>
              <w:t>（一）+（二）+（三）+（四）+（五）</w:t>
            </w:r>
          </w:p>
        </w:tc>
      </w:tr>
      <w:tr w:rsidR="009D6247" w14:paraId="481C21C1"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195E8624"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（一）</w:t>
            </w:r>
          </w:p>
        </w:tc>
        <w:tc>
          <w:tcPr>
            <w:tcW w:w="3414" w:type="dxa"/>
            <w:tcBorders>
              <w:top w:val="nil"/>
              <w:left w:val="nil"/>
              <w:bottom w:val="single" w:sz="4" w:space="0" w:color="auto"/>
              <w:right w:val="single" w:sz="4" w:space="0" w:color="auto"/>
            </w:tcBorders>
            <w:noWrap/>
            <w:vAlign w:val="center"/>
          </w:tcPr>
          <w:p w14:paraId="5A4CD3F7"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proofErr w:type="gramStart"/>
            <w:r>
              <w:rPr>
                <w:rFonts w:ascii="宋体" w:hAnsi="宋体" w:cs="宋体" w:hint="eastAsia"/>
                <w:b/>
                <w:bCs/>
                <w:color w:val="000000"/>
                <w:kern w:val="0"/>
                <w:sz w:val="22"/>
                <w:szCs w:val="22"/>
              </w:rPr>
              <w:t>智算基础</w:t>
            </w:r>
            <w:proofErr w:type="gramEnd"/>
            <w:r>
              <w:rPr>
                <w:rFonts w:ascii="宋体" w:hAnsi="宋体" w:cs="宋体" w:hint="eastAsia"/>
                <w:b/>
                <w:bCs/>
                <w:color w:val="000000"/>
                <w:kern w:val="0"/>
                <w:sz w:val="22"/>
                <w:szCs w:val="22"/>
              </w:rPr>
              <w:t>设施</w:t>
            </w:r>
          </w:p>
        </w:tc>
        <w:tc>
          <w:tcPr>
            <w:tcW w:w="1368" w:type="dxa"/>
            <w:tcBorders>
              <w:top w:val="nil"/>
              <w:left w:val="nil"/>
              <w:bottom w:val="single" w:sz="4" w:space="0" w:color="auto"/>
              <w:right w:val="single" w:sz="4" w:space="0" w:color="auto"/>
            </w:tcBorders>
            <w:noWrap/>
            <w:vAlign w:val="center"/>
          </w:tcPr>
          <w:p w14:paraId="506C901C"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820.21</w:t>
            </w:r>
          </w:p>
        </w:tc>
        <w:tc>
          <w:tcPr>
            <w:tcW w:w="1260" w:type="dxa"/>
            <w:tcBorders>
              <w:top w:val="nil"/>
              <w:left w:val="nil"/>
              <w:bottom w:val="single" w:sz="4" w:space="0" w:color="auto"/>
              <w:right w:val="single" w:sz="4" w:space="0" w:color="auto"/>
            </w:tcBorders>
            <w:noWrap/>
            <w:vAlign w:val="center"/>
          </w:tcPr>
          <w:p w14:paraId="6FE152CB"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 xml:space="preserve">6.58 </w:t>
            </w:r>
          </w:p>
        </w:tc>
        <w:tc>
          <w:tcPr>
            <w:tcW w:w="2020" w:type="dxa"/>
            <w:tcBorders>
              <w:top w:val="nil"/>
              <w:left w:val="nil"/>
              <w:bottom w:val="single" w:sz="4" w:space="0" w:color="auto"/>
              <w:right w:val="single" w:sz="4" w:space="0" w:color="auto"/>
            </w:tcBorders>
            <w:vAlign w:val="center"/>
          </w:tcPr>
          <w:p w14:paraId="323220AC" w14:textId="77777777" w:rsidR="009D6247" w:rsidRDefault="00000000">
            <w:pPr>
              <w:widowControl/>
              <w:spacing w:line="240" w:lineRule="auto"/>
              <w:ind w:firstLineChars="0" w:firstLine="0"/>
              <w:jc w:val="center"/>
              <w:rPr>
                <w:rFonts w:ascii="宋体" w:hAnsi="宋体" w:cs="宋体" w:hint="eastAsia"/>
                <w:b/>
                <w:bCs/>
                <w:kern w:val="0"/>
                <w:sz w:val="22"/>
                <w:szCs w:val="22"/>
              </w:rPr>
            </w:pPr>
            <w:r>
              <w:rPr>
                <w:rFonts w:ascii="宋体" w:hAnsi="宋体" w:cs="宋体" w:hint="eastAsia"/>
                <w:b/>
                <w:bCs/>
                <w:kern w:val="0"/>
                <w:sz w:val="22"/>
                <w:szCs w:val="22"/>
              </w:rPr>
              <w:t xml:space="preserve">　</w:t>
            </w:r>
          </w:p>
        </w:tc>
      </w:tr>
      <w:tr w:rsidR="009D6247" w14:paraId="1431D18A"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7A47B696"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1</w:t>
            </w:r>
          </w:p>
        </w:tc>
        <w:tc>
          <w:tcPr>
            <w:tcW w:w="3414" w:type="dxa"/>
            <w:tcBorders>
              <w:top w:val="nil"/>
              <w:left w:val="nil"/>
              <w:bottom w:val="single" w:sz="4" w:space="0" w:color="auto"/>
              <w:right w:val="single" w:sz="4" w:space="0" w:color="auto"/>
            </w:tcBorders>
            <w:noWrap/>
            <w:vAlign w:val="center"/>
          </w:tcPr>
          <w:p w14:paraId="2C3491A7"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自动驾驶数据汇聚存储</w:t>
            </w:r>
          </w:p>
        </w:tc>
        <w:tc>
          <w:tcPr>
            <w:tcW w:w="1368" w:type="dxa"/>
            <w:tcBorders>
              <w:top w:val="nil"/>
              <w:left w:val="nil"/>
              <w:bottom w:val="single" w:sz="4" w:space="0" w:color="auto"/>
              <w:right w:val="single" w:sz="4" w:space="0" w:color="auto"/>
            </w:tcBorders>
            <w:noWrap/>
            <w:vAlign w:val="center"/>
          </w:tcPr>
          <w:p w14:paraId="77C48290"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400.21</w:t>
            </w:r>
          </w:p>
        </w:tc>
        <w:tc>
          <w:tcPr>
            <w:tcW w:w="1260" w:type="dxa"/>
            <w:tcBorders>
              <w:top w:val="nil"/>
              <w:left w:val="nil"/>
              <w:bottom w:val="single" w:sz="4" w:space="0" w:color="auto"/>
              <w:right w:val="single" w:sz="4" w:space="0" w:color="auto"/>
            </w:tcBorders>
            <w:noWrap/>
            <w:vAlign w:val="center"/>
          </w:tcPr>
          <w:p w14:paraId="48D1D8C8"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 xml:space="preserve">3.21 </w:t>
            </w:r>
          </w:p>
        </w:tc>
        <w:tc>
          <w:tcPr>
            <w:tcW w:w="2020" w:type="dxa"/>
            <w:tcBorders>
              <w:top w:val="nil"/>
              <w:left w:val="nil"/>
              <w:bottom w:val="single" w:sz="4" w:space="0" w:color="auto"/>
              <w:right w:val="single" w:sz="4" w:space="0" w:color="auto"/>
            </w:tcBorders>
            <w:vAlign w:val="center"/>
          </w:tcPr>
          <w:p w14:paraId="35763DE9"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 xml:space="preserve">　</w:t>
            </w:r>
          </w:p>
        </w:tc>
      </w:tr>
      <w:tr w:rsidR="009D6247" w14:paraId="00214982"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56404FF5"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2</w:t>
            </w:r>
          </w:p>
        </w:tc>
        <w:tc>
          <w:tcPr>
            <w:tcW w:w="3414" w:type="dxa"/>
            <w:tcBorders>
              <w:top w:val="nil"/>
              <w:left w:val="nil"/>
              <w:bottom w:val="single" w:sz="4" w:space="0" w:color="auto"/>
              <w:right w:val="single" w:sz="4" w:space="0" w:color="auto"/>
            </w:tcBorders>
            <w:noWrap/>
            <w:vAlign w:val="center"/>
          </w:tcPr>
          <w:p w14:paraId="7C484603"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proofErr w:type="gramStart"/>
            <w:r>
              <w:rPr>
                <w:rFonts w:ascii="宋体" w:hAnsi="宋体" w:cs="宋体" w:hint="eastAsia"/>
                <w:color w:val="000000"/>
                <w:kern w:val="0"/>
                <w:sz w:val="22"/>
                <w:szCs w:val="22"/>
              </w:rPr>
              <w:t>算力和</w:t>
            </w:r>
            <w:proofErr w:type="gramEnd"/>
            <w:r>
              <w:rPr>
                <w:rFonts w:ascii="宋体" w:hAnsi="宋体" w:cs="宋体" w:hint="eastAsia"/>
                <w:color w:val="000000"/>
                <w:kern w:val="0"/>
                <w:sz w:val="22"/>
                <w:szCs w:val="22"/>
              </w:rPr>
              <w:t>高性能存储</w:t>
            </w:r>
          </w:p>
        </w:tc>
        <w:tc>
          <w:tcPr>
            <w:tcW w:w="1368" w:type="dxa"/>
            <w:tcBorders>
              <w:top w:val="nil"/>
              <w:left w:val="nil"/>
              <w:bottom w:val="single" w:sz="4" w:space="0" w:color="auto"/>
              <w:right w:val="single" w:sz="4" w:space="0" w:color="auto"/>
            </w:tcBorders>
            <w:noWrap/>
            <w:vAlign w:val="center"/>
          </w:tcPr>
          <w:p w14:paraId="7BB2E363"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420</w:t>
            </w:r>
          </w:p>
        </w:tc>
        <w:tc>
          <w:tcPr>
            <w:tcW w:w="1260" w:type="dxa"/>
            <w:tcBorders>
              <w:top w:val="nil"/>
              <w:left w:val="nil"/>
              <w:bottom w:val="single" w:sz="4" w:space="0" w:color="auto"/>
              <w:right w:val="single" w:sz="4" w:space="0" w:color="auto"/>
            </w:tcBorders>
            <w:noWrap/>
            <w:vAlign w:val="center"/>
          </w:tcPr>
          <w:p w14:paraId="18CA4860"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 xml:space="preserve">3.37 </w:t>
            </w:r>
          </w:p>
        </w:tc>
        <w:tc>
          <w:tcPr>
            <w:tcW w:w="2020" w:type="dxa"/>
            <w:tcBorders>
              <w:top w:val="nil"/>
              <w:left w:val="nil"/>
              <w:bottom w:val="single" w:sz="4" w:space="0" w:color="auto"/>
              <w:right w:val="single" w:sz="4" w:space="0" w:color="auto"/>
            </w:tcBorders>
            <w:vAlign w:val="center"/>
          </w:tcPr>
          <w:p w14:paraId="234744A6" w14:textId="77777777" w:rsidR="009D6247" w:rsidRDefault="00000000">
            <w:pPr>
              <w:widowControl/>
              <w:spacing w:line="240" w:lineRule="auto"/>
              <w:ind w:firstLineChars="0" w:firstLine="0"/>
              <w:jc w:val="left"/>
              <w:rPr>
                <w:rFonts w:ascii="宋体" w:hAnsi="宋体" w:cs="宋体" w:hint="eastAsia"/>
                <w:kern w:val="0"/>
                <w:sz w:val="22"/>
                <w:szCs w:val="22"/>
              </w:rPr>
            </w:pPr>
            <w:r>
              <w:rPr>
                <w:rFonts w:ascii="宋体" w:hAnsi="宋体" w:cs="宋体" w:hint="eastAsia"/>
                <w:kern w:val="0"/>
                <w:sz w:val="22"/>
                <w:szCs w:val="22"/>
              </w:rPr>
              <w:t xml:space="preserve">　</w:t>
            </w:r>
          </w:p>
        </w:tc>
      </w:tr>
      <w:tr w:rsidR="009D6247" w14:paraId="67257BAE"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180DB25B"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（二）</w:t>
            </w:r>
          </w:p>
        </w:tc>
        <w:tc>
          <w:tcPr>
            <w:tcW w:w="3414" w:type="dxa"/>
            <w:tcBorders>
              <w:top w:val="nil"/>
              <w:left w:val="nil"/>
              <w:bottom w:val="single" w:sz="4" w:space="0" w:color="auto"/>
              <w:right w:val="single" w:sz="4" w:space="0" w:color="auto"/>
            </w:tcBorders>
            <w:noWrap/>
            <w:vAlign w:val="center"/>
          </w:tcPr>
          <w:p w14:paraId="60801464"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数据融合中台</w:t>
            </w:r>
          </w:p>
        </w:tc>
        <w:tc>
          <w:tcPr>
            <w:tcW w:w="1368" w:type="dxa"/>
            <w:tcBorders>
              <w:top w:val="nil"/>
              <w:left w:val="nil"/>
              <w:bottom w:val="single" w:sz="4" w:space="0" w:color="auto"/>
              <w:right w:val="single" w:sz="4" w:space="0" w:color="auto"/>
            </w:tcBorders>
            <w:noWrap/>
            <w:vAlign w:val="center"/>
          </w:tcPr>
          <w:p w14:paraId="2C9B258A"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4488</w:t>
            </w:r>
          </w:p>
        </w:tc>
        <w:tc>
          <w:tcPr>
            <w:tcW w:w="1260" w:type="dxa"/>
            <w:tcBorders>
              <w:top w:val="nil"/>
              <w:left w:val="nil"/>
              <w:bottom w:val="single" w:sz="4" w:space="0" w:color="auto"/>
              <w:right w:val="single" w:sz="4" w:space="0" w:color="auto"/>
            </w:tcBorders>
            <w:noWrap/>
            <w:vAlign w:val="center"/>
          </w:tcPr>
          <w:p w14:paraId="56FBE9AF"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 xml:space="preserve">36.01 </w:t>
            </w:r>
          </w:p>
        </w:tc>
        <w:tc>
          <w:tcPr>
            <w:tcW w:w="2020" w:type="dxa"/>
            <w:tcBorders>
              <w:top w:val="nil"/>
              <w:left w:val="nil"/>
              <w:bottom w:val="single" w:sz="4" w:space="0" w:color="auto"/>
              <w:right w:val="single" w:sz="4" w:space="0" w:color="auto"/>
            </w:tcBorders>
            <w:vAlign w:val="center"/>
          </w:tcPr>
          <w:p w14:paraId="1940D484" w14:textId="77777777" w:rsidR="009D6247" w:rsidRDefault="00000000">
            <w:pPr>
              <w:widowControl/>
              <w:spacing w:line="240" w:lineRule="auto"/>
              <w:ind w:firstLineChars="0" w:firstLine="0"/>
              <w:jc w:val="left"/>
              <w:rPr>
                <w:rFonts w:ascii="宋体" w:hAnsi="宋体" w:cs="宋体" w:hint="eastAsia"/>
                <w:b/>
                <w:bCs/>
                <w:kern w:val="0"/>
                <w:sz w:val="22"/>
                <w:szCs w:val="22"/>
              </w:rPr>
            </w:pPr>
            <w:r>
              <w:rPr>
                <w:rFonts w:ascii="宋体" w:hAnsi="宋体" w:cs="宋体" w:hint="eastAsia"/>
                <w:b/>
                <w:bCs/>
                <w:kern w:val="0"/>
                <w:sz w:val="22"/>
                <w:szCs w:val="22"/>
              </w:rPr>
              <w:t xml:space="preserve">　</w:t>
            </w:r>
          </w:p>
        </w:tc>
      </w:tr>
      <w:tr w:rsidR="009D6247" w14:paraId="081E5245"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2406B71A"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1</w:t>
            </w:r>
          </w:p>
        </w:tc>
        <w:tc>
          <w:tcPr>
            <w:tcW w:w="3414" w:type="dxa"/>
            <w:tcBorders>
              <w:top w:val="nil"/>
              <w:left w:val="nil"/>
              <w:bottom w:val="single" w:sz="4" w:space="0" w:color="auto"/>
              <w:right w:val="single" w:sz="4" w:space="0" w:color="auto"/>
            </w:tcBorders>
            <w:noWrap/>
            <w:vAlign w:val="center"/>
          </w:tcPr>
          <w:p w14:paraId="30AB21B6"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GIS地理信息地图</w:t>
            </w:r>
          </w:p>
        </w:tc>
        <w:tc>
          <w:tcPr>
            <w:tcW w:w="1368" w:type="dxa"/>
            <w:tcBorders>
              <w:top w:val="nil"/>
              <w:left w:val="nil"/>
              <w:bottom w:val="single" w:sz="4" w:space="0" w:color="auto"/>
              <w:right w:val="single" w:sz="4" w:space="0" w:color="auto"/>
            </w:tcBorders>
            <w:noWrap/>
            <w:vAlign w:val="center"/>
          </w:tcPr>
          <w:p w14:paraId="3038FE9D"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1030</w:t>
            </w:r>
          </w:p>
        </w:tc>
        <w:tc>
          <w:tcPr>
            <w:tcW w:w="1260" w:type="dxa"/>
            <w:tcBorders>
              <w:top w:val="nil"/>
              <w:left w:val="nil"/>
              <w:bottom w:val="single" w:sz="4" w:space="0" w:color="auto"/>
              <w:right w:val="single" w:sz="4" w:space="0" w:color="auto"/>
            </w:tcBorders>
            <w:noWrap/>
            <w:vAlign w:val="center"/>
          </w:tcPr>
          <w:p w14:paraId="158C890E"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 xml:space="preserve">8.27 </w:t>
            </w:r>
          </w:p>
        </w:tc>
        <w:tc>
          <w:tcPr>
            <w:tcW w:w="2020" w:type="dxa"/>
            <w:tcBorders>
              <w:top w:val="nil"/>
              <w:left w:val="nil"/>
              <w:bottom w:val="single" w:sz="4" w:space="0" w:color="auto"/>
              <w:right w:val="single" w:sz="4" w:space="0" w:color="auto"/>
            </w:tcBorders>
            <w:vAlign w:val="center"/>
          </w:tcPr>
          <w:p w14:paraId="4B72A485" w14:textId="77777777" w:rsidR="009D6247" w:rsidRDefault="00000000">
            <w:pPr>
              <w:widowControl/>
              <w:spacing w:line="240" w:lineRule="auto"/>
              <w:ind w:firstLineChars="0" w:firstLine="0"/>
              <w:jc w:val="left"/>
              <w:rPr>
                <w:rFonts w:ascii="宋体" w:hAnsi="宋体" w:cs="宋体" w:hint="eastAsia"/>
                <w:kern w:val="0"/>
                <w:sz w:val="22"/>
                <w:szCs w:val="22"/>
              </w:rPr>
            </w:pPr>
            <w:r>
              <w:rPr>
                <w:rFonts w:ascii="宋体" w:hAnsi="宋体" w:cs="宋体" w:hint="eastAsia"/>
                <w:kern w:val="0"/>
                <w:sz w:val="22"/>
                <w:szCs w:val="22"/>
              </w:rPr>
              <w:t xml:space="preserve">　</w:t>
            </w:r>
          </w:p>
        </w:tc>
      </w:tr>
      <w:tr w:rsidR="009D6247" w14:paraId="6BBF73C3"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0E46CD47"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2</w:t>
            </w:r>
          </w:p>
        </w:tc>
        <w:tc>
          <w:tcPr>
            <w:tcW w:w="3414" w:type="dxa"/>
            <w:tcBorders>
              <w:top w:val="nil"/>
              <w:left w:val="nil"/>
              <w:bottom w:val="single" w:sz="4" w:space="0" w:color="auto"/>
              <w:right w:val="single" w:sz="4" w:space="0" w:color="auto"/>
            </w:tcBorders>
            <w:noWrap/>
            <w:vAlign w:val="center"/>
          </w:tcPr>
          <w:p w14:paraId="4D3DD6B6"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低代码开发能力</w:t>
            </w:r>
          </w:p>
        </w:tc>
        <w:tc>
          <w:tcPr>
            <w:tcW w:w="1368" w:type="dxa"/>
            <w:tcBorders>
              <w:top w:val="nil"/>
              <w:left w:val="nil"/>
              <w:bottom w:val="single" w:sz="4" w:space="0" w:color="auto"/>
              <w:right w:val="single" w:sz="4" w:space="0" w:color="auto"/>
            </w:tcBorders>
            <w:noWrap/>
            <w:vAlign w:val="center"/>
          </w:tcPr>
          <w:p w14:paraId="5862ED9D" w14:textId="77777777" w:rsidR="009D6247" w:rsidRDefault="00000000">
            <w:pPr>
              <w:widowControl/>
              <w:spacing w:line="240" w:lineRule="auto"/>
              <w:ind w:firstLineChars="0" w:firstLine="0"/>
              <w:jc w:val="center"/>
              <w:rPr>
                <w:kern w:val="0"/>
                <w:sz w:val="22"/>
                <w:szCs w:val="22"/>
              </w:rPr>
            </w:pPr>
            <w:r>
              <w:rPr>
                <w:kern w:val="0"/>
                <w:sz w:val="22"/>
                <w:szCs w:val="22"/>
              </w:rPr>
              <w:t>367</w:t>
            </w:r>
          </w:p>
        </w:tc>
        <w:tc>
          <w:tcPr>
            <w:tcW w:w="1260" w:type="dxa"/>
            <w:tcBorders>
              <w:top w:val="nil"/>
              <w:left w:val="nil"/>
              <w:bottom w:val="single" w:sz="4" w:space="0" w:color="auto"/>
              <w:right w:val="single" w:sz="4" w:space="0" w:color="auto"/>
            </w:tcBorders>
            <w:noWrap/>
            <w:vAlign w:val="center"/>
          </w:tcPr>
          <w:p w14:paraId="664296A5"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 xml:space="preserve">2.94 </w:t>
            </w:r>
          </w:p>
        </w:tc>
        <w:tc>
          <w:tcPr>
            <w:tcW w:w="2020" w:type="dxa"/>
            <w:tcBorders>
              <w:top w:val="nil"/>
              <w:left w:val="nil"/>
              <w:bottom w:val="single" w:sz="4" w:space="0" w:color="auto"/>
              <w:right w:val="single" w:sz="4" w:space="0" w:color="auto"/>
            </w:tcBorders>
            <w:vAlign w:val="center"/>
          </w:tcPr>
          <w:p w14:paraId="239A2663" w14:textId="77777777" w:rsidR="009D6247" w:rsidRDefault="00000000">
            <w:pPr>
              <w:widowControl/>
              <w:spacing w:line="240" w:lineRule="auto"/>
              <w:ind w:firstLineChars="0" w:firstLine="0"/>
              <w:jc w:val="left"/>
              <w:rPr>
                <w:rFonts w:ascii="宋体" w:hAnsi="宋体" w:cs="宋体" w:hint="eastAsia"/>
                <w:kern w:val="0"/>
                <w:sz w:val="22"/>
                <w:szCs w:val="22"/>
              </w:rPr>
            </w:pPr>
            <w:r>
              <w:rPr>
                <w:rFonts w:ascii="宋体" w:hAnsi="宋体" w:cs="宋体" w:hint="eastAsia"/>
                <w:kern w:val="0"/>
                <w:sz w:val="22"/>
                <w:szCs w:val="22"/>
              </w:rPr>
              <w:t xml:space="preserve">　</w:t>
            </w:r>
          </w:p>
        </w:tc>
      </w:tr>
      <w:tr w:rsidR="009D6247" w14:paraId="3B73F073" w14:textId="77777777">
        <w:trPr>
          <w:trHeight w:val="285"/>
          <w:jc w:val="center"/>
        </w:trPr>
        <w:tc>
          <w:tcPr>
            <w:tcW w:w="920" w:type="dxa"/>
            <w:tcBorders>
              <w:top w:val="nil"/>
              <w:left w:val="single" w:sz="4" w:space="0" w:color="auto"/>
              <w:bottom w:val="single" w:sz="4" w:space="0" w:color="auto"/>
              <w:right w:val="single" w:sz="4" w:space="0" w:color="auto"/>
            </w:tcBorders>
            <w:noWrap/>
            <w:vAlign w:val="center"/>
          </w:tcPr>
          <w:p w14:paraId="2AC8EAD7"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3</w:t>
            </w:r>
          </w:p>
        </w:tc>
        <w:tc>
          <w:tcPr>
            <w:tcW w:w="3414" w:type="dxa"/>
            <w:tcBorders>
              <w:top w:val="nil"/>
              <w:left w:val="nil"/>
              <w:bottom w:val="single" w:sz="4" w:space="0" w:color="auto"/>
              <w:right w:val="single" w:sz="4" w:space="0" w:color="auto"/>
            </w:tcBorders>
            <w:noWrap/>
            <w:vAlign w:val="bottom"/>
          </w:tcPr>
          <w:p w14:paraId="78E5FC44"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proofErr w:type="gramStart"/>
            <w:r>
              <w:rPr>
                <w:rFonts w:ascii="宋体" w:hAnsi="宋体" w:cs="宋体" w:hint="eastAsia"/>
                <w:color w:val="000000"/>
                <w:kern w:val="0"/>
                <w:sz w:val="22"/>
                <w:szCs w:val="22"/>
              </w:rPr>
              <w:t>数据湖</w:t>
            </w:r>
            <w:proofErr w:type="gramEnd"/>
            <w:r>
              <w:rPr>
                <w:rFonts w:ascii="宋体" w:hAnsi="宋体" w:cs="宋体" w:hint="eastAsia"/>
                <w:color w:val="000000"/>
                <w:kern w:val="0"/>
                <w:sz w:val="22"/>
                <w:szCs w:val="22"/>
              </w:rPr>
              <w:t>仓库一体</w:t>
            </w:r>
          </w:p>
        </w:tc>
        <w:tc>
          <w:tcPr>
            <w:tcW w:w="1368" w:type="dxa"/>
            <w:tcBorders>
              <w:top w:val="nil"/>
              <w:left w:val="nil"/>
              <w:bottom w:val="single" w:sz="4" w:space="0" w:color="auto"/>
              <w:right w:val="single" w:sz="4" w:space="0" w:color="auto"/>
            </w:tcBorders>
            <w:noWrap/>
            <w:vAlign w:val="bottom"/>
          </w:tcPr>
          <w:p w14:paraId="2A0BA574"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1030</w:t>
            </w:r>
          </w:p>
        </w:tc>
        <w:tc>
          <w:tcPr>
            <w:tcW w:w="1260" w:type="dxa"/>
            <w:tcBorders>
              <w:top w:val="nil"/>
              <w:left w:val="nil"/>
              <w:bottom w:val="single" w:sz="4" w:space="0" w:color="auto"/>
              <w:right w:val="single" w:sz="4" w:space="0" w:color="auto"/>
            </w:tcBorders>
            <w:noWrap/>
            <w:vAlign w:val="bottom"/>
          </w:tcPr>
          <w:p w14:paraId="1BD72A96"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 xml:space="preserve">8.27 </w:t>
            </w:r>
          </w:p>
        </w:tc>
        <w:tc>
          <w:tcPr>
            <w:tcW w:w="2020" w:type="dxa"/>
            <w:tcBorders>
              <w:top w:val="nil"/>
              <w:left w:val="nil"/>
              <w:bottom w:val="single" w:sz="4" w:space="0" w:color="auto"/>
              <w:right w:val="single" w:sz="4" w:space="0" w:color="auto"/>
            </w:tcBorders>
            <w:vAlign w:val="center"/>
          </w:tcPr>
          <w:p w14:paraId="28896EFF"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 xml:space="preserve">　</w:t>
            </w:r>
          </w:p>
        </w:tc>
      </w:tr>
      <w:tr w:rsidR="009D6247" w14:paraId="7AF81CBF" w14:textId="77777777">
        <w:trPr>
          <w:trHeight w:val="285"/>
          <w:jc w:val="center"/>
        </w:trPr>
        <w:tc>
          <w:tcPr>
            <w:tcW w:w="920" w:type="dxa"/>
            <w:tcBorders>
              <w:top w:val="nil"/>
              <w:left w:val="single" w:sz="4" w:space="0" w:color="auto"/>
              <w:bottom w:val="single" w:sz="4" w:space="0" w:color="auto"/>
              <w:right w:val="single" w:sz="4" w:space="0" w:color="auto"/>
            </w:tcBorders>
            <w:noWrap/>
            <w:vAlign w:val="center"/>
          </w:tcPr>
          <w:p w14:paraId="69DC2E03"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4</w:t>
            </w:r>
          </w:p>
        </w:tc>
        <w:tc>
          <w:tcPr>
            <w:tcW w:w="3414" w:type="dxa"/>
            <w:tcBorders>
              <w:top w:val="nil"/>
              <w:left w:val="nil"/>
              <w:bottom w:val="single" w:sz="4" w:space="0" w:color="auto"/>
              <w:right w:val="single" w:sz="4" w:space="0" w:color="auto"/>
            </w:tcBorders>
            <w:noWrap/>
            <w:vAlign w:val="bottom"/>
          </w:tcPr>
          <w:p w14:paraId="3EDE18CF"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共性组件</w:t>
            </w:r>
          </w:p>
        </w:tc>
        <w:tc>
          <w:tcPr>
            <w:tcW w:w="1368" w:type="dxa"/>
            <w:tcBorders>
              <w:top w:val="nil"/>
              <w:left w:val="nil"/>
              <w:bottom w:val="single" w:sz="4" w:space="0" w:color="auto"/>
              <w:right w:val="single" w:sz="4" w:space="0" w:color="auto"/>
            </w:tcBorders>
            <w:noWrap/>
            <w:vAlign w:val="bottom"/>
          </w:tcPr>
          <w:p w14:paraId="696A905E"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1000</w:t>
            </w:r>
          </w:p>
        </w:tc>
        <w:tc>
          <w:tcPr>
            <w:tcW w:w="1260" w:type="dxa"/>
            <w:tcBorders>
              <w:top w:val="nil"/>
              <w:left w:val="nil"/>
              <w:bottom w:val="single" w:sz="4" w:space="0" w:color="auto"/>
              <w:right w:val="single" w:sz="4" w:space="0" w:color="auto"/>
            </w:tcBorders>
            <w:noWrap/>
            <w:vAlign w:val="bottom"/>
          </w:tcPr>
          <w:p w14:paraId="383157D1"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 xml:space="preserve">8.02 </w:t>
            </w:r>
          </w:p>
        </w:tc>
        <w:tc>
          <w:tcPr>
            <w:tcW w:w="2020" w:type="dxa"/>
            <w:tcBorders>
              <w:top w:val="nil"/>
              <w:left w:val="nil"/>
              <w:bottom w:val="single" w:sz="4" w:space="0" w:color="auto"/>
              <w:right w:val="single" w:sz="4" w:space="0" w:color="auto"/>
            </w:tcBorders>
            <w:vAlign w:val="center"/>
          </w:tcPr>
          <w:p w14:paraId="5802B575"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 xml:space="preserve">　</w:t>
            </w:r>
          </w:p>
        </w:tc>
      </w:tr>
      <w:tr w:rsidR="009D6247" w14:paraId="059D9CFD" w14:textId="77777777">
        <w:trPr>
          <w:trHeight w:val="285"/>
          <w:jc w:val="center"/>
        </w:trPr>
        <w:tc>
          <w:tcPr>
            <w:tcW w:w="920" w:type="dxa"/>
            <w:tcBorders>
              <w:top w:val="nil"/>
              <w:left w:val="single" w:sz="4" w:space="0" w:color="auto"/>
              <w:bottom w:val="single" w:sz="4" w:space="0" w:color="auto"/>
              <w:right w:val="single" w:sz="4" w:space="0" w:color="auto"/>
            </w:tcBorders>
            <w:noWrap/>
            <w:vAlign w:val="center"/>
          </w:tcPr>
          <w:p w14:paraId="1B73C406"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5</w:t>
            </w:r>
          </w:p>
        </w:tc>
        <w:tc>
          <w:tcPr>
            <w:tcW w:w="3414" w:type="dxa"/>
            <w:tcBorders>
              <w:top w:val="nil"/>
              <w:left w:val="nil"/>
              <w:bottom w:val="single" w:sz="4" w:space="0" w:color="auto"/>
              <w:right w:val="single" w:sz="4" w:space="0" w:color="auto"/>
            </w:tcBorders>
            <w:noWrap/>
            <w:vAlign w:val="bottom"/>
          </w:tcPr>
          <w:p w14:paraId="4333DEBD"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目录链</w:t>
            </w:r>
          </w:p>
        </w:tc>
        <w:tc>
          <w:tcPr>
            <w:tcW w:w="1368" w:type="dxa"/>
            <w:tcBorders>
              <w:top w:val="nil"/>
              <w:left w:val="nil"/>
              <w:bottom w:val="single" w:sz="4" w:space="0" w:color="auto"/>
              <w:right w:val="single" w:sz="4" w:space="0" w:color="auto"/>
            </w:tcBorders>
            <w:noWrap/>
            <w:vAlign w:val="bottom"/>
          </w:tcPr>
          <w:p w14:paraId="37F4DA38"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1061</w:t>
            </w:r>
          </w:p>
        </w:tc>
        <w:tc>
          <w:tcPr>
            <w:tcW w:w="1260" w:type="dxa"/>
            <w:tcBorders>
              <w:top w:val="nil"/>
              <w:left w:val="nil"/>
              <w:bottom w:val="single" w:sz="4" w:space="0" w:color="auto"/>
              <w:right w:val="single" w:sz="4" w:space="0" w:color="auto"/>
            </w:tcBorders>
            <w:noWrap/>
            <w:vAlign w:val="bottom"/>
          </w:tcPr>
          <w:p w14:paraId="47645CDA"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 xml:space="preserve">8.51 </w:t>
            </w:r>
          </w:p>
        </w:tc>
        <w:tc>
          <w:tcPr>
            <w:tcW w:w="2020" w:type="dxa"/>
            <w:tcBorders>
              <w:top w:val="nil"/>
              <w:left w:val="nil"/>
              <w:bottom w:val="single" w:sz="4" w:space="0" w:color="auto"/>
              <w:right w:val="single" w:sz="4" w:space="0" w:color="auto"/>
            </w:tcBorders>
            <w:vAlign w:val="center"/>
          </w:tcPr>
          <w:p w14:paraId="704AEE1C" w14:textId="77777777" w:rsidR="009D6247" w:rsidRDefault="00000000">
            <w:pPr>
              <w:widowControl/>
              <w:spacing w:line="240" w:lineRule="auto"/>
              <w:ind w:firstLineChars="0" w:firstLine="0"/>
              <w:jc w:val="center"/>
              <w:rPr>
                <w:rFonts w:ascii="宋体" w:hAnsi="宋体" w:cs="宋体" w:hint="eastAsia"/>
                <w:b/>
                <w:bCs/>
                <w:kern w:val="0"/>
                <w:sz w:val="22"/>
                <w:szCs w:val="22"/>
              </w:rPr>
            </w:pPr>
            <w:r>
              <w:rPr>
                <w:rFonts w:ascii="宋体" w:hAnsi="宋体" w:cs="宋体" w:hint="eastAsia"/>
                <w:b/>
                <w:bCs/>
                <w:kern w:val="0"/>
                <w:sz w:val="22"/>
                <w:szCs w:val="22"/>
              </w:rPr>
              <w:t xml:space="preserve">　</w:t>
            </w:r>
          </w:p>
        </w:tc>
      </w:tr>
      <w:tr w:rsidR="009D6247" w14:paraId="7EFAA51F"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0A9C5048"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（三）</w:t>
            </w:r>
          </w:p>
        </w:tc>
        <w:tc>
          <w:tcPr>
            <w:tcW w:w="3414" w:type="dxa"/>
            <w:tcBorders>
              <w:top w:val="nil"/>
              <w:left w:val="nil"/>
              <w:bottom w:val="single" w:sz="4" w:space="0" w:color="auto"/>
              <w:right w:val="single" w:sz="4" w:space="0" w:color="auto"/>
            </w:tcBorders>
            <w:noWrap/>
            <w:vAlign w:val="center"/>
          </w:tcPr>
          <w:p w14:paraId="29C0A0BE"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进阶支撑能力</w:t>
            </w:r>
          </w:p>
        </w:tc>
        <w:tc>
          <w:tcPr>
            <w:tcW w:w="1368" w:type="dxa"/>
            <w:tcBorders>
              <w:top w:val="nil"/>
              <w:left w:val="nil"/>
              <w:bottom w:val="single" w:sz="4" w:space="0" w:color="auto"/>
              <w:right w:val="single" w:sz="4" w:space="0" w:color="auto"/>
            </w:tcBorders>
            <w:noWrap/>
            <w:vAlign w:val="center"/>
          </w:tcPr>
          <w:p w14:paraId="5DE3508B"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4456.59</w:t>
            </w:r>
          </w:p>
        </w:tc>
        <w:tc>
          <w:tcPr>
            <w:tcW w:w="1260" w:type="dxa"/>
            <w:tcBorders>
              <w:top w:val="nil"/>
              <w:left w:val="nil"/>
              <w:bottom w:val="single" w:sz="4" w:space="0" w:color="auto"/>
              <w:right w:val="single" w:sz="4" w:space="0" w:color="auto"/>
            </w:tcBorders>
            <w:noWrap/>
            <w:vAlign w:val="center"/>
          </w:tcPr>
          <w:p w14:paraId="7495D52F"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 xml:space="preserve">35.76 </w:t>
            </w:r>
          </w:p>
        </w:tc>
        <w:tc>
          <w:tcPr>
            <w:tcW w:w="2020" w:type="dxa"/>
            <w:tcBorders>
              <w:top w:val="nil"/>
              <w:left w:val="nil"/>
              <w:bottom w:val="single" w:sz="4" w:space="0" w:color="auto"/>
              <w:right w:val="single" w:sz="4" w:space="0" w:color="auto"/>
            </w:tcBorders>
            <w:vAlign w:val="center"/>
          </w:tcPr>
          <w:p w14:paraId="33207379" w14:textId="77777777" w:rsidR="009D6247" w:rsidRDefault="00000000">
            <w:pPr>
              <w:widowControl/>
              <w:spacing w:line="240" w:lineRule="auto"/>
              <w:ind w:firstLineChars="0" w:firstLine="0"/>
              <w:jc w:val="center"/>
              <w:rPr>
                <w:rFonts w:ascii="宋体" w:hAnsi="宋体" w:cs="宋体" w:hint="eastAsia"/>
                <w:b/>
                <w:bCs/>
                <w:kern w:val="0"/>
                <w:sz w:val="22"/>
                <w:szCs w:val="22"/>
              </w:rPr>
            </w:pPr>
            <w:r>
              <w:rPr>
                <w:rFonts w:ascii="宋体" w:hAnsi="宋体" w:cs="宋体" w:hint="eastAsia"/>
                <w:b/>
                <w:bCs/>
                <w:kern w:val="0"/>
                <w:sz w:val="22"/>
                <w:szCs w:val="22"/>
              </w:rPr>
              <w:t xml:space="preserve">　</w:t>
            </w:r>
          </w:p>
        </w:tc>
      </w:tr>
      <w:tr w:rsidR="009D6247" w14:paraId="41068FF2"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709D90FE"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1</w:t>
            </w:r>
          </w:p>
        </w:tc>
        <w:tc>
          <w:tcPr>
            <w:tcW w:w="3414" w:type="dxa"/>
            <w:tcBorders>
              <w:top w:val="nil"/>
              <w:left w:val="nil"/>
              <w:bottom w:val="nil"/>
              <w:right w:val="nil"/>
            </w:tcBorders>
            <w:noWrap/>
            <w:vAlign w:val="center"/>
          </w:tcPr>
          <w:p w14:paraId="67D04E7E" w14:textId="77777777" w:rsidR="009D6247" w:rsidRDefault="00000000">
            <w:pPr>
              <w:widowControl/>
              <w:spacing w:line="240" w:lineRule="auto"/>
              <w:ind w:firstLineChars="0" w:firstLine="0"/>
              <w:jc w:val="center"/>
              <w:rPr>
                <w:rFonts w:ascii="宋体" w:hAnsi="宋体" w:cs="宋体" w:hint="eastAsia"/>
                <w:color w:val="000000"/>
                <w:kern w:val="0"/>
                <w:sz w:val="21"/>
              </w:rPr>
            </w:pPr>
            <w:r>
              <w:rPr>
                <w:rFonts w:ascii="宋体" w:hAnsi="宋体" w:cs="宋体" w:hint="eastAsia"/>
                <w:color w:val="000000"/>
                <w:kern w:val="0"/>
                <w:sz w:val="21"/>
              </w:rPr>
              <w:t>一体化办公平台（含视频会议系统）</w:t>
            </w:r>
          </w:p>
        </w:tc>
        <w:tc>
          <w:tcPr>
            <w:tcW w:w="1368" w:type="dxa"/>
            <w:tcBorders>
              <w:top w:val="nil"/>
              <w:left w:val="single" w:sz="4" w:space="0" w:color="auto"/>
              <w:bottom w:val="single" w:sz="4" w:space="0" w:color="auto"/>
              <w:right w:val="single" w:sz="4" w:space="0" w:color="auto"/>
            </w:tcBorders>
            <w:noWrap/>
            <w:vAlign w:val="center"/>
          </w:tcPr>
          <w:p w14:paraId="3D60191B" w14:textId="77777777" w:rsidR="009D6247" w:rsidRDefault="00000000">
            <w:pPr>
              <w:widowControl/>
              <w:spacing w:line="240" w:lineRule="auto"/>
              <w:ind w:firstLineChars="0" w:firstLine="0"/>
              <w:jc w:val="center"/>
              <w:rPr>
                <w:color w:val="000000"/>
                <w:kern w:val="0"/>
                <w:sz w:val="21"/>
              </w:rPr>
            </w:pPr>
            <w:r>
              <w:rPr>
                <w:color w:val="000000"/>
                <w:kern w:val="0"/>
                <w:sz w:val="21"/>
              </w:rPr>
              <w:t>3351.19</w:t>
            </w:r>
          </w:p>
        </w:tc>
        <w:tc>
          <w:tcPr>
            <w:tcW w:w="1260" w:type="dxa"/>
            <w:tcBorders>
              <w:top w:val="nil"/>
              <w:left w:val="nil"/>
              <w:bottom w:val="single" w:sz="4" w:space="0" w:color="auto"/>
              <w:right w:val="single" w:sz="4" w:space="0" w:color="auto"/>
            </w:tcBorders>
            <w:noWrap/>
            <w:vAlign w:val="center"/>
          </w:tcPr>
          <w:p w14:paraId="2AAFF8C7"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 xml:space="preserve">26.89 </w:t>
            </w:r>
          </w:p>
        </w:tc>
        <w:tc>
          <w:tcPr>
            <w:tcW w:w="2020" w:type="dxa"/>
            <w:tcBorders>
              <w:top w:val="nil"/>
              <w:left w:val="nil"/>
              <w:bottom w:val="single" w:sz="4" w:space="0" w:color="auto"/>
              <w:right w:val="single" w:sz="4" w:space="0" w:color="auto"/>
            </w:tcBorders>
            <w:vAlign w:val="center"/>
          </w:tcPr>
          <w:p w14:paraId="3BE7A736" w14:textId="77777777" w:rsidR="009D6247" w:rsidRDefault="00000000">
            <w:pPr>
              <w:widowControl/>
              <w:spacing w:line="240" w:lineRule="auto"/>
              <w:ind w:firstLineChars="0" w:firstLine="0"/>
              <w:jc w:val="center"/>
              <w:rPr>
                <w:rFonts w:ascii="宋体" w:hAnsi="宋体" w:cs="宋体" w:hint="eastAsia"/>
                <w:b/>
                <w:bCs/>
                <w:kern w:val="0"/>
                <w:sz w:val="22"/>
                <w:szCs w:val="22"/>
              </w:rPr>
            </w:pPr>
            <w:r>
              <w:rPr>
                <w:rFonts w:ascii="宋体" w:hAnsi="宋体" w:cs="宋体" w:hint="eastAsia"/>
                <w:b/>
                <w:bCs/>
                <w:kern w:val="0"/>
                <w:sz w:val="22"/>
                <w:szCs w:val="22"/>
              </w:rPr>
              <w:t xml:space="preserve">　</w:t>
            </w:r>
          </w:p>
        </w:tc>
      </w:tr>
      <w:tr w:rsidR="009D6247" w14:paraId="1ED705E1"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33CCFBC6"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2</w:t>
            </w:r>
          </w:p>
        </w:tc>
        <w:tc>
          <w:tcPr>
            <w:tcW w:w="3414" w:type="dxa"/>
            <w:tcBorders>
              <w:top w:val="single" w:sz="4" w:space="0" w:color="auto"/>
              <w:left w:val="nil"/>
              <w:bottom w:val="single" w:sz="4" w:space="0" w:color="auto"/>
              <w:right w:val="single" w:sz="4" w:space="0" w:color="auto"/>
            </w:tcBorders>
            <w:noWrap/>
            <w:vAlign w:val="center"/>
          </w:tcPr>
          <w:p w14:paraId="59E3B1FF"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人工智能大模型共性能力</w:t>
            </w:r>
          </w:p>
        </w:tc>
        <w:tc>
          <w:tcPr>
            <w:tcW w:w="1368" w:type="dxa"/>
            <w:tcBorders>
              <w:top w:val="nil"/>
              <w:left w:val="nil"/>
              <w:bottom w:val="single" w:sz="4" w:space="0" w:color="auto"/>
              <w:right w:val="single" w:sz="4" w:space="0" w:color="auto"/>
            </w:tcBorders>
            <w:noWrap/>
            <w:vAlign w:val="center"/>
          </w:tcPr>
          <w:p w14:paraId="0F306007"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1000</w:t>
            </w:r>
          </w:p>
        </w:tc>
        <w:tc>
          <w:tcPr>
            <w:tcW w:w="1260" w:type="dxa"/>
            <w:tcBorders>
              <w:top w:val="nil"/>
              <w:left w:val="nil"/>
              <w:bottom w:val="single" w:sz="4" w:space="0" w:color="auto"/>
              <w:right w:val="single" w:sz="4" w:space="0" w:color="auto"/>
            </w:tcBorders>
            <w:noWrap/>
            <w:vAlign w:val="center"/>
          </w:tcPr>
          <w:p w14:paraId="4DE09E98"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 xml:space="preserve">8.02 </w:t>
            </w:r>
          </w:p>
        </w:tc>
        <w:tc>
          <w:tcPr>
            <w:tcW w:w="2020" w:type="dxa"/>
            <w:tcBorders>
              <w:top w:val="nil"/>
              <w:left w:val="nil"/>
              <w:bottom w:val="single" w:sz="4" w:space="0" w:color="auto"/>
              <w:right w:val="single" w:sz="4" w:space="0" w:color="auto"/>
            </w:tcBorders>
            <w:vAlign w:val="center"/>
          </w:tcPr>
          <w:p w14:paraId="3D3113F2"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 xml:space="preserve">　</w:t>
            </w:r>
          </w:p>
        </w:tc>
      </w:tr>
      <w:tr w:rsidR="009D6247" w14:paraId="5D2B9169" w14:textId="77777777">
        <w:trPr>
          <w:trHeight w:val="285"/>
          <w:jc w:val="center"/>
        </w:trPr>
        <w:tc>
          <w:tcPr>
            <w:tcW w:w="920" w:type="dxa"/>
            <w:tcBorders>
              <w:top w:val="nil"/>
              <w:left w:val="single" w:sz="4" w:space="0" w:color="auto"/>
              <w:bottom w:val="single" w:sz="4" w:space="0" w:color="auto"/>
              <w:right w:val="single" w:sz="4" w:space="0" w:color="auto"/>
            </w:tcBorders>
            <w:noWrap/>
            <w:vAlign w:val="center"/>
          </w:tcPr>
          <w:p w14:paraId="3A094FD9"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3</w:t>
            </w:r>
          </w:p>
        </w:tc>
        <w:tc>
          <w:tcPr>
            <w:tcW w:w="3414" w:type="dxa"/>
            <w:tcBorders>
              <w:top w:val="nil"/>
              <w:left w:val="nil"/>
              <w:bottom w:val="single" w:sz="4" w:space="0" w:color="auto"/>
              <w:right w:val="single" w:sz="4" w:space="0" w:color="auto"/>
            </w:tcBorders>
            <w:noWrap/>
            <w:vAlign w:val="bottom"/>
          </w:tcPr>
          <w:p w14:paraId="1248F9C6"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数据采集能力</w:t>
            </w:r>
          </w:p>
        </w:tc>
        <w:tc>
          <w:tcPr>
            <w:tcW w:w="1368" w:type="dxa"/>
            <w:tcBorders>
              <w:top w:val="nil"/>
              <w:left w:val="nil"/>
              <w:bottom w:val="single" w:sz="4" w:space="0" w:color="auto"/>
              <w:right w:val="single" w:sz="4" w:space="0" w:color="auto"/>
            </w:tcBorders>
            <w:noWrap/>
            <w:vAlign w:val="bottom"/>
          </w:tcPr>
          <w:p w14:paraId="14A2CE6A"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105.4</w:t>
            </w:r>
          </w:p>
        </w:tc>
        <w:tc>
          <w:tcPr>
            <w:tcW w:w="1260" w:type="dxa"/>
            <w:tcBorders>
              <w:top w:val="nil"/>
              <w:left w:val="nil"/>
              <w:bottom w:val="single" w:sz="4" w:space="0" w:color="auto"/>
              <w:right w:val="single" w:sz="4" w:space="0" w:color="auto"/>
            </w:tcBorders>
            <w:noWrap/>
            <w:vAlign w:val="bottom"/>
          </w:tcPr>
          <w:p w14:paraId="44D575CD"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 xml:space="preserve">0.85 </w:t>
            </w:r>
          </w:p>
        </w:tc>
        <w:tc>
          <w:tcPr>
            <w:tcW w:w="2020" w:type="dxa"/>
            <w:tcBorders>
              <w:top w:val="nil"/>
              <w:left w:val="nil"/>
              <w:bottom w:val="single" w:sz="4" w:space="0" w:color="auto"/>
              <w:right w:val="single" w:sz="4" w:space="0" w:color="auto"/>
            </w:tcBorders>
            <w:vAlign w:val="center"/>
          </w:tcPr>
          <w:p w14:paraId="4C150347"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 xml:space="preserve">　</w:t>
            </w:r>
          </w:p>
        </w:tc>
      </w:tr>
      <w:tr w:rsidR="009D6247" w14:paraId="581E85D4"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6B764215"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（四）</w:t>
            </w:r>
          </w:p>
        </w:tc>
        <w:tc>
          <w:tcPr>
            <w:tcW w:w="3414" w:type="dxa"/>
            <w:tcBorders>
              <w:top w:val="nil"/>
              <w:left w:val="nil"/>
              <w:bottom w:val="single" w:sz="4" w:space="0" w:color="auto"/>
              <w:right w:val="single" w:sz="4" w:space="0" w:color="auto"/>
            </w:tcBorders>
            <w:noWrap/>
            <w:vAlign w:val="center"/>
          </w:tcPr>
          <w:p w14:paraId="32D210C6"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全区信息化系统统一运维平台</w:t>
            </w:r>
          </w:p>
        </w:tc>
        <w:tc>
          <w:tcPr>
            <w:tcW w:w="1368" w:type="dxa"/>
            <w:tcBorders>
              <w:top w:val="nil"/>
              <w:left w:val="nil"/>
              <w:bottom w:val="single" w:sz="4" w:space="0" w:color="auto"/>
              <w:right w:val="single" w:sz="4" w:space="0" w:color="auto"/>
            </w:tcBorders>
            <w:noWrap/>
            <w:vAlign w:val="center"/>
          </w:tcPr>
          <w:p w14:paraId="3FDA3A32"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600.00 </w:t>
            </w:r>
          </w:p>
        </w:tc>
        <w:tc>
          <w:tcPr>
            <w:tcW w:w="1260" w:type="dxa"/>
            <w:tcBorders>
              <w:top w:val="nil"/>
              <w:left w:val="nil"/>
              <w:bottom w:val="single" w:sz="4" w:space="0" w:color="auto"/>
              <w:right w:val="single" w:sz="4" w:space="0" w:color="auto"/>
            </w:tcBorders>
            <w:noWrap/>
            <w:vAlign w:val="center"/>
          </w:tcPr>
          <w:p w14:paraId="31F767D5"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 xml:space="preserve">4.81 </w:t>
            </w:r>
          </w:p>
        </w:tc>
        <w:tc>
          <w:tcPr>
            <w:tcW w:w="2020" w:type="dxa"/>
            <w:tcBorders>
              <w:top w:val="nil"/>
              <w:left w:val="nil"/>
              <w:bottom w:val="single" w:sz="4" w:space="0" w:color="auto"/>
              <w:right w:val="single" w:sz="4" w:space="0" w:color="auto"/>
            </w:tcBorders>
            <w:vAlign w:val="center"/>
          </w:tcPr>
          <w:p w14:paraId="7B571DC8"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 xml:space="preserve">　</w:t>
            </w:r>
          </w:p>
        </w:tc>
      </w:tr>
      <w:tr w:rsidR="009D6247" w14:paraId="52E83EEB"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2600FFBE"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（五）</w:t>
            </w:r>
          </w:p>
        </w:tc>
        <w:tc>
          <w:tcPr>
            <w:tcW w:w="3414" w:type="dxa"/>
            <w:tcBorders>
              <w:top w:val="nil"/>
              <w:left w:val="nil"/>
              <w:bottom w:val="single" w:sz="4" w:space="0" w:color="auto"/>
              <w:right w:val="single" w:sz="4" w:space="0" w:color="auto"/>
            </w:tcBorders>
            <w:noWrap/>
            <w:vAlign w:val="center"/>
          </w:tcPr>
          <w:p w14:paraId="0F5FDAD1"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硬件支撑（不含算力）</w:t>
            </w:r>
          </w:p>
        </w:tc>
        <w:tc>
          <w:tcPr>
            <w:tcW w:w="1368" w:type="dxa"/>
            <w:tcBorders>
              <w:top w:val="nil"/>
              <w:left w:val="nil"/>
              <w:bottom w:val="single" w:sz="4" w:space="0" w:color="auto"/>
              <w:right w:val="single" w:sz="4" w:space="0" w:color="auto"/>
            </w:tcBorders>
            <w:noWrap/>
            <w:vAlign w:val="center"/>
          </w:tcPr>
          <w:p w14:paraId="6B5A3FA4"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700.00 </w:t>
            </w:r>
          </w:p>
        </w:tc>
        <w:tc>
          <w:tcPr>
            <w:tcW w:w="1260" w:type="dxa"/>
            <w:tcBorders>
              <w:top w:val="nil"/>
              <w:left w:val="nil"/>
              <w:bottom w:val="single" w:sz="4" w:space="0" w:color="auto"/>
              <w:right w:val="single" w:sz="4" w:space="0" w:color="auto"/>
            </w:tcBorders>
            <w:noWrap/>
            <w:vAlign w:val="center"/>
          </w:tcPr>
          <w:p w14:paraId="00486DDE"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 xml:space="preserve">5.62 </w:t>
            </w:r>
          </w:p>
        </w:tc>
        <w:tc>
          <w:tcPr>
            <w:tcW w:w="2020" w:type="dxa"/>
            <w:tcBorders>
              <w:top w:val="nil"/>
              <w:left w:val="nil"/>
              <w:bottom w:val="single" w:sz="4" w:space="0" w:color="auto"/>
              <w:right w:val="single" w:sz="4" w:space="0" w:color="auto"/>
            </w:tcBorders>
            <w:vAlign w:val="center"/>
          </w:tcPr>
          <w:p w14:paraId="75AB97B7" w14:textId="77777777" w:rsidR="009D6247" w:rsidRDefault="00000000">
            <w:pPr>
              <w:widowControl/>
              <w:spacing w:line="240" w:lineRule="auto"/>
              <w:ind w:firstLineChars="0" w:firstLine="0"/>
              <w:jc w:val="center"/>
              <w:rPr>
                <w:rFonts w:ascii="宋体" w:hAnsi="宋体" w:cs="宋体" w:hint="eastAsia"/>
                <w:b/>
                <w:bCs/>
                <w:kern w:val="0"/>
                <w:sz w:val="22"/>
                <w:szCs w:val="22"/>
              </w:rPr>
            </w:pPr>
            <w:r>
              <w:rPr>
                <w:rFonts w:ascii="宋体" w:hAnsi="宋体" w:cs="宋体" w:hint="eastAsia"/>
                <w:b/>
                <w:bCs/>
                <w:kern w:val="0"/>
                <w:sz w:val="22"/>
                <w:szCs w:val="22"/>
              </w:rPr>
              <w:t xml:space="preserve">　</w:t>
            </w:r>
          </w:p>
        </w:tc>
      </w:tr>
      <w:tr w:rsidR="009D6247" w14:paraId="2B27FE58"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32C293C4"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二</w:t>
            </w:r>
          </w:p>
        </w:tc>
        <w:tc>
          <w:tcPr>
            <w:tcW w:w="3414" w:type="dxa"/>
            <w:tcBorders>
              <w:top w:val="nil"/>
              <w:left w:val="nil"/>
              <w:bottom w:val="single" w:sz="4" w:space="0" w:color="auto"/>
              <w:right w:val="single" w:sz="4" w:space="0" w:color="auto"/>
            </w:tcBorders>
            <w:noWrap/>
            <w:vAlign w:val="center"/>
          </w:tcPr>
          <w:p w14:paraId="6DAB8A3C"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项目建设其他费用</w:t>
            </w:r>
          </w:p>
        </w:tc>
        <w:tc>
          <w:tcPr>
            <w:tcW w:w="1368" w:type="dxa"/>
            <w:tcBorders>
              <w:top w:val="nil"/>
              <w:left w:val="nil"/>
              <w:bottom w:val="single" w:sz="4" w:space="0" w:color="auto"/>
              <w:right w:val="single" w:sz="4" w:space="0" w:color="auto"/>
            </w:tcBorders>
            <w:noWrap/>
            <w:vAlign w:val="center"/>
          </w:tcPr>
          <w:p w14:paraId="68E31D4D"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803.66 </w:t>
            </w:r>
          </w:p>
        </w:tc>
        <w:tc>
          <w:tcPr>
            <w:tcW w:w="1260" w:type="dxa"/>
            <w:tcBorders>
              <w:top w:val="nil"/>
              <w:left w:val="nil"/>
              <w:bottom w:val="single" w:sz="4" w:space="0" w:color="auto"/>
              <w:right w:val="single" w:sz="4" w:space="0" w:color="auto"/>
            </w:tcBorders>
            <w:noWrap/>
            <w:vAlign w:val="center"/>
          </w:tcPr>
          <w:p w14:paraId="6BE7F666"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 xml:space="preserve">6.45 </w:t>
            </w:r>
          </w:p>
        </w:tc>
        <w:tc>
          <w:tcPr>
            <w:tcW w:w="2020" w:type="dxa"/>
            <w:tcBorders>
              <w:top w:val="nil"/>
              <w:left w:val="nil"/>
              <w:bottom w:val="single" w:sz="4" w:space="0" w:color="auto"/>
              <w:right w:val="single" w:sz="4" w:space="0" w:color="auto"/>
            </w:tcBorders>
            <w:vAlign w:val="center"/>
          </w:tcPr>
          <w:p w14:paraId="3CE4A8AE" w14:textId="77777777" w:rsidR="009D6247" w:rsidRDefault="00000000">
            <w:pPr>
              <w:widowControl/>
              <w:spacing w:line="240" w:lineRule="auto"/>
              <w:ind w:firstLineChars="0" w:firstLine="0"/>
              <w:jc w:val="center"/>
              <w:rPr>
                <w:rFonts w:ascii="宋体" w:hAnsi="宋体" w:cs="宋体" w:hint="eastAsia"/>
                <w:b/>
                <w:bCs/>
                <w:kern w:val="0"/>
                <w:sz w:val="22"/>
                <w:szCs w:val="22"/>
              </w:rPr>
            </w:pPr>
            <w:r>
              <w:rPr>
                <w:rFonts w:ascii="宋体" w:hAnsi="宋体" w:cs="宋体" w:hint="eastAsia"/>
                <w:b/>
                <w:bCs/>
                <w:kern w:val="0"/>
                <w:sz w:val="22"/>
                <w:szCs w:val="22"/>
              </w:rPr>
              <w:t xml:space="preserve">　</w:t>
            </w:r>
          </w:p>
        </w:tc>
      </w:tr>
      <w:tr w:rsidR="009D6247" w14:paraId="23A299AB" w14:textId="77777777">
        <w:trPr>
          <w:trHeight w:val="315"/>
          <w:jc w:val="center"/>
        </w:trPr>
        <w:tc>
          <w:tcPr>
            <w:tcW w:w="920" w:type="dxa"/>
            <w:tcBorders>
              <w:top w:val="nil"/>
              <w:left w:val="single" w:sz="4" w:space="0" w:color="auto"/>
              <w:bottom w:val="single" w:sz="4" w:space="0" w:color="auto"/>
              <w:right w:val="single" w:sz="4" w:space="0" w:color="auto"/>
            </w:tcBorders>
            <w:noWrap/>
            <w:vAlign w:val="center"/>
          </w:tcPr>
          <w:p w14:paraId="3855355C"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1</w:t>
            </w:r>
          </w:p>
        </w:tc>
        <w:tc>
          <w:tcPr>
            <w:tcW w:w="3414" w:type="dxa"/>
            <w:tcBorders>
              <w:top w:val="nil"/>
              <w:left w:val="nil"/>
              <w:bottom w:val="single" w:sz="4" w:space="0" w:color="auto"/>
              <w:right w:val="single" w:sz="4" w:space="0" w:color="auto"/>
            </w:tcBorders>
            <w:vAlign w:val="center"/>
          </w:tcPr>
          <w:p w14:paraId="37ECD786"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前期工作咨询费</w:t>
            </w:r>
          </w:p>
        </w:tc>
        <w:tc>
          <w:tcPr>
            <w:tcW w:w="1368" w:type="dxa"/>
            <w:tcBorders>
              <w:top w:val="nil"/>
              <w:left w:val="nil"/>
              <w:bottom w:val="single" w:sz="4" w:space="0" w:color="auto"/>
              <w:right w:val="single" w:sz="4" w:space="0" w:color="auto"/>
            </w:tcBorders>
            <w:vAlign w:val="center"/>
          </w:tcPr>
          <w:p w14:paraId="14150600" w14:textId="77777777" w:rsidR="009D6247" w:rsidRDefault="00000000">
            <w:pPr>
              <w:widowControl/>
              <w:spacing w:line="240" w:lineRule="auto"/>
              <w:ind w:firstLineChars="0" w:firstLine="0"/>
              <w:jc w:val="center"/>
              <w:rPr>
                <w:kern w:val="0"/>
                <w:sz w:val="22"/>
                <w:szCs w:val="22"/>
              </w:rPr>
            </w:pPr>
            <w:r>
              <w:rPr>
                <w:kern w:val="0"/>
                <w:sz w:val="22"/>
                <w:szCs w:val="22"/>
              </w:rPr>
              <w:t xml:space="preserve">60.00 </w:t>
            </w:r>
          </w:p>
        </w:tc>
        <w:tc>
          <w:tcPr>
            <w:tcW w:w="1260" w:type="dxa"/>
            <w:tcBorders>
              <w:top w:val="nil"/>
              <w:left w:val="nil"/>
              <w:bottom w:val="single" w:sz="4" w:space="0" w:color="auto"/>
              <w:right w:val="single" w:sz="4" w:space="0" w:color="auto"/>
            </w:tcBorders>
            <w:vAlign w:val="center"/>
          </w:tcPr>
          <w:p w14:paraId="0593EB12"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 xml:space="preserve">0.48 </w:t>
            </w:r>
          </w:p>
        </w:tc>
        <w:tc>
          <w:tcPr>
            <w:tcW w:w="2020" w:type="dxa"/>
            <w:tcBorders>
              <w:top w:val="nil"/>
              <w:left w:val="nil"/>
              <w:bottom w:val="single" w:sz="4" w:space="0" w:color="auto"/>
              <w:right w:val="single" w:sz="4" w:space="0" w:color="auto"/>
            </w:tcBorders>
            <w:noWrap/>
            <w:vAlign w:val="center"/>
          </w:tcPr>
          <w:p w14:paraId="16ADC671" w14:textId="77777777" w:rsidR="009D6247" w:rsidRDefault="00000000">
            <w:pPr>
              <w:widowControl/>
              <w:spacing w:line="240" w:lineRule="auto"/>
              <w:ind w:firstLineChars="0" w:firstLine="0"/>
              <w:jc w:val="center"/>
              <w:rPr>
                <w:rFonts w:ascii="仿宋" w:eastAsia="仿宋" w:hAnsi="仿宋" w:cs="宋体" w:hint="eastAsia"/>
                <w:color w:val="000000"/>
                <w:kern w:val="0"/>
                <w:szCs w:val="24"/>
              </w:rPr>
            </w:pPr>
            <w:r>
              <w:rPr>
                <w:rFonts w:ascii="仿宋" w:eastAsia="仿宋" w:hAnsi="仿宋" w:cs="宋体" w:hint="eastAsia"/>
                <w:color w:val="000000"/>
                <w:kern w:val="0"/>
                <w:szCs w:val="24"/>
              </w:rPr>
              <w:t xml:space="preserve">　</w:t>
            </w:r>
          </w:p>
        </w:tc>
      </w:tr>
      <w:tr w:rsidR="009D6247" w14:paraId="0E276847"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2FEE0CF0"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2</w:t>
            </w:r>
          </w:p>
        </w:tc>
        <w:tc>
          <w:tcPr>
            <w:tcW w:w="3414" w:type="dxa"/>
            <w:tcBorders>
              <w:top w:val="nil"/>
              <w:left w:val="nil"/>
              <w:bottom w:val="single" w:sz="4" w:space="0" w:color="auto"/>
              <w:right w:val="single" w:sz="4" w:space="0" w:color="auto"/>
            </w:tcBorders>
            <w:vAlign w:val="center"/>
          </w:tcPr>
          <w:p w14:paraId="5A732888"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工程监理费</w:t>
            </w:r>
          </w:p>
        </w:tc>
        <w:tc>
          <w:tcPr>
            <w:tcW w:w="1368" w:type="dxa"/>
            <w:tcBorders>
              <w:top w:val="nil"/>
              <w:left w:val="nil"/>
              <w:bottom w:val="single" w:sz="4" w:space="0" w:color="auto"/>
              <w:right w:val="single" w:sz="4" w:space="0" w:color="auto"/>
            </w:tcBorders>
            <w:vAlign w:val="center"/>
          </w:tcPr>
          <w:p w14:paraId="0EE6BEFA" w14:textId="77777777" w:rsidR="009D6247" w:rsidRDefault="00000000">
            <w:pPr>
              <w:widowControl/>
              <w:spacing w:line="240" w:lineRule="auto"/>
              <w:ind w:firstLineChars="0" w:firstLine="0"/>
              <w:jc w:val="center"/>
              <w:rPr>
                <w:kern w:val="0"/>
                <w:sz w:val="22"/>
                <w:szCs w:val="22"/>
              </w:rPr>
            </w:pPr>
            <w:r>
              <w:rPr>
                <w:kern w:val="0"/>
                <w:sz w:val="22"/>
                <w:szCs w:val="22"/>
              </w:rPr>
              <w:t xml:space="preserve">234.42 </w:t>
            </w:r>
          </w:p>
        </w:tc>
        <w:tc>
          <w:tcPr>
            <w:tcW w:w="1260" w:type="dxa"/>
            <w:tcBorders>
              <w:top w:val="nil"/>
              <w:left w:val="nil"/>
              <w:bottom w:val="single" w:sz="4" w:space="0" w:color="auto"/>
              <w:right w:val="single" w:sz="4" w:space="0" w:color="auto"/>
            </w:tcBorders>
            <w:vAlign w:val="center"/>
          </w:tcPr>
          <w:p w14:paraId="453940EE"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 xml:space="preserve">1.88 </w:t>
            </w:r>
          </w:p>
        </w:tc>
        <w:tc>
          <w:tcPr>
            <w:tcW w:w="2020" w:type="dxa"/>
            <w:tcBorders>
              <w:top w:val="nil"/>
              <w:left w:val="nil"/>
              <w:bottom w:val="single" w:sz="4" w:space="0" w:color="auto"/>
              <w:right w:val="single" w:sz="4" w:space="0" w:color="auto"/>
            </w:tcBorders>
            <w:vAlign w:val="center"/>
          </w:tcPr>
          <w:p w14:paraId="407CC892" w14:textId="77777777" w:rsidR="009D6247" w:rsidRDefault="00000000">
            <w:pPr>
              <w:widowControl/>
              <w:spacing w:line="240" w:lineRule="auto"/>
              <w:ind w:firstLineChars="0" w:firstLine="0"/>
              <w:jc w:val="center"/>
              <w:rPr>
                <w:rFonts w:ascii="宋体" w:hAnsi="宋体" w:cs="宋体" w:hint="eastAsia"/>
                <w:kern w:val="0"/>
                <w:sz w:val="22"/>
                <w:szCs w:val="22"/>
              </w:rPr>
            </w:pPr>
            <w:proofErr w:type="gramStart"/>
            <w:r>
              <w:rPr>
                <w:rFonts w:ascii="宋体" w:hAnsi="宋体" w:cs="宋体" w:hint="eastAsia"/>
                <w:kern w:val="0"/>
                <w:sz w:val="22"/>
                <w:szCs w:val="22"/>
              </w:rPr>
              <w:t>发改价格</w:t>
            </w:r>
            <w:proofErr w:type="gramEnd"/>
            <w:r>
              <w:rPr>
                <w:rFonts w:ascii="宋体" w:hAnsi="宋体" w:cs="宋体" w:hint="eastAsia"/>
                <w:kern w:val="0"/>
                <w:sz w:val="22"/>
                <w:szCs w:val="22"/>
              </w:rPr>
              <w:t>〔2007〕670号</w:t>
            </w:r>
          </w:p>
        </w:tc>
      </w:tr>
      <w:tr w:rsidR="009D6247" w14:paraId="56BD8B57"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18D81A1A"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3</w:t>
            </w:r>
          </w:p>
        </w:tc>
        <w:tc>
          <w:tcPr>
            <w:tcW w:w="3414" w:type="dxa"/>
            <w:tcBorders>
              <w:top w:val="nil"/>
              <w:left w:val="nil"/>
              <w:bottom w:val="single" w:sz="4" w:space="0" w:color="auto"/>
              <w:right w:val="single" w:sz="4" w:space="0" w:color="auto"/>
            </w:tcBorders>
            <w:vAlign w:val="center"/>
          </w:tcPr>
          <w:p w14:paraId="356E14AA"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招标代理服务费</w:t>
            </w:r>
          </w:p>
        </w:tc>
        <w:tc>
          <w:tcPr>
            <w:tcW w:w="1368" w:type="dxa"/>
            <w:tcBorders>
              <w:top w:val="nil"/>
              <w:left w:val="nil"/>
              <w:bottom w:val="single" w:sz="4" w:space="0" w:color="auto"/>
              <w:right w:val="single" w:sz="4" w:space="0" w:color="auto"/>
            </w:tcBorders>
            <w:vAlign w:val="center"/>
          </w:tcPr>
          <w:p w14:paraId="5B1B8098" w14:textId="77777777" w:rsidR="009D6247" w:rsidRDefault="00000000">
            <w:pPr>
              <w:widowControl/>
              <w:spacing w:line="240" w:lineRule="auto"/>
              <w:ind w:firstLineChars="0" w:firstLine="0"/>
              <w:jc w:val="center"/>
              <w:rPr>
                <w:kern w:val="0"/>
                <w:sz w:val="22"/>
                <w:szCs w:val="22"/>
              </w:rPr>
            </w:pPr>
            <w:r>
              <w:rPr>
                <w:kern w:val="0"/>
                <w:sz w:val="22"/>
                <w:szCs w:val="22"/>
              </w:rPr>
              <w:t xml:space="preserve">22.48 </w:t>
            </w:r>
          </w:p>
        </w:tc>
        <w:tc>
          <w:tcPr>
            <w:tcW w:w="1260" w:type="dxa"/>
            <w:tcBorders>
              <w:top w:val="nil"/>
              <w:left w:val="nil"/>
              <w:bottom w:val="single" w:sz="4" w:space="0" w:color="auto"/>
              <w:right w:val="single" w:sz="4" w:space="0" w:color="auto"/>
            </w:tcBorders>
            <w:vAlign w:val="center"/>
          </w:tcPr>
          <w:p w14:paraId="492121F5"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 xml:space="preserve">0.18 </w:t>
            </w:r>
          </w:p>
        </w:tc>
        <w:tc>
          <w:tcPr>
            <w:tcW w:w="2020" w:type="dxa"/>
            <w:tcBorders>
              <w:top w:val="nil"/>
              <w:left w:val="nil"/>
              <w:bottom w:val="single" w:sz="4" w:space="0" w:color="auto"/>
              <w:right w:val="single" w:sz="4" w:space="0" w:color="auto"/>
            </w:tcBorders>
            <w:vAlign w:val="center"/>
          </w:tcPr>
          <w:p w14:paraId="17208C92"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计价格〔2002〕1980号</w:t>
            </w:r>
          </w:p>
        </w:tc>
      </w:tr>
      <w:tr w:rsidR="009D6247" w14:paraId="5356FC6E"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40975B54"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4</w:t>
            </w:r>
          </w:p>
        </w:tc>
        <w:tc>
          <w:tcPr>
            <w:tcW w:w="3414" w:type="dxa"/>
            <w:tcBorders>
              <w:top w:val="nil"/>
              <w:left w:val="nil"/>
              <w:bottom w:val="single" w:sz="4" w:space="0" w:color="auto"/>
              <w:right w:val="single" w:sz="4" w:space="0" w:color="auto"/>
            </w:tcBorders>
            <w:vAlign w:val="center"/>
          </w:tcPr>
          <w:p w14:paraId="09976D60"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造价咨询服务费</w:t>
            </w:r>
          </w:p>
        </w:tc>
        <w:tc>
          <w:tcPr>
            <w:tcW w:w="1368" w:type="dxa"/>
            <w:tcBorders>
              <w:top w:val="nil"/>
              <w:left w:val="nil"/>
              <w:bottom w:val="single" w:sz="4" w:space="0" w:color="auto"/>
              <w:right w:val="single" w:sz="4" w:space="0" w:color="auto"/>
            </w:tcBorders>
            <w:vAlign w:val="center"/>
          </w:tcPr>
          <w:p w14:paraId="114BB6C6" w14:textId="77777777" w:rsidR="009D6247" w:rsidRDefault="00000000">
            <w:pPr>
              <w:widowControl/>
              <w:spacing w:line="240" w:lineRule="auto"/>
              <w:ind w:firstLineChars="0" w:firstLine="0"/>
              <w:jc w:val="center"/>
              <w:rPr>
                <w:kern w:val="0"/>
                <w:sz w:val="22"/>
                <w:szCs w:val="22"/>
              </w:rPr>
            </w:pPr>
            <w:r>
              <w:rPr>
                <w:kern w:val="0"/>
                <w:sz w:val="22"/>
                <w:szCs w:val="22"/>
              </w:rPr>
              <w:t xml:space="preserve">12.00 </w:t>
            </w:r>
          </w:p>
        </w:tc>
        <w:tc>
          <w:tcPr>
            <w:tcW w:w="1260" w:type="dxa"/>
            <w:tcBorders>
              <w:top w:val="nil"/>
              <w:left w:val="nil"/>
              <w:bottom w:val="single" w:sz="4" w:space="0" w:color="auto"/>
              <w:right w:val="single" w:sz="4" w:space="0" w:color="auto"/>
            </w:tcBorders>
            <w:vAlign w:val="center"/>
          </w:tcPr>
          <w:p w14:paraId="20AF7491"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 xml:space="preserve">0.10 </w:t>
            </w:r>
          </w:p>
        </w:tc>
        <w:tc>
          <w:tcPr>
            <w:tcW w:w="2020" w:type="dxa"/>
            <w:tcBorders>
              <w:top w:val="nil"/>
              <w:left w:val="nil"/>
              <w:bottom w:val="single" w:sz="4" w:space="0" w:color="auto"/>
              <w:right w:val="single" w:sz="4" w:space="0" w:color="auto"/>
            </w:tcBorders>
            <w:noWrap/>
            <w:vAlign w:val="center"/>
          </w:tcPr>
          <w:p w14:paraId="06179FB8" w14:textId="77777777" w:rsidR="009D6247" w:rsidRDefault="00000000">
            <w:pPr>
              <w:widowControl/>
              <w:spacing w:line="240" w:lineRule="auto"/>
              <w:ind w:firstLineChars="0" w:firstLine="0"/>
              <w:jc w:val="left"/>
              <w:rPr>
                <w:rFonts w:ascii="宋体" w:hAnsi="宋体" w:cs="宋体" w:hint="eastAsia"/>
                <w:color w:val="000000"/>
                <w:kern w:val="0"/>
                <w:sz w:val="22"/>
                <w:szCs w:val="22"/>
              </w:rPr>
            </w:pPr>
            <w:r>
              <w:rPr>
                <w:rFonts w:ascii="宋体" w:hAnsi="宋体" w:cs="宋体" w:hint="eastAsia"/>
                <w:color w:val="000000"/>
                <w:kern w:val="0"/>
                <w:sz w:val="22"/>
                <w:szCs w:val="22"/>
              </w:rPr>
              <w:t xml:space="preserve">　</w:t>
            </w:r>
          </w:p>
        </w:tc>
      </w:tr>
      <w:tr w:rsidR="009D6247" w14:paraId="048E76B1"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4B1EF6B4"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6</w:t>
            </w:r>
          </w:p>
        </w:tc>
        <w:tc>
          <w:tcPr>
            <w:tcW w:w="3414" w:type="dxa"/>
            <w:tcBorders>
              <w:top w:val="nil"/>
              <w:left w:val="nil"/>
              <w:bottom w:val="single" w:sz="4" w:space="0" w:color="auto"/>
              <w:right w:val="single" w:sz="4" w:space="0" w:color="auto"/>
            </w:tcBorders>
            <w:vAlign w:val="center"/>
          </w:tcPr>
          <w:p w14:paraId="7DEB430F"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系统测评</w:t>
            </w:r>
          </w:p>
        </w:tc>
        <w:tc>
          <w:tcPr>
            <w:tcW w:w="1368" w:type="dxa"/>
            <w:tcBorders>
              <w:top w:val="nil"/>
              <w:left w:val="nil"/>
              <w:bottom w:val="single" w:sz="4" w:space="0" w:color="auto"/>
              <w:right w:val="single" w:sz="4" w:space="0" w:color="auto"/>
            </w:tcBorders>
            <w:vAlign w:val="center"/>
          </w:tcPr>
          <w:p w14:paraId="45789753" w14:textId="77777777" w:rsidR="009D6247" w:rsidRDefault="00000000">
            <w:pPr>
              <w:widowControl/>
              <w:spacing w:line="240" w:lineRule="auto"/>
              <w:ind w:firstLineChars="0" w:firstLine="0"/>
              <w:jc w:val="center"/>
              <w:rPr>
                <w:kern w:val="0"/>
                <w:sz w:val="22"/>
                <w:szCs w:val="22"/>
              </w:rPr>
            </w:pPr>
            <w:r>
              <w:rPr>
                <w:kern w:val="0"/>
                <w:sz w:val="22"/>
                <w:szCs w:val="22"/>
              </w:rPr>
              <w:t xml:space="preserve">120.00 </w:t>
            </w:r>
          </w:p>
        </w:tc>
        <w:tc>
          <w:tcPr>
            <w:tcW w:w="1260" w:type="dxa"/>
            <w:tcBorders>
              <w:top w:val="nil"/>
              <w:left w:val="nil"/>
              <w:bottom w:val="single" w:sz="4" w:space="0" w:color="auto"/>
              <w:right w:val="single" w:sz="4" w:space="0" w:color="auto"/>
            </w:tcBorders>
            <w:vAlign w:val="center"/>
          </w:tcPr>
          <w:p w14:paraId="3E52352D"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 xml:space="preserve">0.96 </w:t>
            </w:r>
          </w:p>
        </w:tc>
        <w:tc>
          <w:tcPr>
            <w:tcW w:w="2020" w:type="dxa"/>
            <w:tcBorders>
              <w:top w:val="nil"/>
              <w:left w:val="nil"/>
              <w:bottom w:val="single" w:sz="4" w:space="0" w:color="auto"/>
              <w:right w:val="single" w:sz="4" w:space="0" w:color="auto"/>
            </w:tcBorders>
            <w:noWrap/>
            <w:vAlign w:val="center"/>
          </w:tcPr>
          <w:p w14:paraId="72CEDA02" w14:textId="77777777" w:rsidR="009D6247" w:rsidRDefault="00000000">
            <w:pPr>
              <w:widowControl/>
              <w:spacing w:line="240" w:lineRule="auto"/>
              <w:ind w:firstLineChars="0" w:firstLine="0"/>
              <w:jc w:val="left"/>
              <w:rPr>
                <w:rFonts w:ascii="宋体" w:hAnsi="宋体" w:cs="宋体" w:hint="eastAsia"/>
                <w:color w:val="000000"/>
                <w:kern w:val="0"/>
                <w:sz w:val="22"/>
                <w:szCs w:val="22"/>
              </w:rPr>
            </w:pPr>
            <w:r>
              <w:rPr>
                <w:rFonts w:ascii="宋体" w:hAnsi="宋体" w:cs="宋体" w:hint="eastAsia"/>
                <w:color w:val="000000"/>
                <w:kern w:val="0"/>
                <w:sz w:val="22"/>
                <w:szCs w:val="22"/>
              </w:rPr>
              <w:t xml:space="preserve">　</w:t>
            </w:r>
          </w:p>
        </w:tc>
      </w:tr>
      <w:tr w:rsidR="009D6247" w14:paraId="64007F7A"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686C106E"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7</w:t>
            </w:r>
          </w:p>
        </w:tc>
        <w:tc>
          <w:tcPr>
            <w:tcW w:w="3414" w:type="dxa"/>
            <w:tcBorders>
              <w:top w:val="nil"/>
              <w:left w:val="nil"/>
              <w:bottom w:val="single" w:sz="4" w:space="0" w:color="auto"/>
              <w:right w:val="single" w:sz="4" w:space="0" w:color="auto"/>
            </w:tcBorders>
            <w:vAlign w:val="center"/>
          </w:tcPr>
          <w:p w14:paraId="14BF4BA4"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安全测评</w:t>
            </w:r>
          </w:p>
        </w:tc>
        <w:tc>
          <w:tcPr>
            <w:tcW w:w="1368" w:type="dxa"/>
            <w:tcBorders>
              <w:top w:val="nil"/>
              <w:left w:val="nil"/>
              <w:bottom w:val="single" w:sz="4" w:space="0" w:color="auto"/>
              <w:right w:val="single" w:sz="4" w:space="0" w:color="auto"/>
            </w:tcBorders>
            <w:vAlign w:val="center"/>
          </w:tcPr>
          <w:p w14:paraId="09C599D7" w14:textId="77777777" w:rsidR="009D6247" w:rsidRDefault="00000000">
            <w:pPr>
              <w:widowControl/>
              <w:spacing w:line="240" w:lineRule="auto"/>
              <w:ind w:firstLineChars="0" w:firstLine="0"/>
              <w:jc w:val="center"/>
              <w:rPr>
                <w:kern w:val="0"/>
                <w:sz w:val="22"/>
                <w:szCs w:val="22"/>
              </w:rPr>
            </w:pPr>
            <w:r>
              <w:rPr>
                <w:kern w:val="0"/>
                <w:sz w:val="22"/>
                <w:szCs w:val="22"/>
              </w:rPr>
              <w:t xml:space="preserve">100.00 </w:t>
            </w:r>
          </w:p>
        </w:tc>
        <w:tc>
          <w:tcPr>
            <w:tcW w:w="1260" w:type="dxa"/>
            <w:tcBorders>
              <w:top w:val="nil"/>
              <w:left w:val="nil"/>
              <w:bottom w:val="single" w:sz="4" w:space="0" w:color="auto"/>
              <w:right w:val="single" w:sz="4" w:space="0" w:color="auto"/>
            </w:tcBorders>
            <w:vAlign w:val="center"/>
          </w:tcPr>
          <w:p w14:paraId="7CAB769D"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 xml:space="preserve">0.80 </w:t>
            </w:r>
          </w:p>
        </w:tc>
        <w:tc>
          <w:tcPr>
            <w:tcW w:w="2020" w:type="dxa"/>
            <w:tcBorders>
              <w:top w:val="nil"/>
              <w:left w:val="nil"/>
              <w:bottom w:val="single" w:sz="4" w:space="0" w:color="auto"/>
              <w:right w:val="single" w:sz="4" w:space="0" w:color="auto"/>
            </w:tcBorders>
            <w:noWrap/>
            <w:vAlign w:val="center"/>
          </w:tcPr>
          <w:p w14:paraId="58F25700" w14:textId="77777777" w:rsidR="009D6247" w:rsidRDefault="00000000">
            <w:pPr>
              <w:widowControl/>
              <w:spacing w:line="240" w:lineRule="auto"/>
              <w:ind w:firstLineChars="0" w:firstLine="0"/>
              <w:jc w:val="left"/>
              <w:rPr>
                <w:rFonts w:ascii="宋体" w:hAnsi="宋体" w:cs="宋体" w:hint="eastAsia"/>
                <w:color w:val="000000"/>
                <w:kern w:val="0"/>
                <w:sz w:val="22"/>
                <w:szCs w:val="22"/>
              </w:rPr>
            </w:pPr>
            <w:r>
              <w:rPr>
                <w:rFonts w:ascii="宋体" w:hAnsi="宋体" w:cs="宋体" w:hint="eastAsia"/>
                <w:color w:val="000000"/>
                <w:kern w:val="0"/>
                <w:sz w:val="22"/>
                <w:szCs w:val="22"/>
              </w:rPr>
              <w:t xml:space="preserve">　</w:t>
            </w:r>
          </w:p>
        </w:tc>
      </w:tr>
      <w:tr w:rsidR="009D6247" w14:paraId="5A73B39B"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02275B6B"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8</w:t>
            </w:r>
          </w:p>
        </w:tc>
        <w:tc>
          <w:tcPr>
            <w:tcW w:w="3414" w:type="dxa"/>
            <w:tcBorders>
              <w:top w:val="nil"/>
              <w:left w:val="nil"/>
              <w:bottom w:val="single" w:sz="4" w:space="0" w:color="auto"/>
              <w:right w:val="single" w:sz="4" w:space="0" w:color="auto"/>
            </w:tcBorders>
            <w:vAlign w:val="center"/>
          </w:tcPr>
          <w:p w14:paraId="3AEAC128"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密码测评</w:t>
            </w:r>
          </w:p>
        </w:tc>
        <w:tc>
          <w:tcPr>
            <w:tcW w:w="1368" w:type="dxa"/>
            <w:tcBorders>
              <w:top w:val="nil"/>
              <w:left w:val="nil"/>
              <w:bottom w:val="single" w:sz="4" w:space="0" w:color="auto"/>
              <w:right w:val="single" w:sz="4" w:space="0" w:color="auto"/>
            </w:tcBorders>
            <w:vAlign w:val="center"/>
          </w:tcPr>
          <w:p w14:paraId="5B00F898" w14:textId="77777777" w:rsidR="009D6247" w:rsidRDefault="00000000">
            <w:pPr>
              <w:widowControl/>
              <w:spacing w:line="240" w:lineRule="auto"/>
              <w:ind w:firstLineChars="0" w:firstLine="0"/>
              <w:jc w:val="center"/>
              <w:rPr>
                <w:kern w:val="0"/>
                <w:sz w:val="22"/>
                <w:szCs w:val="22"/>
              </w:rPr>
            </w:pPr>
            <w:r>
              <w:rPr>
                <w:kern w:val="0"/>
                <w:sz w:val="22"/>
                <w:szCs w:val="22"/>
              </w:rPr>
              <w:t xml:space="preserve">100.00 </w:t>
            </w:r>
          </w:p>
        </w:tc>
        <w:tc>
          <w:tcPr>
            <w:tcW w:w="1260" w:type="dxa"/>
            <w:tcBorders>
              <w:top w:val="nil"/>
              <w:left w:val="nil"/>
              <w:bottom w:val="single" w:sz="4" w:space="0" w:color="auto"/>
              <w:right w:val="single" w:sz="4" w:space="0" w:color="auto"/>
            </w:tcBorders>
            <w:vAlign w:val="center"/>
          </w:tcPr>
          <w:p w14:paraId="4F4DC0A0"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 xml:space="preserve">0.80 </w:t>
            </w:r>
          </w:p>
        </w:tc>
        <w:tc>
          <w:tcPr>
            <w:tcW w:w="2020" w:type="dxa"/>
            <w:tcBorders>
              <w:top w:val="nil"/>
              <w:left w:val="nil"/>
              <w:bottom w:val="single" w:sz="4" w:space="0" w:color="auto"/>
              <w:right w:val="single" w:sz="4" w:space="0" w:color="auto"/>
            </w:tcBorders>
            <w:noWrap/>
            <w:vAlign w:val="center"/>
          </w:tcPr>
          <w:p w14:paraId="74E3990E" w14:textId="77777777" w:rsidR="009D6247" w:rsidRDefault="00000000">
            <w:pPr>
              <w:widowControl/>
              <w:spacing w:line="240" w:lineRule="auto"/>
              <w:ind w:firstLineChars="0" w:firstLine="0"/>
              <w:jc w:val="left"/>
              <w:rPr>
                <w:rFonts w:ascii="宋体" w:hAnsi="宋体" w:cs="宋体" w:hint="eastAsia"/>
                <w:color w:val="000000"/>
                <w:kern w:val="0"/>
                <w:sz w:val="22"/>
                <w:szCs w:val="22"/>
              </w:rPr>
            </w:pPr>
            <w:r>
              <w:rPr>
                <w:rFonts w:ascii="宋体" w:hAnsi="宋体" w:cs="宋体" w:hint="eastAsia"/>
                <w:color w:val="000000"/>
                <w:kern w:val="0"/>
                <w:sz w:val="22"/>
                <w:szCs w:val="22"/>
              </w:rPr>
              <w:t xml:space="preserve">　</w:t>
            </w:r>
          </w:p>
        </w:tc>
      </w:tr>
      <w:tr w:rsidR="009D6247" w14:paraId="36BAFE41"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23BE3586" w14:textId="77777777" w:rsidR="009D6247" w:rsidRDefault="00000000">
            <w:pPr>
              <w:widowControl/>
              <w:spacing w:line="240" w:lineRule="auto"/>
              <w:ind w:firstLineChars="0" w:firstLine="0"/>
              <w:jc w:val="center"/>
              <w:rPr>
                <w:rFonts w:ascii="宋体" w:hAnsi="宋体" w:cs="宋体" w:hint="eastAsia"/>
                <w:color w:val="000000"/>
                <w:kern w:val="0"/>
                <w:sz w:val="22"/>
                <w:szCs w:val="22"/>
              </w:rPr>
            </w:pPr>
            <w:r>
              <w:rPr>
                <w:rFonts w:ascii="宋体" w:hAnsi="宋体" w:cs="宋体" w:hint="eastAsia"/>
                <w:color w:val="000000"/>
                <w:kern w:val="0"/>
                <w:sz w:val="22"/>
                <w:szCs w:val="22"/>
              </w:rPr>
              <w:t>9</w:t>
            </w:r>
          </w:p>
        </w:tc>
        <w:tc>
          <w:tcPr>
            <w:tcW w:w="3414" w:type="dxa"/>
            <w:tcBorders>
              <w:top w:val="nil"/>
              <w:left w:val="nil"/>
              <w:bottom w:val="single" w:sz="4" w:space="0" w:color="auto"/>
              <w:right w:val="single" w:sz="4" w:space="0" w:color="auto"/>
            </w:tcBorders>
            <w:vAlign w:val="center"/>
          </w:tcPr>
          <w:p w14:paraId="531824F4"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建设单位管理费</w:t>
            </w:r>
          </w:p>
        </w:tc>
        <w:tc>
          <w:tcPr>
            <w:tcW w:w="1368" w:type="dxa"/>
            <w:tcBorders>
              <w:top w:val="nil"/>
              <w:left w:val="nil"/>
              <w:bottom w:val="single" w:sz="4" w:space="0" w:color="auto"/>
              <w:right w:val="single" w:sz="4" w:space="0" w:color="auto"/>
            </w:tcBorders>
            <w:vAlign w:val="center"/>
          </w:tcPr>
          <w:p w14:paraId="604E8539" w14:textId="77777777" w:rsidR="009D6247" w:rsidRDefault="00000000">
            <w:pPr>
              <w:widowControl/>
              <w:spacing w:line="240" w:lineRule="auto"/>
              <w:ind w:firstLineChars="0" w:firstLine="0"/>
              <w:jc w:val="center"/>
              <w:rPr>
                <w:kern w:val="0"/>
                <w:sz w:val="22"/>
                <w:szCs w:val="22"/>
              </w:rPr>
            </w:pPr>
            <w:r>
              <w:rPr>
                <w:kern w:val="0"/>
                <w:sz w:val="22"/>
                <w:szCs w:val="22"/>
              </w:rPr>
              <w:t xml:space="preserve">154.76 </w:t>
            </w:r>
          </w:p>
        </w:tc>
        <w:tc>
          <w:tcPr>
            <w:tcW w:w="1260" w:type="dxa"/>
            <w:tcBorders>
              <w:top w:val="nil"/>
              <w:left w:val="nil"/>
              <w:bottom w:val="single" w:sz="4" w:space="0" w:color="auto"/>
              <w:right w:val="single" w:sz="4" w:space="0" w:color="auto"/>
            </w:tcBorders>
            <w:vAlign w:val="center"/>
          </w:tcPr>
          <w:p w14:paraId="3F59BAB7" w14:textId="77777777" w:rsidR="009D6247" w:rsidRDefault="00000000">
            <w:pPr>
              <w:widowControl/>
              <w:spacing w:line="240" w:lineRule="auto"/>
              <w:ind w:firstLineChars="0" w:firstLine="0"/>
              <w:jc w:val="center"/>
              <w:rPr>
                <w:rFonts w:ascii="宋体" w:hAnsi="宋体" w:cs="宋体" w:hint="eastAsia"/>
                <w:kern w:val="0"/>
                <w:sz w:val="22"/>
                <w:szCs w:val="22"/>
              </w:rPr>
            </w:pPr>
            <w:r>
              <w:rPr>
                <w:rFonts w:ascii="宋体" w:hAnsi="宋体" w:cs="宋体" w:hint="eastAsia"/>
                <w:kern w:val="0"/>
                <w:sz w:val="22"/>
                <w:szCs w:val="22"/>
              </w:rPr>
              <w:t xml:space="preserve">1.24 </w:t>
            </w:r>
          </w:p>
        </w:tc>
        <w:tc>
          <w:tcPr>
            <w:tcW w:w="2020" w:type="dxa"/>
            <w:tcBorders>
              <w:top w:val="nil"/>
              <w:left w:val="nil"/>
              <w:bottom w:val="single" w:sz="4" w:space="0" w:color="auto"/>
              <w:right w:val="single" w:sz="4" w:space="0" w:color="auto"/>
            </w:tcBorders>
            <w:vAlign w:val="center"/>
          </w:tcPr>
          <w:p w14:paraId="705CE49B" w14:textId="77777777" w:rsidR="009D6247" w:rsidRDefault="00000000">
            <w:pPr>
              <w:widowControl/>
              <w:spacing w:line="240" w:lineRule="auto"/>
              <w:ind w:firstLineChars="0" w:firstLine="0"/>
              <w:jc w:val="center"/>
              <w:rPr>
                <w:rFonts w:ascii="宋体" w:hAnsi="宋体" w:cs="宋体" w:hint="eastAsia"/>
                <w:kern w:val="0"/>
                <w:sz w:val="22"/>
                <w:szCs w:val="22"/>
              </w:rPr>
            </w:pPr>
            <w:proofErr w:type="gramStart"/>
            <w:r>
              <w:rPr>
                <w:rFonts w:ascii="宋体" w:hAnsi="宋体" w:cs="宋体" w:hint="eastAsia"/>
                <w:kern w:val="0"/>
                <w:sz w:val="22"/>
                <w:szCs w:val="22"/>
              </w:rPr>
              <w:t>财建</w:t>
            </w:r>
            <w:proofErr w:type="gramEnd"/>
            <w:r>
              <w:rPr>
                <w:rFonts w:ascii="宋体" w:hAnsi="宋体" w:cs="宋体" w:hint="eastAsia"/>
                <w:kern w:val="0"/>
                <w:sz w:val="22"/>
                <w:szCs w:val="22"/>
              </w:rPr>
              <w:t>[2016]504号</w:t>
            </w:r>
          </w:p>
        </w:tc>
      </w:tr>
      <w:tr w:rsidR="009D6247" w14:paraId="2A268756"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3EB8C57A"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三</w:t>
            </w:r>
          </w:p>
        </w:tc>
        <w:tc>
          <w:tcPr>
            <w:tcW w:w="3414" w:type="dxa"/>
            <w:tcBorders>
              <w:top w:val="nil"/>
              <w:left w:val="nil"/>
              <w:bottom w:val="single" w:sz="4" w:space="0" w:color="auto"/>
              <w:right w:val="single" w:sz="4" w:space="0" w:color="auto"/>
            </w:tcBorders>
            <w:noWrap/>
            <w:vAlign w:val="center"/>
          </w:tcPr>
          <w:p w14:paraId="517CA632"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不可预见费</w:t>
            </w:r>
          </w:p>
        </w:tc>
        <w:tc>
          <w:tcPr>
            <w:tcW w:w="1368" w:type="dxa"/>
            <w:tcBorders>
              <w:top w:val="nil"/>
              <w:left w:val="nil"/>
              <w:bottom w:val="single" w:sz="4" w:space="0" w:color="auto"/>
              <w:right w:val="single" w:sz="4" w:space="0" w:color="auto"/>
            </w:tcBorders>
            <w:noWrap/>
            <w:vAlign w:val="center"/>
          </w:tcPr>
          <w:p w14:paraId="3600B3F1"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593.42 </w:t>
            </w:r>
          </w:p>
        </w:tc>
        <w:tc>
          <w:tcPr>
            <w:tcW w:w="1260" w:type="dxa"/>
            <w:tcBorders>
              <w:top w:val="nil"/>
              <w:left w:val="nil"/>
              <w:bottom w:val="single" w:sz="4" w:space="0" w:color="auto"/>
              <w:right w:val="single" w:sz="4" w:space="0" w:color="auto"/>
            </w:tcBorders>
            <w:noWrap/>
            <w:vAlign w:val="center"/>
          </w:tcPr>
          <w:p w14:paraId="5403EDFB"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 xml:space="preserve">4.76 </w:t>
            </w:r>
          </w:p>
        </w:tc>
        <w:tc>
          <w:tcPr>
            <w:tcW w:w="2020" w:type="dxa"/>
            <w:tcBorders>
              <w:top w:val="nil"/>
              <w:left w:val="nil"/>
              <w:bottom w:val="single" w:sz="4" w:space="0" w:color="auto"/>
              <w:right w:val="single" w:sz="4" w:space="0" w:color="auto"/>
            </w:tcBorders>
            <w:vAlign w:val="center"/>
          </w:tcPr>
          <w:p w14:paraId="35CD9053" w14:textId="77777777" w:rsidR="009D6247" w:rsidRDefault="00000000">
            <w:pPr>
              <w:widowControl/>
              <w:spacing w:line="240" w:lineRule="auto"/>
              <w:ind w:firstLineChars="0" w:firstLine="0"/>
              <w:jc w:val="center"/>
              <w:rPr>
                <w:rFonts w:ascii="宋体" w:hAnsi="宋体" w:cs="宋体" w:hint="eastAsia"/>
                <w:b/>
                <w:bCs/>
                <w:kern w:val="0"/>
                <w:sz w:val="22"/>
                <w:szCs w:val="22"/>
              </w:rPr>
            </w:pPr>
            <w:r>
              <w:rPr>
                <w:rFonts w:ascii="宋体" w:hAnsi="宋体" w:cs="宋体" w:hint="eastAsia"/>
                <w:b/>
                <w:bCs/>
                <w:kern w:val="0"/>
                <w:sz w:val="22"/>
                <w:szCs w:val="22"/>
              </w:rPr>
              <w:t xml:space="preserve">　</w:t>
            </w:r>
          </w:p>
        </w:tc>
      </w:tr>
      <w:tr w:rsidR="009D6247" w14:paraId="58834B55"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2322B726"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四</w:t>
            </w:r>
          </w:p>
        </w:tc>
        <w:tc>
          <w:tcPr>
            <w:tcW w:w="3414" w:type="dxa"/>
            <w:tcBorders>
              <w:top w:val="nil"/>
              <w:left w:val="nil"/>
              <w:bottom w:val="single" w:sz="4" w:space="0" w:color="auto"/>
              <w:right w:val="single" w:sz="4" w:space="0" w:color="auto"/>
            </w:tcBorders>
            <w:noWrap/>
            <w:vAlign w:val="center"/>
          </w:tcPr>
          <w:p w14:paraId="05D8FC88"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总投资</w:t>
            </w:r>
          </w:p>
        </w:tc>
        <w:tc>
          <w:tcPr>
            <w:tcW w:w="1368" w:type="dxa"/>
            <w:tcBorders>
              <w:top w:val="nil"/>
              <w:left w:val="nil"/>
              <w:bottom w:val="single" w:sz="4" w:space="0" w:color="auto"/>
              <w:right w:val="single" w:sz="4" w:space="0" w:color="auto"/>
            </w:tcBorders>
            <w:noWrap/>
            <w:vAlign w:val="center"/>
          </w:tcPr>
          <w:p w14:paraId="705CAB12"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12461.88 </w:t>
            </w:r>
          </w:p>
        </w:tc>
        <w:tc>
          <w:tcPr>
            <w:tcW w:w="1260" w:type="dxa"/>
            <w:tcBorders>
              <w:top w:val="nil"/>
              <w:left w:val="nil"/>
              <w:bottom w:val="single" w:sz="4" w:space="0" w:color="auto"/>
              <w:right w:val="single" w:sz="4" w:space="0" w:color="auto"/>
            </w:tcBorders>
            <w:noWrap/>
            <w:vAlign w:val="center"/>
          </w:tcPr>
          <w:p w14:paraId="2E1BBE30" w14:textId="77777777" w:rsidR="009D6247" w:rsidRDefault="00000000">
            <w:pPr>
              <w:widowControl/>
              <w:spacing w:line="240" w:lineRule="auto"/>
              <w:ind w:firstLineChars="0" w:firstLine="0"/>
              <w:jc w:val="center"/>
              <w:rPr>
                <w:rFonts w:ascii="宋体" w:hAnsi="宋体" w:cs="宋体" w:hint="eastAsia"/>
                <w:b/>
                <w:bCs/>
                <w:color w:val="000000"/>
                <w:kern w:val="0"/>
                <w:sz w:val="22"/>
                <w:szCs w:val="22"/>
              </w:rPr>
            </w:pPr>
            <w:r>
              <w:rPr>
                <w:rFonts w:ascii="宋体" w:hAnsi="宋体" w:cs="宋体" w:hint="eastAsia"/>
                <w:b/>
                <w:bCs/>
                <w:color w:val="000000"/>
                <w:kern w:val="0"/>
                <w:sz w:val="22"/>
                <w:szCs w:val="22"/>
              </w:rPr>
              <w:t xml:space="preserve">100.00 </w:t>
            </w:r>
          </w:p>
        </w:tc>
        <w:tc>
          <w:tcPr>
            <w:tcW w:w="2020" w:type="dxa"/>
            <w:tcBorders>
              <w:top w:val="nil"/>
              <w:left w:val="nil"/>
              <w:bottom w:val="single" w:sz="4" w:space="0" w:color="auto"/>
              <w:right w:val="single" w:sz="4" w:space="0" w:color="auto"/>
            </w:tcBorders>
            <w:vAlign w:val="center"/>
          </w:tcPr>
          <w:p w14:paraId="795BF999" w14:textId="77777777" w:rsidR="009D6247" w:rsidRDefault="00000000">
            <w:pPr>
              <w:widowControl/>
              <w:spacing w:line="240" w:lineRule="auto"/>
              <w:ind w:firstLineChars="0" w:firstLine="0"/>
              <w:jc w:val="center"/>
              <w:rPr>
                <w:rFonts w:ascii="宋体" w:hAnsi="宋体" w:cs="宋体" w:hint="eastAsia"/>
                <w:b/>
                <w:bCs/>
                <w:kern w:val="0"/>
                <w:sz w:val="22"/>
                <w:szCs w:val="22"/>
              </w:rPr>
            </w:pPr>
            <w:proofErr w:type="gramStart"/>
            <w:r>
              <w:rPr>
                <w:rFonts w:ascii="宋体" w:hAnsi="宋体" w:cs="宋体" w:hint="eastAsia"/>
                <w:b/>
                <w:bCs/>
                <w:kern w:val="0"/>
                <w:sz w:val="22"/>
                <w:szCs w:val="22"/>
              </w:rPr>
              <w:t>一</w:t>
            </w:r>
            <w:proofErr w:type="gramEnd"/>
            <w:r>
              <w:rPr>
                <w:rFonts w:ascii="宋体" w:hAnsi="宋体" w:cs="宋体" w:hint="eastAsia"/>
                <w:b/>
                <w:bCs/>
                <w:kern w:val="0"/>
                <w:sz w:val="22"/>
                <w:szCs w:val="22"/>
              </w:rPr>
              <w:t>+二+三</w:t>
            </w:r>
          </w:p>
        </w:tc>
      </w:tr>
    </w:tbl>
    <w:p w14:paraId="143433D6" w14:textId="77777777" w:rsidR="009D6247" w:rsidRDefault="009D6247">
      <w:pPr>
        <w:ind w:firstLine="480"/>
      </w:pPr>
    </w:p>
    <w:p w14:paraId="5D5E02B0" w14:textId="77777777" w:rsidR="009D6247" w:rsidRDefault="00000000">
      <w:pPr>
        <w:ind w:firstLine="480"/>
      </w:pPr>
      <w:r>
        <w:rPr>
          <w:rFonts w:hint="eastAsia"/>
        </w:rPr>
        <w:lastRenderedPageBreak/>
        <w:t>在资金安排方面，顺</w:t>
      </w:r>
      <w:proofErr w:type="gramStart"/>
      <w:r>
        <w:rPr>
          <w:rFonts w:hint="eastAsia"/>
        </w:rPr>
        <w:t>鑫</w:t>
      </w:r>
      <w:proofErr w:type="gramEnd"/>
      <w:r>
        <w:rPr>
          <w:rFonts w:hint="eastAsia"/>
        </w:rPr>
        <w:t>福通将使用经营收益自筹资金与固定资产投资专项融资贷款、</w:t>
      </w:r>
      <w:proofErr w:type="gramStart"/>
      <w:r>
        <w:rPr>
          <w:rFonts w:hint="eastAsia"/>
        </w:rPr>
        <w:t>科创类</w:t>
      </w:r>
      <w:proofErr w:type="gramEnd"/>
      <w:r>
        <w:rPr>
          <w:rFonts w:hint="eastAsia"/>
        </w:rPr>
        <w:t>公司债券等多元化融资渠道筹集资金，计划融资期限</w:t>
      </w:r>
      <w:r>
        <w:rPr>
          <w:rFonts w:hint="eastAsia"/>
        </w:rPr>
        <w:t>10</w:t>
      </w:r>
      <w:r>
        <w:rPr>
          <w:rFonts w:hint="eastAsia"/>
        </w:rPr>
        <w:t>年，完成本项目筹资</w:t>
      </w:r>
      <w:r>
        <w:rPr>
          <w:rFonts w:hint="eastAsia"/>
        </w:rPr>
        <w:t>12,461.88</w:t>
      </w:r>
      <w:r>
        <w:rPr>
          <w:rFonts w:hint="eastAsia"/>
        </w:rPr>
        <w:t>万元，用于项目建设。。</w:t>
      </w:r>
    </w:p>
    <w:p w14:paraId="7A9A13C5" w14:textId="77777777" w:rsidR="009D6247" w:rsidRDefault="00000000">
      <w:pPr>
        <w:pStyle w:val="2"/>
      </w:pPr>
      <w:bookmarkStart w:id="609" w:name="_Toc213053875"/>
      <w:r>
        <w:rPr>
          <w:rFonts w:hint="eastAsia"/>
        </w:rPr>
        <w:t>收益测算</w:t>
      </w:r>
      <w:bookmarkEnd w:id="609"/>
    </w:p>
    <w:p w14:paraId="23A1D7D1" w14:textId="77777777" w:rsidR="009D6247" w:rsidRDefault="00000000">
      <w:pPr>
        <w:ind w:firstLine="480"/>
      </w:pPr>
      <w:r>
        <w:rPr>
          <w:rFonts w:hint="eastAsia"/>
        </w:rPr>
        <w:t>该项目总投资额</w:t>
      </w:r>
      <w:r>
        <w:rPr>
          <w:rFonts w:hint="eastAsia"/>
        </w:rPr>
        <w:t>12,461.88</w:t>
      </w:r>
      <w:r>
        <w:rPr>
          <w:rFonts w:hint="eastAsia"/>
        </w:rPr>
        <w:t>万元，按信息化设备设施折旧年限“</w:t>
      </w:r>
      <w:r>
        <w:rPr>
          <w:rFonts w:hint="eastAsia"/>
        </w:rPr>
        <w:t>10</w:t>
      </w:r>
      <w:r>
        <w:rPr>
          <w:rFonts w:hint="eastAsia"/>
        </w:rPr>
        <w:t>年”为运营期，残值率</w:t>
      </w:r>
      <w:r>
        <w:rPr>
          <w:rFonts w:hint="eastAsia"/>
        </w:rPr>
        <w:t>5%</w:t>
      </w:r>
      <w:r>
        <w:rPr>
          <w:rFonts w:hint="eastAsia"/>
        </w:rPr>
        <w:t>，运营期该项目预计产生经营收入合计</w:t>
      </w:r>
      <w:r>
        <w:rPr>
          <w:rFonts w:hint="eastAsia"/>
        </w:rPr>
        <w:t>19,400</w:t>
      </w:r>
      <w:r>
        <w:rPr>
          <w:rFonts w:hint="eastAsia"/>
        </w:rPr>
        <w:t>万元，</w:t>
      </w:r>
      <w:r>
        <w:rPr>
          <w:rFonts w:hint="eastAsia"/>
        </w:rPr>
        <w:t>2026</w:t>
      </w:r>
      <w:r>
        <w:rPr>
          <w:rFonts w:hint="eastAsia"/>
        </w:rPr>
        <w:t>年竣工后设备设施进入调试期，</w:t>
      </w:r>
      <w:r>
        <w:rPr>
          <w:rFonts w:hint="eastAsia"/>
        </w:rPr>
        <w:t>2027</w:t>
      </w:r>
      <w:r>
        <w:rPr>
          <w:rFonts w:hint="eastAsia"/>
        </w:rPr>
        <w:t>年进入试运营阶段后开始产生经营收入，运营期</w:t>
      </w:r>
      <w:r>
        <w:rPr>
          <w:rFonts w:hint="eastAsia"/>
        </w:rPr>
        <w:t>10</w:t>
      </w:r>
      <w:r>
        <w:rPr>
          <w:rFonts w:hint="eastAsia"/>
        </w:rPr>
        <w:t>年将带来经营收入</w:t>
      </w:r>
      <w:r>
        <w:rPr>
          <w:rFonts w:hint="eastAsia"/>
        </w:rPr>
        <w:t>19,400</w:t>
      </w:r>
      <w:r>
        <w:rPr>
          <w:rFonts w:hint="eastAsia"/>
        </w:rPr>
        <w:t>万元；累计折旧合计</w:t>
      </w:r>
      <w:r>
        <w:rPr>
          <w:rFonts w:hint="eastAsia"/>
        </w:rPr>
        <w:t>11,837.18</w:t>
      </w:r>
      <w:r>
        <w:rPr>
          <w:rFonts w:hint="eastAsia"/>
        </w:rPr>
        <w:t>万元，运营成本合计</w:t>
      </w:r>
      <w:r>
        <w:rPr>
          <w:rFonts w:hint="eastAsia"/>
        </w:rPr>
        <w:t>2,175</w:t>
      </w:r>
      <w:r>
        <w:rPr>
          <w:rFonts w:hint="eastAsia"/>
        </w:rPr>
        <w:t>万元，经营利润</w:t>
      </w:r>
      <w:r>
        <w:rPr>
          <w:rFonts w:hint="eastAsia"/>
        </w:rPr>
        <w:t>4,847.82</w:t>
      </w:r>
      <w:r>
        <w:rPr>
          <w:rFonts w:hint="eastAsia"/>
        </w:rPr>
        <w:t>万元，所得税</w:t>
      </w:r>
      <w:r>
        <w:rPr>
          <w:rFonts w:hint="eastAsia"/>
        </w:rPr>
        <w:t>1,582.60</w:t>
      </w:r>
      <w:r>
        <w:rPr>
          <w:rFonts w:hint="eastAsia"/>
        </w:rPr>
        <w:t>万元，净利润</w:t>
      </w:r>
      <w:r>
        <w:rPr>
          <w:rFonts w:hint="eastAsia"/>
        </w:rPr>
        <w:t>3,732.54</w:t>
      </w:r>
      <w:r>
        <w:rPr>
          <w:rFonts w:hint="eastAsia"/>
        </w:rPr>
        <w:t>万元，按基于净利润的间接法计算得出经营活动现金净流量为</w:t>
      </w:r>
      <w:r>
        <w:rPr>
          <w:rFonts w:hint="eastAsia"/>
          <w:lang w:bidi="ar"/>
        </w:rPr>
        <w:t>15,569.72</w:t>
      </w:r>
      <w:r>
        <w:rPr>
          <w:rFonts w:hint="eastAsia"/>
        </w:rPr>
        <w:t>万元，将</w:t>
      </w:r>
      <w:r>
        <w:rPr>
          <w:rFonts w:hint="eastAsia"/>
        </w:rPr>
        <w:t>5</w:t>
      </w:r>
      <w:r>
        <w:rPr>
          <w:rFonts w:hint="eastAsia"/>
        </w:rPr>
        <w:t>年</w:t>
      </w:r>
      <w:proofErr w:type="gramStart"/>
      <w:r>
        <w:rPr>
          <w:rFonts w:hint="eastAsia"/>
        </w:rPr>
        <w:t>期贷</w:t>
      </w:r>
      <w:proofErr w:type="gramEnd"/>
      <w:r>
        <w:rPr>
          <w:rFonts w:hint="eastAsia"/>
        </w:rPr>
        <w:t>款利率</w:t>
      </w:r>
      <w:r>
        <w:rPr>
          <w:rFonts w:hint="eastAsia"/>
        </w:rPr>
        <w:t>3.5%</w:t>
      </w:r>
      <w:r>
        <w:rPr>
          <w:rFonts w:hint="eastAsia"/>
        </w:rPr>
        <w:t>为折现率测算（计算过程详见附件</w:t>
      </w:r>
      <w:r>
        <w:rPr>
          <w:rFonts w:hint="eastAsia"/>
        </w:rPr>
        <w:t>1</w:t>
      </w:r>
      <w:r>
        <w:rPr>
          <w:rFonts w:hint="eastAsia"/>
        </w:rPr>
        <w:t>），运营期该项目净现值为</w:t>
      </w:r>
      <w:r>
        <w:rPr>
          <w:rFonts w:hint="eastAsia"/>
        </w:rPr>
        <w:t>67.46</w:t>
      </w:r>
      <w:r>
        <w:rPr>
          <w:rFonts w:hint="eastAsia"/>
        </w:rPr>
        <w:t>万元，在满足</w:t>
      </w:r>
      <w:r>
        <w:rPr>
          <w:rFonts w:hint="eastAsia"/>
        </w:rPr>
        <w:t>1.83%</w:t>
      </w:r>
      <w:r>
        <w:rPr>
          <w:rFonts w:hint="eastAsia"/>
        </w:rPr>
        <w:t>的回报率要求后，还能为投资者额外带来</w:t>
      </w:r>
      <w:r>
        <w:rPr>
          <w:rFonts w:hint="eastAsia"/>
        </w:rPr>
        <w:t>80.65</w:t>
      </w:r>
      <w:r>
        <w:rPr>
          <w:rFonts w:hint="eastAsia"/>
        </w:rPr>
        <w:t>万元的净收益，测算数据支持该项投资。</w:t>
      </w:r>
    </w:p>
    <w:p w14:paraId="69878997" w14:textId="77777777" w:rsidR="009D6247" w:rsidRDefault="00000000">
      <w:pPr>
        <w:ind w:firstLine="480"/>
      </w:pPr>
      <w:r>
        <w:rPr>
          <w:rFonts w:hint="eastAsia"/>
        </w:rPr>
        <w:t>运营期间经营收入合计</w:t>
      </w:r>
      <w:r>
        <w:rPr>
          <w:rFonts w:hint="eastAsia"/>
        </w:rPr>
        <w:t>19,400</w:t>
      </w:r>
      <w:r>
        <w:rPr>
          <w:rFonts w:hint="eastAsia"/>
        </w:rPr>
        <w:t>万元，包含平台基础运维服务费收入</w:t>
      </w:r>
      <w:r>
        <w:rPr>
          <w:rFonts w:hint="eastAsia"/>
        </w:rPr>
        <w:t>6,800</w:t>
      </w:r>
      <w:r>
        <w:rPr>
          <w:rFonts w:hint="eastAsia"/>
        </w:rPr>
        <w:t>万元、设备使用费收入</w:t>
      </w:r>
      <w:r>
        <w:rPr>
          <w:rFonts w:hint="eastAsia"/>
        </w:rPr>
        <w:t>7,650</w:t>
      </w:r>
      <w:r>
        <w:rPr>
          <w:rFonts w:hint="eastAsia"/>
        </w:rPr>
        <w:t>万元、增值服务费收入</w:t>
      </w:r>
      <w:r>
        <w:rPr>
          <w:rFonts w:hint="eastAsia"/>
        </w:rPr>
        <w:t>2,720</w:t>
      </w:r>
      <w:r>
        <w:rPr>
          <w:rFonts w:hint="eastAsia"/>
        </w:rPr>
        <w:t>万元、订阅</w:t>
      </w:r>
      <w:r>
        <w:rPr>
          <w:rFonts w:hint="eastAsia"/>
        </w:rPr>
        <w:t>/</w:t>
      </w:r>
      <w:r>
        <w:rPr>
          <w:rFonts w:hint="eastAsia"/>
        </w:rPr>
        <w:t>定制服务费收入</w:t>
      </w:r>
      <w:r>
        <w:rPr>
          <w:rFonts w:hint="eastAsia"/>
        </w:rPr>
        <w:t>2,230</w:t>
      </w:r>
      <w:r>
        <w:rPr>
          <w:rFonts w:hint="eastAsia"/>
        </w:rPr>
        <w:t>万元（获得公共数据授权运营权后，本项目接入政务数据、前端感知数据、地理信息数据等公共数据，公司作为运营方可以将此数据脱敏后进行市场化运营）。详见下表：</w:t>
      </w:r>
    </w:p>
    <w:tbl>
      <w:tblPr>
        <w:tblStyle w:val="afc"/>
        <w:tblW w:w="8521" w:type="dxa"/>
        <w:tblLayout w:type="fixed"/>
        <w:tblLook w:val="04A0" w:firstRow="1" w:lastRow="0" w:firstColumn="1" w:lastColumn="0" w:noHBand="0" w:noVBand="1"/>
      </w:tblPr>
      <w:tblGrid>
        <w:gridCol w:w="2514"/>
        <w:gridCol w:w="4547"/>
        <w:gridCol w:w="1460"/>
      </w:tblGrid>
      <w:tr w:rsidR="009D6247" w14:paraId="2C643B4F" w14:textId="77777777">
        <w:tc>
          <w:tcPr>
            <w:tcW w:w="2514" w:type="dxa"/>
          </w:tcPr>
          <w:p w14:paraId="5A3FCEE0" w14:textId="77777777" w:rsidR="009D6247" w:rsidRDefault="00000000">
            <w:pPr>
              <w:pStyle w:val="B1"/>
            </w:pPr>
            <w:r>
              <w:rPr>
                <w:rFonts w:hint="eastAsia"/>
                <w:lang w:bidi="ar"/>
              </w:rPr>
              <w:t>收入项目类型</w:t>
            </w:r>
          </w:p>
        </w:tc>
        <w:tc>
          <w:tcPr>
            <w:tcW w:w="4547" w:type="dxa"/>
          </w:tcPr>
          <w:p w14:paraId="3F9E2899" w14:textId="77777777" w:rsidR="009D6247" w:rsidRDefault="00000000">
            <w:pPr>
              <w:pStyle w:val="B1"/>
            </w:pPr>
            <w:r>
              <w:rPr>
                <w:rFonts w:hint="eastAsia"/>
                <w:lang w:bidi="ar"/>
              </w:rPr>
              <w:t>描述</w:t>
            </w:r>
          </w:p>
        </w:tc>
        <w:tc>
          <w:tcPr>
            <w:tcW w:w="1460" w:type="dxa"/>
          </w:tcPr>
          <w:p w14:paraId="3504584A" w14:textId="77777777" w:rsidR="009D6247" w:rsidRDefault="00000000">
            <w:pPr>
              <w:pStyle w:val="B1"/>
              <w:rPr>
                <w:lang w:bidi="ar"/>
              </w:rPr>
            </w:pPr>
            <w:r>
              <w:rPr>
                <w:rFonts w:hint="eastAsia"/>
                <w:lang w:bidi="ar"/>
              </w:rPr>
              <w:t>经营收入</w:t>
            </w:r>
          </w:p>
          <w:p w14:paraId="70C3BEC9" w14:textId="77777777" w:rsidR="009D6247" w:rsidRDefault="00000000">
            <w:pPr>
              <w:pStyle w:val="B1"/>
              <w:rPr>
                <w:lang w:bidi="ar"/>
              </w:rPr>
            </w:pPr>
            <w:r>
              <w:rPr>
                <w:rFonts w:hint="eastAsia"/>
                <w:lang w:bidi="ar"/>
              </w:rPr>
              <w:t>（万元）</w:t>
            </w:r>
          </w:p>
        </w:tc>
      </w:tr>
      <w:tr w:rsidR="009D6247" w14:paraId="5778B2E8" w14:textId="77777777">
        <w:tc>
          <w:tcPr>
            <w:tcW w:w="2514" w:type="dxa"/>
          </w:tcPr>
          <w:p w14:paraId="051FB1A6" w14:textId="77777777" w:rsidR="009D6247" w:rsidRDefault="00000000">
            <w:pPr>
              <w:pStyle w:val="B0"/>
            </w:pPr>
            <w:r>
              <w:rPr>
                <w:rFonts w:hint="eastAsia"/>
                <w:lang w:bidi="ar"/>
              </w:rPr>
              <w:t>平台基础运维服务费</w:t>
            </w:r>
          </w:p>
        </w:tc>
        <w:tc>
          <w:tcPr>
            <w:tcW w:w="4547" w:type="dxa"/>
          </w:tcPr>
          <w:p w14:paraId="11737006" w14:textId="77777777" w:rsidR="009D6247" w:rsidRDefault="00000000">
            <w:pPr>
              <w:pStyle w:val="B0"/>
              <w:rPr>
                <w:szCs w:val="22"/>
              </w:rPr>
            </w:pPr>
            <w:r>
              <w:rPr>
                <w:rFonts w:hint="eastAsia"/>
                <w:szCs w:val="22"/>
                <w:lang w:bidi="ar"/>
              </w:rPr>
              <w:t>提供</w:t>
            </w:r>
            <w:r>
              <w:rPr>
                <w:szCs w:val="22"/>
                <w:lang w:bidi="ar"/>
              </w:rPr>
              <w:t>7x24</w:t>
            </w:r>
            <w:r>
              <w:rPr>
                <w:rFonts w:hint="eastAsia"/>
                <w:szCs w:val="22"/>
                <w:lang w:bidi="ar"/>
              </w:rPr>
              <w:t>小时的技术支持、安全保障与持续优化，并向各使用单位收取年度运维服务费。这笔费用构成了我们收入中可预测、可持续的基石部分</w:t>
            </w:r>
          </w:p>
        </w:tc>
        <w:tc>
          <w:tcPr>
            <w:tcW w:w="1460" w:type="dxa"/>
            <w:vAlign w:val="center"/>
          </w:tcPr>
          <w:p w14:paraId="7AE077F8" w14:textId="77777777" w:rsidR="009D6247" w:rsidRDefault="00000000">
            <w:pPr>
              <w:pStyle w:val="B0"/>
            </w:pPr>
            <w:r>
              <w:rPr>
                <w:lang w:bidi="ar"/>
              </w:rPr>
              <w:t xml:space="preserve"> 6,800.00 </w:t>
            </w:r>
          </w:p>
        </w:tc>
      </w:tr>
      <w:tr w:rsidR="009D6247" w14:paraId="2D12DCF0" w14:textId="77777777">
        <w:tc>
          <w:tcPr>
            <w:tcW w:w="2514" w:type="dxa"/>
            <w:vAlign w:val="center"/>
          </w:tcPr>
          <w:p w14:paraId="75476022" w14:textId="77777777" w:rsidR="009D6247" w:rsidRDefault="00000000">
            <w:pPr>
              <w:pStyle w:val="B0"/>
            </w:pPr>
            <w:r>
              <w:rPr>
                <w:rFonts w:hint="eastAsia"/>
                <w:color w:val="000000"/>
                <w:sz w:val="22"/>
                <w:lang w:bidi="ar"/>
              </w:rPr>
              <w:t>设备使用费</w:t>
            </w:r>
          </w:p>
        </w:tc>
        <w:tc>
          <w:tcPr>
            <w:tcW w:w="4547" w:type="dxa"/>
            <w:vAlign w:val="center"/>
          </w:tcPr>
          <w:p w14:paraId="224B5AF8" w14:textId="77777777" w:rsidR="009D6247" w:rsidRDefault="00000000">
            <w:pPr>
              <w:pStyle w:val="B0"/>
              <w:rPr>
                <w:szCs w:val="22"/>
              </w:rPr>
            </w:pPr>
            <w:r>
              <w:rPr>
                <w:rFonts w:hint="eastAsia"/>
                <w:color w:val="000000"/>
                <w:sz w:val="22"/>
                <w:szCs w:val="22"/>
                <w:lang w:bidi="ar"/>
              </w:rPr>
              <w:t>根据客户实际消耗的计算、存储、网络等基础设施资源进行计费</w:t>
            </w:r>
            <w:r>
              <w:rPr>
                <w:rFonts w:ascii="宋体" w:eastAsia="宋体" w:hAnsi="宋体" w:cs="宋体" w:hint="eastAsia"/>
                <w:color w:val="000000"/>
                <w:kern w:val="0"/>
                <w:sz w:val="22"/>
                <w:szCs w:val="22"/>
                <w:lang w:bidi="ar"/>
              </w:rPr>
              <w:t>。</w:t>
            </w:r>
          </w:p>
        </w:tc>
        <w:tc>
          <w:tcPr>
            <w:tcW w:w="1460" w:type="dxa"/>
            <w:vAlign w:val="center"/>
          </w:tcPr>
          <w:p w14:paraId="085E6607" w14:textId="77777777" w:rsidR="009D6247" w:rsidRDefault="00000000">
            <w:pPr>
              <w:pStyle w:val="B0"/>
            </w:pPr>
            <w:r>
              <w:rPr>
                <w:lang w:bidi="ar"/>
              </w:rPr>
              <w:t xml:space="preserve"> 7,650.00 </w:t>
            </w:r>
          </w:p>
        </w:tc>
      </w:tr>
      <w:tr w:rsidR="009D6247" w14:paraId="1068DEBE" w14:textId="77777777">
        <w:tc>
          <w:tcPr>
            <w:tcW w:w="2514" w:type="dxa"/>
            <w:vAlign w:val="center"/>
          </w:tcPr>
          <w:p w14:paraId="6371C963" w14:textId="77777777" w:rsidR="009D6247" w:rsidRDefault="00000000">
            <w:pPr>
              <w:pStyle w:val="B0"/>
            </w:pPr>
            <w:r>
              <w:rPr>
                <w:rFonts w:hint="eastAsia"/>
                <w:color w:val="000000"/>
                <w:sz w:val="22"/>
                <w:lang w:bidi="ar"/>
              </w:rPr>
              <w:t>增值服务费</w:t>
            </w:r>
          </w:p>
        </w:tc>
        <w:tc>
          <w:tcPr>
            <w:tcW w:w="4547" w:type="dxa"/>
            <w:vAlign w:val="center"/>
          </w:tcPr>
          <w:p w14:paraId="3141F2B7" w14:textId="77777777" w:rsidR="009D6247" w:rsidRDefault="00000000">
            <w:pPr>
              <w:pStyle w:val="B0"/>
              <w:rPr>
                <w:szCs w:val="22"/>
              </w:rPr>
            </w:pPr>
            <w:r>
              <w:rPr>
                <w:rFonts w:hint="eastAsia"/>
                <w:color w:val="000000"/>
                <w:sz w:val="22"/>
                <w:szCs w:val="22"/>
                <w:lang w:bidi="ar"/>
              </w:rPr>
              <w:t>除了提供必需的技术资源外，还可提供低代码开发、数据治理、</w:t>
            </w:r>
            <w:r>
              <w:rPr>
                <w:rFonts w:hint="eastAsia"/>
                <w:color w:val="000000"/>
                <w:sz w:val="22"/>
                <w:szCs w:val="22"/>
                <w:lang w:bidi="ar"/>
              </w:rPr>
              <w:t>AI</w:t>
            </w:r>
            <w:r>
              <w:rPr>
                <w:rFonts w:hint="eastAsia"/>
                <w:color w:val="000000"/>
                <w:sz w:val="22"/>
                <w:szCs w:val="22"/>
                <w:lang w:bidi="ar"/>
              </w:rPr>
              <w:t>组件集成、数据分析、数据报告等增值技术服务，并据此收取服务费</w:t>
            </w:r>
          </w:p>
        </w:tc>
        <w:tc>
          <w:tcPr>
            <w:tcW w:w="1460" w:type="dxa"/>
            <w:vAlign w:val="center"/>
          </w:tcPr>
          <w:p w14:paraId="00B1AC5B" w14:textId="77777777" w:rsidR="009D6247" w:rsidRDefault="00000000">
            <w:pPr>
              <w:pStyle w:val="B0"/>
            </w:pPr>
            <w:r>
              <w:rPr>
                <w:lang w:bidi="ar"/>
              </w:rPr>
              <w:t xml:space="preserve"> 2,720.00 </w:t>
            </w:r>
          </w:p>
        </w:tc>
      </w:tr>
      <w:tr w:rsidR="009D6247" w14:paraId="23D4E2C0" w14:textId="77777777">
        <w:tc>
          <w:tcPr>
            <w:tcW w:w="2514" w:type="dxa"/>
            <w:vMerge w:val="restart"/>
          </w:tcPr>
          <w:p w14:paraId="71686B90" w14:textId="77777777" w:rsidR="009D6247" w:rsidRDefault="00000000">
            <w:pPr>
              <w:pStyle w:val="B0"/>
            </w:pPr>
            <w:r>
              <w:rPr>
                <w:rFonts w:hint="eastAsia"/>
                <w:lang w:bidi="ar"/>
              </w:rPr>
              <w:t>公共数据授权运营服务费（订阅</w:t>
            </w:r>
            <w:r>
              <w:rPr>
                <w:rFonts w:hint="eastAsia"/>
                <w:lang w:bidi="ar"/>
              </w:rPr>
              <w:t>/</w:t>
            </w:r>
            <w:r>
              <w:rPr>
                <w:rFonts w:hint="eastAsia"/>
                <w:lang w:bidi="ar"/>
              </w:rPr>
              <w:t>定制服务费）</w:t>
            </w:r>
          </w:p>
        </w:tc>
        <w:tc>
          <w:tcPr>
            <w:tcW w:w="4547" w:type="dxa"/>
          </w:tcPr>
          <w:p w14:paraId="245A0271" w14:textId="77777777" w:rsidR="009D6247" w:rsidRDefault="00000000">
            <w:pPr>
              <w:pStyle w:val="B0"/>
            </w:pPr>
            <w:r>
              <w:rPr>
                <w:rFonts w:hint="eastAsia"/>
                <w:lang w:bidi="ar"/>
              </w:rPr>
              <w:t>大型企业</w:t>
            </w:r>
            <w:r>
              <w:rPr>
                <w:rFonts w:hint="eastAsia"/>
                <w:lang w:bidi="ar"/>
              </w:rPr>
              <w:t>/</w:t>
            </w:r>
            <w:r>
              <w:rPr>
                <w:rFonts w:hint="eastAsia"/>
                <w:lang w:bidi="ar"/>
              </w:rPr>
              <w:t>机构年度数据订阅</w:t>
            </w:r>
          </w:p>
        </w:tc>
        <w:tc>
          <w:tcPr>
            <w:tcW w:w="1460" w:type="dxa"/>
            <w:vMerge w:val="restart"/>
            <w:vAlign w:val="center"/>
          </w:tcPr>
          <w:p w14:paraId="2061C7AF" w14:textId="77777777" w:rsidR="009D6247" w:rsidRDefault="00000000">
            <w:pPr>
              <w:pStyle w:val="B0"/>
            </w:pPr>
            <w:r>
              <w:rPr>
                <w:lang w:bidi="ar"/>
              </w:rPr>
              <w:t xml:space="preserve"> 2,230.00 </w:t>
            </w:r>
          </w:p>
        </w:tc>
      </w:tr>
      <w:tr w:rsidR="009D6247" w14:paraId="204789D2" w14:textId="77777777">
        <w:tc>
          <w:tcPr>
            <w:tcW w:w="2514" w:type="dxa"/>
            <w:vMerge/>
          </w:tcPr>
          <w:p w14:paraId="339C7041" w14:textId="77777777" w:rsidR="009D6247" w:rsidRDefault="009D6247">
            <w:pPr>
              <w:pStyle w:val="B0"/>
            </w:pPr>
          </w:p>
        </w:tc>
        <w:tc>
          <w:tcPr>
            <w:tcW w:w="4547" w:type="dxa"/>
          </w:tcPr>
          <w:p w14:paraId="2A8DDC73" w14:textId="77777777" w:rsidR="009D6247" w:rsidRDefault="00000000">
            <w:pPr>
              <w:pStyle w:val="B0"/>
            </w:pPr>
            <w:r>
              <w:rPr>
                <w:rFonts w:hint="eastAsia"/>
                <w:lang w:bidi="ar"/>
              </w:rPr>
              <w:t>中小企业</w:t>
            </w:r>
            <w:r>
              <w:rPr>
                <w:rFonts w:hint="eastAsia"/>
                <w:lang w:bidi="ar"/>
              </w:rPr>
              <w:t>API</w:t>
            </w:r>
            <w:r>
              <w:rPr>
                <w:rFonts w:hint="eastAsia"/>
                <w:lang w:bidi="ar"/>
              </w:rPr>
              <w:t>调用及数据包</w:t>
            </w:r>
          </w:p>
        </w:tc>
        <w:tc>
          <w:tcPr>
            <w:tcW w:w="1460" w:type="dxa"/>
            <w:vMerge/>
          </w:tcPr>
          <w:p w14:paraId="6235CC8F" w14:textId="77777777" w:rsidR="009D6247" w:rsidRDefault="009D6247">
            <w:pPr>
              <w:pStyle w:val="B0"/>
              <w:rPr>
                <w:color w:val="000000"/>
                <w:sz w:val="22"/>
              </w:rPr>
            </w:pPr>
          </w:p>
        </w:tc>
      </w:tr>
      <w:tr w:rsidR="009D6247" w14:paraId="630D60D8" w14:textId="77777777">
        <w:trPr>
          <w:trHeight w:val="375"/>
        </w:trPr>
        <w:tc>
          <w:tcPr>
            <w:tcW w:w="2514" w:type="dxa"/>
            <w:vMerge/>
          </w:tcPr>
          <w:p w14:paraId="663E5CC0" w14:textId="77777777" w:rsidR="009D6247" w:rsidRDefault="009D6247">
            <w:pPr>
              <w:pStyle w:val="B0"/>
            </w:pPr>
          </w:p>
        </w:tc>
        <w:tc>
          <w:tcPr>
            <w:tcW w:w="4547" w:type="dxa"/>
          </w:tcPr>
          <w:p w14:paraId="030EF2F5" w14:textId="77777777" w:rsidR="009D6247" w:rsidRDefault="00000000">
            <w:pPr>
              <w:pStyle w:val="B0"/>
            </w:pPr>
            <w:r>
              <w:rPr>
                <w:rFonts w:hint="eastAsia"/>
                <w:lang w:bidi="ar"/>
              </w:rPr>
              <w:t>定制</w:t>
            </w:r>
            <w:proofErr w:type="gramStart"/>
            <w:r>
              <w:rPr>
                <w:rFonts w:hint="eastAsia"/>
                <w:lang w:bidi="ar"/>
              </w:rPr>
              <w:t>化报告</w:t>
            </w:r>
            <w:proofErr w:type="gramEnd"/>
            <w:r>
              <w:rPr>
                <w:rFonts w:hint="eastAsia"/>
                <w:lang w:bidi="ar"/>
              </w:rPr>
              <w:t>与增值服务</w:t>
            </w:r>
          </w:p>
        </w:tc>
        <w:tc>
          <w:tcPr>
            <w:tcW w:w="1460" w:type="dxa"/>
            <w:vMerge/>
          </w:tcPr>
          <w:p w14:paraId="1245B0EE" w14:textId="77777777" w:rsidR="009D6247" w:rsidRDefault="009D6247">
            <w:pPr>
              <w:pStyle w:val="B0"/>
              <w:rPr>
                <w:color w:val="000000"/>
                <w:sz w:val="22"/>
              </w:rPr>
            </w:pPr>
          </w:p>
        </w:tc>
      </w:tr>
      <w:tr w:rsidR="009D6247" w14:paraId="0B32C176" w14:textId="77777777">
        <w:tc>
          <w:tcPr>
            <w:tcW w:w="2514" w:type="dxa"/>
          </w:tcPr>
          <w:p w14:paraId="008F4084" w14:textId="77777777" w:rsidR="009D6247" w:rsidRDefault="00000000">
            <w:pPr>
              <w:pStyle w:val="B0"/>
            </w:pPr>
            <w:r>
              <w:rPr>
                <w:rFonts w:hint="eastAsia"/>
              </w:rPr>
              <w:t>经营收入合计</w:t>
            </w:r>
          </w:p>
        </w:tc>
        <w:tc>
          <w:tcPr>
            <w:tcW w:w="4547" w:type="dxa"/>
          </w:tcPr>
          <w:p w14:paraId="7F15A701" w14:textId="77777777" w:rsidR="009D6247" w:rsidRDefault="009D6247">
            <w:pPr>
              <w:pStyle w:val="B0"/>
              <w:rPr>
                <w:rFonts w:eastAsia="等线"/>
                <w:b/>
                <w:bCs/>
                <w:color w:val="000000"/>
              </w:rPr>
            </w:pPr>
          </w:p>
        </w:tc>
        <w:tc>
          <w:tcPr>
            <w:tcW w:w="1460" w:type="dxa"/>
          </w:tcPr>
          <w:p w14:paraId="403BAC97" w14:textId="77777777" w:rsidR="009D6247" w:rsidRDefault="00000000">
            <w:pPr>
              <w:pStyle w:val="B0"/>
            </w:pPr>
            <w:r>
              <w:rPr>
                <w:lang w:bidi="ar"/>
              </w:rPr>
              <w:t xml:space="preserve"> 19,400.00 </w:t>
            </w:r>
          </w:p>
        </w:tc>
      </w:tr>
    </w:tbl>
    <w:p w14:paraId="62D6FF54" w14:textId="77777777" w:rsidR="009D6247" w:rsidRDefault="00000000">
      <w:pPr>
        <w:ind w:firstLine="480"/>
      </w:pPr>
      <w:r>
        <w:rPr>
          <w:rFonts w:hint="eastAsia"/>
        </w:rPr>
        <w:lastRenderedPageBreak/>
        <w:t>运营期间经营成本合计</w:t>
      </w:r>
      <w:r>
        <w:rPr>
          <w:rFonts w:hint="eastAsia"/>
        </w:rPr>
        <w:t>2,715</w:t>
      </w:r>
      <w:r>
        <w:rPr>
          <w:rFonts w:hint="eastAsia"/>
        </w:rPr>
        <w:t>万元，包含人力成本</w:t>
      </w:r>
      <w:r>
        <w:rPr>
          <w:rFonts w:hint="eastAsia"/>
        </w:rPr>
        <w:t>1,200</w:t>
      </w:r>
      <w:r>
        <w:rPr>
          <w:rFonts w:hint="eastAsia"/>
        </w:rPr>
        <w:t>万元、运维成本（软硬件及网络成本加研发与外包成本）</w:t>
      </w:r>
      <w:r>
        <w:rPr>
          <w:rFonts w:hint="eastAsia"/>
        </w:rPr>
        <w:t>1,515</w:t>
      </w:r>
      <w:r>
        <w:rPr>
          <w:rFonts w:hint="eastAsia"/>
        </w:rPr>
        <w:t>万元，详见下表：</w:t>
      </w:r>
    </w:p>
    <w:tbl>
      <w:tblPr>
        <w:tblStyle w:val="afc"/>
        <w:tblW w:w="8410" w:type="dxa"/>
        <w:tblLook w:val="04A0" w:firstRow="1" w:lastRow="0" w:firstColumn="1" w:lastColumn="0" w:noHBand="0" w:noVBand="1"/>
      </w:tblPr>
      <w:tblGrid>
        <w:gridCol w:w="2102"/>
        <w:gridCol w:w="4722"/>
        <w:gridCol w:w="1586"/>
      </w:tblGrid>
      <w:tr w:rsidR="009D6247" w14:paraId="499BC533" w14:textId="77777777">
        <w:trPr>
          <w:trHeight w:val="615"/>
        </w:trPr>
        <w:tc>
          <w:tcPr>
            <w:tcW w:w="2102" w:type="dxa"/>
          </w:tcPr>
          <w:p w14:paraId="10CB142F" w14:textId="77777777" w:rsidR="009D6247" w:rsidRDefault="00000000">
            <w:pPr>
              <w:pStyle w:val="B1"/>
            </w:pPr>
            <w:r>
              <w:rPr>
                <w:rFonts w:hint="eastAsia"/>
                <w:lang w:bidi="ar"/>
              </w:rPr>
              <w:t>成本类别</w:t>
            </w:r>
          </w:p>
        </w:tc>
        <w:tc>
          <w:tcPr>
            <w:tcW w:w="4722" w:type="dxa"/>
          </w:tcPr>
          <w:p w14:paraId="400F5A29" w14:textId="77777777" w:rsidR="009D6247" w:rsidRDefault="00000000">
            <w:pPr>
              <w:pStyle w:val="B1"/>
            </w:pPr>
            <w:r>
              <w:rPr>
                <w:rFonts w:hint="eastAsia"/>
                <w:lang w:bidi="ar"/>
              </w:rPr>
              <w:t>构成细项</w:t>
            </w:r>
          </w:p>
        </w:tc>
        <w:tc>
          <w:tcPr>
            <w:tcW w:w="1586" w:type="dxa"/>
          </w:tcPr>
          <w:p w14:paraId="3500DE7F" w14:textId="77777777" w:rsidR="009D6247" w:rsidRDefault="00000000">
            <w:pPr>
              <w:pStyle w:val="B1"/>
            </w:pPr>
            <w:r>
              <w:rPr>
                <w:rFonts w:hint="eastAsia"/>
                <w:lang w:bidi="ar"/>
              </w:rPr>
              <w:t>10</w:t>
            </w:r>
            <w:r>
              <w:rPr>
                <w:rFonts w:hint="eastAsia"/>
                <w:lang w:bidi="ar"/>
              </w:rPr>
              <w:t>年运营成本（万元）</w:t>
            </w:r>
          </w:p>
        </w:tc>
      </w:tr>
      <w:tr w:rsidR="009D6247" w14:paraId="65D12749" w14:textId="77777777">
        <w:trPr>
          <w:trHeight w:val="840"/>
        </w:trPr>
        <w:tc>
          <w:tcPr>
            <w:tcW w:w="2102" w:type="dxa"/>
          </w:tcPr>
          <w:p w14:paraId="3AEF00DA" w14:textId="77777777" w:rsidR="009D6247" w:rsidRDefault="00000000">
            <w:pPr>
              <w:pStyle w:val="B0"/>
            </w:pPr>
            <w:r>
              <w:rPr>
                <w:rFonts w:hint="eastAsia"/>
                <w:lang w:bidi="ar"/>
              </w:rPr>
              <w:t>人力成本</w:t>
            </w:r>
          </w:p>
        </w:tc>
        <w:tc>
          <w:tcPr>
            <w:tcW w:w="4722" w:type="dxa"/>
          </w:tcPr>
          <w:p w14:paraId="0A2FA59C" w14:textId="77777777" w:rsidR="009D6247" w:rsidRDefault="00000000">
            <w:pPr>
              <w:pStyle w:val="B0"/>
            </w:pPr>
            <w:r>
              <w:rPr>
                <w:rFonts w:hint="eastAsia"/>
                <w:lang w:bidi="ar"/>
              </w:rPr>
              <w:t>运维团队、研发工程师、市场与管理人员</w:t>
            </w:r>
          </w:p>
        </w:tc>
        <w:tc>
          <w:tcPr>
            <w:tcW w:w="1586" w:type="dxa"/>
          </w:tcPr>
          <w:p w14:paraId="6BF82AE3" w14:textId="77777777" w:rsidR="009D6247" w:rsidRDefault="00000000">
            <w:pPr>
              <w:pStyle w:val="B0"/>
            </w:pPr>
            <w:r>
              <w:rPr>
                <w:rFonts w:hint="eastAsia"/>
                <w:lang w:bidi="ar"/>
              </w:rPr>
              <w:t>1,200.00</w:t>
            </w:r>
          </w:p>
        </w:tc>
      </w:tr>
      <w:tr w:rsidR="009D6247" w14:paraId="6967C61A" w14:textId="77777777">
        <w:trPr>
          <w:trHeight w:val="840"/>
        </w:trPr>
        <w:tc>
          <w:tcPr>
            <w:tcW w:w="2102" w:type="dxa"/>
          </w:tcPr>
          <w:p w14:paraId="42A7B3C5" w14:textId="77777777" w:rsidR="009D6247" w:rsidRDefault="00000000">
            <w:pPr>
              <w:pStyle w:val="B0"/>
            </w:pPr>
            <w:r>
              <w:rPr>
                <w:rFonts w:hint="eastAsia"/>
                <w:lang w:bidi="ar"/>
              </w:rPr>
              <w:t>软硬件及网络成本</w:t>
            </w:r>
          </w:p>
        </w:tc>
        <w:tc>
          <w:tcPr>
            <w:tcW w:w="4722" w:type="dxa"/>
          </w:tcPr>
          <w:p w14:paraId="31661AFF" w14:textId="77777777" w:rsidR="009D6247" w:rsidRDefault="00000000">
            <w:pPr>
              <w:pStyle w:val="B0"/>
            </w:pPr>
            <w:r>
              <w:rPr>
                <w:rFonts w:hint="eastAsia"/>
                <w:lang w:bidi="ar"/>
              </w:rPr>
              <w:t>硬件维保、软件许可续费、</w:t>
            </w:r>
            <w:proofErr w:type="gramStart"/>
            <w:r>
              <w:rPr>
                <w:rFonts w:hint="eastAsia"/>
                <w:lang w:bidi="ar"/>
              </w:rPr>
              <w:t>云资源</w:t>
            </w:r>
            <w:proofErr w:type="gramEnd"/>
            <w:r>
              <w:rPr>
                <w:rFonts w:hint="eastAsia"/>
                <w:lang w:bidi="ar"/>
              </w:rPr>
              <w:t>租赁、网络专线费用</w:t>
            </w:r>
          </w:p>
        </w:tc>
        <w:tc>
          <w:tcPr>
            <w:tcW w:w="1586" w:type="dxa"/>
          </w:tcPr>
          <w:p w14:paraId="5EA1D26C" w14:textId="77777777" w:rsidR="009D6247" w:rsidRDefault="00000000">
            <w:pPr>
              <w:pStyle w:val="B0"/>
            </w:pPr>
            <w:r>
              <w:rPr>
                <w:rFonts w:hint="eastAsia"/>
                <w:lang w:bidi="ar"/>
              </w:rPr>
              <w:t>515.00</w:t>
            </w:r>
          </w:p>
        </w:tc>
      </w:tr>
      <w:tr w:rsidR="009D6247" w14:paraId="2ED44980" w14:textId="77777777">
        <w:trPr>
          <w:trHeight w:val="840"/>
        </w:trPr>
        <w:tc>
          <w:tcPr>
            <w:tcW w:w="2102" w:type="dxa"/>
          </w:tcPr>
          <w:p w14:paraId="16946573" w14:textId="77777777" w:rsidR="009D6247" w:rsidRDefault="00000000">
            <w:pPr>
              <w:pStyle w:val="B0"/>
            </w:pPr>
            <w:r>
              <w:rPr>
                <w:rFonts w:hint="eastAsia"/>
                <w:lang w:bidi="ar"/>
              </w:rPr>
              <w:t>研发与外包成本</w:t>
            </w:r>
          </w:p>
        </w:tc>
        <w:tc>
          <w:tcPr>
            <w:tcW w:w="4722" w:type="dxa"/>
          </w:tcPr>
          <w:p w14:paraId="36529999" w14:textId="77777777" w:rsidR="009D6247" w:rsidRDefault="00000000">
            <w:pPr>
              <w:pStyle w:val="B0"/>
            </w:pPr>
            <w:r>
              <w:rPr>
                <w:rFonts w:hint="eastAsia"/>
                <w:lang w:bidi="ar"/>
              </w:rPr>
              <w:t>大模型持续训练、新共性组件开发、部分非核心业务外包</w:t>
            </w:r>
          </w:p>
        </w:tc>
        <w:tc>
          <w:tcPr>
            <w:tcW w:w="1586" w:type="dxa"/>
          </w:tcPr>
          <w:p w14:paraId="1ECF1B35" w14:textId="77777777" w:rsidR="009D6247" w:rsidRDefault="00000000">
            <w:pPr>
              <w:pStyle w:val="B0"/>
            </w:pPr>
            <w:r>
              <w:rPr>
                <w:rFonts w:hint="eastAsia"/>
                <w:lang w:bidi="ar"/>
              </w:rPr>
              <w:t>1,000.00</w:t>
            </w:r>
          </w:p>
        </w:tc>
      </w:tr>
      <w:tr w:rsidR="009D6247" w14:paraId="63499D24" w14:textId="77777777">
        <w:trPr>
          <w:trHeight w:val="310"/>
        </w:trPr>
        <w:tc>
          <w:tcPr>
            <w:tcW w:w="2102" w:type="dxa"/>
          </w:tcPr>
          <w:p w14:paraId="5C9BC90D" w14:textId="77777777" w:rsidR="009D6247" w:rsidRDefault="00000000">
            <w:pPr>
              <w:pStyle w:val="B0"/>
            </w:pPr>
            <w:r>
              <w:rPr>
                <w:rFonts w:hint="eastAsia"/>
                <w:lang w:bidi="ar"/>
              </w:rPr>
              <w:t>运营成本合计</w:t>
            </w:r>
          </w:p>
        </w:tc>
        <w:tc>
          <w:tcPr>
            <w:tcW w:w="4722" w:type="dxa"/>
          </w:tcPr>
          <w:p w14:paraId="50D8FDD8" w14:textId="77777777" w:rsidR="009D6247" w:rsidRDefault="009D6247">
            <w:pPr>
              <w:pStyle w:val="B0"/>
              <w:rPr>
                <w:rFonts w:asciiTheme="minorEastAsia" w:eastAsiaTheme="minorEastAsia" w:hAnsiTheme="minorEastAsia" w:cstheme="minorEastAsia" w:hint="eastAsia"/>
                <w:b/>
                <w:bCs/>
                <w:color w:val="000000"/>
                <w:sz w:val="22"/>
                <w:szCs w:val="22"/>
              </w:rPr>
            </w:pPr>
          </w:p>
        </w:tc>
        <w:tc>
          <w:tcPr>
            <w:tcW w:w="1586" w:type="dxa"/>
          </w:tcPr>
          <w:p w14:paraId="665312BE" w14:textId="77777777" w:rsidR="009D6247" w:rsidRDefault="00000000">
            <w:pPr>
              <w:pStyle w:val="B0"/>
            </w:pPr>
            <w:r>
              <w:rPr>
                <w:rFonts w:hint="eastAsia"/>
                <w:lang w:bidi="ar"/>
              </w:rPr>
              <w:t>2,715.00</w:t>
            </w:r>
          </w:p>
        </w:tc>
      </w:tr>
    </w:tbl>
    <w:p w14:paraId="47E3F23A" w14:textId="77777777" w:rsidR="009D6247" w:rsidRDefault="009D6247">
      <w:pPr>
        <w:spacing w:line="560" w:lineRule="exact"/>
        <w:ind w:firstLine="640"/>
        <w:rPr>
          <w:rFonts w:ascii="仿宋_GB2312" w:eastAsia="仿宋_GB2312" w:hAnsi="等线" w:hint="eastAsia"/>
          <w:sz w:val="32"/>
          <w:szCs w:val="32"/>
        </w:rPr>
        <w:sectPr w:rsidR="009D6247">
          <w:pgSz w:w="11906" w:h="16838"/>
          <w:pgMar w:top="1440" w:right="1800" w:bottom="1440" w:left="1800" w:header="851" w:footer="992" w:gutter="0"/>
          <w:cols w:space="425"/>
          <w:docGrid w:type="lines" w:linePitch="312"/>
        </w:sectPr>
      </w:pPr>
    </w:p>
    <w:p w14:paraId="422E37D5" w14:textId="77777777" w:rsidR="009D6247" w:rsidRDefault="00000000">
      <w:pPr>
        <w:ind w:firstLine="480"/>
      </w:pPr>
      <w:r>
        <w:rPr>
          <w:rFonts w:hint="eastAsia"/>
        </w:rPr>
        <w:lastRenderedPageBreak/>
        <w:t>计算过程表：</w:t>
      </w:r>
    </w:p>
    <w:tbl>
      <w:tblPr>
        <w:tblStyle w:val="afc"/>
        <w:tblpPr w:leftFromText="180" w:rightFromText="180" w:vertAnchor="text" w:horzAnchor="page" w:tblpX="732" w:tblpY="590"/>
        <w:tblW w:w="15759" w:type="dxa"/>
        <w:tblLook w:val="04A0" w:firstRow="1" w:lastRow="0" w:firstColumn="1" w:lastColumn="0" w:noHBand="0" w:noVBand="1"/>
      </w:tblPr>
      <w:tblGrid>
        <w:gridCol w:w="1242"/>
        <w:gridCol w:w="1134"/>
        <w:gridCol w:w="1206"/>
        <w:gridCol w:w="1206"/>
        <w:gridCol w:w="1206"/>
        <w:gridCol w:w="1206"/>
        <w:gridCol w:w="1206"/>
        <w:gridCol w:w="1206"/>
        <w:gridCol w:w="1206"/>
        <w:gridCol w:w="1206"/>
        <w:gridCol w:w="1206"/>
        <w:gridCol w:w="1206"/>
        <w:gridCol w:w="1323"/>
      </w:tblGrid>
      <w:tr w:rsidR="009D6247" w14:paraId="06CD5EAC" w14:textId="77777777">
        <w:trPr>
          <w:trHeight w:val="323"/>
        </w:trPr>
        <w:tc>
          <w:tcPr>
            <w:tcW w:w="15759" w:type="dxa"/>
            <w:gridSpan w:val="13"/>
            <w:noWrap/>
          </w:tcPr>
          <w:p w14:paraId="3E002480" w14:textId="77777777" w:rsidR="009D6247" w:rsidRDefault="00000000">
            <w:pPr>
              <w:pStyle w:val="B0"/>
            </w:pPr>
            <w:r>
              <w:rPr>
                <w:rFonts w:hint="eastAsia"/>
                <w:lang w:bidi="ar"/>
              </w:rPr>
              <w:t xml:space="preserve">                                                           </w:t>
            </w:r>
            <w:proofErr w:type="gramStart"/>
            <w:r>
              <w:rPr>
                <w:rFonts w:hint="eastAsia"/>
                <w:lang w:bidi="ar"/>
              </w:rPr>
              <w:t>数智底座</w:t>
            </w:r>
            <w:proofErr w:type="gramEnd"/>
            <w:r>
              <w:rPr>
                <w:rFonts w:hint="eastAsia"/>
                <w:lang w:bidi="ar"/>
              </w:rPr>
              <w:t>项目投资测算表</w:t>
            </w:r>
            <w:r>
              <w:rPr>
                <w:rFonts w:hint="eastAsia"/>
                <w:lang w:bidi="ar"/>
              </w:rPr>
              <w:t xml:space="preserve">                                    </w:t>
            </w:r>
            <w:r>
              <w:rPr>
                <w:rFonts w:hint="eastAsia"/>
                <w:lang w:bidi="ar"/>
              </w:rPr>
              <w:t>单位：万元</w:t>
            </w:r>
          </w:p>
        </w:tc>
      </w:tr>
      <w:tr w:rsidR="009D6247" w14:paraId="7B719D13" w14:textId="77777777">
        <w:trPr>
          <w:trHeight w:val="323"/>
        </w:trPr>
        <w:tc>
          <w:tcPr>
            <w:tcW w:w="2376" w:type="dxa"/>
            <w:gridSpan w:val="2"/>
            <w:noWrap/>
          </w:tcPr>
          <w:p w14:paraId="18E61A84" w14:textId="77777777" w:rsidR="009D6247" w:rsidRDefault="00000000">
            <w:pPr>
              <w:pStyle w:val="B1"/>
            </w:pPr>
            <w:r>
              <w:rPr>
                <w:rFonts w:hint="eastAsia"/>
                <w:lang w:bidi="ar"/>
              </w:rPr>
              <w:t>建设期</w:t>
            </w:r>
          </w:p>
        </w:tc>
        <w:tc>
          <w:tcPr>
            <w:tcW w:w="12060" w:type="dxa"/>
            <w:gridSpan w:val="10"/>
            <w:noWrap/>
          </w:tcPr>
          <w:p w14:paraId="2571EF73" w14:textId="77777777" w:rsidR="009D6247" w:rsidRDefault="00000000">
            <w:pPr>
              <w:pStyle w:val="B1"/>
            </w:pPr>
            <w:r>
              <w:rPr>
                <w:rFonts w:hint="eastAsia"/>
                <w:lang w:bidi="ar"/>
              </w:rPr>
              <w:t>运营期</w:t>
            </w:r>
          </w:p>
        </w:tc>
        <w:tc>
          <w:tcPr>
            <w:tcW w:w="1323" w:type="dxa"/>
            <w:noWrap/>
          </w:tcPr>
          <w:p w14:paraId="20C83E3A" w14:textId="77777777" w:rsidR="009D6247" w:rsidRDefault="00000000">
            <w:pPr>
              <w:pStyle w:val="B1"/>
            </w:pPr>
            <w:r>
              <w:rPr>
                <w:rFonts w:hint="eastAsia"/>
                <w:lang w:bidi="ar"/>
              </w:rPr>
              <w:t>合计</w:t>
            </w:r>
          </w:p>
        </w:tc>
      </w:tr>
      <w:tr w:rsidR="009D6247" w14:paraId="4E342592" w14:textId="77777777">
        <w:trPr>
          <w:trHeight w:val="323"/>
        </w:trPr>
        <w:tc>
          <w:tcPr>
            <w:tcW w:w="1242" w:type="dxa"/>
            <w:noWrap/>
          </w:tcPr>
          <w:p w14:paraId="44821D75" w14:textId="77777777" w:rsidR="009D6247" w:rsidRDefault="00000000">
            <w:pPr>
              <w:pStyle w:val="B1"/>
            </w:pPr>
            <w:r>
              <w:rPr>
                <w:rFonts w:hint="eastAsia"/>
                <w:lang w:bidi="ar"/>
              </w:rPr>
              <w:t>成本类型</w:t>
            </w:r>
          </w:p>
        </w:tc>
        <w:tc>
          <w:tcPr>
            <w:tcW w:w="1134" w:type="dxa"/>
            <w:noWrap/>
          </w:tcPr>
          <w:p w14:paraId="2B7F6CC4" w14:textId="77777777" w:rsidR="009D6247" w:rsidRDefault="00000000">
            <w:pPr>
              <w:pStyle w:val="B1"/>
            </w:pPr>
            <w:r>
              <w:rPr>
                <w:rFonts w:hint="eastAsia"/>
                <w:lang w:bidi="ar"/>
              </w:rPr>
              <w:t>初始投资</w:t>
            </w:r>
          </w:p>
        </w:tc>
        <w:tc>
          <w:tcPr>
            <w:tcW w:w="1206" w:type="dxa"/>
            <w:noWrap/>
          </w:tcPr>
          <w:p w14:paraId="63CA46A2" w14:textId="77777777" w:rsidR="009D6247" w:rsidRDefault="00000000">
            <w:pPr>
              <w:pStyle w:val="B1"/>
            </w:pPr>
            <w:r>
              <w:rPr>
                <w:rFonts w:hint="eastAsia"/>
                <w:lang w:bidi="ar"/>
              </w:rPr>
              <w:t>2026</w:t>
            </w:r>
            <w:r>
              <w:rPr>
                <w:rFonts w:hint="eastAsia"/>
                <w:lang w:bidi="ar"/>
              </w:rPr>
              <w:t>年</w:t>
            </w:r>
          </w:p>
        </w:tc>
        <w:tc>
          <w:tcPr>
            <w:tcW w:w="1206" w:type="dxa"/>
            <w:noWrap/>
          </w:tcPr>
          <w:p w14:paraId="60269DE0" w14:textId="77777777" w:rsidR="009D6247" w:rsidRDefault="00000000">
            <w:pPr>
              <w:pStyle w:val="B1"/>
            </w:pPr>
            <w:r>
              <w:rPr>
                <w:rFonts w:hint="eastAsia"/>
                <w:lang w:bidi="ar"/>
              </w:rPr>
              <w:t>2027</w:t>
            </w:r>
            <w:r>
              <w:rPr>
                <w:rFonts w:hint="eastAsia"/>
                <w:lang w:bidi="ar"/>
              </w:rPr>
              <w:t>年</w:t>
            </w:r>
          </w:p>
        </w:tc>
        <w:tc>
          <w:tcPr>
            <w:tcW w:w="1206" w:type="dxa"/>
            <w:noWrap/>
          </w:tcPr>
          <w:p w14:paraId="1159279D" w14:textId="77777777" w:rsidR="009D6247" w:rsidRDefault="00000000">
            <w:pPr>
              <w:pStyle w:val="B1"/>
            </w:pPr>
            <w:r>
              <w:rPr>
                <w:rFonts w:hint="eastAsia"/>
                <w:lang w:bidi="ar"/>
              </w:rPr>
              <w:t>2028</w:t>
            </w:r>
            <w:r>
              <w:rPr>
                <w:rFonts w:hint="eastAsia"/>
                <w:lang w:bidi="ar"/>
              </w:rPr>
              <w:t>年</w:t>
            </w:r>
          </w:p>
        </w:tc>
        <w:tc>
          <w:tcPr>
            <w:tcW w:w="1206" w:type="dxa"/>
            <w:noWrap/>
          </w:tcPr>
          <w:p w14:paraId="393EF805" w14:textId="77777777" w:rsidR="009D6247" w:rsidRDefault="00000000">
            <w:pPr>
              <w:pStyle w:val="B1"/>
            </w:pPr>
            <w:r>
              <w:rPr>
                <w:rFonts w:hint="eastAsia"/>
                <w:lang w:bidi="ar"/>
              </w:rPr>
              <w:t>2029</w:t>
            </w:r>
            <w:r>
              <w:rPr>
                <w:rFonts w:hint="eastAsia"/>
                <w:lang w:bidi="ar"/>
              </w:rPr>
              <w:t>年</w:t>
            </w:r>
          </w:p>
        </w:tc>
        <w:tc>
          <w:tcPr>
            <w:tcW w:w="1206" w:type="dxa"/>
            <w:noWrap/>
          </w:tcPr>
          <w:p w14:paraId="1B28CD47" w14:textId="77777777" w:rsidR="009D6247" w:rsidRDefault="00000000">
            <w:pPr>
              <w:pStyle w:val="B1"/>
            </w:pPr>
            <w:r>
              <w:rPr>
                <w:rFonts w:hint="eastAsia"/>
                <w:lang w:bidi="ar"/>
              </w:rPr>
              <w:t>2030</w:t>
            </w:r>
            <w:r>
              <w:rPr>
                <w:rFonts w:hint="eastAsia"/>
                <w:lang w:bidi="ar"/>
              </w:rPr>
              <w:t>年</w:t>
            </w:r>
          </w:p>
        </w:tc>
        <w:tc>
          <w:tcPr>
            <w:tcW w:w="1206" w:type="dxa"/>
            <w:noWrap/>
          </w:tcPr>
          <w:p w14:paraId="58D6937F" w14:textId="77777777" w:rsidR="009D6247" w:rsidRDefault="00000000">
            <w:pPr>
              <w:pStyle w:val="B1"/>
            </w:pPr>
            <w:r>
              <w:rPr>
                <w:rFonts w:hint="eastAsia"/>
                <w:lang w:bidi="ar"/>
              </w:rPr>
              <w:t>2031</w:t>
            </w:r>
            <w:r>
              <w:rPr>
                <w:rFonts w:hint="eastAsia"/>
                <w:lang w:bidi="ar"/>
              </w:rPr>
              <w:t>年</w:t>
            </w:r>
          </w:p>
        </w:tc>
        <w:tc>
          <w:tcPr>
            <w:tcW w:w="1206" w:type="dxa"/>
            <w:noWrap/>
          </w:tcPr>
          <w:p w14:paraId="27564358" w14:textId="77777777" w:rsidR="009D6247" w:rsidRDefault="00000000">
            <w:pPr>
              <w:pStyle w:val="B1"/>
            </w:pPr>
            <w:r>
              <w:rPr>
                <w:rFonts w:hint="eastAsia"/>
                <w:lang w:bidi="ar"/>
              </w:rPr>
              <w:t>2032</w:t>
            </w:r>
            <w:r>
              <w:rPr>
                <w:rFonts w:hint="eastAsia"/>
                <w:lang w:bidi="ar"/>
              </w:rPr>
              <w:t>年</w:t>
            </w:r>
          </w:p>
        </w:tc>
        <w:tc>
          <w:tcPr>
            <w:tcW w:w="1206" w:type="dxa"/>
            <w:noWrap/>
          </w:tcPr>
          <w:p w14:paraId="0F7DAC09" w14:textId="77777777" w:rsidR="009D6247" w:rsidRDefault="00000000">
            <w:pPr>
              <w:pStyle w:val="B1"/>
            </w:pPr>
            <w:r>
              <w:rPr>
                <w:rFonts w:hint="eastAsia"/>
                <w:lang w:bidi="ar"/>
              </w:rPr>
              <w:t>2033</w:t>
            </w:r>
            <w:r>
              <w:rPr>
                <w:rFonts w:hint="eastAsia"/>
                <w:lang w:bidi="ar"/>
              </w:rPr>
              <w:t>年</w:t>
            </w:r>
          </w:p>
        </w:tc>
        <w:tc>
          <w:tcPr>
            <w:tcW w:w="1206" w:type="dxa"/>
            <w:noWrap/>
          </w:tcPr>
          <w:p w14:paraId="1A0344C0" w14:textId="77777777" w:rsidR="009D6247" w:rsidRDefault="00000000">
            <w:pPr>
              <w:pStyle w:val="B1"/>
            </w:pPr>
            <w:r>
              <w:rPr>
                <w:rFonts w:hint="eastAsia"/>
                <w:lang w:bidi="ar"/>
              </w:rPr>
              <w:t>2034</w:t>
            </w:r>
            <w:r>
              <w:rPr>
                <w:rFonts w:hint="eastAsia"/>
                <w:lang w:bidi="ar"/>
              </w:rPr>
              <w:t>年</w:t>
            </w:r>
          </w:p>
        </w:tc>
        <w:tc>
          <w:tcPr>
            <w:tcW w:w="1206" w:type="dxa"/>
            <w:noWrap/>
          </w:tcPr>
          <w:p w14:paraId="1B765834" w14:textId="77777777" w:rsidR="009D6247" w:rsidRDefault="00000000">
            <w:pPr>
              <w:pStyle w:val="B1"/>
            </w:pPr>
            <w:r>
              <w:rPr>
                <w:rFonts w:hint="eastAsia"/>
                <w:lang w:bidi="ar"/>
              </w:rPr>
              <w:t>2035</w:t>
            </w:r>
            <w:r>
              <w:rPr>
                <w:rFonts w:hint="eastAsia"/>
                <w:lang w:bidi="ar"/>
              </w:rPr>
              <w:t>年</w:t>
            </w:r>
          </w:p>
        </w:tc>
        <w:tc>
          <w:tcPr>
            <w:tcW w:w="1323" w:type="dxa"/>
            <w:noWrap/>
          </w:tcPr>
          <w:p w14:paraId="62222185" w14:textId="77777777" w:rsidR="009D6247" w:rsidRDefault="009D6247">
            <w:pPr>
              <w:pStyle w:val="B1"/>
              <w:rPr>
                <w:color w:val="000000"/>
                <w:sz w:val="22"/>
                <w:szCs w:val="22"/>
              </w:rPr>
            </w:pPr>
          </w:p>
        </w:tc>
      </w:tr>
      <w:tr w:rsidR="009D6247" w14:paraId="2BC8AA72" w14:textId="77777777">
        <w:trPr>
          <w:trHeight w:val="323"/>
        </w:trPr>
        <w:tc>
          <w:tcPr>
            <w:tcW w:w="1242" w:type="dxa"/>
            <w:noWrap/>
          </w:tcPr>
          <w:p w14:paraId="1804A1C5" w14:textId="77777777" w:rsidR="009D6247" w:rsidRDefault="00000000">
            <w:pPr>
              <w:pStyle w:val="B1"/>
            </w:pPr>
            <w:r>
              <w:rPr>
                <w:rFonts w:hint="eastAsia"/>
                <w:lang w:bidi="ar"/>
              </w:rPr>
              <w:t>基础设施建设投资</w:t>
            </w:r>
          </w:p>
        </w:tc>
        <w:tc>
          <w:tcPr>
            <w:tcW w:w="1134" w:type="dxa"/>
            <w:noWrap/>
          </w:tcPr>
          <w:p w14:paraId="10A5C3F6" w14:textId="77777777" w:rsidR="009D6247" w:rsidRDefault="00000000">
            <w:pPr>
              <w:pStyle w:val="B1"/>
            </w:pPr>
            <w:r>
              <w:rPr>
                <w:rFonts w:hint="eastAsia"/>
                <w:lang w:bidi="ar"/>
              </w:rPr>
              <w:t xml:space="preserve"> 12,461.88 </w:t>
            </w:r>
          </w:p>
        </w:tc>
        <w:tc>
          <w:tcPr>
            <w:tcW w:w="13383" w:type="dxa"/>
            <w:gridSpan w:val="11"/>
            <w:noWrap/>
          </w:tcPr>
          <w:p w14:paraId="6485FC98" w14:textId="77777777" w:rsidR="009D6247" w:rsidRDefault="00000000">
            <w:pPr>
              <w:pStyle w:val="B1"/>
              <w:jc w:val="right"/>
            </w:pPr>
            <w:r>
              <w:rPr>
                <w:rFonts w:hint="eastAsia"/>
                <w:lang w:bidi="ar"/>
              </w:rPr>
              <w:t>12,461.88</w:t>
            </w:r>
          </w:p>
        </w:tc>
      </w:tr>
      <w:tr w:rsidR="009D6247" w14:paraId="0E843EDF" w14:textId="77777777">
        <w:trPr>
          <w:trHeight w:val="323"/>
        </w:trPr>
        <w:tc>
          <w:tcPr>
            <w:tcW w:w="2376" w:type="dxa"/>
            <w:gridSpan w:val="2"/>
            <w:noWrap/>
          </w:tcPr>
          <w:p w14:paraId="33BFA628" w14:textId="77777777" w:rsidR="009D6247" w:rsidRDefault="00000000">
            <w:pPr>
              <w:pStyle w:val="B1"/>
            </w:pPr>
            <w:r>
              <w:rPr>
                <w:rFonts w:hint="eastAsia"/>
                <w:lang w:bidi="ar"/>
              </w:rPr>
              <w:t>折旧额</w:t>
            </w:r>
          </w:p>
        </w:tc>
        <w:tc>
          <w:tcPr>
            <w:tcW w:w="1206" w:type="dxa"/>
            <w:noWrap/>
          </w:tcPr>
          <w:p w14:paraId="497C6A53" w14:textId="77777777" w:rsidR="009D6247" w:rsidRDefault="00000000">
            <w:pPr>
              <w:pStyle w:val="B1"/>
              <w:jc w:val="right"/>
            </w:pPr>
            <w:r>
              <w:rPr>
                <w:rFonts w:hint="eastAsia"/>
                <w:lang w:bidi="ar"/>
              </w:rPr>
              <w:t xml:space="preserve"> 1,183.88 </w:t>
            </w:r>
          </w:p>
        </w:tc>
        <w:tc>
          <w:tcPr>
            <w:tcW w:w="1206" w:type="dxa"/>
            <w:noWrap/>
          </w:tcPr>
          <w:p w14:paraId="392A38E2" w14:textId="77777777" w:rsidR="009D6247" w:rsidRDefault="00000000">
            <w:pPr>
              <w:pStyle w:val="B1"/>
              <w:jc w:val="right"/>
            </w:pPr>
            <w:r>
              <w:rPr>
                <w:rFonts w:hint="eastAsia"/>
                <w:lang w:bidi="ar"/>
              </w:rPr>
              <w:t xml:space="preserve"> 1,183.70 </w:t>
            </w:r>
          </w:p>
        </w:tc>
        <w:tc>
          <w:tcPr>
            <w:tcW w:w="1206" w:type="dxa"/>
            <w:noWrap/>
          </w:tcPr>
          <w:p w14:paraId="49924147" w14:textId="77777777" w:rsidR="009D6247" w:rsidRDefault="00000000">
            <w:pPr>
              <w:pStyle w:val="B1"/>
              <w:jc w:val="right"/>
            </w:pPr>
            <w:r>
              <w:rPr>
                <w:rFonts w:hint="eastAsia"/>
                <w:lang w:bidi="ar"/>
              </w:rPr>
              <w:t xml:space="preserve"> 1,183.70 </w:t>
            </w:r>
          </w:p>
        </w:tc>
        <w:tc>
          <w:tcPr>
            <w:tcW w:w="1206" w:type="dxa"/>
            <w:noWrap/>
          </w:tcPr>
          <w:p w14:paraId="3CB2F8D7" w14:textId="77777777" w:rsidR="009D6247" w:rsidRDefault="00000000">
            <w:pPr>
              <w:pStyle w:val="B1"/>
              <w:jc w:val="right"/>
            </w:pPr>
            <w:r>
              <w:rPr>
                <w:rFonts w:hint="eastAsia"/>
                <w:lang w:bidi="ar"/>
              </w:rPr>
              <w:t xml:space="preserve"> 1,183.70 </w:t>
            </w:r>
          </w:p>
        </w:tc>
        <w:tc>
          <w:tcPr>
            <w:tcW w:w="1206" w:type="dxa"/>
            <w:noWrap/>
          </w:tcPr>
          <w:p w14:paraId="25A093C5" w14:textId="77777777" w:rsidR="009D6247" w:rsidRDefault="00000000">
            <w:pPr>
              <w:pStyle w:val="B1"/>
              <w:jc w:val="right"/>
            </w:pPr>
            <w:r>
              <w:rPr>
                <w:rFonts w:hint="eastAsia"/>
                <w:lang w:bidi="ar"/>
              </w:rPr>
              <w:t xml:space="preserve"> 1,183.70 </w:t>
            </w:r>
          </w:p>
        </w:tc>
        <w:tc>
          <w:tcPr>
            <w:tcW w:w="1206" w:type="dxa"/>
            <w:noWrap/>
          </w:tcPr>
          <w:p w14:paraId="1035AE68" w14:textId="77777777" w:rsidR="009D6247" w:rsidRDefault="00000000">
            <w:pPr>
              <w:pStyle w:val="B1"/>
              <w:jc w:val="right"/>
            </w:pPr>
            <w:r>
              <w:rPr>
                <w:rFonts w:hint="eastAsia"/>
                <w:lang w:bidi="ar"/>
              </w:rPr>
              <w:t xml:space="preserve"> 1,183.70 </w:t>
            </w:r>
          </w:p>
        </w:tc>
        <w:tc>
          <w:tcPr>
            <w:tcW w:w="1206" w:type="dxa"/>
            <w:noWrap/>
          </w:tcPr>
          <w:p w14:paraId="11D8F7DA" w14:textId="77777777" w:rsidR="009D6247" w:rsidRDefault="00000000">
            <w:pPr>
              <w:pStyle w:val="B1"/>
              <w:jc w:val="right"/>
            </w:pPr>
            <w:r>
              <w:rPr>
                <w:rFonts w:hint="eastAsia"/>
                <w:lang w:bidi="ar"/>
              </w:rPr>
              <w:t xml:space="preserve"> 1,183.70 </w:t>
            </w:r>
          </w:p>
        </w:tc>
        <w:tc>
          <w:tcPr>
            <w:tcW w:w="1206" w:type="dxa"/>
            <w:noWrap/>
          </w:tcPr>
          <w:p w14:paraId="345DEC8F" w14:textId="77777777" w:rsidR="009D6247" w:rsidRDefault="00000000">
            <w:pPr>
              <w:pStyle w:val="B1"/>
              <w:jc w:val="right"/>
            </w:pPr>
            <w:r>
              <w:rPr>
                <w:rFonts w:hint="eastAsia"/>
                <w:lang w:bidi="ar"/>
              </w:rPr>
              <w:t xml:space="preserve"> 1,183.70 </w:t>
            </w:r>
          </w:p>
        </w:tc>
        <w:tc>
          <w:tcPr>
            <w:tcW w:w="1206" w:type="dxa"/>
            <w:noWrap/>
          </w:tcPr>
          <w:p w14:paraId="4C1F07A1" w14:textId="77777777" w:rsidR="009D6247" w:rsidRDefault="00000000">
            <w:pPr>
              <w:pStyle w:val="B1"/>
              <w:jc w:val="right"/>
            </w:pPr>
            <w:r>
              <w:rPr>
                <w:rFonts w:hint="eastAsia"/>
                <w:lang w:bidi="ar"/>
              </w:rPr>
              <w:t xml:space="preserve"> 1,183.70 </w:t>
            </w:r>
          </w:p>
        </w:tc>
        <w:tc>
          <w:tcPr>
            <w:tcW w:w="1206" w:type="dxa"/>
            <w:noWrap/>
          </w:tcPr>
          <w:p w14:paraId="725ABEFC" w14:textId="77777777" w:rsidR="009D6247" w:rsidRDefault="00000000">
            <w:pPr>
              <w:pStyle w:val="B1"/>
              <w:jc w:val="right"/>
            </w:pPr>
            <w:r>
              <w:rPr>
                <w:rFonts w:hint="eastAsia"/>
                <w:lang w:bidi="ar"/>
              </w:rPr>
              <w:t xml:space="preserve"> 1,183.70 </w:t>
            </w:r>
          </w:p>
        </w:tc>
        <w:tc>
          <w:tcPr>
            <w:tcW w:w="1323" w:type="dxa"/>
            <w:noWrap/>
          </w:tcPr>
          <w:p w14:paraId="05BFF1EA" w14:textId="77777777" w:rsidR="009D6247" w:rsidRDefault="00000000">
            <w:pPr>
              <w:pStyle w:val="B1"/>
              <w:jc w:val="right"/>
            </w:pPr>
            <w:r>
              <w:rPr>
                <w:rFonts w:hint="eastAsia"/>
                <w:lang w:bidi="ar"/>
              </w:rPr>
              <w:t xml:space="preserve"> 11,837.18 </w:t>
            </w:r>
          </w:p>
        </w:tc>
      </w:tr>
      <w:tr w:rsidR="009D6247" w14:paraId="518CB048" w14:textId="77777777">
        <w:trPr>
          <w:trHeight w:val="323"/>
        </w:trPr>
        <w:tc>
          <w:tcPr>
            <w:tcW w:w="2376" w:type="dxa"/>
            <w:gridSpan w:val="2"/>
            <w:noWrap/>
          </w:tcPr>
          <w:p w14:paraId="526ED8D7" w14:textId="77777777" w:rsidR="009D6247" w:rsidRDefault="00000000">
            <w:pPr>
              <w:pStyle w:val="B1"/>
            </w:pPr>
            <w:r>
              <w:rPr>
                <w:rFonts w:hint="eastAsia"/>
                <w:lang w:bidi="ar"/>
              </w:rPr>
              <w:t>运</w:t>
            </w:r>
            <w:proofErr w:type="gramStart"/>
            <w:r>
              <w:rPr>
                <w:rFonts w:hint="eastAsia"/>
                <w:lang w:bidi="ar"/>
              </w:rPr>
              <w:t>维成本</w:t>
            </w:r>
            <w:proofErr w:type="gramEnd"/>
          </w:p>
        </w:tc>
        <w:tc>
          <w:tcPr>
            <w:tcW w:w="1206" w:type="dxa"/>
            <w:noWrap/>
          </w:tcPr>
          <w:p w14:paraId="3C09683B" w14:textId="77777777" w:rsidR="009D6247" w:rsidRDefault="009D6247">
            <w:pPr>
              <w:pStyle w:val="B1"/>
              <w:jc w:val="right"/>
              <w:rPr>
                <w:color w:val="000000"/>
                <w:sz w:val="22"/>
                <w:szCs w:val="22"/>
              </w:rPr>
            </w:pPr>
          </w:p>
        </w:tc>
        <w:tc>
          <w:tcPr>
            <w:tcW w:w="1206" w:type="dxa"/>
            <w:noWrap/>
          </w:tcPr>
          <w:p w14:paraId="17AF13FE" w14:textId="77777777" w:rsidR="009D6247" w:rsidRDefault="00000000">
            <w:pPr>
              <w:pStyle w:val="B1"/>
              <w:jc w:val="right"/>
            </w:pPr>
            <w:r>
              <w:rPr>
                <w:rFonts w:hint="eastAsia"/>
                <w:lang w:bidi="ar"/>
              </w:rPr>
              <w:t xml:space="preserve"> 75.00 </w:t>
            </w:r>
          </w:p>
        </w:tc>
        <w:tc>
          <w:tcPr>
            <w:tcW w:w="1206" w:type="dxa"/>
            <w:noWrap/>
          </w:tcPr>
          <w:p w14:paraId="02AA9331" w14:textId="77777777" w:rsidR="009D6247" w:rsidRDefault="00000000">
            <w:pPr>
              <w:pStyle w:val="B1"/>
              <w:jc w:val="right"/>
            </w:pPr>
            <w:r>
              <w:rPr>
                <w:rFonts w:hint="eastAsia"/>
                <w:lang w:bidi="ar"/>
              </w:rPr>
              <w:t xml:space="preserve"> 180.00 </w:t>
            </w:r>
          </w:p>
        </w:tc>
        <w:tc>
          <w:tcPr>
            <w:tcW w:w="1206" w:type="dxa"/>
            <w:noWrap/>
          </w:tcPr>
          <w:p w14:paraId="4E3CA5DF" w14:textId="77777777" w:rsidR="009D6247" w:rsidRDefault="00000000">
            <w:pPr>
              <w:pStyle w:val="B1"/>
              <w:jc w:val="right"/>
            </w:pPr>
            <w:r>
              <w:rPr>
                <w:rFonts w:hint="eastAsia"/>
                <w:lang w:bidi="ar"/>
              </w:rPr>
              <w:t xml:space="preserve"> 180.00 </w:t>
            </w:r>
          </w:p>
        </w:tc>
        <w:tc>
          <w:tcPr>
            <w:tcW w:w="1206" w:type="dxa"/>
            <w:noWrap/>
          </w:tcPr>
          <w:p w14:paraId="3F251192" w14:textId="77777777" w:rsidR="009D6247" w:rsidRDefault="00000000">
            <w:pPr>
              <w:pStyle w:val="B1"/>
              <w:jc w:val="right"/>
            </w:pPr>
            <w:r>
              <w:rPr>
                <w:rFonts w:hint="eastAsia"/>
                <w:lang w:bidi="ar"/>
              </w:rPr>
              <w:t xml:space="preserve"> 180.00 </w:t>
            </w:r>
          </w:p>
        </w:tc>
        <w:tc>
          <w:tcPr>
            <w:tcW w:w="1206" w:type="dxa"/>
            <w:noWrap/>
          </w:tcPr>
          <w:p w14:paraId="2FC8D218" w14:textId="77777777" w:rsidR="009D6247" w:rsidRDefault="00000000">
            <w:pPr>
              <w:pStyle w:val="B1"/>
              <w:jc w:val="right"/>
            </w:pPr>
            <w:r>
              <w:rPr>
                <w:rFonts w:hint="eastAsia"/>
                <w:lang w:bidi="ar"/>
              </w:rPr>
              <w:t xml:space="preserve"> 180.00 </w:t>
            </w:r>
          </w:p>
        </w:tc>
        <w:tc>
          <w:tcPr>
            <w:tcW w:w="1206" w:type="dxa"/>
            <w:noWrap/>
          </w:tcPr>
          <w:p w14:paraId="6D4DDCB3" w14:textId="77777777" w:rsidR="009D6247" w:rsidRDefault="00000000">
            <w:pPr>
              <w:pStyle w:val="B1"/>
              <w:jc w:val="right"/>
            </w:pPr>
            <w:r>
              <w:rPr>
                <w:rFonts w:hint="eastAsia"/>
                <w:lang w:bidi="ar"/>
              </w:rPr>
              <w:t xml:space="preserve"> 180.00 </w:t>
            </w:r>
          </w:p>
        </w:tc>
        <w:tc>
          <w:tcPr>
            <w:tcW w:w="1206" w:type="dxa"/>
            <w:noWrap/>
          </w:tcPr>
          <w:p w14:paraId="6BA591D8" w14:textId="77777777" w:rsidR="009D6247" w:rsidRDefault="00000000">
            <w:pPr>
              <w:pStyle w:val="B1"/>
              <w:jc w:val="right"/>
            </w:pPr>
            <w:r>
              <w:rPr>
                <w:rFonts w:hint="eastAsia"/>
                <w:lang w:bidi="ar"/>
              </w:rPr>
              <w:t xml:space="preserve"> 180.00 </w:t>
            </w:r>
          </w:p>
        </w:tc>
        <w:tc>
          <w:tcPr>
            <w:tcW w:w="1206" w:type="dxa"/>
            <w:noWrap/>
          </w:tcPr>
          <w:p w14:paraId="51464A68" w14:textId="77777777" w:rsidR="009D6247" w:rsidRDefault="00000000">
            <w:pPr>
              <w:pStyle w:val="B1"/>
              <w:jc w:val="right"/>
            </w:pPr>
            <w:r>
              <w:rPr>
                <w:rFonts w:hint="eastAsia"/>
                <w:lang w:bidi="ar"/>
              </w:rPr>
              <w:t xml:space="preserve"> 180.00 </w:t>
            </w:r>
          </w:p>
        </w:tc>
        <w:tc>
          <w:tcPr>
            <w:tcW w:w="1206" w:type="dxa"/>
            <w:noWrap/>
          </w:tcPr>
          <w:p w14:paraId="07F392FA" w14:textId="77777777" w:rsidR="009D6247" w:rsidRDefault="00000000">
            <w:pPr>
              <w:pStyle w:val="B1"/>
              <w:jc w:val="right"/>
            </w:pPr>
            <w:r>
              <w:rPr>
                <w:rFonts w:hint="eastAsia"/>
                <w:lang w:bidi="ar"/>
              </w:rPr>
              <w:t xml:space="preserve"> 180.00 </w:t>
            </w:r>
          </w:p>
        </w:tc>
        <w:tc>
          <w:tcPr>
            <w:tcW w:w="1323" w:type="dxa"/>
            <w:noWrap/>
          </w:tcPr>
          <w:p w14:paraId="3BA67D70" w14:textId="77777777" w:rsidR="009D6247" w:rsidRDefault="00000000">
            <w:pPr>
              <w:pStyle w:val="B1"/>
              <w:jc w:val="right"/>
            </w:pPr>
            <w:r>
              <w:rPr>
                <w:rFonts w:hint="eastAsia"/>
                <w:lang w:bidi="ar"/>
              </w:rPr>
              <w:t xml:space="preserve"> 1,515.00 </w:t>
            </w:r>
          </w:p>
        </w:tc>
      </w:tr>
      <w:tr w:rsidR="009D6247" w14:paraId="0100D265" w14:textId="77777777">
        <w:trPr>
          <w:trHeight w:val="323"/>
        </w:trPr>
        <w:tc>
          <w:tcPr>
            <w:tcW w:w="2376" w:type="dxa"/>
            <w:gridSpan w:val="2"/>
            <w:noWrap/>
          </w:tcPr>
          <w:p w14:paraId="3447C5E8" w14:textId="77777777" w:rsidR="009D6247" w:rsidRDefault="00000000">
            <w:pPr>
              <w:pStyle w:val="B1"/>
            </w:pPr>
            <w:r>
              <w:rPr>
                <w:rFonts w:hint="eastAsia"/>
                <w:lang w:bidi="ar"/>
              </w:rPr>
              <w:t>人力成本</w:t>
            </w:r>
          </w:p>
        </w:tc>
        <w:tc>
          <w:tcPr>
            <w:tcW w:w="1206" w:type="dxa"/>
            <w:noWrap/>
          </w:tcPr>
          <w:p w14:paraId="4626D848" w14:textId="77777777" w:rsidR="009D6247" w:rsidRDefault="00000000">
            <w:pPr>
              <w:pStyle w:val="B1"/>
              <w:jc w:val="right"/>
            </w:pPr>
            <w:r>
              <w:rPr>
                <w:rFonts w:hint="eastAsia"/>
                <w:lang w:bidi="ar"/>
              </w:rPr>
              <w:t xml:space="preserve"> 120.00 </w:t>
            </w:r>
          </w:p>
        </w:tc>
        <w:tc>
          <w:tcPr>
            <w:tcW w:w="1206" w:type="dxa"/>
            <w:noWrap/>
          </w:tcPr>
          <w:p w14:paraId="098D8DDB" w14:textId="77777777" w:rsidR="009D6247" w:rsidRDefault="00000000">
            <w:pPr>
              <w:pStyle w:val="B1"/>
              <w:jc w:val="right"/>
            </w:pPr>
            <w:r>
              <w:rPr>
                <w:rFonts w:hint="eastAsia"/>
                <w:lang w:bidi="ar"/>
              </w:rPr>
              <w:t xml:space="preserve"> 120.00 </w:t>
            </w:r>
          </w:p>
        </w:tc>
        <w:tc>
          <w:tcPr>
            <w:tcW w:w="1206" w:type="dxa"/>
            <w:noWrap/>
          </w:tcPr>
          <w:p w14:paraId="68F46703" w14:textId="77777777" w:rsidR="009D6247" w:rsidRDefault="00000000">
            <w:pPr>
              <w:pStyle w:val="B1"/>
              <w:jc w:val="right"/>
            </w:pPr>
            <w:r>
              <w:rPr>
                <w:rFonts w:hint="eastAsia"/>
                <w:lang w:bidi="ar"/>
              </w:rPr>
              <w:t xml:space="preserve"> 120.00 </w:t>
            </w:r>
          </w:p>
        </w:tc>
        <w:tc>
          <w:tcPr>
            <w:tcW w:w="1206" w:type="dxa"/>
            <w:noWrap/>
          </w:tcPr>
          <w:p w14:paraId="503351B7" w14:textId="77777777" w:rsidR="009D6247" w:rsidRDefault="00000000">
            <w:pPr>
              <w:pStyle w:val="B1"/>
              <w:jc w:val="right"/>
            </w:pPr>
            <w:r>
              <w:rPr>
                <w:rFonts w:hint="eastAsia"/>
                <w:lang w:bidi="ar"/>
              </w:rPr>
              <w:t xml:space="preserve"> 120.00 </w:t>
            </w:r>
          </w:p>
        </w:tc>
        <w:tc>
          <w:tcPr>
            <w:tcW w:w="1206" w:type="dxa"/>
            <w:noWrap/>
          </w:tcPr>
          <w:p w14:paraId="4901FCAC" w14:textId="77777777" w:rsidR="009D6247" w:rsidRDefault="00000000">
            <w:pPr>
              <w:pStyle w:val="B1"/>
              <w:jc w:val="right"/>
            </w:pPr>
            <w:r>
              <w:rPr>
                <w:rFonts w:hint="eastAsia"/>
                <w:lang w:bidi="ar"/>
              </w:rPr>
              <w:t xml:space="preserve"> 120.00 </w:t>
            </w:r>
          </w:p>
        </w:tc>
        <w:tc>
          <w:tcPr>
            <w:tcW w:w="1206" w:type="dxa"/>
            <w:noWrap/>
          </w:tcPr>
          <w:p w14:paraId="3C72D741" w14:textId="77777777" w:rsidR="009D6247" w:rsidRDefault="00000000">
            <w:pPr>
              <w:pStyle w:val="B1"/>
              <w:jc w:val="right"/>
            </w:pPr>
            <w:r>
              <w:rPr>
                <w:rFonts w:hint="eastAsia"/>
                <w:lang w:bidi="ar"/>
              </w:rPr>
              <w:t xml:space="preserve"> 120.00 </w:t>
            </w:r>
          </w:p>
        </w:tc>
        <w:tc>
          <w:tcPr>
            <w:tcW w:w="1206" w:type="dxa"/>
            <w:noWrap/>
          </w:tcPr>
          <w:p w14:paraId="6F65991E" w14:textId="77777777" w:rsidR="009D6247" w:rsidRDefault="00000000">
            <w:pPr>
              <w:pStyle w:val="B1"/>
              <w:jc w:val="right"/>
            </w:pPr>
            <w:r>
              <w:rPr>
                <w:rFonts w:hint="eastAsia"/>
                <w:lang w:bidi="ar"/>
              </w:rPr>
              <w:t xml:space="preserve"> 120.00 </w:t>
            </w:r>
          </w:p>
        </w:tc>
        <w:tc>
          <w:tcPr>
            <w:tcW w:w="1206" w:type="dxa"/>
            <w:noWrap/>
          </w:tcPr>
          <w:p w14:paraId="305BC67D" w14:textId="77777777" w:rsidR="009D6247" w:rsidRDefault="00000000">
            <w:pPr>
              <w:pStyle w:val="B1"/>
              <w:jc w:val="right"/>
            </w:pPr>
            <w:r>
              <w:rPr>
                <w:rFonts w:hint="eastAsia"/>
                <w:lang w:bidi="ar"/>
              </w:rPr>
              <w:t xml:space="preserve"> 120.00 </w:t>
            </w:r>
          </w:p>
        </w:tc>
        <w:tc>
          <w:tcPr>
            <w:tcW w:w="1206" w:type="dxa"/>
            <w:noWrap/>
          </w:tcPr>
          <w:p w14:paraId="5ECB0561" w14:textId="77777777" w:rsidR="009D6247" w:rsidRDefault="00000000">
            <w:pPr>
              <w:pStyle w:val="B1"/>
              <w:jc w:val="right"/>
            </w:pPr>
            <w:r>
              <w:rPr>
                <w:rFonts w:hint="eastAsia"/>
                <w:lang w:bidi="ar"/>
              </w:rPr>
              <w:t xml:space="preserve"> 120.00 </w:t>
            </w:r>
          </w:p>
        </w:tc>
        <w:tc>
          <w:tcPr>
            <w:tcW w:w="1206" w:type="dxa"/>
            <w:noWrap/>
          </w:tcPr>
          <w:p w14:paraId="1B07B12F" w14:textId="77777777" w:rsidR="009D6247" w:rsidRDefault="00000000">
            <w:pPr>
              <w:pStyle w:val="B1"/>
              <w:jc w:val="right"/>
            </w:pPr>
            <w:r>
              <w:rPr>
                <w:rFonts w:hint="eastAsia"/>
                <w:lang w:bidi="ar"/>
              </w:rPr>
              <w:t xml:space="preserve"> 120.00 </w:t>
            </w:r>
          </w:p>
        </w:tc>
        <w:tc>
          <w:tcPr>
            <w:tcW w:w="1323" w:type="dxa"/>
            <w:noWrap/>
          </w:tcPr>
          <w:p w14:paraId="32E97298" w14:textId="77777777" w:rsidR="009D6247" w:rsidRDefault="00000000">
            <w:pPr>
              <w:pStyle w:val="B1"/>
              <w:jc w:val="right"/>
            </w:pPr>
            <w:r>
              <w:rPr>
                <w:rFonts w:hint="eastAsia"/>
                <w:lang w:bidi="ar"/>
              </w:rPr>
              <w:t xml:space="preserve"> 1,200.00 </w:t>
            </w:r>
          </w:p>
        </w:tc>
      </w:tr>
      <w:tr w:rsidR="009D6247" w14:paraId="15895EA7" w14:textId="77777777">
        <w:trPr>
          <w:trHeight w:val="323"/>
        </w:trPr>
        <w:tc>
          <w:tcPr>
            <w:tcW w:w="2376" w:type="dxa"/>
            <w:gridSpan w:val="2"/>
            <w:noWrap/>
          </w:tcPr>
          <w:p w14:paraId="008B3362" w14:textId="77777777" w:rsidR="009D6247" w:rsidRDefault="00000000">
            <w:pPr>
              <w:pStyle w:val="B1"/>
            </w:pPr>
            <w:r>
              <w:rPr>
                <w:rFonts w:hint="eastAsia"/>
                <w:lang w:bidi="ar"/>
              </w:rPr>
              <w:t>经营收入</w:t>
            </w:r>
          </w:p>
        </w:tc>
        <w:tc>
          <w:tcPr>
            <w:tcW w:w="1206" w:type="dxa"/>
            <w:noWrap/>
          </w:tcPr>
          <w:p w14:paraId="13EEA03B" w14:textId="77777777" w:rsidR="009D6247" w:rsidRDefault="009D6247">
            <w:pPr>
              <w:pStyle w:val="B1"/>
              <w:jc w:val="right"/>
              <w:rPr>
                <w:lang w:bidi="ar"/>
              </w:rPr>
            </w:pPr>
          </w:p>
        </w:tc>
        <w:tc>
          <w:tcPr>
            <w:tcW w:w="1206" w:type="dxa"/>
            <w:noWrap/>
            <w:vAlign w:val="center"/>
          </w:tcPr>
          <w:p w14:paraId="740A2440" w14:textId="77777777" w:rsidR="009D6247" w:rsidRDefault="00000000">
            <w:pPr>
              <w:pStyle w:val="B1"/>
              <w:jc w:val="right"/>
              <w:rPr>
                <w:lang w:bidi="ar"/>
              </w:rPr>
            </w:pPr>
            <w:r>
              <w:rPr>
                <w:rFonts w:hint="eastAsia"/>
                <w:lang w:bidi="ar"/>
              </w:rPr>
              <w:t xml:space="preserve"> 1,200.00 </w:t>
            </w:r>
          </w:p>
        </w:tc>
        <w:tc>
          <w:tcPr>
            <w:tcW w:w="1206" w:type="dxa"/>
            <w:noWrap/>
            <w:vAlign w:val="center"/>
          </w:tcPr>
          <w:p w14:paraId="30495E70" w14:textId="77777777" w:rsidR="009D6247" w:rsidRDefault="00000000">
            <w:pPr>
              <w:pStyle w:val="B1"/>
              <w:jc w:val="right"/>
              <w:rPr>
                <w:lang w:bidi="ar"/>
              </w:rPr>
            </w:pPr>
            <w:r>
              <w:rPr>
                <w:rFonts w:hint="eastAsia"/>
                <w:lang w:bidi="ar"/>
              </w:rPr>
              <w:t xml:space="preserve"> 2,100.00 </w:t>
            </w:r>
          </w:p>
        </w:tc>
        <w:tc>
          <w:tcPr>
            <w:tcW w:w="1206" w:type="dxa"/>
            <w:noWrap/>
            <w:vAlign w:val="center"/>
          </w:tcPr>
          <w:p w14:paraId="017BA95C" w14:textId="77777777" w:rsidR="009D6247" w:rsidRDefault="00000000">
            <w:pPr>
              <w:pStyle w:val="B1"/>
              <w:jc w:val="right"/>
              <w:rPr>
                <w:lang w:bidi="ar"/>
              </w:rPr>
            </w:pPr>
            <w:r>
              <w:rPr>
                <w:rFonts w:hint="eastAsia"/>
                <w:lang w:bidi="ar"/>
              </w:rPr>
              <w:t xml:space="preserve"> 2,300.00 </w:t>
            </w:r>
          </w:p>
        </w:tc>
        <w:tc>
          <w:tcPr>
            <w:tcW w:w="1206" w:type="dxa"/>
            <w:noWrap/>
          </w:tcPr>
          <w:p w14:paraId="0762882B" w14:textId="77777777" w:rsidR="009D6247" w:rsidRDefault="00000000">
            <w:pPr>
              <w:pStyle w:val="B1"/>
              <w:jc w:val="right"/>
              <w:rPr>
                <w:lang w:bidi="ar"/>
              </w:rPr>
            </w:pPr>
            <w:r>
              <w:rPr>
                <w:rFonts w:hint="eastAsia"/>
                <w:lang w:bidi="ar"/>
              </w:rPr>
              <w:t xml:space="preserve"> 2,100.00 </w:t>
            </w:r>
          </w:p>
        </w:tc>
        <w:tc>
          <w:tcPr>
            <w:tcW w:w="1206" w:type="dxa"/>
            <w:noWrap/>
          </w:tcPr>
          <w:p w14:paraId="002CE512" w14:textId="77777777" w:rsidR="009D6247" w:rsidRDefault="00000000">
            <w:pPr>
              <w:pStyle w:val="B1"/>
              <w:jc w:val="right"/>
            </w:pPr>
            <w:r>
              <w:rPr>
                <w:rFonts w:hint="eastAsia"/>
                <w:lang w:bidi="ar"/>
              </w:rPr>
              <w:t xml:space="preserve"> 2,100.00 </w:t>
            </w:r>
          </w:p>
        </w:tc>
        <w:tc>
          <w:tcPr>
            <w:tcW w:w="1206" w:type="dxa"/>
            <w:noWrap/>
          </w:tcPr>
          <w:p w14:paraId="62A0D050" w14:textId="77777777" w:rsidR="009D6247" w:rsidRDefault="00000000">
            <w:pPr>
              <w:pStyle w:val="B1"/>
              <w:jc w:val="right"/>
            </w:pPr>
            <w:r>
              <w:rPr>
                <w:rFonts w:hint="eastAsia"/>
                <w:lang w:bidi="ar"/>
              </w:rPr>
              <w:t xml:space="preserve"> 2,100.00 </w:t>
            </w:r>
          </w:p>
        </w:tc>
        <w:tc>
          <w:tcPr>
            <w:tcW w:w="1206" w:type="dxa"/>
            <w:noWrap/>
          </w:tcPr>
          <w:p w14:paraId="56DC6794" w14:textId="77777777" w:rsidR="009D6247" w:rsidRDefault="00000000">
            <w:pPr>
              <w:pStyle w:val="B1"/>
              <w:jc w:val="right"/>
            </w:pPr>
            <w:r>
              <w:rPr>
                <w:rFonts w:hint="eastAsia"/>
                <w:lang w:bidi="ar"/>
              </w:rPr>
              <w:t xml:space="preserve"> 2,100.00 </w:t>
            </w:r>
          </w:p>
        </w:tc>
        <w:tc>
          <w:tcPr>
            <w:tcW w:w="1206" w:type="dxa"/>
            <w:noWrap/>
          </w:tcPr>
          <w:p w14:paraId="2D829A4F" w14:textId="77777777" w:rsidR="009D6247" w:rsidRDefault="00000000">
            <w:pPr>
              <w:pStyle w:val="B1"/>
              <w:jc w:val="right"/>
            </w:pPr>
            <w:r>
              <w:rPr>
                <w:rFonts w:hint="eastAsia"/>
                <w:lang w:bidi="ar"/>
              </w:rPr>
              <w:t xml:space="preserve"> 2,100.00 </w:t>
            </w:r>
          </w:p>
        </w:tc>
        <w:tc>
          <w:tcPr>
            <w:tcW w:w="1206" w:type="dxa"/>
            <w:noWrap/>
          </w:tcPr>
          <w:p w14:paraId="072810D2" w14:textId="77777777" w:rsidR="009D6247" w:rsidRDefault="00000000">
            <w:pPr>
              <w:pStyle w:val="B1"/>
              <w:jc w:val="right"/>
            </w:pPr>
            <w:r>
              <w:rPr>
                <w:rFonts w:hint="eastAsia"/>
                <w:lang w:bidi="ar"/>
              </w:rPr>
              <w:t xml:space="preserve"> 2,100.00 </w:t>
            </w:r>
          </w:p>
        </w:tc>
        <w:tc>
          <w:tcPr>
            <w:tcW w:w="1323" w:type="dxa"/>
            <w:noWrap/>
          </w:tcPr>
          <w:p w14:paraId="05CAA175" w14:textId="77777777" w:rsidR="009D6247" w:rsidRDefault="00000000">
            <w:pPr>
              <w:pStyle w:val="B1"/>
              <w:jc w:val="right"/>
            </w:pPr>
            <w:r>
              <w:rPr>
                <w:rFonts w:hint="eastAsia"/>
                <w:lang w:bidi="ar"/>
              </w:rPr>
              <w:t xml:space="preserve"> 19,400.00 </w:t>
            </w:r>
          </w:p>
        </w:tc>
      </w:tr>
      <w:tr w:rsidR="009D6247" w14:paraId="1D1C3BCC" w14:textId="77777777">
        <w:trPr>
          <w:trHeight w:val="444"/>
        </w:trPr>
        <w:tc>
          <w:tcPr>
            <w:tcW w:w="2376" w:type="dxa"/>
            <w:gridSpan w:val="2"/>
            <w:noWrap/>
          </w:tcPr>
          <w:p w14:paraId="30B70829" w14:textId="77777777" w:rsidR="009D6247" w:rsidRDefault="00000000">
            <w:pPr>
              <w:pStyle w:val="B1"/>
            </w:pPr>
            <w:r>
              <w:rPr>
                <w:rFonts w:hint="eastAsia"/>
                <w:lang w:bidi="ar"/>
              </w:rPr>
              <w:t>经营利润</w:t>
            </w:r>
          </w:p>
        </w:tc>
        <w:tc>
          <w:tcPr>
            <w:tcW w:w="1206" w:type="dxa"/>
            <w:noWrap/>
            <w:vAlign w:val="center"/>
          </w:tcPr>
          <w:p w14:paraId="47B19472" w14:textId="77777777" w:rsidR="009D6247" w:rsidRDefault="00000000">
            <w:pPr>
              <w:pStyle w:val="B1"/>
              <w:jc w:val="right"/>
              <w:rPr>
                <w:lang w:bidi="ar"/>
              </w:rPr>
            </w:pPr>
            <w:r>
              <w:rPr>
                <w:rFonts w:hint="eastAsia"/>
                <w:lang w:bidi="ar"/>
              </w:rPr>
              <w:t xml:space="preserve"> -1,303.88 </w:t>
            </w:r>
          </w:p>
        </w:tc>
        <w:tc>
          <w:tcPr>
            <w:tcW w:w="1206" w:type="dxa"/>
            <w:noWrap/>
            <w:vAlign w:val="center"/>
          </w:tcPr>
          <w:p w14:paraId="25834510" w14:textId="77777777" w:rsidR="009D6247" w:rsidRDefault="00000000">
            <w:pPr>
              <w:pStyle w:val="B1"/>
              <w:jc w:val="right"/>
              <w:rPr>
                <w:lang w:bidi="ar"/>
              </w:rPr>
            </w:pPr>
            <w:r>
              <w:rPr>
                <w:rFonts w:hint="eastAsia"/>
                <w:lang w:bidi="ar"/>
              </w:rPr>
              <w:t xml:space="preserve"> -178.70 </w:t>
            </w:r>
          </w:p>
        </w:tc>
        <w:tc>
          <w:tcPr>
            <w:tcW w:w="1206" w:type="dxa"/>
            <w:noWrap/>
            <w:vAlign w:val="center"/>
          </w:tcPr>
          <w:p w14:paraId="6E49646A" w14:textId="77777777" w:rsidR="009D6247" w:rsidRDefault="00000000">
            <w:pPr>
              <w:pStyle w:val="B1"/>
              <w:jc w:val="right"/>
              <w:rPr>
                <w:lang w:bidi="ar"/>
              </w:rPr>
            </w:pPr>
            <w:r>
              <w:rPr>
                <w:rFonts w:hint="eastAsia"/>
                <w:lang w:bidi="ar"/>
              </w:rPr>
              <w:t xml:space="preserve"> 616.30 </w:t>
            </w:r>
          </w:p>
        </w:tc>
        <w:tc>
          <w:tcPr>
            <w:tcW w:w="1206" w:type="dxa"/>
            <w:noWrap/>
            <w:vAlign w:val="center"/>
          </w:tcPr>
          <w:p w14:paraId="3D209F01" w14:textId="77777777" w:rsidR="009D6247" w:rsidRDefault="00000000">
            <w:pPr>
              <w:pStyle w:val="B1"/>
              <w:jc w:val="right"/>
              <w:rPr>
                <w:lang w:bidi="ar"/>
              </w:rPr>
            </w:pPr>
            <w:r>
              <w:rPr>
                <w:rFonts w:hint="eastAsia"/>
                <w:lang w:bidi="ar"/>
              </w:rPr>
              <w:t xml:space="preserve"> 816.30 </w:t>
            </w:r>
          </w:p>
        </w:tc>
        <w:tc>
          <w:tcPr>
            <w:tcW w:w="1206" w:type="dxa"/>
            <w:noWrap/>
            <w:vAlign w:val="center"/>
          </w:tcPr>
          <w:p w14:paraId="33DD712D" w14:textId="77777777" w:rsidR="009D6247" w:rsidRDefault="00000000">
            <w:pPr>
              <w:pStyle w:val="B1"/>
              <w:jc w:val="right"/>
              <w:rPr>
                <w:lang w:bidi="ar"/>
              </w:rPr>
            </w:pPr>
            <w:r>
              <w:rPr>
                <w:rFonts w:hint="eastAsia"/>
                <w:lang w:bidi="ar"/>
              </w:rPr>
              <w:t xml:space="preserve"> 816.30 </w:t>
            </w:r>
          </w:p>
        </w:tc>
        <w:tc>
          <w:tcPr>
            <w:tcW w:w="1206" w:type="dxa"/>
            <w:noWrap/>
            <w:vAlign w:val="center"/>
          </w:tcPr>
          <w:p w14:paraId="3034E048" w14:textId="77777777" w:rsidR="009D6247" w:rsidRDefault="00000000">
            <w:pPr>
              <w:pStyle w:val="B1"/>
              <w:jc w:val="right"/>
              <w:rPr>
                <w:lang w:bidi="ar"/>
              </w:rPr>
            </w:pPr>
            <w:r>
              <w:rPr>
                <w:rFonts w:hint="eastAsia"/>
                <w:lang w:bidi="ar"/>
              </w:rPr>
              <w:t xml:space="preserve"> 816.30 </w:t>
            </w:r>
          </w:p>
        </w:tc>
        <w:tc>
          <w:tcPr>
            <w:tcW w:w="1206" w:type="dxa"/>
            <w:noWrap/>
            <w:vAlign w:val="center"/>
          </w:tcPr>
          <w:p w14:paraId="063856B7" w14:textId="77777777" w:rsidR="009D6247" w:rsidRDefault="00000000">
            <w:pPr>
              <w:pStyle w:val="B1"/>
              <w:jc w:val="right"/>
              <w:rPr>
                <w:lang w:bidi="ar"/>
              </w:rPr>
            </w:pPr>
            <w:r>
              <w:rPr>
                <w:rFonts w:hint="eastAsia"/>
                <w:lang w:bidi="ar"/>
              </w:rPr>
              <w:t xml:space="preserve"> 816.30 </w:t>
            </w:r>
          </w:p>
        </w:tc>
        <w:tc>
          <w:tcPr>
            <w:tcW w:w="1206" w:type="dxa"/>
            <w:noWrap/>
            <w:vAlign w:val="center"/>
          </w:tcPr>
          <w:p w14:paraId="490C4CBF" w14:textId="77777777" w:rsidR="009D6247" w:rsidRDefault="00000000">
            <w:pPr>
              <w:pStyle w:val="B1"/>
              <w:jc w:val="right"/>
              <w:rPr>
                <w:lang w:bidi="ar"/>
              </w:rPr>
            </w:pPr>
            <w:r>
              <w:rPr>
                <w:rFonts w:hint="eastAsia"/>
                <w:lang w:bidi="ar"/>
              </w:rPr>
              <w:t xml:space="preserve"> 816.30 </w:t>
            </w:r>
          </w:p>
        </w:tc>
        <w:tc>
          <w:tcPr>
            <w:tcW w:w="1206" w:type="dxa"/>
            <w:noWrap/>
            <w:vAlign w:val="center"/>
          </w:tcPr>
          <w:p w14:paraId="353ADDFA" w14:textId="77777777" w:rsidR="009D6247" w:rsidRDefault="00000000">
            <w:pPr>
              <w:pStyle w:val="B1"/>
              <w:jc w:val="right"/>
              <w:rPr>
                <w:lang w:bidi="ar"/>
              </w:rPr>
            </w:pPr>
            <w:r>
              <w:rPr>
                <w:rFonts w:hint="eastAsia"/>
                <w:lang w:bidi="ar"/>
              </w:rPr>
              <w:t xml:space="preserve"> 816.30 </w:t>
            </w:r>
          </w:p>
        </w:tc>
        <w:tc>
          <w:tcPr>
            <w:tcW w:w="1206" w:type="dxa"/>
            <w:noWrap/>
            <w:vAlign w:val="center"/>
          </w:tcPr>
          <w:p w14:paraId="059D5C81" w14:textId="77777777" w:rsidR="009D6247" w:rsidRDefault="00000000">
            <w:pPr>
              <w:pStyle w:val="B1"/>
              <w:jc w:val="right"/>
              <w:rPr>
                <w:lang w:bidi="ar"/>
              </w:rPr>
            </w:pPr>
            <w:r>
              <w:rPr>
                <w:rFonts w:hint="eastAsia"/>
                <w:lang w:bidi="ar"/>
              </w:rPr>
              <w:t xml:space="preserve"> 816.30 </w:t>
            </w:r>
          </w:p>
        </w:tc>
        <w:tc>
          <w:tcPr>
            <w:tcW w:w="1323" w:type="dxa"/>
            <w:noWrap/>
          </w:tcPr>
          <w:p w14:paraId="18D561EC" w14:textId="77777777" w:rsidR="009D6247" w:rsidRDefault="00000000">
            <w:pPr>
              <w:pStyle w:val="B1"/>
              <w:jc w:val="right"/>
            </w:pPr>
            <w:r>
              <w:rPr>
                <w:rFonts w:hint="eastAsia"/>
                <w:lang w:bidi="ar"/>
              </w:rPr>
              <w:t xml:space="preserve"> 2,617.82 </w:t>
            </w:r>
          </w:p>
        </w:tc>
      </w:tr>
      <w:tr w:rsidR="009D6247" w14:paraId="0B98BFAF" w14:textId="77777777">
        <w:trPr>
          <w:trHeight w:val="323"/>
        </w:trPr>
        <w:tc>
          <w:tcPr>
            <w:tcW w:w="2376" w:type="dxa"/>
            <w:gridSpan w:val="2"/>
            <w:noWrap/>
          </w:tcPr>
          <w:p w14:paraId="6BE37952" w14:textId="77777777" w:rsidR="009D6247" w:rsidRDefault="00000000">
            <w:pPr>
              <w:pStyle w:val="B1"/>
            </w:pPr>
            <w:r>
              <w:rPr>
                <w:rFonts w:hint="eastAsia"/>
                <w:lang w:bidi="ar"/>
              </w:rPr>
              <w:t>所得税</w:t>
            </w:r>
          </w:p>
        </w:tc>
        <w:tc>
          <w:tcPr>
            <w:tcW w:w="1206" w:type="dxa"/>
            <w:noWrap/>
            <w:vAlign w:val="center"/>
          </w:tcPr>
          <w:p w14:paraId="3CD6DBE6" w14:textId="77777777" w:rsidR="009D6247" w:rsidRDefault="00000000">
            <w:pPr>
              <w:pStyle w:val="B1"/>
              <w:jc w:val="right"/>
              <w:rPr>
                <w:lang w:bidi="ar"/>
              </w:rPr>
            </w:pPr>
            <w:r>
              <w:rPr>
                <w:rFonts w:hint="eastAsia"/>
                <w:lang w:bidi="ar"/>
              </w:rPr>
              <w:t xml:space="preserve"> -   </w:t>
            </w:r>
          </w:p>
        </w:tc>
        <w:tc>
          <w:tcPr>
            <w:tcW w:w="1206" w:type="dxa"/>
            <w:noWrap/>
            <w:vAlign w:val="center"/>
          </w:tcPr>
          <w:p w14:paraId="1C826D1C" w14:textId="77777777" w:rsidR="009D6247" w:rsidRDefault="00000000">
            <w:pPr>
              <w:pStyle w:val="B1"/>
              <w:jc w:val="right"/>
              <w:rPr>
                <w:lang w:bidi="ar"/>
              </w:rPr>
            </w:pPr>
            <w:r>
              <w:rPr>
                <w:rFonts w:hint="eastAsia"/>
                <w:lang w:bidi="ar"/>
              </w:rPr>
              <w:t xml:space="preserve"> -   </w:t>
            </w:r>
          </w:p>
        </w:tc>
        <w:tc>
          <w:tcPr>
            <w:tcW w:w="1206" w:type="dxa"/>
            <w:noWrap/>
            <w:vAlign w:val="center"/>
          </w:tcPr>
          <w:p w14:paraId="49FBB584" w14:textId="77777777" w:rsidR="009D6247" w:rsidRDefault="00000000">
            <w:pPr>
              <w:pStyle w:val="B1"/>
              <w:jc w:val="right"/>
              <w:rPr>
                <w:lang w:bidi="ar"/>
              </w:rPr>
            </w:pPr>
            <w:r>
              <w:rPr>
                <w:rFonts w:hint="eastAsia"/>
                <w:lang w:bidi="ar"/>
              </w:rPr>
              <w:t xml:space="preserve"> 154.08 </w:t>
            </w:r>
          </w:p>
        </w:tc>
        <w:tc>
          <w:tcPr>
            <w:tcW w:w="1206" w:type="dxa"/>
            <w:noWrap/>
            <w:vAlign w:val="center"/>
          </w:tcPr>
          <w:p w14:paraId="2C3A60B0" w14:textId="77777777" w:rsidR="009D6247" w:rsidRDefault="00000000">
            <w:pPr>
              <w:pStyle w:val="B1"/>
              <w:jc w:val="right"/>
              <w:rPr>
                <w:lang w:bidi="ar"/>
              </w:rPr>
            </w:pPr>
            <w:r>
              <w:rPr>
                <w:rFonts w:hint="eastAsia"/>
                <w:lang w:bidi="ar"/>
              </w:rPr>
              <w:t xml:space="preserve"> 204.08 </w:t>
            </w:r>
          </w:p>
        </w:tc>
        <w:tc>
          <w:tcPr>
            <w:tcW w:w="1206" w:type="dxa"/>
            <w:noWrap/>
            <w:vAlign w:val="center"/>
          </w:tcPr>
          <w:p w14:paraId="56A5987D" w14:textId="77777777" w:rsidR="009D6247" w:rsidRDefault="00000000">
            <w:pPr>
              <w:pStyle w:val="B1"/>
              <w:jc w:val="right"/>
              <w:rPr>
                <w:lang w:bidi="ar"/>
              </w:rPr>
            </w:pPr>
            <w:r>
              <w:rPr>
                <w:rFonts w:hint="eastAsia"/>
                <w:lang w:bidi="ar"/>
              </w:rPr>
              <w:t xml:space="preserve"> 204.08 </w:t>
            </w:r>
          </w:p>
        </w:tc>
        <w:tc>
          <w:tcPr>
            <w:tcW w:w="1206" w:type="dxa"/>
            <w:noWrap/>
            <w:vAlign w:val="center"/>
          </w:tcPr>
          <w:p w14:paraId="34AFBFB5" w14:textId="77777777" w:rsidR="009D6247" w:rsidRDefault="00000000">
            <w:pPr>
              <w:pStyle w:val="B1"/>
              <w:jc w:val="right"/>
              <w:rPr>
                <w:lang w:bidi="ar"/>
              </w:rPr>
            </w:pPr>
            <w:r>
              <w:rPr>
                <w:rFonts w:hint="eastAsia"/>
                <w:lang w:bidi="ar"/>
              </w:rPr>
              <w:t xml:space="preserve"> 204.08 </w:t>
            </w:r>
          </w:p>
        </w:tc>
        <w:tc>
          <w:tcPr>
            <w:tcW w:w="1206" w:type="dxa"/>
            <w:noWrap/>
            <w:vAlign w:val="center"/>
          </w:tcPr>
          <w:p w14:paraId="36081BCD" w14:textId="77777777" w:rsidR="009D6247" w:rsidRDefault="00000000">
            <w:pPr>
              <w:pStyle w:val="B1"/>
              <w:jc w:val="right"/>
              <w:rPr>
                <w:lang w:bidi="ar"/>
              </w:rPr>
            </w:pPr>
            <w:r>
              <w:rPr>
                <w:rFonts w:hint="eastAsia"/>
                <w:lang w:bidi="ar"/>
              </w:rPr>
              <w:t xml:space="preserve"> 204.08 </w:t>
            </w:r>
          </w:p>
        </w:tc>
        <w:tc>
          <w:tcPr>
            <w:tcW w:w="1206" w:type="dxa"/>
            <w:noWrap/>
            <w:vAlign w:val="center"/>
          </w:tcPr>
          <w:p w14:paraId="062D6391" w14:textId="77777777" w:rsidR="009D6247" w:rsidRDefault="00000000">
            <w:pPr>
              <w:pStyle w:val="B1"/>
              <w:jc w:val="right"/>
              <w:rPr>
                <w:lang w:bidi="ar"/>
              </w:rPr>
            </w:pPr>
            <w:r>
              <w:rPr>
                <w:rFonts w:hint="eastAsia"/>
                <w:lang w:bidi="ar"/>
              </w:rPr>
              <w:t xml:space="preserve"> 204.08 </w:t>
            </w:r>
          </w:p>
        </w:tc>
        <w:tc>
          <w:tcPr>
            <w:tcW w:w="1206" w:type="dxa"/>
            <w:noWrap/>
            <w:vAlign w:val="center"/>
          </w:tcPr>
          <w:p w14:paraId="6E6025DB" w14:textId="77777777" w:rsidR="009D6247" w:rsidRDefault="00000000">
            <w:pPr>
              <w:pStyle w:val="B1"/>
              <w:jc w:val="right"/>
              <w:rPr>
                <w:lang w:bidi="ar"/>
              </w:rPr>
            </w:pPr>
            <w:r>
              <w:rPr>
                <w:rFonts w:hint="eastAsia"/>
                <w:lang w:bidi="ar"/>
              </w:rPr>
              <w:t xml:space="preserve"> 204.08 </w:t>
            </w:r>
          </w:p>
        </w:tc>
        <w:tc>
          <w:tcPr>
            <w:tcW w:w="1206" w:type="dxa"/>
            <w:noWrap/>
            <w:vAlign w:val="center"/>
          </w:tcPr>
          <w:p w14:paraId="10240504" w14:textId="77777777" w:rsidR="009D6247" w:rsidRDefault="00000000">
            <w:pPr>
              <w:pStyle w:val="B1"/>
              <w:jc w:val="right"/>
              <w:rPr>
                <w:lang w:bidi="ar"/>
              </w:rPr>
            </w:pPr>
            <w:r>
              <w:rPr>
                <w:rFonts w:hint="eastAsia"/>
                <w:lang w:bidi="ar"/>
              </w:rPr>
              <w:t xml:space="preserve"> 204.08 </w:t>
            </w:r>
          </w:p>
        </w:tc>
        <w:tc>
          <w:tcPr>
            <w:tcW w:w="1323" w:type="dxa"/>
            <w:noWrap/>
          </w:tcPr>
          <w:p w14:paraId="541488D0" w14:textId="77777777" w:rsidR="009D6247" w:rsidRDefault="00000000">
            <w:pPr>
              <w:pStyle w:val="B1"/>
              <w:jc w:val="right"/>
            </w:pPr>
            <w:r>
              <w:rPr>
                <w:rFonts w:hint="eastAsia"/>
                <w:lang w:bidi="ar"/>
              </w:rPr>
              <w:t xml:space="preserve"> 933.30 </w:t>
            </w:r>
          </w:p>
        </w:tc>
      </w:tr>
      <w:tr w:rsidR="009D6247" w14:paraId="58379368" w14:textId="77777777">
        <w:trPr>
          <w:trHeight w:val="323"/>
        </w:trPr>
        <w:tc>
          <w:tcPr>
            <w:tcW w:w="2376" w:type="dxa"/>
            <w:gridSpan w:val="2"/>
            <w:noWrap/>
          </w:tcPr>
          <w:p w14:paraId="75782220" w14:textId="77777777" w:rsidR="009D6247" w:rsidRDefault="00000000">
            <w:pPr>
              <w:pStyle w:val="B1"/>
            </w:pPr>
            <w:r>
              <w:rPr>
                <w:rFonts w:hint="eastAsia"/>
                <w:lang w:bidi="ar"/>
              </w:rPr>
              <w:t>净利润</w:t>
            </w:r>
          </w:p>
        </w:tc>
        <w:tc>
          <w:tcPr>
            <w:tcW w:w="1206" w:type="dxa"/>
            <w:noWrap/>
            <w:vAlign w:val="center"/>
          </w:tcPr>
          <w:p w14:paraId="60971AE8" w14:textId="77777777" w:rsidR="009D6247" w:rsidRDefault="00000000">
            <w:pPr>
              <w:pStyle w:val="B1"/>
              <w:jc w:val="right"/>
              <w:rPr>
                <w:lang w:bidi="ar"/>
              </w:rPr>
            </w:pPr>
            <w:r>
              <w:rPr>
                <w:rFonts w:hint="eastAsia"/>
                <w:lang w:bidi="ar"/>
              </w:rPr>
              <w:t xml:space="preserve"> -1,303.88 </w:t>
            </w:r>
          </w:p>
        </w:tc>
        <w:tc>
          <w:tcPr>
            <w:tcW w:w="1206" w:type="dxa"/>
            <w:noWrap/>
            <w:vAlign w:val="center"/>
          </w:tcPr>
          <w:p w14:paraId="07DB7A0D" w14:textId="77777777" w:rsidR="009D6247" w:rsidRDefault="00000000">
            <w:pPr>
              <w:pStyle w:val="B1"/>
              <w:jc w:val="right"/>
              <w:rPr>
                <w:lang w:bidi="ar"/>
              </w:rPr>
            </w:pPr>
            <w:r>
              <w:rPr>
                <w:rFonts w:hint="eastAsia"/>
                <w:lang w:bidi="ar"/>
              </w:rPr>
              <w:t xml:space="preserve"> -178.70 </w:t>
            </w:r>
          </w:p>
        </w:tc>
        <w:tc>
          <w:tcPr>
            <w:tcW w:w="1206" w:type="dxa"/>
            <w:noWrap/>
            <w:vAlign w:val="center"/>
          </w:tcPr>
          <w:p w14:paraId="3D7EDD0A" w14:textId="77777777" w:rsidR="009D6247" w:rsidRDefault="00000000">
            <w:pPr>
              <w:pStyle w:val="B1"/>
              <w:jc w:val="right"/>
              <w:rPr>
                <w:lang w:bidi="ar"/>
              </w:rPr>
            </w:pPr>
            <w:r>
              <w:rPr>
                <w:rFonts w:hint="eastAsia"/>
                <w:lang w:bidi="ar"/>
              </w:rPr>
              <w:t xml:space="preserve"> 462.23 </w:t>
            </w:r>
          </w:p>
        </w:tc>
        <w:tc>
          <w:tcPr>
            <w:tcW w:w="1206" w:type="dxa"/>
            <w:noWrap/>
            <w:vAlign w:val="center"/>
          </w:tcPr>
          <w:p w14:paraId="44D64A1F" w14:textId="77777777" w:rsidR="009D6247" w:rsidRDefault="00000000">
            <w:pPr>
              <w:pStyle w:val="B1"/>
              <w:jc w:val="right"/>
              <w:rPr>
                <w:lang w:bidi="ar"/>
              </w:rPr>
            </w:pPr>
            <w:r>
              <w:rPr>
                <w:rFonts w:hint="eastAsia"/>
                <w:lang w:bidi="ar"/>
              </w:rPr>
              <w:t xml:space="preserve"> 612.23 </w:t>
            </w:r>
          </w:p>
        </w:tc>
        <w:tc>
          <w:tcPr>
            <w:tcW w:w="1206" w:type="dxa"/>
            <w:noWrap/>
            <w:vAlign w:val="center"/>
          </w:tcPr>
          <w:p w14:paraId="3E2543D5" w14:textId="77777777" w:rsidR="009D6247" w:rsidRDefault="00000000">
            <w:pPr>
              <w:pStyle w:val="B1"/>
              <w:jc w:val="right"/>
              <w:rPr>
                <w:lang w:bidi="ar"/>
              </w:rPr>
            </w:pPr>
            <w:r>
              <w:rPr>
                <w:rFonts w:hint="eastAsia"/>
                <w:lang w:bidi="ar"/>
              </w:rPr>
              <w:t xml:space="preserve"> 612.23 </w:t>
            </w:r>
          </w:p>
        </w:tc>
        <w:tc>
          <w:tcPr>
            <w:tcW w:w="1206" w:type="dxa"/>
            <w:noWrap/>
            <w:vAlign w:val="center"/>
          </w:tcPr>
          <w:p w14:paraId="2EB1654D" w14:textId="77777777" w:rsidR="009D6247" w:rsidRDefault="00000000">
            <w:pPr>
              <w:pStyle w:val="B1"/>
              <w:jc w:val="right"/>
              <w:rPr>
                <w:lang w:bidi="ar"/>
              </w:rPr>
            </w:pPr>
            <w:r>
              <w:rPr>
                <w:rFonts w:hint="eastAsia"/>
                <w:lang w:bidi="ar"/>
              </w:rPr>
              <w:t xml:space="preserve"> 612.23 </w:t>
            </w:r>
          </w:p>
        </w:tc>
        <w:tc>
          <w:tcPr>
            <w:tcW w:w="1206" w:type="dxa"/>
            <w:noWrap/>
            <w:vAlign w:val="center"/>
          </w:tcPr>
          <w:p w14:paraId="1D505813" w14:textId="77777777" w:rsidR="009D6247" w:rsidRDefault="00000000">
            <w:pPr>
              <w:pStyle w:val="B1"/>
              <w:jc w:val="right"/>
              <w:rPr>
                <w:lang w:bidi="ar"/>
              </w:rPr>
            </w:pPr>
            <w:r>
              <w:rPr>
                <w:rFonts w:hint="eastAsia"/>
                <w:lang w:bidi="ar"/>
              </w:rPr>
              <w:t xml:space="preserve"> 612.23 </w:t>
            </w:r>
          </w:p>
        </w:tc>
        <w:tc>
          <w:tcPr>
            <w:tcW w:w="1206" w:type="dxa"/>
            <w:noWrap/>
            <w:vAlign w:val="center"/>
          </w:tcPr>
          <w:p w14:paraId="36EF1BC5" w14:textId="77777777" w:rsidR="009D6247" w:rsidRDefault="00000000">
            <w:pPr>
              <w:pStyle w:val="B1"/>
              <w:jc w:val="right"/>
              <w:rPr>
                <w:lang w:bidi="ar"/>
              </w:rPr>
            </w:pPr>
            <w:r>
              <w:rPr>
                <w:rFonts w:hint="eastAsia"/>
                <w:lang w:bidi="ar"/>
              </w:rPr>
              <w:t xml:space="preserve"> 612.23 </w:t>
            </w:r>
          </w:p>
        </w:tc>
        <w:tc>
          <w:tcPr>
            <w:tcW w:w="1206" w:type="dxa"/>
            <w:noWrap/>
            <w:vAlign w:val="center"/>
          </w:tcPr>
          <w:p w14:paraId="0D6573C4" w14:textId="77777777" w:rsidR="009D6247" w:rsidRDefault="00000000">
            <w:pPr>
              <w:pStyle w:val="B1"/>
              <w:jc w:val="right"/>
              <w:rPr>
                <w:lang w:bidi="ar"/>
              </w:rPr>
            </w:pPr>
            <w:r>
              <w:rPr>
                <w:rFonts w:hint="eastAsia"/>
                <w:lang w:bidi="ar"/>
              </w:rPr>
              <w:t xml:space="preserve"> 612.23 </w:t>
            </w:r>
          </w:p>
        </w:tc>
        <w:tc>
          <w:tcPr>
            <w:tcW w:w="1206" w:type="dxa"/>
            <w:noWrap/>
            <w:vAlign w:val="center"/>
          </w:tcPr>
          <w:p w14:paraId="700D7160" w14:textId="77777777" w:rsidR="009D6247" w:rsidRDefault="00000000">
            <w:pPr>
              <w:pStyle w:val="B1"/>
              <w:jc w:val="right"/>
              <w:rPr>
                <w:lang w:bidi="ar"/>
              </w:rPr>
            </w:pPr>
            <w:r>
              <w:rPr>
                <w:rFonts w:hint="eastAsia"/>
                <w:lang w:bidi="ar"/>
              </w:rPr>
              <w:t xml:space="preserve"> 1,079.55 </w:t>
            </w:r>
          </w:p>
        </w:tc>
        <w:tc>
          <w:tcPr>
            <w:tcW w:w="1323" w:type="dxa"/>
            <w:noWrap/>
          </w:tcPr>
          <w:p w14:paraId="56C59435" w14:textId="77777777" w:rsidR="009D6247" w:rsidRDefault="00000000">
            <w:pPr>
              <w:pStyle w:val="B1"/>
              <w:jc w:val="right"/>
            </w:pPr>
            <w:r>
              <w:rPr>
                <w:rFonts w:hint="eastAsia"/>
                <w:lang w:bidi="ar"/>
              </w:rPr>
              <w:t xml:space="preserve"> 2,151.84 </w:t>
            </w:r>
          </w:p>
        </w:tc>
      </w:tr>
      <w:tr w:rsidR="009D6247" w14:paraId="39FC1B4A" w14:textId="77777777">
        <w:trPr>
          <w:trHeight w:val="323"/>
        </w:trPr>
        <w:tc>
          <w:tcPr>
            <w:tcW w:w="2376" w:type="dxa"/>
            <w:gridSpan w:val="2"/>
            <w:noWrap/>
          </w:tcPr>
          <w:p w14:paraId="3B5E7E60" w14:textId="77777777" w:rsidR="009D6247" w:rsidRDefault="00000000">
            <w:pPr>
              <w:pStyle w:val="B1"/>
            </w:pPr>
            <w:r>
              <w:rPr>
                <w:rFonts w:hint="eastAsia"/>
                <w:lang w:bidi="ar"/>
              </w:rPr>
              <w:t>现金流量净额</w:t>
            </w:r>
          </w:p>
        </w:tc>
        <w:tc>
          <w:tcPr>
            <w:tcW w:w="1206" w:type="dxa"/>
            <w:noWrap/>
            <w:vAlign w:val="center"/>
          </w:tcPr>
          <w:p w14:paraId="3C37D59C" w14:textId="77777777" w:rsidR="009D6247" w:rsidRDefault="00000000">
            <w:pPr>
              <w:pStyle w:val="B1"/>
              <w:jc w:val="right"/>
              <w:rPr>
                <w:lang w:bidi="ar"/>
              </w:rPr>
            </w:pPr>
            <w:r>
              <w:rPr>
                <w:rFonts w:hint="eastAsia"/>
                <w:lang w:bidi="ar"/>
              </w:rPr>
              <w:t xml:space="preserve"> -120.00 </w:t>
            </w:r>
          </w:p>
        </w:tc>
        <w:tc>
          <w:tcPr>
            <w:tcW w:w="1206" w:type="dxa"/>
            <w:noWrap/>
            <w:vAlign w:val="center"/>
          </w:tcPr>
          <w:p w14:paraId="0A551022" w14:textId="77777777" w:rsidR="009D6247" w:rsidRDefault="00000000">
            <w:pPr>
              <w:pStyle w:val="B1"/>
              <w:jc w:val="right"/>
              <w:rPr>
                <w:lang w:bidi="ar"/>
              </w:rPr>
            </w:pPr>
            <w:r>
              <w:rPr>
                <w:rFonts w:hint="eastAsia"/>
                <w:lang w:bidi="ar"/>
              </w:rPr>
              <w:t xml:space="preserve"> 1,005.00 </w:t>
            </w:r>
          </w:p>
        </w:tc>
        <w:tc>
          <w:tcPr>
            <w:tcW w:w="1206" w:type="dxa"/>
            <w:noWrap/>
            <w:vAlign w:val="center"/>
          </w:tcPr>
          <w:p w14:paraId="5A78B68F" w14:textId="77777777" w:rsidR="009D6247" w:rsidRDefault="00000000">
            <w:pPr>
              <w:pStyle w:val="B1"/>
              <w:jc w:val="right"/>
              <w:rPr>
                <w:lang w:bidi="ar"/>
              </w:rPr>
            </w:pPr>
            <w:r>
              <w:rPr>
                <w:rFonts w:hint="eastAsia"/>
                <w:lang w:bidi="ar"/>
              </w:rPr>
              <w:t xml:space="preserve"> 1,645.93 </w:t>
            </w:r>
          </w:p>
        </w:tc>
        <w:tc>
          <w:tcPr>
            <w:tcW w:w="1206" w:type="dxa"/>
            <w:noWrap/>
            <w:vAlign w:val="center"/>
          </w:tcPr>
          <w:p w14:paraId="762E9473" w14:textId="77777777" w:rsidR="009D6247" w:rsidRDefault="00000000">
            <w:pPr>
              <w:pStyle w:val="B1"/>
              <w:jc w:val="right"/>
              <w:rPr>
                <w:lang w:bidi="ar"/>
              </w:rPr>
            </w:pPr>
            <w:r>
              <w:rPr>
                <w:rFonts w:hint="eastAsia"/>
                <w:lang w:bidi="ar"/>
              </w:rPr>
              <w:t xml:space="preserve"> 1,795.93 </w:t>
            </w:r>
          </w:p>
        </w:tc>
        <w:tc>
          <w:tcPr>
            <w:tcW w:w="1206" w:type="dxa"/>
            <w:noWrap/>
            <w:vAlign w:val="center"/>
          </w:tcPr>
          <w:p w14:paraId="7445B803" w14:textId="77777777" w:rsidR="009D6247" w:rsidRDefault="00000000">
            <w:pPr>
              <w:pStyle w:val="B1"/>
              <w:jc w:val="right"/>
              <w:rPr>
                <w:lang w:bidi="ar"/>
              </w:rPr>
            </w:pPr>
            <w:r>
              <w:rPr>
                <w:rFonts w:hint="eastAsia"/>
                <w:lang w:bidi="ar"/>
              </w:rPr>
              <w:t xml:space="preserve"> 1,795.93 </w:t>
            </w:r>
          </w:p>
        </w:tc>
        <w:tc>
          <w:tcPr>
            <w:tcW w:w="1206" w:type="dxa"/>
            <w:noWrap/>
            <w:vAlign w:val="center"/>
          </w:tcPr>
          <w:p w14:paraId="1A3F170F" w14:textId="77777777" w:rsidR="009D6247" w:rsidRDefault="00000000">
            <w:pPr>
              <w:pStyle w:val="B1"/>
              <w:jc w:val="right"/>
              <w:rPr>
                <w:lang w:bidi="ar"/>
              </w:rPr>
            </w:pPr>
            <w:r>
              <w:rPr>
                <w:rFonts w:hint="eastAsia"/>
                <w:lang w:bidi="ar"/>
              </w:rPr>
              <w:t xml:space="preserve"> 1,795.93 </w:t>
            </w:r>
          </w:p>
        </w:tc>
        <w:tc>
          <w:tcPr>
            <w:tcW w:w="1206" w:type="dxa"/>
            <w:noWrap/>
            <w:vAlign w:val="center"/>
          </w:tcPr>
          <w:p w14:paraId="14F15CFF" w14:textId="77777777" w:rsidR="009D6247" w:rsidRDefault="00000000">
            <w:pPr>
              <w:pStyle w:val="B1"/>
              <w:jc w:val="right"/>
              <w:rPr>
                <w:lang w:bidi="ar"/>
              </w:rPr>
            </w:pPr>
            <w:r>
              <w:rPr>
                <w:rFonts w:hint="eastAsia"/>
                <w:lang w:bidi="ar"/>
              </w:rPr>
              <w:t xml:space="preserve"> 1,795.93 </w:t>
            </w:r>
          </w:p>
        </w:tc>
        <w:tc>
          <w:tcPr>
            <w:tcW w:w="1206" w:type="dxa"/>
            <w:noWrap/>
            <w:vAlign w:val="center"/>
          </w:tcPr>
          <w:p w14:paraId="28E16097" w14:textId="77777777" w:rsidR="009D6247" w:rsidRDefault="00000000">
            <w:pPr>
              <w:pStyle w:val="B1"/>
              <w:jc w:val="right"/>
              <w:rPr>
                <w:lang w:bidi="ar"/>
              </w:rPr>
            </w:pPr>
            <w:r>
              <w:rPr>
                <w:rFonts w:hint="eastAsia"/>
                <w:lang w:bidi="ar"/>
              </w:rPr>
              <w:t xml:space="preserve"> 1,795.93 </w:t>
            </w:r>
          </w:p>
        </w:tc>
        <w:tc>
          <w:tcPr>
            <w:tcW w:w="1206" w:type="dxa"/>
            <w:noWrap/>
            <w:vAlign w:val="center"/>
          </w:tcPr>
          <w:p w14:paraId="63A5F609" w14:textId="77777777" w:rsidR="009D6247" w:rsidRDefault="00000000">
            <w:pPr>
              <w:pStyle w:val="B1"/>
              <w:jc w:val="right"/>
              <w:rPr>
                <w:lang w:bidi="ar"/>
              </w:rPr>
            </w:pPr>
            <w:r>
              <w:rPr>
                <w:rFonts w:hint="eastAsia"/>
                <w:lang w:bidi="ar"/>
              </w:rPr>
              <w:t xml:space="preserve"> 1,795.93 </w:t>
            </w:r>
          </w:p>
        </w:tc>
        <w:tc>
          <w:tcPr>
            <w:tcW w:w="1206" w:type="dxa"/>
            <w:noWrap/>
            <w:vAlign w:val="center"/>
          </w:tcPr>
          <w:p w14:paraId="0127C513" w14:textId="77777777" w:rsidR="009D6247" w:rsidRDefault="00000000">
            <w:pPr>
              <w:pStyle w:val="B1"/>
              <w:jc w:val="right"/>
              <w:rPr>
                <w:lang w:bidi="ar"/>
              </w:rPr>
            </w:pPr>
            <w:r>
              <w:rPr>
                <w:rFonts w:hint="eastAsia"/>
                <w:lang w:bidi="ar"/>
              </w:rPr>
              <w:t xml:space="preserve"> 2,263.25 </w:t>
            </w:r>
          </w:p>
        </w:tc>
        <w:tc>
          <w:tcPr>
            <w:tcW w:w="1323" w:type="dxa"/>
            <w:noWrap/>
          </w:tcPr>
          <w:p w14:paraId="68F0ED95" w14:textId="77777777" w:rsidR="009D6247" w:rsidRDefault="00000000">
            <w:pPr>
              <w:pStyle w:val="B1"/>
              <w:jc w:val="right"/>
            </w:pPr>
            <w:r>
              <w:rPr>
                <w:rFonts w:hint="eastAsia"/>
                <w:lang w:bidi="ar"/>
              </w:rPr>
              <w:t xml:space="preserve"> 13,989.02 </w:t>
            </w:r>
          </w:p>
        </w:tc>
      </w:tr>
      <w:tr w:rsidR="009D6247" w14:paraId="0B070096" w14:textId="77777777">
        <w:trPr>
          <w:trHeight w:val="323"/>
        </w:trPr>
        <w:tc>
          <w:tcPr>
            <w:tcW w:w="2376" w:type="dxa"/>
            <w:gridSpan w:val="2"/>
            <w:noWrap/>
          </w:tcPr>
          <w:p w14:paraId="7B1CD7C1" w14:textId="77777777" w:rsidR="009D6247" w:rsidRDefault="00000000">
            <w:pPr>
              <w:pStyle w:val="B1"/>
            </w:pPr>
            <w:r>
              <w:rPr>
                <w:rFonts w:hint="eastAsia"/>
                <w:lang w:bidi="ar"/>
              </w:rPr>
              <w:t>按</w:t>
            </w:r>
            <w:r>
              <w:rPr>
                <w:rFonts w:hint="eastAsia"/>
                <w:lang w:bidi="ar"/>
              </w:rPr>
              <w:t>10</w:t>
            </w:r>
            <w:r>
              <w:rPr>
                <w:rFonts w:hint="eastAsia"/>
                <w:lang w:bidi="ar"/>
              </w:rPr>
              <w:t>年期国债</w:t>
            </w:r>
            <w:r>
              <w:rPr>
                <w:rFonts w:hint="eastAsia"/>
                <w:lang w:bidi="ar"/>
              </w:rPr>
              <w:t>1.83%</w:t>
            </w:r>
            <w:r>
              <w:rPr>
                <w:rFonts w:hint="eastAsia"/>
                <w:lang w:bidi="ar"/>
              </w:rPr>
              <w:t>进行折现</w:t>
            </w:r>
          </w:p>
        </w:tc>
        <w:tc>
          <w:tcPr>
            <w:tcW w:w="13383" w:type="dxa"/>
            <w:gridSpan w:val="11"/>
            <w:noWrap/>
          </w:tcPr>
          <w:p w14:paraId="0431D7C1" w14:textId="77777777" w:rsidR="009D6247" w:rsidRDefault="00000000">
            <w:pPr>
              <w:pStyle w:val="B1"/>
              <w:jc w:val="right"/>
            </w:pPr>
            <w:r>
              <w:rPr>
                <w:lang w:bidi="ar"/>
              </w:rPr>
              <w:t xml:space="preserve"> 12,5</w:t>
            </w:r>
            <w:r>
              <w:rPr>
                <w:rFonts w:hint="eastAsia"/>
                <w:lang w:bidi="ar"/>
              </w:rPr>
              <w:t>42</w:t>
            </w:r>
            <w:r>
              <w:rPr>
                <w:lang w:bidi="ar"/>
              </w:rPr>
              <w:t>.</w:t>
            </w:r>
            <w:r>
              <w:rPr>
                <w:rFonts w:hint="eastAsia"/>
                <w:lang w:bidi="ar"/>
              </w:rPr>
              <w:t>53</w:t>
            </w:r>
            <w:r>
              <w:rPr>
                <w:lang w:bidi="ar"/>
              </w:rPr>
              <w:t xml:space="preserve"> </w:t>
            </w:r>
          </w:p>
        </w:tc>
      </w:tr>
      <w:tr w:rsidR="009D6247" w14:paraId="38B66BB3" w14:textId="77777777">
        <w:trPr>
          <w:trHeight w:val="334"/>
        </w:trPr>
        <w:tc>
          <w:tcPr>
            <w:tcW w:w="2376" w:type="dxa"/>
            <w:gridSpan w:val="2"/>
            <w:noWrap/>
          </w:tcPr>
          <w:p w14:paraId="0517A924" w14:textId="77777777" w:rsidR="009D6247" w:rsidRDefault="00000000">
            <w:pPr>
              <w:pStyle w:val="B1"/>
            </w:pPr>
            <w:r>
              <w:rPr>
                <w:rFonts w:hint="eastAsia"/>
                <w:lang w:bidi="ar"/>
              </w:rPr>
              <w:t>项目净现值</w:t>
            </w:r>
          </w:p>
        </w:tc>
        <w:tc>
          <w:tcPr>
            <w:tcW w:w="13383" w:type="dxa"/>
            <w:gridSpan w:val="11"/>
            <w:noWrap/>
          </w:tcPr>
          <w:p w14:paraId="6A1C5661" w14:textId="77777777" w:rsidR="009D6247" w:rsidRDefault="00000000">
            <w:pPr>
              <w:pStyle w:val="B1"/>
              <w:jc w:val="right"/>
            </w:pPr>
            <w:r>
              <w:rPr>
                <w:rFonts w:ascii="宋体" w:hAnsi="宋体" w:hint="eastAsia"/>
                <w:lang w:bidi="ar"/>
              </w:rPr>
              <w:t xml:space="preserve"> </w:t>
            </w:r>
            <w:r>
              <w:rPr>
                <w:rFonts w:hint="eastAsia"/>
                <w:lang w:bidi="ar"/>
              </w:rPr>
              <w:t>80</w:t>
            </w:r>
            <w:r>
              <w:rPr>
                <w:rFonts w:ascii="宋体" w:hAnsi="宋体" w:hint="eastAsia"/>
                <w:lang w:bidi="ar"/>
              </w:rPr>
              <w:t xml:space="preserve">.65 </w:t>
            </w:r>
          </w:p>
        </w:tc>
      </w:tr>
    </w:tbl>
    <w:p w14:paraId="1B9B1A94" w14:textId="77777777" w:rsidR="009D6247" w:rsidRDefault="009D6247">
      <w:pPr>
        <w:ind w:firstLine="480"/>
        <w:sectPr w:rsidR="009D6247">
          <w:pgSz w:w="16838" w:h="11906" w:orient="landscape"/>
          <w:pgMar w:top="1800" w:right="1440" w:bottom="1800" w:left="1440" w:header="851" w:footer="992" w:gutter="0"/>
          <w:cols w:space="425"/>
          <w:docGrid w:type="lines" w:linePitch="326"/>
        </w:sectPr>
      </w:pPr>
    </w:p>
    <w:p w14:paraId="679F4B58" w14:textId="77777777" w:rsidR="009D6247" w:rsidRDefault="00000000">
      <w:pPr>
        <w:pStyle w:val="1"/>
      </w:pPr>
      <w:bookmarkStart w:id="610" w:name="_Toc213053876"/>
      <w:r>
        <w:rPr>
          <w:rFonts w:hint="eastAsia"/>
        </w:rPr>
        <w:lastRenderedPageBreak/>
        <w:t>项目实施进度</w:t>
      </w:r>
      <w:bookmarkEnd w:id="610"/>
    </w:p>
    <w:p w14:paraId="651A5ACA" w14:textId="77777777" w:rsidR="009D6247" w:rsidRDefault="00000000">
      <w:pPr>
        <w:pStyle w:val="2"/>
      </w:pPr>
      <w:bookmarkStart w:id="611" w:name="_Toc213053877"/>
      <w:r>
        <w:rPr>
          <w:rFonts w:hint="eastAsia"/>
        </w:rPr>
        <w:t>项目进度计划安排</w:t>
      </w:r>
      <w:bookmarkEnd w:id="611"/>
    </w:p>
    <w:p w14:paraId="0EBA5120" w14:textId="77777777" w:rsidR="009D6247" w:rsidRDefault="00000000">
      <w:pPr>
        <w:ind w:firstLine="480"/>
      </w:pPr>
      <w:r>
        <w:rPr>
          <w:rFonts w:hint="eastAsia"/>
        </w:rPr>
        <w:t>项目批复后，建设周期为</w:t>
      </w:r>
      <w:r>
        <w:rPr>
          <w:rFonts w:hint="eastAsia"/>
        </w:rPr>
        <w:t>5</w:t>
      </w:r>
      <w:r>
        <w:rPr>
          <w:rFonts w:hint="eastAsia"/>
        </w:rPr>
        <w:t>个月，预计自</w:t>
      </w:r>
      <w:r>
        <w:rPr>
          <w:rFonts w:hint="eastAsia"/>
        </w:rPr>
        <w:t>2025</w:t>
      </w:r>
      <w:r>
        <w:rPr>
          <w:rFonts w:hint="eastAsia"/>
        </w:rPr>
        <w:t>年</w:t>
      </w:r>
      <w:r>
        <w:rPr>
          <w:rFonts w:hint="eastAsia"/>
        </w:rPr>
        <w:t>11</w:t>
      </w:r>
      <w:r>
        <w:rPr>
          <w:rFonts w:hint="eastAsia"/>
        </w:rPr>
        <w:t>月至</w:t>
      </w:r>
      <w:r>
        <w:rPr>
          <w:rFonts w:hint="eastAsia"/>
        </w:rPr>
        <w:t>2026</w:t>
      </w:r>
      <w:r>
        <w:rPr>
          <w:rFonts w:hint="eastAsia"/>
        </w:rPr>
        <w:t>年</w:t>
      </w:r>
      <w:r>
        <w:rPr>
          <w:rFonts w:hint="eastAsia"/>
        </w:rPr>
        <w:t>3</w:t>
      </w:r>
      <w:r>
        <w:rPr>
          <w:rFonts w:hint="eastAsia"/>
        </w:rPr>
        <w:t>月份，</w:t>
      </w:r>
      <w:proofErr w:type="gramStart"/>
      <w:r>
        <w:rPr>
          <w:rFonts w:hint="eastAsia"/>
        </w:rPr>
        <w:t>完成数智底座</w:t>
      </w:r>
      <w:proofErr w:type="gramEnd"/>
      <w:r>
        <w:rPr>
          <w:rFonts w:hint="eastAsia"/>
        </w:rPr>
        <w:t>所有建设内容。</w:t>
      </w:r>
    </w:p>
    <w:p w14:paraId="33F81D42" w14:textId="77777777" w:rsidR="009D6247" w:rsidRDefault="00000000">
      <w:pPr>
        <w:ind w:firstLine="480"/>
      </w:pPr>
      <w:r>
        <w:rPr>
          <w:rFonts w:hint="eastAsia"/>
        </w:rPr>
        <w:t>1</w:t>
      </w:r>
      <w:r>
        <w:rPr>
          <w:rFonts w:hint="eastAsia"/>
        </w:rPr>
        <w:t>、</w:t>
      </w:r>
      <w:r>
        <w:t>完成主体建设内容并上线运行</w:t>
      </w:r>
      <w:r>
        <w:rPr>
          <w:rFonts w:hint="eastAsia"/>
        </w:rPr>
        <w:t>（</w:t>
      </w:r>
      <w:r>
        <w:rPr>
          <w:rFonts w:hint="eastAsia"/>
        </w:rPr>
        <w:t>2025</w:t>
      </w:r>
      <w:r>
        <w:rPr>
          <w:rFonts w:hint="eastAsia"/>
        </w:rPr>
        <w:t>年</w:t>
      </w:r>
      <w:r>
        <w:rPr>
          <w:rFonts w:hint="eastAsia"/>
        </w:rPr>
        <w:t>11</w:t>
      </w:r>
      <w:r>
        <w:rPr>
          <w:rFonts w:hint="eastAsia"/>
        </w:rPr>
        <w:t>月至</w:t>
      </w:r>
      <w:r>
        <w:rPr>
          <w:rFonts w:hint="eastAsia"/>
        </w:rPr>
        <w:t>2025</w:t>
      </w:r>
      <w:r>
        <w:rPr>
          <w:rFonts w:hint="eastAsia"/>
        </w:rPr>
        <w:t>年底）</w:t>
      </w:r>
    </w:p>
    <w:p w14:paraId="508738E1" w14:textId="77777777" w:rsidR="009D6247" w:rsidRDefault="00000000">
      <w:pPr>
        <w:ind w:firstLine="480"/>
      </w:pPr>
      <w:r>
        <w:t>完成大数据平台、感知管理服务平台、地理信息平台的主体建设与系统上线，实现数据汇聚、基础分析及空间信息服务能力，启动系统试运营。</w:t>
      </w:r>
    </w:p>
    <w:p w14:paraId="6E9DE9A6" w14:textId="77777777" w:rsidR="009D6247" w:rsidRDefault="00000000">
      <w:pPr>
        <w:ind w:firstLine="480"/>
      </w:pPr>
      <w:r>
        <w:rPr>
          <w:rFonts w:hint="eastAsia"/>
        </w:rPr>
        <w:t>2</w:t>
      </w:r>
      <w:r>
        <w:rPr>
          <w:rFonts w:hint="eastAsia"/>
        </w:rPr>
        <w:t>、完成上层应用平台建设（</w:t>
      </w:r>
      <w:r>
        <w:rPr>
          <w:rFonts w:hint="eastAsia"/>
        </w:rPr>
        <w:t>2026</w:t>
      </w:r>
      <w:r>
        <w:rPr>
          <w:rFonts w:hint="eastAsia"/>
        </w:rPr>
        <w:t>年</w:t>
      </w:r>
      <w:r>
        <w:rPr>
          <w:rFonts w:hint="eastAsia"/>
        </w:rPr>
        <w:t>1</w:t>
      </w:r>
      <w:r>
        <w:rPr>
          <w:rFonts w:hint="eastAsia"/>
        </w:rPr>
        <w:t>月至</w:t>
      </w:r>
      <w:r>
        <w:rPr>
          <w:rFonts w:hint="eastAsia"/>
        </w:rPr>
        <w:t>2026</w:t>
      </w:r>
      <w:r>
        <w:rPr>
          <w:rFonts w:hint="eastAsia"/>
        </w:rPr>
        <w:t>年</w:t>
      </w:r>
      <w:r>
        <w:rPr>
          <w:rFonts w:hint="eastAsia"/>
        </w:rPr>
        <w:t>3</w:t>
      </w:r>
      <w:r>
        <w:rPr>
          <w:rFonts w:hint="eastAsia"/>
        </w:rPr>
        <w:t>月底）</w:t>
      </w:r>
    </w:p>
    <w:p w14:paraId="3B19844F" w14:textId="77777777" w:rsidR="009D6247" w:rsidRDefault="00000000">
      <w:pPr>
        <w:ind w:firstLine="480"/>
      </w:pPr>
      <w:r>
        <w:t>完成一体化办公平台、人工智能大模型服务、低代码开发等全部建设内容，</w:t>
      </w:r>
      <w:proofErr w:type="gramStart"/>
      <w:r>
        <w:t>数智底座</w:t>
      </w:r>
      <w:proofErr w:type="gramEnd"/>
      <w:r>
        <w:t>全部建设内容完成，通过项目验收，整体进入试运营阶段。</w:t>
      </w:r>
    </w:p>
    <w:p w14:paraId="5CF5A00B" w14:textId="77777777" w:rsidR="009D6247" w:rsidRDefault="00000000">
      <w:pPr>
        <w:ind w:firstLine="480"/>
      </w:pPr>
      <w:r>
        <w:rPr>
          <w:rFonts w:hint="eastAsia"/>
        </w:rPr>
        <w:t>3</w:t>
      </w:r>
      <w:r>
        <w:rPr>
          <w:rFonts w:hint="eastAsia"/>
        </w:rPr>
        <w:t>、试运营（</w:t>
      </w:r>
      <w:r>
        <w:rPr>
          <w:rFonts w:hint="eastAsia"/>
        </w:rPr>
        <w:t>2026</w:t>
      </w:r>
      <w:r>
        <w:rPr>
          <w:rFonts w:hint="eastAsia"/>
        </w:rPr>
        <w:t>年</w:t>
      </w:r>
      <w:r>
        <w:rPr>
          <w:rFonts w:hint="eastAsia"/>
        </w:rPr>
        <w:t>4</w:t>
      </w:r>
      <w:r>
        <w:rPr>
          <w:rFonts w:hint="eastAsia"/>
        </w:rPr>
        <w:t>月至</w:t>
      </w:r>
      <w:r>
        <w:rPr>
          <w:rFonts w:hint="eastAsia"/>
        </w:rPr>
        <w:t>2027</w:t>
      </w:r>
      <w:r>
        <w:rPr>
          <w:rFonts w:hint="eastAsia"/>
        </w:rPr>
        <w:t>年底）</w:t>
      </w:r>
    </w:p>
    <w:p w14:paraId="56099B90" w14:textId="77777777" w:rsidR="009D6247" w:rsidRDefault="00000000">
      <w:pPr>
        <w:ind w:firstLine="480"/>
      </w:pPr>
      <w:r>
        <w:t>开展为期一年半</w:t>
      </w:r>
      <w:r>
        <w:rPr>
          <w:rFonts w:hint="eastAsia"/>
        </w:rPr>
        <w:t>左右</w:t>
      </w:r>
      <w:r>
        <w:t>的系统试运营，一方面验证系统稳定性、兼容性与安全性，持续优化数据服务、感知联动、智能分析与</w:t>
      </w:r>
      <w:r>
        <w:t>OA</w:t>
      </w:r>
      <w:r>
        <w:t>办公等核心能力，</w:t>
      </w:r>
      <w:r>
        <w:rPr>
          <w:rFonts w:hint="eastAsia"/>
        </w:rPr>
        <w:t>另一方面磨合运营协同能力，让相关单位</w:t>
      </w:r>
      <w:proofErr w:type="gramStart"/>
      <w:r>
        <w:rPr>
          <w:rFonts w:hint="eastAsia"/>
        </w:rPr>
        <w:t>熟悉数智</w:t>
      </w:r>
      <w:proofErr w:type="gramEnd"/>
      <w:r>
        <w:rPr>
          <w:rFonts w:hint="eastAsia"/>
        </w:rPr>
        <w:t>底座运营模式和内容，更好地</w:t>
      </w:r>
      <w:proofErr w:type="gramStart"/>
      <w:r>
        <w:rPr>
          <w:rFonts w:hint="eastAsia"/>
        </w:rPr>
        <w:t>实现数智化</w:t>
      </w:r>
      <w:proofErr w:type="gramEnd"/>
      <w:r>
        <w:rPr>
          <w:rFonts w:hint="eastAsia"/>
        </w:rPr>
        <w:t>价值挖掘，</w:t>
      </w:r>
      <w:r>
        <w:t>为正式运营奠定坚实基础。</w:t>
      </w:r>
    </w:p>
    <w:p w14:paraId="49A1CDC9" w14:textId="77777777" w:rsidR="009D6247" w:rsidRDefault="00000000">
      <w:pPr>
        <w:ind w:firstLine="480"/>
      </w:pPr>
      <w:r>
        <w:rPr>
          <w:rFonts w:hint="eastAsia"/>
        </w:rPr>
        <w:t>4</w:t>
      </w:r>
      <w:r>
        <w:rPr>
          <w:rFonts w:hint="eastAsia"/>
        </w:rPr>
        <w:t>、正式运营（</w:t>
      </w:r>
      <w:r>
        <w:rPr>
          <w:rFonts w:hint="eastAsia"/>
        </w:rPr>
        <w:t>2028</w:t>
      </w:r>
      <w:r>
        <w:rPr>
          <w:rFonts w:hint="eastAsia"/>
        </w:rPr>
        <w:t>年</w:t>
      </w:r>
      <w:r>
        <w:rPr>
          <w:rFonts w:hint="eastAsia"/>
        </w:rPr>
        <w:t>1</w:t>
      </w:r>
      <w:r>
        <w:rPr>
          <w:rFonts w:hint="eastAsia"/>
        </w:rPr>
        <w:t>月份以后）</w:t>
      </w:r>
    </w:p>
    <w:p w14:paraId="5F607621" w14:textId="77777777" w:rsidR="009D6247" w:rsidRDefault="00000000">
      <w:pPr>
        <w:ind w:firstLine="480"/>
      </w:pPr>
      <w:r>
        <w:rPr>
          <w:rFonts w:hint="eastAsia"/>
        </w:rPr>
        <w:t>进入正式运营阶段，相关单位对数智底座的价值有了充分认识，对自身需求有了全面总结，能够与运营团队有紧密的对接，共同</w:t>
      </w:r>
      <w:proofErr w:type="gramStart"/>
      <w:r>
        <w:rPr>
          <w:rFonts w:hint="eastAsia"/>
        </w:rPr>
        <w:t>利用数智底座</w:t>
      </w:r>
      <w:proofErr w:type="gramEnd"/>
      <w:r>
        <w:rPr>
          <w:rFonts w:hint="eastAsia"/>
        </w:rPr>
        <w:t>提升智慧城市各领域的建设效能，</w:t>
      </w:r>
      <w:proofErr w:type="gramStart"/>
      <w:r>
        <w:rPr>
          <w:rFonts w:hint="eastAsia"/>
        </w:rPr>
        <w:t>数智底座</w:t>
      </w:r>
      <w:proofErr w:type="gramEnd"/>
      <w:r>
        <w:rPr>
          <w:rFonts w:hint="eastAsia"/>
        </w:rPr>
        <w:t>在各领域发挥出积极作用。</w:t>
      </w:r>
    </w:p>
    <w:p w14:paraId="3054EFAD" w14:textId="77777777" w:rsidR="009D6247" w:rsidRDefault="00000000">
      <w:pPr>
        <w:pStyle w:val="2"/>
      </w:pPr>
      <w:bookmarkStart w:id="612" w:name="_Toc213053878"/>
      <w:r>
        <w:rPr>
          <w:rFonts w:hint="eastAsia"/>
        </w:rPr>
        <w:t>2025</w:t>
      </w:r>
      <w:r>
        <w:rPr>
          <w:rFonts w:hint="eastAsia"/>
        </w:rPr>
        <w:t>年建设目标</w:t>
      </w:r>
      <w:bookmarkEnd w:id="612"/>
    </w:p>
    <w:p w14:paraId="457B80BC" w14:textId="77777777" w:rsidR="009D6247" w:rsidRDefault="00000000">
      <w:pPr>
        <w:ind w:firstLine="480"/>
      </w:pPr>
      <w:r>
        <w:rPr>
          <w:rFonts w:hint="eastAsia"/>
        </w:rPr>
        <w:t>1</w:t>
      </w:r>
      <w:r>
        <w:rPr>
          <w:rFonts w:hint="eastAsia"/>
        </w:rPr>
        <w:t>、地理信息平台建设完成</w:t>
      </w:r>
    </w:p>
    <w:p w14:paraId="2E0691AD" w14:textId="77777777" w:rsidR="009D6247" w:rsidRDefault="00000000">
      <w:pPr>
        <w:ind w:firstLine="480"/>
      </w:pPr>
      <w:r>
        <w:rPr>
          <w:rFonts w:hint="eastAsia"/>
        </w:rPr>
        <w:t>（</w:t>
      </w:r>
      <w:r>
        <w:rPr>
          <w:rFonts w:hint="eastAsia"/>
        </w:rPr>
        <w:t>1</w:t>
      </w:r>
      <w:r>
        <w:rPr>
          <w:rFonts w:hint="eastAsia"/>
        </w:rPr>
        <w:t>）支持地名地址查询功能，初步完成“法人—地址—点位”，支持法人地址精确查询服务。</w:t>
      </w:r>
    </w:p>
    <w:p w14:paraId="4D0F6A78" w14:textId="77777777" w:rsidR="009D6247" w:rsidRDefault="00000000">
      <w:pPr>
        <w:ind w:firstLine="480"/>
      </w:pPr>
      <w:r>
        <w:rPr>
          <w:rFonts w:hint="eastAsia"/>
        </w:rPr>
        <w:t>（</w:t>
      </w:r>
      <w:r>
        <w:rPr>
          <w:rFonts w:hint="eastAsia"/>
        </w:rPr>
        <w:t>2</w:t>
      </w:r>
      <w:r>
        <w:rPr>
          <w:rFonts w:hint="eastAsia"/>
        </w:rPr>
        <w:t>）法人基础数据库与地名地址库建设成果相关联，使法人的地名地址信息、所属区划（镇街等）信息在查询时清晰呈现。</w:t>
      </w:r>
    </w:p>
    <w:p w14:paraId="63746884" w14:textId="77777777" w:rsidR="009D6247" w:rsidRDefault="00000000">
      <w:pPr>
        <w:ind w:firstLine="480"/>
      </w:pPr>
      <w:r>
        <w:rPr>
          <w:rFonts w:hint="eastAsia"/>
        </w:rPr>
        <w:t>（</w:t>
      </w:r>
      <w:r>
        <w:rPr>
          <w:rFonts w:hint="eastAsia"/>
        </w:rPr>
        <w:t>3</w:t>
      </w:r>
      <w:r>
        <w:rPr>
          <w:rFonts w:hint="eastAsia"/>
        </w:rPr>
        <w:t>）完成地名地址库与地理信息地图的对接，支持在地理信息地图上通过多种方式显示所查地址和点位的关联，支持地图点位关联多地址（以公安的街道</w:t>
      </w:r>
      <w:r>
        <w:rPr>
          <w:rFonts w:hint="eastAsia"/>
        </w:rPr>
        <w:lastRenderedPageBreak/>
        <w:t>地址命名标准为首选）</w:t>
      </w:r>
    </w:p>
    <w:p w14:paraId="03DA7184" w14:textId="77777777" w:rsidR="009D6247" w:rsidRDefault="00000000">
      <w:pPr>
        <w:ind w:firstLine="480"/>
      </w:pPr>
      <w:r>
        <w:rPr>
          <w:rFonts w:hint="eastAsia"/>
        </w:rPr>
        <w:t>2</w:t>
      </w:r>
      <w:r>
        <w:rPr>
          <w:rFonts w:hint="eastAsia"/>
        </w:rPr>
        <w:t>、感知服务管理平台建设完成</w:t>
      </w:r>
    </w:p>
    <w:p w14:paraId="6E417518" w14:textId="77777777" w:rsidR="009D6247" w:rsidRDefault="00000000">
      <w:pPr>
        <w:ind w:firstLine="480"/>
      </w:pPr>
      <w:r>
        <w:rPr>
          <w:rFonts w:hint="eastAsia"/>
        </w:rPr>
        <w:t>（</w:t>
      </w:r>
      <w:r>
        <w:rPr>
          <w:rFonts w:hint="eastAsia"/>
        </w:rPr>
        <w:t>1</w:t>
      </w:r>
      <w:r>
        <w:rPr>
          <w:rFonts w:hint="eastAsia"/>
        </w:rPr>
        <w:t>）</w:t>
      </w:r>
      <w:proofErr w:type="gramStart"/>
      <w:r>
        <w:rPr>
          <w:rFonts w:hint="eastAsia"/>
        </w:rPr>
        <w:t>数智底座</w:t>
      </w:r>
      <w:proofErr w:type="gramEnd"/>
      <w:r>
        <w:rPr>
          <w:rFonts w:hint="eastAsia"/>
        </w:rPr>
        <w:t>支持全区视频监控数据的全量接入，包括现有的安防等前端，</w:t>
      </w:r>
      <w:r>
        <w:rPr>
          <w:rFonts w:hint="eastAsia"/>
        </w:rPr>
        <w:t>3.0</w:t>
      </w:r>
      <w:r>
        <w:rPr>
          <w:rFonts w:hint="eastAsia"/>
        </w:rPr>
        <w:t>建设前端，非现场执法前端。</w:t>
      </w:r>
    </w:p>
    <w:p w14:paraId="603616FF" w14:textId="77777777" w:rsidR="009D6247" w:rsidRDefault="00000000">
      <w:pPr>
        <w:ind w:firstLine="480"/>
      </w:pPr>
      <w:r>
        <w:rPr>
          <w:rFonts w:hint="eastAsia"/>
        </w:rPr>
        <w:t>（</w:t>
      </w:r>
      <w:r>
        <w:rPr>
          <w:rFonts w:hint="eastAsia"/>
        </w:rPr>
        <w:t>2</w:t>
      </w:r>
      <w:r>
        <w:rPr>
          <w:rFonts w:hint="eastAsia"/>
        </w:rPr>
        <w:t>）实现对视频图像、气体、温湿度、水文、定位等多种感知前端，感知数据的接入，并通过地理信息地图，与基础数据实现关联，支持通过地图将企业数据、周边（监控等）感知数据、感知数据周边情况（如交通情况，风险点，易积水点等）进行关联展示，支持在地图中分层、分类进行前端感知设备的位置标定。</w:t>
      </w:r>
    </w:p>
    <w:p w14:paraId="161D2974" w14:textId="77777777" w:rsidR="009D6247" w:rsidRDefault="00000000">
      <w:pPr>
        <w:ind w:firstLine="480"/>
      </w:pPr>
      <w:r>
        <w:rPr>
          <w:rFonts w:hint="eastAsia"/>
        </w:rPr>
        <w:t>（</w:t>
      </w:r>
      <w:r>
        <w:rPr>
          <w:rFonts w:hint="eastAsia"/>
        </w:rPr>
        <w:t>3</w:t>
      </w:r>
      <w:r>
        <w:rPr>
          <w:rFonts w:hint="eastAsia"/>
        </w:rPr>
        <w:t>）实现对各类感知设施建设和覆盖情况的综合分析、查缺补漏，指导后续感知设施的建设。</w:t>
      </w:r>
    </w:p>
    <w:p w14:paraId="77CC016F" w14:textId="77777777" w:rsidR="009D6247" w:rsidRDefault="00000000">
      <w:pPr>
        <w:ind w:firstLine="480"/>
      </w:pPr>
      <w:r>
        <w:rPr>
          <w:rFonts w:hint="eastAsia"/>
        </w:rPr>
        <w:t>（</w:t>
      </w:r>
      <w:r>
        <w:rPr>
          <w:rFonts w:hint="eastAsia"/>
        </w:rPr>
        <w:t>4</w:t>
      </w:r>
      <w:r>
        <w:rPr>
          <w:rFonts w:hint="eastAsia"/>
        </w:rPr>
        <w:t>）渣土车场景应用顺利上线</w:t>
      </w:r>
    </w:p>
    <w:p w14:paraId="685FE54D" w14:textId="77777777" w:rsidR="009D6247" w:rsidRDefault="00000000">
      <w:pPr>
        <w:ind w:firstLine="480"/>
      </w:pPr>
      <w:r>
        <w:rPr>
          <w:rFonts w:hint="eastAsia"/>
        </w:rPr>
        <w:t>3</w:t>
      </w:r>
      <w:r>
        <w:rPr>
          <w:rFonts w:hint="eastAsia"/>
        </w:rPr>
        <w:t>、大数据平台建设完成</w:t>
      </w:r>
    </w:p>
    <w:p w14:paraId="41EC9D0E" w14:textId="77777777" w:rsidR="009D6247" w:rsidRDefault="00000000">
      <w:pPr>
        <w:ind w:firstLine="480"/>
      </w:pPr>
      <w:r>
        <w:rPr>
          <w:rFonts w:hint="eastAsia"/>
        </w:rPr>
        <w:t>（</w:t>
      </w:r>
      <w:r>
        <w:rPr>
          <w:rFonts w:hint="eastAsia"/>
        </w:rPr>
        <w:t>1</w:t>
      </w:r>
      <w:r>
        <w:rPr>
          <w:rFonts w:hint="eastAsia"/>
        </w:rPr>
        <w:t>）建成顺义区自然人、法人基础数据库，并通过北京市数据反哺（市大数据平台</w:t>
      </w:r>
      <w:r>
        <w:rPr>
          <w:rFonts w:hint="eastAsia"/>
        </w:rPr>
        <w:t>-&gt;</w:t>
      </w:r>
      <w:r>
        <w:rPr>
          <w:rFonts w:hint="eastAsia"/>
        </w:rPr>
        <w:t>区大数据平台）、经济大脑数据对接等方式，初步完成全区自然人、法人数据的汇聚，支持对接市级法人库，实现法人标准数据的实时更新。</w:t>
      </w:r>
    </w:p>
    <w:p w14:paraId="2D51F303" w14:textId="77777777" w:rsidR="009D6247" w:rsidRDefault="00000000">
      <w:pPr>
        <w:ind w:firstLine="480"/>
      </w:pPr>
      <w:r>
        <w:rPr>
          <w:rFonts w:hint="eastAsia"/>
        </w:rPr>
        <w:t>（</w:t>
      </w:r>
      <w:r>
        <w:rPr>
          <w:rFonts w:hint="eastAsia"/>
        </w:rPr>
        <w:t>2</w:t>
      </w:r>
      <w:r>
        <w:rPr>
          <w:rFonts w:hint="eastAsia"/>
        </w:rPr>
        <w:t>）结合经济大脑的相关场景应用需求，汇聚企业运营数据、资产数据、人事变动数据、产业数据等，通过对相关数据进行治理，完善丰富企业分析报告。实现自然人的人口关系图谱、</w:t>
      </w:r>
      <w:proofErr w:type="gramStart"/>
      <w:r>
        <w:rPr>
          <w:rFonts w:hint="eastAsia"/>
        </w:rPr>
        <w:t>人企关系</w:t>
      </w:r>
      <w:proofErr w:type="gramEnd"/>
      <w:r>
        <w:rPr>
          <w:rFonts w:hint="eastAsia"/>
        </w:rPr>
        <w:t>图谱建设（</w:t>
      </w:r>
      <w:proofErr w:type="gramStart"/>
      <w:r>
        <w:rPr>
          <w:rFonts w:hint="eastAsia"/>
        </w:rPr>
        <w:t>参考市</w:t>
      </w:r>
      <w:proofErr w:type="gramEnd"/>
      <w:r>
        <w:rPr>
          <w:rFonts w:hint="eastAsia"/>
        </w:rPr>
        <w:t>大数据平台的人口综合库、</w:t>
      </w:r>
      <w:proofErr w:type="gramStart"/>
      <w:r>
        <w:rPr>
          <w:rFonts w:hint="eastAsia"/>
        </w:rPr>
        <w:t>人企关系</w:t>
      </w:r>
      <w:proofErr w:type="gramEnd"/>
      <w:r>
        <w:rPr>
          <w:rFonts w:hint="eastAsia"/>
        </w:rPr>
        <w:t>图谱等功能）</w:t>
      </w:r>
    </w:p>
    <w:p w14:paraId="3BE47429" w14:textId="77777777" w:rsidR="009D6247" w:rsidRDefault="00000000">
      <w:pPr>
        <w:ind w:firstLine="480"/>
      </w:pPr>
      <w:r>
        <w:rPr>
          <w:rFonts w:hint="eastAsia"/>
        </w:rPr>
        <w:t>（</w:t>
      </w:r>
      <w:r>
        <w:rPr>
          <w:rFonts w:hint="eastAsia"/>
        </w:rPr>
        <w:t>3</w:t>
      </w:r>
      <w:r>
        <w:rPr>
          <w:rFonts w:hint="eastAsia"/>
        </w:rPr>
        <w:t>）将法人信息数据与信息化系统的运</w:t>
      </w:r>
      <w:proofErr w:type="gramStart"/>
      <w:r>
        <w:rPr>
          <w:rFonts w:hint="eastAsia"/>
        </w:rPr>
        <w:t>维工作</w:t>
      </w:r>
      <w:proofErr w:type="gramEnd"/>
      <w:r>
        <w:rPr>
          <w:rFonts w:hint="eastAsia"/>
        </w:rPr>
        <w:t>相结合，识别系统运</w:t>
      </w:r>
      <w:proofErr w:type="gramStart"/>
      <w:r>
        <w:rPr>
          <w:rFonts w:hint="eastAsia"/>
        </w:rPr>
        <w:t>维责任</w:t>
      </w:r>
      <w:proofErr w:type="gramEnd"/>
      <w:r>
        <w:rPr>
          <w:rFonts w:hint="eastAsia"/>
        </w:rPr>
        <w:t>主体，支持统一运维工作。</w:t>
      </w:r>
    </w:p>
    <w:p w14:paraId="464919F8" w14:textId="77777777" w:rsidR="009D6247" w:rsidRDefault="00000000">
      <w:pPr>
        <w:ind w:firstLine="480"/>
      </w:pPr>
      <w:r>
        <w:rPr>
          <w:rFonts w:hint="eastAsia"/>
        </w:rPr>
        <w:t>4</w:t>
      </w:r>
      <w:r>
        <w:rPr>
          <w:rFonts w:hint="eastAsia"/>
        </w:rPr>
        <w:t>、基于</w:t>
      </w:r>
      <w:r>
        <w:rPr>
          <w:rFonts w:hint="eastAsia"/>
        </w:rPr>
        <w:t>2025</w:t>
      </w:r>
      <w:r>
        <w:rPr>
          <w:rFonts w:hint="eastAsia"/>
        </w:rPr>
        <w:t>年建设成果，启动数据中台等主体内容的运营服务。</w:t>
      </w:r>
    </w:p>
    <w:p w14:paraId="7D760719" w14:textId="77777777" w:rsidR="009D6247" w:rsidRDefault="00000000">
      <w:pPr>
        <w:pStyle w:val="2"/>
      </w:pPr>
      <w:bookmarkStart w:id="613" w:name="_Toc213053879"/>
      <w:r>
        <w:rPr>
          <w:rFonts w:hint="eastAsia"/>
        </w:rPr>
        <w:t>2026</w:t>
      </w:r>
      <w:r>
        <w:rPr>
          <w:rFonts w:hint="eastAsia"/>
        </w:rPr>
        <w:t>年建设目标</w:t>
      </w:r>
      <w:bookmarkEnd w:id="613"/>
    </w:p>
    <w:p w14:paraId="33FB3947" w14:textId="77777777" w:rsidR="009D6247" w:rsidRDefault="00000000">
      <w:pPr>
        <w:ind w:firstLine="480"/>
      </w:pPr>
      <w:r>
        <w:rPr>
          <w:rFonts w:hint="eastAsia"/>
        </w:rPr>
        <w:t>1</w:t>
      </w:r>
      <w:r>
        <w:rPr>
          <w:rFonts w:hint="eastAsia"/>
        </w:rPr>
        <w:t>、一体化办公平台建设完成</w:t>
      </w:r>
    </w:p>
    <w:p w14:paraId="47D1218C" w14:textId="77777777" w:rsidR="009D6247" w:rsidRDefault="00000000">
      <w:pPr>
        <w:ind w:firstLine="480"/>
      </w:pPr>
      <w:r>
        <w:rPr>
          <w:rFonts w:hint="eastAsia"/>
        </w:rPr>
        <w:t>（</w:t>
      </w:r>
      <w:r>
        <w:rPr>
          <w:rFonts w:hint="eastAsia"/>
        </w:rPr>
        <w:t>1</w:t>
      </w:r>
      <w:r>
        <w:rPr>
          <w:rFonts w:hint="eastAsia"/>
        </w:rPr>
        <w:t>）</w:t>
      </w:r>
      <w:proofErr w:type="gramStart"/>
      <w:r>
        <w:rPr>
          <w:rFonts w:hint="eastAsia"/>
        </w:rPr>
        <w:t>对接市</w:t>
      </w:r>
      <w:proofErr w:type="gramEnd"/>
      <w:r>
        <w:rPr>
          <w:rFonts w:hint="eastAsia"/>
        </w:rPr>
        <w:t>统一认证系统，支持证书、非证书等多种登录方式，实现单点登录。</w:t>
      </w:r>
    </w:p>
    <w:p w14:paraId="3D00E003" w14:textId="77777777" w:rsidR="009D6247" w:rsidRDefault="00000000">
      <w:pPr>
        <w:ind w:firstLine="480"/>
      </w:pPr>
      <w:r>
        <w:rPr>
          <w:rFonts w:hint="eastAsia"/>
        </w:rPr>
        <w:t>（</w:t>
      </w:r>
      <w:r>
        <w:rPr>
          <w:rFonts w:hint="eastAsia"/>
        </w:rPr>
        <w:t>2</w:t>
      </w:r>
      <w:r>
        <w:rPr>
          <w:rFonts w:hint="eastAsia"/>
        </w:rPr>
        <w:t>）完成协同办公应用体系建设，覆盖“办文、办会、办事”三大核心政务，实现区级、区部门级、区</w:t>
      </w:r>
      <w:proofErr w:type="gramStart"/>
      <w:r>
        <w:rPr>
          <w:rFonts w:hint="eastAsia"/>
        </w:rPr>
        <w:t>街道级全流程</w:t>
      </w:r>
      <w:proofErr w:type="gramEnd"/>
      <w:r>
        <w:rPr>
          <w:rFonts w:hint="eastAsia"/>
        </w:rPr>
        <w:t>线上化、标准化、移动化。</w:t>
      </w:r>
    </w:p>
    <w:p w14:paraId="659E98FF" w14:textId="77777777" w:rsidR="009D6247" w:rsidRDefault="00000000">
      <w:pPr>
        <w:ind w:firstLine="480"/>
      </w:pPr>
      <w:r>
        <w:rPr>
          <w:rFonts w:hint="eastAsia"/>
        </w:rPr>
        <w:lastRenderedPageBreak/>
        <w:t>（</w:t>
      </w:r>
      <w:r>
        <w:rPr>
          <w:rFonts w:hint="eastAsia"/>
        </w:rPr>
        <w:t>3</w:t>
      </w:r>
      <w:r>
        <w:rPr>
          <w:rFonts w:hint="eastAsia"/>
        </w:rPr>
        <w:t>）完成移动办公体系建设，</w:t>
      </w:r>
      <w:proofErr w:type="gramStart"/>
      <w:r>
        <w:rPr>
          <w:rFonts w:hint="eastAsia"/>
        </w:rPr>
        <w:t>满足区</w:t>
      </w:r>
      <w:proofErr w:type="gramEnd"/>
      <w:r>
        <w:rPr>
          <w:rFonts w:hint="eastAsia"/>
        </w:rPr>
        <w:t>领导、单位领导随时随地处理公务的需求，实现核心办公功能的移动化，包括公文审批、会议审阅、文件预审、日程查阅、信息批阅、个人事务申请与审批等。</w:t>
      </w:r>
    </w:p>
    <w:p w14:paraId="10605A89" w14:textId="77777777" w:rsidR="009D6247" w:rsidRDefault="00000000">
      <w:pPr>
        <w:ind w:firstLine="480"/>
      </w:pPr>
      <w:r>
        <w:rPr>
          <w:rFonts w:hint="eastAsia"/>
        </w:rPr>
        <w:t>2</w:t>
      </w:r>
      <w:r>
        <w:rPr>
          <w:rFonts w:hint="eastAsia"/>
        </w:rPr>
        <w:t>、人工智能大模型服务建设完成</w:t>
      </w:r>
    </w:p>
    <w:p w14:paraId="5B7E02D3" w14:textId="77777777" w:rsidR="009D6247" w:rsidRDefault="00000000">
      <w:pPr>
        <w:ind w:firstLine="480"/>
      </w:pPr>
      <w:r>
        <w:rPr>
          <w:rFonts w:hint="eastAsia"/>
        </w:rPr>
        <w:t>（</w:t>
      </w:r>
      <w:r>
        <w:rPr>
          <w:rFonts w:hint="eastAsia"/>
        </w:rPr>
        <w:t>1</w:t>
      </w:r>
      <w:r>
        <w:rPr>
          <w:rFonts w:hint="eastAsia"/>
        </w:rPr>
        <w:t>）完成</w:t>
      </w:r>
      <w:proofErr w:type="gramStart"/>
      <w:r>
        <w:rPr>
          <w:rFonts w:hint="eastAsia"/>
        </w:rPr>
        <w:t>训推一体化算力</w:t>
      </w:r>
      <w:proofErr w:type="gramEnd"/>
      <w:r>
        <w:rPr>
          <w:rFonts w:hint="eastAsia"/>
        </w:rPr>
        <w:t>平台建设，</w:t>
      </w:r>
      <w:r>
        <w:t>构建集训练与推理于一体的高性能</w:t>
      </w:r>
      <w:proofErr w:type="gramStart"/>
      <w:r>
        <w:t>算力基础</w:t>
      </w:r>
      <w:proofErr w:type="gramEnd"/>
      <w:r>
        <w:t>设施，支持大规模模型高效训练与低延迟推理，实现资源弹性调度与智能负载均衡，</w:t>
      </w:r>
      <w:r>
        <w:rPr>
          <w:rFonts w:hint="eastAsia"/>
        </w:rPr>
        <w:t>保证</w:t>
      </w:r>
      <w:r>
        <w:t>模型迭代效率与服务稳定性，为上层智能应用提供坚实支撑</w:t>
      </w:r>
      <w:r>
        <w:rPr>
          <w:rFonts w:hint="eastAsia"/>
        </w:rPr>
        <w:t>。</w:t>
      </w:r>
    </w:p>
    <w:p w14:paraId="0C3F3651" w14:textId="77777777" w:rsidR="009D6247" w:rsidRDefault="00000000">
      <w:pPr>
        <w:ind w:firstLine="480"/>
      </w:pPr>
      <w:r>
        <w:rPr>
          <w:rFonts w:hint="eastAsia"/>
        </w:rPr>
        <w:t>（</w:t>
      </w:r>
      <w:r>
        <w:rPr>
          <w:rFonts w:hint="eastAsia"/>
        </w:rPr>
        <w:t>2</w:t>
      </w:r>
      <w:r>
        <w:rPr>
          <w:rFonts w:hint="eastAsia"/>
        </w:rPr>
        <w:t>）完成大模型核心能力层建设，</w:t>
      </w:r>
      <w:r>
        <w:t>围绕自然语言理解、多模态融合、知识推理等关键能力，打造统一的大模型能力底座，支持多任务泛化与领域适配，具备持续学习与自我优化能力，为政务、民生等场景提供高精度、高可靠的核心智能服务。</w:t>
      </w:r>
    </w:p>
    <w:p w14:paraId="701376D9" w14:textId="77777777" w:rsidR="009D6247" w:rsidRDefault="00000000">
      <w:pPr>
        <w:ind w:firstLine="480"/>
      </w:pPr>
      <w:r>
        <w:rPr>
          <w:rFonts w:hint="eastAsia"/>
        </w:rPr>
        <w:t>（</w:t>
      </w:r>
      <w:r>
        <w:rPr>
          <w:rFonts w:hint="eastAsia"/>
        </w:rPr>
        <w:t>3</w:t>
      </w:r>
      <w:r>
        <w:rPr>
          <w:rFonts w:hint="eastAsia"/>
        </w:rPr>
        <w:t>）完成智能</w:t>
      </w:r>
      <w:proofErr w:type="gramStart"/>
      <w:r>
        <w:rPr>
          <w:rFonts w:hint="eastAsia"/>
        </w:rPr>
        <w:t>体开发</w:t>
      </w:r>
      <w:proofErr w:type="gramEnd"/>
      <w:r>
        <w:rPr>
          <w:rFonts w:hint="eastAsia"/>
        </w:rPr>
        <w:t>平台建设，</w:t>
      </w:r>
      <w:r>
        <w:t>搭建面向开发者的一站式智能体（</w:t>
      </w:r>
      <w:r>
        <w:t>Agent</w:t>
      </w:r>
      <w:r>
        <w:t>）构建平台，集成提示工程、工具调用、记忆管理与自主决策等模块，支持快速构建具备任务规划与交互能力的智能体应用，降低大模型应用开发门槛。</w:t>
      </w:r>
    </w:p>
    <w:p w14:paraId="35C3503A" w14:textId="77777777" w:rsidR="009D6247" w:rsidRDefault="00000000">
      <w:pPr>
        <w:ind w:firstLine="480"/>
      </w:pPr>
      <w:r>
        <w:rPr>
          <w:rFonts w:hint="eastAsia"/>
        </w:rPr>
        <w:t>（</w:t>
      </w:r>
      <w:r>
        <w:rPr>
          <w:rFonts w:hint="eastAsia"/>
        </w:rPr>
        <w:t>4</w:t>
      </w:r>
      <w:r>
        <w:rPr>
          <w:rFonts w:hint="eastAsia"/>
        </w:rPr>
        <w:t>）完成共性政务服务智能应用建设，</w:t>
      </w:r>
      <w:r>
        <w:t>聚焦高频政务场景，如智能问答、材料预审、政策解读等，开发标准化、可复用的智能应用组件，实现跨部门能力共享与业务协同。</w:t>
      </w:r>
    </w:p>
    <w:p w14:paraId="20E9A268" w14:textId="77777777" w:rsidR="009D6247" w:rsidRDefault="00000000">
      <w:pPr>
        <w:ind w:firstLine="480"/>
      </w:pPr>
      <w:r>
        <w:rPr>
          <w:rFonts w:hint="eastAsia"/>
        </w:rPr>
        <w:t>3</w:t>
      </w:r>
      <w:r>
        <w:rPr>
          <w:rFonts w:hint="eastAsia"/>
        </w:rPr>
        <w:t>、低代码开发建设完成</w:t>
      </w:r>
    </w:p>
    <w:p w14:paraId="3E082162" w14:textId="77777777" w:rsidR="009D6247" w:rsidRDefault="00000000">
      <w:pPr>
        <w:ind w:firstLine="480"/>
      </w:pPr>
      <w:r>
        <w:rPr>
          <w:rFonts w:hint="eastAsia"/>
        </w:rPr>
        <w:t>（</w:t>
      </w:r>
      <w:r>
        <w:rPr>
          <w:rFonts w:hint="eastAsia"/>
        </w:rPr>
        <w:t>1</w:t>
      </w:r>
      <w:r>
        <w:rPr>
          <w:rFonts w:hint="eastAsia"/>
        </w:rPr>
        <w:t>）完成场景化可视化开发体系构建，</w:t>
      </w:r>
      <w:r>
        <w:t>基于业务场景抽象通用组件与模板，提供拖拽式界面设计、流程编排与数据建模能力，使业务人员可快速构建符合实际需求的应用，大幅缩短开发周期并提升交付灵活性。</w:t>
      </w:r>
    </w:p>
    <w:p w14:paraId="58F58FE1" w14:textId="77777777" w:rsidR="009D6247" w:rsidRDefault="00000000">
      <w:pPr>
        <w:ind w:firstLine="480"/>
      </w:pPr>
      <w:r>
        <w:rPr>
          <w:rFonts w:hint="eastAsia"/>
        </w:rPr>
        <w:t>（</w:t>
      </w:r>
      <w:r>
        <w:rPr>
          <w:rFonts w:hint="eastAsia"/>
        </w:rPr>
        <w:t>2</w:t>
      </w:r>
      <w:r>
        <w:rPr>
          <w:rFonts w:hint="eastAsia"/>
        </w:rPr>
        <w:t>）完成高性能核心引擎集群构建，</w:t>
      </w:r>
      <w:r>
        <w:t>打造高并发、低延迟的低代码运行引擎集群，支持百万级用户并发访问与复杂业务逻辑高效执行，保障系统在大规模部署下的稳定性、可扩展性与响应性能。</w:t>
      </w:r>
    </w:p>
    <w:p w14:paraId="5F9D9E6D" w14:textId="77777777" w:rsidR="009D6247" w:rsidRDefault="00000000">
      <w:pPr>
        <w:ind w:firstLine="480"/>
      </w:pPr>
      <w:r>
        <w:rPr>
          <w:rFonts w:hint="eastAsia"/>
        </w:rPr>
        <w:t>（</w:t>
      </w:r>
      <w:r>
        <w:rPr>
          <w:rFonts w:hint="eastAsia"/>
        </w:rPr>
        <w:t>3</w:t>
      </w:r>
      <w:r>
        <w:rPr>
          <w:rFonts w:hint="eastAsia"/>
        </w:rPr>
        <w:t>）完成企业</w:t>
      </w:r>
      <w:proofErr w:type="gramStart"/>
      <w:r>
        <w:rPr>
          <w:rFonts w:hint="eastAsia"/>
        </w:rPr>
        <w:t>级治理</w:t>
      </w:r>
      <w:proofErr w:type="gramEnd"/>
      <w:r>
        <w:rPr>
          <w:rFonts w:hint="eastAsia"/>
        </w:rPr>
        <w:t>与运维体系构建，</w:t>
      </w:r>
      <w:r>
        <w:t>建立涵盖权限管理、版本控制、审计追踪、监控告警等在内的全生命周期治理体系，满足企业对安全性、合</w:t>
      </w:r>
      <w:proofErr w:type="gramStart"/>
      <w:r>
        <w:t>规</w:t>
      </w:r>
      <w:proofErr w:type="gramEnd"/>
      <w:r>
        <w:t>性与运维效率的高标准要求，确保低代码平台稳健运行。</w:t>
      </w:r>
    </w:p>
    <w:p w14:paraId="3CD3A6D2" w14:textId="77777777" w:rsidR="009D6247" w:rsidRDefault="00000000">
      <w:pPr>
        <w:ind w:firstLine="480"/>
      </w:pPr>
      <w:r>
        <w:rPr>
          <w:rFonts w:hint="eastAsia"/>
        </w:rPr>
        <w:t>（</w:t>
      </w:r>
      <w:r>
        <w:rPr>
          <w:rFonts w:hint="eastAsia"/>
        </w:rPr>
        <w:t>4</w:t>
      </w:r>
      <w:r>
        <w:rPr>
          <w:rFonts w:hint="eastAsia"/>
        </w:rPr>
        <w:t>）完成生态运营体系建设，</w:t>
      </w:r>
      <w:r>
        <w:t>构建开放的插件市场、开发者社区与合作伙伴机制，鼓励第三</w:t>
      </w:r>
      <w:proofErr w:type="gramStart"/>
      <w:r>
        <w:t>方贡献</w:t>
      </w:r>
      <w:proofErr w:type="gramEnd"/>
      <w:r>
        <w:t>组件与解决方案，推动平台能力持续丰富与行业场景深</w:t>
      </w:r>
      <w:r>
        <w:lastRenderedPageBreak/>
        <w:t>度覆盖，形成良性发展的低代码应用生态。</w:t>
      </w:r>
    </w:p>
    <w:p w14:paraId="1EB39D5C" w14:textId="77777777" w:rsidR="009D6247" w:rsidRDefault="00000000">
      <w:pPr>
        <w:pStyle w:val="2"/>
      </w:pPr>
      <w:bookmarkStart w:id="614" w:name="_Toc213053880"/>
      <w:r>
        <w:rPr>
          <w:rFonts w:hint="eastAsia"/>
        </w:rPr>
        <w:t>试运行</w:t>
      </w:r>
      <w:bookmarkEnd w:id="614"/>
    </w:p>
    <w:p w14:paraId="6BA88871" w14:textId="77777777" w:rsidR="009D6247" w:rsidRDefault="00000000">
      <w:pPr>
        <w:ind w:firstLine="480"/>
      </w:pPr>
      <w:r>
        <w:rPr>
          <w:rFonts w:hint="eastAsia"/>
        </w:rPr>
        <w:t>在</w:t>
      </w:r>
      <w:r>
        <w:rPr>
          <w:rFonts w:hint="eastAsia"/>
        </w:rPr>
        <w:t>2026</w:t>
      </w:r>
      <w:r>
        <w:rPr>
          <w:rFonts w:hint="eastAsia"/>
        </w:rPr>
        <w:t>年各项系统建设完成后，将进入统一的试运行阶段。地理信息平台将面向内部试点单位开放，在实际业务流中验证地名地址查询的准确性与“法人</w:t>
      </w:r>
      <w:r>
        <w:rPr>
          <w:rFonts w:hint="eastAsia"/>
        </w:rPr>
        <w:t>-</w:t>
      </w:r>
      <w:r>
        <w:rPr>
          <w:rFonts w:hint="eastAsia"/>
        </w:rPr>
        <w:t>地址</w:t>
      </w:r>
      <w:r>
        <w:rPr>
          <w:rFonts w:hint="eastAsia"/>
        </w:rPr>
        <w:t>-</w:t>
      </w:r>
      <w:r>
        <w:rPr>
          <w:rFonts w:hint="eastAsia"/>
        </w:rPr>
        <w:t>点位”关联匹配的稳定性，同时测试其与感知数据、企业数据在地图上的多层关联与可视化效果，收集用户反馈以优化操作流程与数据呈现精度。感知服务管理平台将全量接入全区各类前端感知设备数据，在真实环境中检验视频、传感器等多</w:t>
      </w:r>
      <w:proofErr w:type="gramStart"/>
      <w:r>
        <w:rPr>
          <w:rFonts w:hint="eastAsia"/>
        </w:rPr>
        <w:t>源数据</w:t>
      </w:r>
      <w:proofErr w:type="gramEnd"/>
      <w:r>
        <w:rPr>
          <w:rFonts w:hint="eastAsia"/>
        </w:rPr>
        <w:t>的融合接入、地图标定与关联展示的可靠性，并通过渣土车等具体场景应用的实战运行，验证从数据感知到事件告警的全流程闭环效能，同时依据试运行中发现的覆盖盲区或数据断点，对感知网络的布设进行查缺补漏。</w:t>
      </w:r>
    </w:p>
    <w:p w14:paraId="3B8755D4" w14:textId="77777777" w:rsidR="009D6247" w:rsidRDefault="00000000">
      <w:pPr>
        <w:ind w:firstLine="480"/>
      </w:pPr>
      <w:r>
        <w:rPr>
          <w:rFonts w:hint="eastAsia"/>
        </w:rPr>
        <w:t>大数据平台将启动小范围的数据服务，验证自然人、法人基础数据库与市级平台的反哺和实时更新机制是否顺畅，初步运行人口关系图谱、企业分析报告等高级应用，检验数据治理的成效与运</w:t>
      </w:r>
      <w:proofErr w:type="gramStart"/>
      <w:r>
        <w:rPr>
          <w:rFonts w:hint="eastAsia"/>
        </w:rPr>
        <w:t>维责任</w:t>
      </w:r>
      <w:proofErr w:type="gramEnd"/>
      <w:r>
        <w:rPr>
          <w:rFonts w:hint="eastAsia"/>
        </w:rPr>
        <w:t>主体识别的准确性，为数据的全面赋能与深度运营积累经验。一体化办公平台将组织区、部门、街道等多层级用户进行使用，模拟真实的“办文、办会、办事”流程，全面检验单点登录的便捷性、协同</w:t>
      </w:r>
      <w:proofErr w:type="gramStart"/>
      <w:r>
        <w:rPr>
          <w:rFonts w:hint="eastAsia"/>
        </w:rPr>
        <w:t>办公全</w:t>
      </w:r>
      <w:proofErr w:type="gramEnd"/>
      <w:r>
        <w:rPr>
          <w:rFonts w:hint="eastAsia"/>
        </w:rPr>
        <w:t>流程的线上化效率以及移动办公在公文审批、日程查阅等核心功能上的稳定性和用户体验，确保系统能支撑日常公务的高效运转。</w:t>
      </w:r>
    </w:p>
    <w:p w14:paraId="51F48CBE" w14:textId="77777777" w:rsidR="009D6247" w:rsidRDefault="00000000">
      <w:pPr>
        <w:ind w:firstLine="480"/>
      </w:pPr>
      <w:r>
        <w:rPr>
          <w:rFonts w:hint="eastAsia"/>
        </w:rPr>
        <w:t>人工智能大模型服务将在限定的政务与民生场景中进行部署与测试，利用已建成</w:t>
      </w:r>
      <w:proofErr w:type="gramStart"/>
      <w:r>
        <w:rPr>
          <w:rFonts w:hint="eastAsia"/>
        </w:rPr>
        <w:t>的训推一体化</w:t>
      </w:r>
      <w:proofErr w:type="gramEnd"/>
      <w:r>
        <w:rPr>
          <w:rFonts w:hint="eastAsia"/>
        </w:rPr>
        <w:t>平台运行智能问答、政策解读、材料预审等共性应用，评估大模型在</w:t>
      </w:r>
      <w:proofErr w:type="gramStart"/>
      <w:r>
        <w:rPr>
          <w:rFonts w:hint="eastAsia"/>
        </w:rPr>
        <w:t>真实业务交互中</w:t>
      </w:r>
      <w:proofErr w:type="gramEnd"/>
      <w:r>
        <w:rPr>
          <w:rFonts w:hint="eastAsia"/>
        </w:rPr>
        <w:t>的理解精度、响应效率与服务稳定性，并通过智能</w:t>
      </w:r>
      <w:proofErr w:type="gramStart"/>
      <w:r>
        <w:rPr>
          <w:rFonts w:hint="eastAsia"/>
        </w:rPr>
        <w:t>体开发</w:t>
      </w:r>
      <w:proofErr w:type="gramEnd"/>
      <w:r>
        <w:rPr>
          <w:rFonts w:hint="eastAsia"/>
        </w:rPr>
        <w:t>平台鼓励内部技术人员尝试构建具备任务规划能力的智能应用，收集反馈以优化核心能力层与开发平台的易用性及功能完整性。低代码开发平台将面向业务部门开放，由非专业技术人员尝试通过场景化模板与拖拽式界面快速构建应用，检验可视化开发流程的直观性与有效性，同时监控高性能引擎集群在</w:t>
      </w:r>
      <w:proofErr w:type="gramStart"/>
      <w:r>
        <w:rPr>
          <w:rFonts w:hint="eastAsia"/>
        </w:rPr>
        <w:t>模拟高</w:t>
      </w:r>
      <w:proofErr w:type="gramEnd"/>
      <w:r>
        <w:rPr>
          <w:rFonts w:hint="eastAsia"/>
        </w:rPr>
        <w:t>并发访问下的处理能力与稳定性，并初步验证其企业</w:t>
      </w:r>
      <w:proofErr w:type="gramStart"/>
      <w:r>
        <w:rPr>
          <w:rFonts w:hint="eastAsia"/>
        </w:rPr>
        <w:t>级治理</w:t>
      </w:r>
      <w:proofErr w:type="gramEnd"/>
      <w:r>
        <w:rPr>
          <w:rFonts w:hint="eastAsia"/>
        </w:rPr>
        <w:t>体系在权限管理、版本控制与安全审计方面的管控效果，为培育活跃的开发者生态奠定初步基础。</w:t>
      </w:r>
    </w:p>
    <w:p w14:paraId="2DC82FFD" w14:textId="77777777" w:rsidR="009D6247" w:rsidRDefault="009D6247">
      <w:pPr>
        <w:ind w:firstLine="480"/>
      </w:pPr>
    </w:p>
    <w:p w14:paraId="73E5C404" w14:textId="77777777" w:rsidR="009D6247" w:rsidRDefault="00000000">
      <w:pPr>
        <w:pStyle w:val="1"/>
      </w:pPr>
      <w:bookmarkStart w:id="615" w:name="_Toc213053881"/>
      <w:r>
        <w:rPr>
          <w:rFonts w:hint="eastAsia"/>
        </w:rPr>
        <w:lastRenderedPageBreak/>
        <w:t>项目风险管控方案</w:t>
      </w:r>
      <w:bookmarkEnd w:id="615"/>
    </w:p>
    <w:p w14:paraId="509DB5C1" w14:textId="77777777" w:rsidR="009D6247" w:rsidRDefault="00000000">
      <w:pPr>
        <w:pStyle w:val="2"/>
      </w:pPr>
      <w:bookmarkStart w:id="616" w:name="_Toc213053882"/>
      <w:r>
        <w:rPr>
          <w:rFonts w:hint="eastAsia"/>
        </w:rPr>
        <w:t>技术风险</w:t>
      </w:r>
      <w:bookmarkEnd w:id="616"/>
    </w:p>
    <w:p w14:paraId="4D5280F5" w14:textId="77777777" w:rsidR="009D6247" w:rsidRDefault="00000000">
      <w:pPr>
        <w:pStyle w:val="3"/>
      </w:pPr>
      <w:bookmarkStart w:id="617" w:name="_Toc213053883"/>
      <w:r>
        <w:rPr>
          <w:rFonts w:hint="eastAsia"/>
        </w:rPr>
        <w:t>风险分析</w:t>
      </w:r>
      <w:bookmarkEnd w:id="617"/>
    </w:p>
    <w:p w14:paraId="712A1AA8" w14:textId="77777777" w:rsidR="009D6247" w:rsidRDefault="00000000">
      <w:pPr>
        <w:ind w:firstLine="480"/>
      </w:pPr>
      <w:r>
        <w:rPr>
          <w:rFonts w:hint="eastAsia"/>
        </w:rPr>
        <w:t>技术风险主要表现在技术标准、技术路线、工程质量、系统性能等风险。技术风险不但关系项目的成败，也关系项目建设成本以及后期的应用和维护。技术风险中最为突出的是信息化技术高速发展所带来的风险。原来采用的操作系统、应用系统软件已成为过时产品，失去了普遍性，无法与新的技术形成无缝链接等等。这些技术的未来发展前景，在某种程度上很难预测，规避风险很难。项目的技术结构、项目的规模以及项目实施方的技术能力和经验对本项目的成败影响也是很大的。很多项目在确定需求时都面临着一些不确定性。当在项目早期容忍了这些不确定性，并且在项目进展过程当中得不到解决，这些问题就会对项目的成功造成很大威胁。如果不控制与需求相关的风险因素，那么就很有可能产生错误的产品或者拙劣地建造预期的产品。每一种情况对产品来讲都可能致命的。</w:t>
      </w:r>
    </w:p>
    <w:p w14:paraId="774D8F32" w14:textId="77777777" w:rsidR="009D6247" w:rsidRDefault="00000000">
      <w:pPr>
        <w:pStyle w:val="3"/>
      </w:pPr>
      <w:bookmarkStart w:id="618" w:name="_Toc213053884"/>
      <w:r>
        <w:rPr>
          <w:rFonts w:hint="eastAsia"/>
        </w:rPr>
        <w:t>风险对策</w:t>
      </w:r>
      <w:bookmarkEnd w:id="618"/>
    </w:p>
    <w:p w14:paraId="757B6E37" w14:textId="77777777" w:rsidR="009D6247" w:rsidRDefault="00000000">
      <w:pPr>
        <w:ind w:firstLine="480"/>
      </w:pPr>
      <w:r>
        <w:rPr>
          <w:rFonts w:hint="eastAsia"/>
        </w:rPr>
        <w:t>项目组一定要本着项目的实际要求，选用合适、成熟的技术，千万不要无视项目的实际情况而选用一些虽然先进但并非项目所必须且自己又不熟悉的技术。如果项目所要求的技术项目成员不具备或掌握不够，则需要重点关注该风险因素。预防这种风险的办法是选用项目所必须的技术、在技术应用之前，针对相关人员开展好技术培训工作。目前国内已有大量信息系统的成功案例，可以充分借助这些成功案例的经验及相关领域专家的支持，采用外包咨询服务的方式。</w:t>
      </w:r>
    </w:p>
    <w:p w14:paraId="1B403A54" w14:textId="77777777" w:rsidR="009D6247" w:rsidRDefault="00000000">
      <w:pPr>
        <w:pStyle w:val="2"/>
      </w:pPr>
      <w:bookmarkStart w:id="619" w:name="_Toc213053885"/>
      <w:r>
        <w:rPr>
          <w:rFonts w:hint="eastAsia"/>
        </w:rPr>
        <w:t>管理风险</w:t>
      </w:r>
      <w:bookmarkEnd w:id="619"/>
    </w:p>
    <w:p w14:paraId="0A0A7638" w14:textId="77777777" w:rsidR="009D6247" w:rsidRDefault="00000000">
      <w:pPr>
        <w:pStyle w:val="3"/>
      </w:pPr>
      <w:bookmarkStart w:id="620" w:name="_Toc213053886"/>
      <w:r>
        <w:rPr>
          <w:rFonts w:hint="eastAsia"/>
        </w:rPr>
        <w:t>风险分析</w:t>
      </w:r>
      <w:bookmarkEnd w:id="620"/>
    </w:p>
    <w:p w14:paraId="4E6603AE" w14:textId="77777777" w:rsidR="009D6247" w:rsidRDefault="00000000">
      <w:pPr>
        <w:ind w:firstLine="480"/>
      </w:pPr>
      <w:r>
        <w:rPr>
          <w:rFonts w:hint="eastAsia"/>
        </w:rPr>
        <w:t>项目管理水平的高低决定着项目实施过程中对质量的控制能力，是项目实施的至关重要环节。如果项目管理不利，势必造成项目实施出现资源、时间、资金的低效使用和运转，由此必将导致项目建设实施过程中各个工作阶段和环节出现</w:t>
      </w:r>
      <w:r>
        <w:rPr>
          <w:rFonts w:hint="eastAsia"/>
        </w:rPr>
        <w:lastRenderedPageBreak/>
        <w:t>质量问题，最终使项目建设实施达不到所要求的质量标准。</w:t>
      </w:r>
    </w:p>
    <w:p w14:paraId="3AA81309" w14:textId="77777777" w:rsidR="009D6247" w:rsidRDefault="00000000">
      <w:pPr>
        <w:ind w:firstLine="480"/>
      </w:pPr>
      <w:r>
        <w:rPr>
          <w:rFonts w:hint="eastAsia"/>
        </w:rPr>
        <w:t>项目建设方的业务人员、决策人员已经确定，但承建方的技术人员、项目管理人员、项目监管者等组织尚未落实，存在很多的不确定性。项目规模比较大，并且项目包含了不同的应用开发子系统及与其他系统的数据对接等多种不同类型的建设内容，要求项目建设单位、项目实施单位的项目管理人员具有综合的技术管理能力，具有项目实施经验，这对项目建设单位的项目管理、实施单位的项目经理提出较高的要求。</w:t>
      </w:r>
    </w:p>
    <w:p w14:paraId="5CEF1E87" w14:textId="77777777" w:rsidR="009D6247" w:rsidRDefault="00000000">
      <w:pPr>
        <w:ind w:firstLine="480"/>
      </w:pPr>
      <w:r>
        <w:rPr>
          <w:rFonts w:hint="eastAsia"/>
        </w:rPr>
        <w:t>信息化项目的时间安排弹性比较大，在实施项目的过程中，进行项目管理、控制项目进度、确保整个实施过程能够按照预计的时间表进行，对项目的成败至关重要。若在项目一开始就没有能够制定明确的、可行的实施计划，在实施过程中不能按时实现里程碑性目标，使项目成员丧失信心，原定的目标发生变化，最终导致项目半途而废。</w:t>
      </w:r>
    </w:p>
    <w:p w14:paraId="5C730E36" w14:textId="77777777" w:rsidR="009D6247" w:rsidRDefault="00000000">
      <w:pPr>
        <w:ind w:firstLine="480"/>
      </w:pPr>
      <w:r>
        <w:rPr>
          <w:rFonts w:hint="eastAsia"/>
        </w:rPr>
        <w:t>信息化项目的建设过程中不被控制的需求变更是项目陷入混乱、不能按进度执行或软件质量低劣的共同原因，需求的不</w:t>
      </w:r>
      <w:proofErr w:type="gramStart"/>
      <w:r>
        <w:rPr>
          <w:rFonts w:hint="eastAsia"/>
        </w:rPr>
        <w:t>明确会</w:t>
      </w:r>
      <w:proofErr w:type="gramEnd"/>
      <w:r>
        <w:rPr>
          <w:rFonts w:hint="eastAsia"/>
        </w:rPr>
        <w:t>为项目带来很大的风险。</w:t>
      </w:r>
    </w:p>
    <w:p w14:paraId="44F52068" w14:textId="77777777" w:rsidR="009D6247" w:rsidRDefault="00000000">
      <w:pPr>
        <w:ind w:firstLine="480"/>
      </w:pPr>
      <w:r>
        <w:rPr>
          <w:rFonts w:hint="eastAsia"/>
        </w:rPr>
        <w:t>本项目软件开发项具体功能实现不够明确，可能会对项目的招投标环节造成一定影响，后续实施环节容易出现由于需求和技术实现不匹配造成互相扯皮推诿的问题。</w:t>
      </w:r>
    </w:p>
    <w:p w14:paraId="0AE91A1D" w14:textId="77777777" w:rsidR="009D6247" w:rsidRDefault="00000000">
      <w:pPr>
        <w:pStyle w:val="3"/>
      </w:pPr>
      <w:bookmarkStart w:id="621" w:name="_Toc213053887"/>
      <w:r>
        <w:rPr>
          <w:rFonts w:hint="eastAsia"/>
        </w:rPr>
        <w:t>风险对策</w:t>
      </w:r>
      <w:bookmarkEnd w:id="621"/>
    </w:p>
    <w:p w14:paraId="2B9B8654" w14:textId="77777777" w:rsidR="009D6247" w:rsidRDefault="00000000">
      <w:pPr>
        <w:ind w:firstLine="480"/>
      </w:pPr>
      <w:r>
        <w:rPr>
          <w:rFonts w:hint="eastAsia"/>
        </w:rPr>
        <w:t>风险管理应是贯穿软件项目开发始末的一项重要任务，其中包括风险识别、风险评估、风险计划、风险解决和风险监控。它能让风险管理者主动“规避”风险，进行有效的风险管理。在项目管理中，建立风险管理策略，在项目的生命周期中不断控制风险是非常重要的，风险管理主要包括五个阶段：</w:t>
      </w:r>
    </w:p>
    <w:p w14:paraId="087D1C69" w14:textId="77777777" w:rsidR="009D6247" w:rsidRDefault="00000000">
      <w:pPr>
        <w:ind w:firstLine="480"/>
      </w:pPr>
      <w:r>
        <w:rPr>
          <w:rFonts w:hint="eastAsia"/>
        </w:rPr>
        <w:t>1</w:t>
      </w:r>
      <w:r>
        <w:rPr>
          <w:rFonts w:hint="eastAsia"/>
        </w:rPr>
        <w:t>、</w:t>
      </w:r>
      <w:r>
        <w:rPr>
          <w:rFonts w:hint="eastAsia"/>
        </w:rPr>
        <w:tab/>
      </w:r>
      <w:r>
        <w:rPr>
          <w:rFonts w:hint="eastAsia"/>
        </w:rPr>
        <w:t>风险识别</w:t>
      </w:r>
    </w:p>
    <w:p w14:paraId="42B79E18" w14:textId="77777777" w:rsidR="009D6247" w:rsidRDefault="00000000">
      <w:pPr>
        <w:ind w:firstLine="480"/>
      </w:pPr>
      <w:r>
        <w:rPr>
          <w:rFonts w:hint="eastAsia"/>
        </w:rPr>
        <w:t>识别风险的方法常用的有现场观察法、座谈法、流程图法、财务报表法、相关部门配合法和环境分析法等。</w:t>
      </w:r>
    </w:p>
    <w:p w14:paraId="1938D02B" w14:textId="77777777" w:rsidR="009D6247" w:rsidRDefault="00000000">
      <w:pPr>
        <w:ind w:firstLine="480"/>
      </w:pPr>
      <w:r>
        <w:rPr>
          <w:rFonts w:hint="eastAsia"/>
        </w:rPr>
        <w:t>2</w:t>
      </w:r>
      <w:r>
        <w:rPr>
          <w:rFonts w:hint="eastAsia"/>
        </w:rPr>
        <w:t>、风险评估</w:t>
      </w:r>
    </w:p>
    <w:p w14:paraId="3396C61B" w14:textId="77777777" w:rsidR="009D6247" w:rsidRDefault="00000000">
      <w:pPr>
        <w:ind w:firstLine="480"/>
      </w:pPr>
      <w:r>
        <w:rPr>
          <w:rFonts w:hint="eastAsia"/>
        </w:rPr>
        <w:t>对已识别的风险要进行估计和评价，风险估计的主要任务是确定风险发生的概率与后果，风险评价则是确定该风险的经济意义及处理的费</w:t>
      </w:r>
      <w:r>
        <w:rPr>
          <w:rFonts w:hint="eastAsia"/>
        </w:rPr>
        <w:t>/</w:t>
      </w:r>
      <w:r>
        <w:rPr>
          <w:rFonts w:hint="eastAsia"/>
        </w:rPr>
        <w:t>效分析，常用的方法有：概率分布、外推法、多目标分析法等。</w:t>
      </w:r>
    </w:p>
    <w:p w14:paraId="3A3AD466" w14:textId="77777777" w:rsidR="009D6247" w:rsidRDefault="00000000">
      <w:pPr>
        <w:ind w:firstLine="480"/>
      </w:pPr>
      <w:r>
        <w:rPr>
          <w:rFonts w:hint="eastAsia"/>
        </w:rPr>
        <w:lastRenderedPageBreak/>
        <w:t>3</w:t>
      </w:r>
      <w:r>
        <w:rPr>
          <w:rFonts w:hint="eastAsia"/>
        </w:rPr>
        <w:t>、计划进度</w:t>
      </w:r>
    </w:p>
    <w:p w14:paraId="7DF317AE" w14:textId="77777777" w:rsidR="009D6247" w:rsidRDefault="00000000">
      <w:pPr>
        <w:ind w:firstLine="480"/>
      </w:pPr>
      <w:r>
        <w:rPr>
          <w:rFonts w:hint="eastAsia"/>
        </w:rPr>
        <w:t>按照评估后的风险结果，制定相应的风险管理进度表，为后续的风险管理提供参考。</w:t>
      </w:r>
    </w:p>
    <w:p w14:paraId="71E06B1D" w14:textId="77777777" w:rsidR="009D6247" w:rsidRDefault="00000000">
      <w:pPr>
        <w:ind w:firstLine="480"/>
      </w:pPr>
      <w:r>
        <w:rPr>
          <w:rFonts w:hint="eastAsia"/>
        </w:rPr>
        <w:t>4</w:t>
      </w:r>
      <w:r>
        <w:rPr>
          <w:rFonts w:hint="eastAsia"/>
        </w:rPr>
        <w:t>、风险处理</w:t>
      </w:r>
    </w:p>
    <w:p w14:paraId="497A2FF2" w14:textId="77777777" w:rsidR="009D6247" w:rsidRDefault="00000000">
      <w:pPr>
        <w:ind w:firstLine="480"/>
      </w:pPr>
      <w:r>
        <w:rPr>
          <w:rFonts w:hint="eastAsia"/>
        </w:rPr>
        <w:t>一般而言，风险处理有三种方法，①</w:t>
      </w:r>
      <w:r>
        <w:rPr>
          <w:rFonts w:hint="eastAsia"/>
        </w:rPr>
        <w:t xml:space="preserve"> </w:t>
      </w:r>
      <w:r>
        <w:rPr>
          <w:rFonts w:hint="eastAsia"/>
        </w:rPr>
        <w:t>风险控制法，即主动采取措施避免风险，消灭风险，中和风险或采用紧急方案降低风险。②</w:t>
      </w:r>
      <w:r>
        <w:rPr>
          <w:rFonts w:hint="eastAsia"/>
        </w:rPr>
        <w:t xml:space="preserve"> </w:t>
      </w:r>
      <w:r>
        <w:rPr>
          <w:rFonts w:hint="eastAsia"/>
        </w:rPr>
        <w:t>风险自留，当风险量不大时可以余留风险。③</w:t>
      </w:r>
      <w:r>
        <w:rPr>
          <w:rFonts w:hint="eastAsia"/>
        </w:rPr>
        <w:t xml:space="preserve"> </w:t>
      </w:r>
      <w:r>
        <w:rPr>
          <w:rFonts w:hint="eastAsia"/>
        </w:rPr>
        <w:t>风险转移。</w:t>
      </w:r>
    </w:p>
    <w:p w14:paraId="6F8E2CDB" w14:textId="77777777" w:rsidR="009D6247" w:rsidRDefault="00000000">
      <w:pPr>
        <w:ind w:firstLine="480"/>
      </w:pPr>
      <w:r>
        <w:rPr>
          <w:rFonts w:hint="eastAsia"/>
        </w:rPr>
        <w:t>5</w:t>
      </w:r>
      <w:r>
        <w:rPr>
          <w:rFonts w:hint="eastAsia"/>
        </w:rPr>
        <w:t>、风险监控</w:t>
      </w:r>
    </w:p>
    <w:p w14:paraId="3C5BB483" w14:textId="77777777" w:rsidR="009D6247" w:rsidRDefault="00000000">
      <w:pPr>
        <w:ind w:firstLine="480"/>
      </w:pPr>
      <w:r>
        <w:rPr>
          <w:rFonts w:hint="eastAsia"/>
        </w:rPr>
        <w:t>包括对风险发生的监督和对风险管理的监督，前者是对已识别的风险源进行监视和控制，后者是在项目实施过程中监督人们认真执行风险管理的组织和技术措施。</w:t>
      </w:r>
    </w:p>
    <w:p w14:paraId="2528CF3F" w14:textId="77777777" w:rsidR="009D6247" w:rsidRDefault="00000000">
      <w:pPr>
        <w:pStyle w:val="2"/>
      </w:pPr>
      <w:bookmarkStart w:id="622" w:name="_Toc213053888"/>
      <w:r>
        <w:rPr>
          <w:rFonts w:hint="eastAsia"/>
        </w:rPr>
        <w:t>组织风险</w:t>
      </w:r>
      <w:bookmarkEnd w:id="622"/>
    </w:p>
    <w:p w14:paraId="29A36C92" w14:textId="77777777" w:rsidR="009D6247" w:rsidRDefault="00000000">
      <w:pPr>
        <w:pStyle w:val="3"/>
      </w:pPr>
      <w:bookmarkStart w:id="623" w:name="_Toc213053889"/>
      <w:r>
        <w:rPr>
          <w:rFonts w:hint="eastAsia"/>
        </w:rPr>
        <w:t>风险分析</w:t>
      </w:r>
      <w:bookmarkEnd w:id="623"/>
    </w:p>
    <w:p w14:paraId="7D88D7DB" w14:textId="77777777" w:rsidR="009D6247" w:rsidRDefault="00000000">
      <w:pPr>
        <w:ind w:firstLine="480"/>
      </w:pPr>
      <w:r>
        <w:rPr>
          <w:rFonts w:hint="eastAsia"/>
        </w:rPr>
        <w:t>信息化建设为业务提供信息收集、业务管理和辅助决策手段需要项目建设单位从领导层、管理层到业务执行各个层面的支持和配合，才能取得成功，从而实现信息化建设项目的目标。高层对项目不重视、管理层和业务层对项目不配合是信息化项目中常见的组织风险之一。</w:t>
      </w:r>
    </w:p>
    <w:p w14:paraId="05CDDCF4" w14:textId="77777777" w:rsidR="009D6247" w:rsidRDefault="00000000">
      <w:pPr>
        <w:ind w:firstLine="480"/>
      </w:pPr>
      <w:r>
        <w:rPr>
          <w:rFonts w:hint="eastAsia"/>
        </w:rPr>
        <w:t>本项目实施过程中涉及单位很多，包括项目实施单位（可能包括分包单位）、项目监理单位等多家单位，项目实施组织协调难度比较大。</w:t>
      </w:r>
    </w:p>
    <w:p w14:paraId="45A241CD" w14:textId="77777777" w:rsidR="009D6247" w:rsidRDefault="00000000">
      <w:pPr>
        <w:ind w:firstLine="480"/>
      </w:pPr>
      <w:r>
        <w:rPr>
          <w:rFonts w:hint="eastAsia"/>
        </w:rPr>
        <w:t>项目资金未能按时到位也是本项目比较常见的组织风险之一，资金到位情况可能与项目实施进度不匹配，可能会造成项目工期延后或项目停工情况。</w:t>
      </w:r>
    </w:p>
    <w:p w14:paraId="7CC3220C" w14:textId="77777777" w:rsidR="009D6247" w:rsidRDefault="00000000">
      <w:pPr>
        <w:pStyle w:val="3"/>
      </w:pPr>
      <w:bookmarkStart w:id="624" w:name="_Toc213053890"/>
      <w:r>
        <w:rPr>
          <w:rFonts w:hint="eastAsia"/>
        </w:rPr>
        <w:t>风险对策</w:t>
      </w:r>
      <w:bookmarkEnd w:id="624"/>
    </w:p>
    <w:p w14:paraId="64FE18A0" w14:textId="77777777" w:rsidR="009D6247" w:rsidRDefault="00000000">
      <w:pPr>
        <w:ind w:firstLine="480"/>
      </w:pPr>
      <w:r>
        <w:rPr>
          <w:rFonts w:hint="eastAsia"/>
        </w:rPr>
        <w:t>1</w:t>
      </w:r>
      <w:r>
        <w:rPr>
          <w:rFonts w:hint="eastAsia"/>
        </w:rPr>
        <w:t>、建立有效的风险控制的组织机构</w:t>
      </w:r>
    </w:p>
    <w:p w14:paraId="03038C1E" w14:textId="77777777" w:rsidR="009D6247" w:rsidRDefault="00000000">
      <w:pPr>
        <w:ind w:firstLine="480"/>
      </w:pPr>
      <w:r>
        <w:rPr>
          <w:rFonts w:hint="eastAsia"/>
        </w:rPr>
        <w:t>（</w:t>
      </w:r>
      <w:r>
        <w:rPr>
          <w:rFonts w:hint="eastAsia"/>
        </w:rPr>
        <w:t>1</w:t>
      </w:r>
      <w:r>
        <w:rPr>
          <w:rFonts w:hint="eastAsia"/>
        </w:rPr>
        <w:t>）设置风险管理岗位</w:t>
      </w:r>
    </w:p>
    <w:p w14:paraId="3A231425" w14:textId="77777777" w:rsidR="009D6247" w:rsidRDefault="00000000">
      <w:pPr>
        <w:ind w:firstLine="480"/>
      </w:pPr>
      <w:r>
        <w:rPr>
          <w:rFonts w:hint="eastAsia"/>
        </w:rPr>
        <w:t>在软件开发项目管理过程中设置风险管理岗位，</w:t>
      </w:r>
      <w:proofErr w:type="gramStart"/>
      <w:r>
        <w:rPr>
          <w:rFonts w:hint="eastAsia"/>
        </w:rPr>
        <w:t>该岗位</w:t>
      </w:r>
      <w:proofErr w:type="gramEnd"/>
      <w:r>
        <w:rPr>
          <w:rFonts w:hint="eastAsia"/>
        </w:rPr>
        <w:t>的主要职责是在制订与评估规划时，从风险管理的角度对项目规划或计划进行审核并发表意见，不断寻找可能出现的任何意外情况，试着指出各个风险的管理策略及常用的管理方法，</w:t>
      </w:r>
      <w:r>
        <w:rPr>
          <w:rFonts w:hint="eastAsia"/>
        </w:rPr>
        <w:lastRenderedPageBreak/>
        <w:t>以随时处理出现的风险，风险管理者最好是由项目主管以外的人担任。风险管理岗位的人数依据项目大小来决定，一般</w:t>
      </w:r>
      <w:r>
        <w:rPr>
          <w:rFonts w:hint="eastAsia"/>
        </w:rPr>
        <w:t>2</w:t>
      </w:r>
      <w:r>
        <w:rPr>
          <w:rFonts w:hint="eastAsia"/>
        </w:rPr>
        <w:t>—</w:t>
      </w:r>
      <w:r>
        <w:rPr>
          <w:rFonts w:hint="eastAsia"/>
        </w:rPr>
        <w:t>3</w:t>
      </w:r>
      <w:r>
        <w:rPr>
          <w:rFonts w:hint="eastAsia"/>
        </w:rPr>
        <w:t>人较为适合。</w:t>
      </w:r>
    </w:p>
    <w:p w14:paraId="6EC8A097" w14:textId="77777777" w:rsidR="009D6247" w:rsidRDefault="00000000">
      <w:pPr>
        <w:ind w:firstLine="480"/>
      </w:pPr>
      <w:r>
        <w:rPr>
          <w:rFonts w:hint="eastAsia"/>
        </w:rPr>
        <w:t>（</w:t>
      </w:r>
      <w:r>
        <w:rPr>
          <w:rFonts w:hint="eastAsia"/>
        </w:rPr>
        <w:t>2</w:t>
      </w:r>
      <w:r>
        <w:rPr>
          <w:rFonts w:hint="eastAsia"/>
        </w:rPr>
        <w:t>）</w:t>
      </w:r>
      <w:proofErr w:type="gramStart"/>
      <w:r>
        <w:rPr>
          <w:rFonts w:hint="eastAsia"/>
        </w:rPr>
        <w:t>双项目</w:t>
      </w:r>
      <w:proofErr w:type="gramEnd"/>
      <w:r>
        <w:rPr>
          <w:rFonts w:hint="eastAsia"/>
        </w:rPr>
        <w:t>经理</w:t>
      </w:r>
    </w:p>
    <w:p w14:paraId="21C5A6D6" w14:textId="77777777" w:rsidR="009D6247" w:rsidRDefault="00000000">
      <w:pPr>
        <w:ind w:firstLine="480"/>
      </w:pPr>
      <w:r>
        <w:rPr>
          <w:rFonts w:hint="eastAsia"/>
        </w:rPr>
        <w:t>为项目开发项目设定两个项目经理岗位，一个负责技术岗位，另一个负责管理岗位。目前，国内的软件开发企业的项目经理一般都是一名，而且是技术出生的占绝对多数，他们主要擅长的是技术研发，在管理方面先天不足，这不利于项目风险管理和</w:t>
      </w:r>
      <w:proofErr w:type="gramStart"/>
      <w:r>
        <w:rPr>
          <w:rFonts w:hint="eastAsia"/>
        </w:rPr>
        <w:t>控</w:t>
      </w:r>
      <w:r>
        <w:rPr>
          <w:rFonts w:hint="eastAsia"/>
        </w:rPr>
        <w:t xml:space="preserve"> </w:t>
      </w:r>
      <w:proofErr w:type="gramEnd"/>
      <w:r>
        <w:rPr>
          <w:rFonts w:hint="eastAsia"/>
        </w:rPr>
        <w:t>制。通过增加专门的管理经理岗位，可以弥补技术出生的项目经理的不足，提升软件开发项目的管理水平。而且这样的经验也已得到了国外业界大多企业的认可。</w:t>
      </w:r>
    </w:p>
    <w:p w14:paraId="369E1B76" w14:textId="77777777" w:rsidR="009D6247" w:rsidRDefault="00000000">
      <w:pPr>
        <w:ind w:firstLine="480"/>
      </w:pPr>
      <w:r>
        <w:rPr>
          <w:rFonts w:hint="eastAsia"/>
        </w:rPr>
        <w:t>2</w:t>
      </w:r>
      <w:r>
        <w:rPr>
          <w:rFonts w:hint="eastAsia"/>
        </w:rPr>
        <w:t>、建立有效的风险控制管理过程</w:t>
      </w:r>
    </w:p>
    <w:p w14:paraId="6A904ECA" w14:textId="77777777" w:rsidR="009D6247" w:rsidRDefault="00000000">
      <w:pPr>
        <w:ind w:firstLine="480"/>
      </w:pPr>
      <w:r>
        <w:rPr>
          <w:rFonts w:hint="eastAsia"/>
        </w:rPr>
        <w:t>风险管理过程包括培训，风险识别、风险分析、风险计划、执行计划、跟踪计划等活动，有效的风险管理过程应是学习型的、持续的和不断改进的。根据企业和项目的实际情况，进行科学的项目风险和控制，对项目的成功研发有着举足轻重的意义。在项目开发的过程中，进行必要的项目风险分析，制定符合项目特点的风险评估和监督机制，特别是要定期对项目的风险状况进行评估和监管，发现意外风险或者是风险超出预期的一定要重点关照。发现问题要立即上报，尽快解决。并建立风险监管日志，实行“岗位负责制”，将软件开发项目的风险降到最低。</w:t>
      </w:r>
    </w:p>
    <w:p w14:paraId="74479F10" w14:textId="77777777" w:rsidR="009D6247" w:rsidRDefault="00000000">
      <w:pPr>
        <w:ind w:firstLine="480"/>
      </w:pPr>
      <w:r>
        <w:br w:type="page"/>
      </w:r>
    </w:p>
    <w:p w14:paraId="43234E06" w14:textId="77777777" w:rsidR="009D6247" w:rsidRDefault="00000000">
      <w:pPr>
        <w:pStyle w:val="1"/>
      </w:pPr>
      <w:bookmarkStart w:id="625" w:name="_Toc213053891"/>
      <w:r>
        <w:rPr>
          <w:rFonts w:hint="eastAsia"/>
        </w:rPr>
        <w:lastRenderedPageBreak/>
        <w:t>附表：</w:t>
      </w:r>
      <w:bookmarkEnd w:id="625"/>
    </w:p>
    <w:p w14:paraId="44E786B5" w14:textId="77777777" w:rsidR="009D6247" w:rsidRDefault="00000000">
      <w:pPr>
        <w:pStyle w:val="2"/>
      </w:pPr>
      <w:bookmarkStart w:id="626" w:name="_Toc212385570"/>
      <w:bookmarkStart w:id="627" w:name="_Toc213053892"/>
      <w:r>
        <w:rPr>
          <w:rFonts w:hint="eastAsia"/>
        </w:rPr>
        <w:t>附表</w:t>
      </w:r>
      <w:r>
        <w:rPr>
          <w:rFonts w:hint="eastAsia"/>
        </w:rPr>
        <w:t>1</w:t>
      </w:r>
      <w:r>
        <w:rPr>
          <w:rFonts w:hint="eastAsia"/>
        </w:rPr>
        <w:t>、总投资估算表</w:t>
      </w:r>
      <w:bookmarkEnd w:id="626"/>
      <w:bookmarkEnd w:id="627"/>
    </w:p>
    <w:p w14:paraId="012799E3" w14:textId="77777777" w:rsidR="009D6247" w:rsidRDefault="00000000">
      <w:pPr>
        <w:ind w:right="240" w:firstLine="480"/>
        <w:jc w:val="right"/>
      </w:pPr>
      <w:r>
        <w:rPr>
          <w:rFonts w:hint="eastAsia"/>
        </w:rPr>
        <w:t>单位：万元</w:t>
      </w:r>
    </w:p>
    <w:tbl>
      <w:tblPr>
        <w:tblW w:w="8982" w:type="dxa"/>
        <w:jc w:val="center"/>
        <w:tblLook w:val="04A0" w:firstRow="1" w:lastRow="0" w:firstColumn="1" w:lastColumn="0" w:noHBand="0" w:noVBand="1"/>
      </w:tblPr>
      <w:tblGrid>
        <w:gridCol w:w="920"/>
        <w:gridCol w:w="3414"/>
        <w:gridCol w:w="1368"/>
        <w:gridCol w:w="1260"/>
        <w:gridCol w:w="2020"/>
      </w:tblGrid>
      <w:tr w:rsidR="009D6247" w14:paraId="21D333CF" w14:textId="77777777">
        <w:trPr>
          <w:trHeight w:val="270"/>
          <w:jc w:val="center"/>
        </w:trPr>
        <w:tc>
          <w:tcPr>
            <w:tcW w:w="920" w:type="dxa"/>
            <w:tcBorders>
              <w:top w:val="single" w:sz="4" w:space="0" w:color="auto"/>
              <w:left w:val="single" w:sz="4" w:space="0" w:color="auto"/>
              <w:bottom w:val="single" w:sz="4" w:space="0" w:color="auto"/>
              <w:right w:val="single" w:sz="4" w:space="0" w:color="auto"/>
            </w:tcBorders>
            <w:noWrap/>
            <w:vAlign w:val="center"/>
          </w:tcPr>
          <w:p w14:paraId="7D11C3D1" w14:textId="77777777" w:rsidR="009D6247" w:rsidRDefault="00000000">
            <w:pPr>
              <w:widowControl/>
              <w:spacing w:line="240" w:lineRule="auto"/>
              <w:ind w:firstLineChars="0" w:firstLine="0"/>
              <w:jc w:val="center"/>
              <w:rPr>
                <w:b/>
                <w:bCs/>
                <w:kern w:val="0"/>
                <w:sz w:val="22"/>
                <w:szCs w:val="22"/>
              </w:rPr>
            </w:pPr>
            <w:r>
              <w:rPr>
                <w:b/>
                <w:bCs/>
                <w:kern w:val="0"/>
                <w:sz w:val="22"/>
                <w:szCs w:val="22"/>
              </w:rPr>
              <w:t>序号</w:t>
            </w:r>
          </w:p>
        </w:tc>
        <w:tc>
          <w:tcPr>
            <w:tcW w:w="3414" w:type="dxa"/>
            <w:tcBorders>
              <w:top w:val="single" w:sz="4" w:space="0" w:color="auto"/>
              <w:left w:val="nil"/>
              <w:bottom w:val="single" w:sz="4" w:space="0" w:color="auto"/>
              <w:right w:val="single" w:sz="4" w:space="0" w:color="auto"/>
            </w:tcBorders>
            <w:noWrap/>
            <w:vAlign w:val="center"/>
          </w:tcPr>
          <w:p w14:paraId="2D9216D9" w14:textId="77777777" w:rsidR="009D6247" w:rsidRDefault="00000000">
            <w:pPr>
              <w:widowControl/>
              <w:spacing w:line="240" w:lineRule="auto"/>
              <w:ind w:firstLineChars="0" w:firstLine="0"/>
              <w:jc w:val="center"/>
              <w:rPr>
                <w:b/>
                <w:bCs/>
                <w:kern w:val="0"/>
                <w:sz w:val="22"/>
                <w:szCs w:val="22"/>
              </w:rPr>
            </w:pPr>
            <w:r>
              <w:rPr>
                <w:b/>
                <w:bCs/>
                <w:kern w:val="0"/>
                <w:sz w:val="22"/>
                <w:szCs w:val="22"/>
              </w:rPr>
              <w:t>建设内容</w:t>
            </w:r>
          </w:p>
        </w:tc>
        <w:tc>
          <w:tcPr>
            <w:tcW w:w="1368" w:type="dxa"/>
            <w:tcBorders>
              <w:top w:val="single" w:sz="4" w:space="0" w:color="auto"/>
              <w:left w:val="nil"/>
              <w:bottom w:val="single" w:sz="4" w:space="0" w:color="auto"/>
              <w:right w:val="single" w:sz="4" w:space="0" w:color="auto"/>
            </w:tcBorders>
            <w:noWrap/>
            <w:vAlign w:val="center"/>
          </w:tcPr>
          <w:p w14:paraId="5883484A" w14:textId="77777777" w:rsidR="009D6247" w:rsidRDefault="00000000">
            <w:pPr>
              <w:widowControl/>
              <w:spacing w:line="240" w:lineRule="auto"/>
              <w:ind w:firstLineChars="0" w:firstLine="0"/>
              <w:jc w:val="center"/>
              <w:rPr>
                <w:b/>
                <w:bCs/>
                <w:kern w:val="0"/>
                <w:sz w:val="22"/>
                <w:szCs w:val="22"/>
              </w:rPr>
            </w:pPr>
            <w:r>
              <w:rPr>
                <w:b/>
                <w:bCs/>
                <w:kern w:val="0"/>
                <w:sz w:val="22"/>
                <w:szCs w:val="22"/>
              </w:rPr>
              <w:t>可</w:t>
            </w:r>
            <w:proofErr w:type="gramStart"/>
            <w:r>
              <w:rPr>
                <w:b/>
                <w:bCs/>
                <w:kern w:val="0"/>
                <w:sz w:val="22"/>
                <w:szCs w:val="22"/>
              </w:rPr>
              <w:t>研</w:t>
            </w:r>
            <w:proofErr w:type="gramEnd"/>
            <w:r>
              <w:rPr>
                <w:b/>
                <w:bCs/>
                <w:kern w:val="0"/>
                <w:sz w:val="22"/>
                <w:szCs w:val="22"/>
              </w:rPr>
              <w:t>投资（万元）</w:t>
            </w:r>
          </w:p>
        </w:tc>
        <w:tc>
          <w:tcPr>
            <w:tcW w:w="1260" w:type="dxa"/>
            <w:tcBorders>
              <w:top w:val="single" w:sz="4" w:space="0" w:color="auto"/>
              <w:left w:val="nil"/>
              <w:bottom w:val="single" w:sz="4" w:space="0" w:color="auto"/>
              <w:right w:val="single" w:sz="4" w:space="0" w:color="auto"/>
            </w:tcBorders>
            <w:noWrap/>
            <w:vAlign w:val="center"/>
          </w:tcPr>
          <w:p w14:paraId="3F792755" w14:textId="77777777" w:rsidR="009D6247" w:rsidRDefault="00000000">
            <w:pPr>
              <w:widowControl/>
              <w:spacing w:line="240" w:lineRule="auto"/>
              <w:ind w:firstLineChars="0" w:firstLine="0"/>
              <w:jc w:val="center"/>
              <w:rPr>
                <w:b/>
                <w:bCs/>
                <w:kern w:val="0"/>
                <w:sz w:val="22"/>
                <w:szCs w:val="22"/>
              </w:rPr>
            </w:pPr>
            <w:r>
              <w:rPr>
                <w:b/>
                <w:bCs/>
                <w:kern w:val="0"/>
                <w:sz w:val="22"/>
                <w:szCs w:val="22"/>
              </w:rPr>
              <w:t>比例（</w:t>
            </w:r>
            <w:r>
              <w:rPr>
                <w:b/>
                <w:bCs/>
                <w:kern w:val="0"/>
                <w:sz w:val="22"/>
                <w:szCs w:val="22"/>
              </w:rPr>
              <w:t>%</w:t>
            </w:r>
            <w:r>
              <w:rPr>
                <w:b/>
                <w:bCs/>
                <w:kern w:val="0"/>
                <w:sz w:val="22"/>
                <w:szCs w:val="22"/>
              </w:rPr>
              <w:t>）</w:t>
            </w:r>
          </w:p>
        </w:tc>
        <w:tc>
          <w:tcPr>
            <w:tcW w:w="2020" w:type="dxa"/>
            <w:tcBorders>
              <w:top w:val="single" w:sz="4" w:space="0" w:color="000000"/>
              <w:left w:val="nil"/>
              <w:bottom w:val="single" w:sz="4" w:space="0" w:color="auto"/>
              <w:right w:val="single" w:sz="4" w:space="0" w:color="auto"/>
            </w:tcBorders>
            <w:vAlign w:val="center"/>
          </w:tcPr>
          <w:p w14:paraId="25E6C9AA" w14:textId="77777777" w:rsidR="009D6247" w:rsidRDefault="00000000">
            <w:pPr>
              <w:widowControl/>
              <w:spacing w:line="240" w:lineRule="auto"/>
              <w:ind w:firstLineChars="0" w:firstLine="0"/>
              <w:jc w:val="center"/>
              <w:rPr>
                <w:b/>
                <w:bCs/>
                <w:kern w:val="0"/>
                <w:sz w:val="22"/>
                <w:szCs w:val="22"/>
              </w:rPr>
            </w:pPr>
            <w:r>
              <w:rPr>
                <w:b/>
                <w:bCs/>
                <w:kern w:val="0"/>
                <w:sz w:val="22"/>
                <w:szCs w:val="22"/>
              </w:rPr>
              <w:t>备注</w:t>
            </w:r>
          </w:p>
        </w:tc>
      </w:tr>
      <w:tr w:rsidR="009D6247" w14:paraId="1798CB85" w14:textId="77777777">
        <w:trPr>
          <w:trHeight w:val="540"/>
          <w:jc w:val="center"/>
        </w:trPr>
        <w:tc>
          <w:tcPr>
            <w:tcW w:w="920" w:type="dxa"/>
            <w:tcBorders>
              <w:top w:val="nil"/>
              <w:left w:val="single" w:sz="4" w:space="0" w:color="auto"/>
              <w:bottom w:val="single" w:sz="4" w:space="0" w:color="auto"/>
              <w:right w:val="single" w:sz="4" w:space="0" w:color="auto"/>
            </w:tcBorders>
            <w:noWrap/>
            <w:vAlign w:val="center"/>
          </w:tcPr>
          <w:p w14:paraId="3E7756C1" w14:textId="77777777" w:rsidR="009D6247" w:rsidRDefault="00000000">
            <w:pPr>
              <w:widowControl/>
              <w:spacing w:line="240" w:lineRule="auto"/>
              <w:ind w:firstLineChars="0" w:firstLine="0"/>
              <w:jc w:val="center"/>
              <w:rPr>
                <w:color w:val="000000"/>
                <w:kern w:val="0"/>
                <w:sz w:val="22"/>
                <w:szCs w:val="22"/>
              </w:rPr>
            </w:pPr>
            <w:proofErr w:type="gramStart"/>
            <w:r>
              <w:rPr>
                <w:color w:val="000000"/>
                <w:kern w:val="0"/>
                <w:sz w:val="22"/>
                <w:szCs w:val="22"/>
              </w:rPr>
              <w:t>一</w:t>
            </w:r>
            <w:proofErr w:type="gramEnd"/>
          </w:p>
        </w:tc>
        <w:tc>
          <w:tcPr>
            <w:tcW w:w="3414" w:type="dxa"/>
            <w:tcBorders>
              <w:top w:val="nil"/>
              <w:left w:val="nil"/>
              <w:bottom w:val="single" w:sz="4" w:space="0" w:color="auto"/>
              <w:right w:val="single" w:sz="4" w:space="0" w:color="auto"/>
            </w:tcBorders>
            <w:noWrap/>
            <w:vAlign w:val="center"/>
          </w:tcPr>
          <w:p w14:paraId="0347F9B1"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项目建设费用</w:t>
            </w:r>
          </w:p>
        </w:tc>
        <w:tc>
          <w:tcPr>
            <w:tcW w:w="1368" w:type="dxa"/>
            <w:tcBorders>
              <w:top w:val="nil"/>
              <w:left w:val="nil"/>
              <w:bottom w:val="single" w:sz="4" w:space="0" w:color="auto"/>
              <w:right w:val="single" w:sz="4" w:space="0" w:color="auto"/>
            </w:tcBorders>
            <w:noWrap/>
            <w:vAlign w:val="center"/>
          </w:tcPr>
          <w:p w14:paraId="7B42AB07"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11064.8</w:t>
            </w:r>
          </w:p>
        </w:tc>
        <w:tc>
          <w:tcPr>
            <w:tcW w:w="1260" w:type="dxa"/>
            <w:tcBorders>
              <w:top w:val="nil"/>
              <w:left w:val="nil"/>
              <w:bottom w:val="single" w:sz="4" w:space="0" w:color="auto"/>
              <w:right w:val="single" w:sz="4" w:space="0" w:color="auto"/>
            </w:tcBorders>
            <w:noWrap/>
            <w:vAlign w:val="center"/>
          </w:tcPr>
          <w:p w14:paraId="47A8206F"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88.79 </w:t>
            </w:r>
          </w:p>
        </w:tc>
        <w:tc>
          <w:tcPr>
            <w:tcW w:w="2020" w:type="dxa"/>
            <w:tcBorders>
              <w:top w:val="nil"/>
              <w:left w:val="nil"/>
              <w:bottom w:val="single" w:sz="4" w:space="0" w:color="auto"/>
              <w:right w:val="single" w:sz="4" w:space="0" w:color="auto"/>
            </w:tcBorders>
            <w:vAlign w:val="center"/>
          </w:tcPr>
          <w:p w14:paraId="17F11AAB" w14:textId="77777777" w:rsidR="009D6247" w:rsidRDefault="00000000">
            <w:pPr>
              <w:widowControl/>
              <w:spacing w:line="240" w:lineRule="auto"/>
              <w:ind w:firstLineChars="0" w:firstLine="0"/>
              <w:jc w:val="center"/>
              <w:rPr>
                <w:b/>
                <w:bCs/>
                <w:kern w:val="0"/>
                <w:sz w:val="22"/>
                <w:szCs w:val="22"/>
              </w:rPr>
            </w:pPr>
            <w:r>
              <w:rPr>
                <w:b/>
                <w:bCs/>
                <w:kern w:val="0"/>
                <w:sz w:val="22"/>
                <w:szCs w:val="22"/>
              </w:rPr>
              <w:t>（一）</w:t>
            </w:r>
            <w:r>
              <w:rPr>
                <w:b/>
                <w:bCs/>
                <w:kern w:val="0"/>
                <w:sz w:val="22"/>
                <w:szCs w:val="22"/>
              </w:rPr>
              <w:t>+</w:t>
            </w:r>
            <w:r>
              <w:rPr>
                <w:b/>
                <w:bCs/>
                <w:kern w:val="0"/>
                <w:sz w:val="22"/>
                <w:szCs w:val="22"/>
              </w:rPr>
              <w:t>（二）</w:t>
            </w:r>
            <w:r>
              <w:rPr>
                <w:b/>
                <w:bCs/>
                <w:kern w:val="0"/>
                <w:sz w:val="22"/>
                <w:szCs w:val="22"/>
              </w:rPr>
              <w:t>+</w:t>
            </w:r>
            <w:r>
              <w:rPr>
                <w:b/>
                <w:bCs/>
                <w:kern w:val="0"/>
                <w:sz w:val="22"/>
                <w:szCs w:val="22"/>
              </w:rPr>
              <w:t>（三）</w:t>
            </w:r>
            <w:r>
              <w:rPr>
                <w:b/>
                <w:bCs/>
                <w:kern w:val="0"/>
                <w:sz w:val="22"/>
                <w:szCs w:val="22"/>
              </w:rPr>
              <w:t>+</w:t>
            </w:r>
            <w:r>
              <w:rPr>
                <w:b/>
                <w:bCs/>
                <w:kern w:val="0"/>
                <w:sz w:val="22"/>
                <w:szCs w:val="22"/>
              </w:rPr>
              <w:t>（四）</w:t>
            </w:r>
            <w:r>
              <w:rPr>
                <w:b/>
                <w:bCs/>
                <w:kern w:val="0"/>
                <w:sz w:val="22"/>
                <w:szCs w:val="22"/>
              </w:rPr>
              <w:t>+</w:t>
            </w:r>
            <w:r>
              <w:rPr>
                <w:b/>
                <w:bCs/>
                <w:kern w:val="0"/>
                <w:sz w:val="22"/>
                <w:szCs w:val="22"/>
              </w:rPr>
              <w:t>（五）</w:t>
            </w:r>
          </w:p>
        </w:tc>
      </w:tr>
      <w:tr w:rsidR="009D6247" w14:paraId="2A2EF064"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5BC46609"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（一）</w:t>
            </w:r>
          </w:p>
        </w:tc>
        <w:tc>
          <w:tcPr>
            <w:tcW w:w="3414" w:type="dxa"/>
            <w:tcBorders>
              <w:top w:val="nil"/>
              <w:left w:val="nil"/>
              <w:bottom w:val="single" w:sz="4" w:space="0" w:color="auto"/>
              <w:right w:val="single" w:sz="4" w:space="0" w:color="auto"/>
            </w:tcBorders>
            <w:noWrap/>
            <w:vAlign w:val="center"/>
          </w:tcPr>
          <w:p w14:paraId="188B545E" w14:textId="77777777" w:rsidR="009D6247" w:rsidRDefault="00000000">
            <w:pPr>
              <w:widowControl/>
              <w:spacing w:line="240" w:lineRule="auto"/>
              <w:ind w:firstLineChars="0" w:firstLine="0"/>
              <w:jc w:val="center"/>
              <w:rPr>
                <w:b/>
                <w:bCs/>
                <w:color w:val="000000"/>
                <w:kern w:val="0"/>
                <w:sz w:val="22"/>
                <w:szCs w:val="22"/>
              </w:rPr>
            </w:pPr>
            <w:proofErr w:type="gramStart"/>
            <w:r>
              <w:rPr>
                <w:b/>
                <w:bCs/>
                <w:color w:val="000000"/>
                <w:kern w:val="0"/>
                <w:sz w:val="22"/>
                <w:szCs w:val="22"/>
              </w:rPr>
              <w:t>智算基础</w:t>
            </w:r>
            <w:proofErr w:type="gramEnd"/>
            <w:r>
              <w:rPr>
                <w:b/>
                <w:bCs/>
                <w:color w:val="000000"/>
                <w:kern w:val="0"/>
                <w:sz w:val="22"/>
                <w:szCs w:val="22"/>
              </w:rPr>
              <w:t>设施</w:t>
            </w:r>
          </w:p>
        </w:tc>
        <w:tc>
          <w:tcPr>
            <w:tcW w:w="1368" w:type="dxa"/>
            <w:tcBorders>
              <w:top w:val="nil"/>
              <w:left w:val="nil"/>
              <w:bottom w:val="single" w:sz="4" w:space="0" w:color="auto"/>
              <w:right w:val="single" w:sz="4" w:space="0" w:color="auto"/>
            </w:tcBorders>
            <w:noWrap/>
            <w:vAlign w:val="center"/>
          </w:tcPr>
          <w:p w14:paraId="34305F9C"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820.21</w:t>
            </w:r>
          </w:p>
        </w:tc>
        <w:tc>
          <w:tcPr>
            <w:tcW w:w="1260" w:type="dxa"/>
            <w:tcBorders>
              <w:top w:val="nil"/>
              <w:left w:val="nil"/>
              <w:bottom w:val="single" w:sz="4" w:space="0" w:color="auto"/>
              <w:right w:val="single" w:sz="4" w:space="0" w:color="auto"/>
            </w:tcBorders>
            <w:noWrap/>
            <w:vAlign w:val="center"/>
          </w:tcPr>
          <w:p w14:paraId="3ED0A5C2"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6.58 </w:t>
            </w:r>
          </w:p>
        </w:tc>
        <w:tc>
          <w:tcPr>
            <w:tcW w:w="2020" w:type="dxa"/>
            <w:tcBorders>
              <w:top w:val="nil"/>
              <w:left w:val="nil"/>
              <w:bottom w:val="single" w:sz="4" w:space="0" w:color="auto"/>
              <w:right w:val="single" w:sz="4" w:space="0" w:color="auto"/>
            </w:tcBorders>
            <w:vAlign w:val="center"/>
          </w:tcPr>
          <w:p w14:paraId="6573E542" w14:textId="77777777" w:rsidR="009D6247" w:rsidRDefault="00000000">
            <w:pPr>
              <w:widowControl/>
              <w:spacing w:line="240" w:lineRule="auto"/>
              <w:ind w:firstLineChars="0" w:firstLine="0"/>
              <w:jc w:val="center"/>
              <w:rPr>
                <w:b/>
                <w:bCs/>
                <w:kern w:val="0"/>
                <w:sz w:val="22"/>
                <w:szCs w:val="22"/>
              </w:rPr>
            </w:pPr>
            <w:r>
              <w:rPr>
                <w:b/>
                <w:bCs/>
                <w:kern w:val="0"/>
                <w:sz w:val="22"/>
                <w:szCs w:val="22"/>
              </w:rPr>
              <w:t xml:space="preserve">　</w:t>
            </w:r>
          </w:p>
        </w:tc>
      </w:tr>
      <w:tr w:rsidR="009D6247" w14:paraId="23BAEDE7"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65C8F6E1"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1</w:t>
            </w:r>
          </w:p>
        </w:tc>
        <w:tc>
          <w:tcPr>
            <w:tcW w:w="3414" w:type="dxa"/>
            <w:tcBorders>
              <w:top w:val="nil"/>
              <w:left w:val="nil"/>
              <w:bottom w:val="single" w:sz="4" w:space="0" w:color="auto"/>
              <w:right w:val="single" w:sz="4" w:space="0" w:color="auto"/>
            </w:tcBorders>
            <w:noWrap/>
            <w:vAlign w:val="center"/>
          </w:tcPr>
          <w:p w14:paraId="69B40BAC"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自动驾驶数据汇聚存储</w:t>
            </w:r>
          </w:p>
        </w:tc>
        <w:tc>
          <w:tcPr>
            <w:tcW w:w="1368" w:type="dxa"/>
            <w:tcBorders>
              <w:top w:val="nil"/>
              <w:left w:val="nil"/>
              <w:bottom w:val="single" w:sz="4" w:space="0" w:color="auto"/>
              <w:right w:val="single" w:sz="4" w:space="0" w:color="auto"/>
            </w:tcBorders>
            <w:noWrap/>
            <w:vAlign w:val="center"/>
          </w:tcPr>
          <w:p w14:paraId="3B30C1F1"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400.21</w:t>
            </w:r>
          </w:p>
        </w:tc>
        <w:tc>
          <w:tcPr>
            <w:tcW w:w="1260" w:type="dxa"/>
            <w:tcBorders>
              <w:top w:val="nil"/>
              <w:left w:val="nil"/>
              <w:bottom w:val="single" w:sz="4" w:space="0" w:color="auto"/>
              <w:right w:val="single" w:sz="4" w:space="0" w:color="auto"/>
            </w:tcBorders>
            <w:noWrap/>
            <w:vAlign w:val="center"/>
          </w:tcPr>
          <w:p w14:paraId="588D0913"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 xml:space="preserve">3.21 </w:t>
            </w:r>
          </w:p>
        </w:tc>
        <w:tc>
          <w:tcPr>
            <w:tcW w:w="2020" w:type="dxa"/>
            <w:tcBorders>
              <w:top w:val="nil"/>
              <w:left w:val="nil"/>
              <w:bottom w:val="single" w:sz="4" w:space="0" w:color="auto"/>
              <w:right w:val="single" w:sz="4" w:space="0" w:color="auto"/>
            </w:tcBorders>
            <w:vAlign w:val="center"/>
          </w:tcPr>
          <w:p w14:paraId="35A20587" w14:textId="77777777" w:rsidR="009D6247" w:rsidRDefault="00000000">
            <w:pPr>
              <w:widowControl/>
              <w:spacing w:line="240" w:lineRule="auto"/>
              <w:ind w:firstLineChars="0" w:firstLine="0"/>
              <w:jc w:val="center"/>
              <w:rPr>
                <w:kern w:val="0"/>
                <w:sz w:val="22"/>
                <w:szCs w:val="22"/>
              </w:rPr>
            </w:pPr>
            <w:r>
              <w:rPr>
                <w:kern w:val="0"/>
                <w:sz w:val="22"/>
                <w:szCs w:val="22"/>
              </w:rPr>
              <w:t xml:space="preserve">　</w:t>
            </w:r>
          </w:p>
        </w:tc>
      </w:tr>
      <w:tr w:rsidR="009D6247" w14:paraId="7BF72B95"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554572EF"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2</w:t>
            </w:r>
          </w:p>
        </w:tc>
        <w:tc>
          <w:tcPr>
            <w:tcW w:w="3414" w:type="dxa"/>
            <w:tcBorders>
              <w:top w:val="nil"/>
              <w:left w:val="nil"/>
              <w:bottom w:val="single" w:sz="4" w:space="0" w:color="auto"/>
              <w:right w:val="single" w:sz="4" w:space="0" w:color="auto"/>
            </w:tcBorders>
            <w:noWrap/>
            <w:vAlign w:val="center"/>
          </w:tcPr>
          <w:p w14:paraId="6457279E" w14:textId="77777777" w:rsidR="009D6247" w:rsidRDefault="00000000">
            <w:pPr>
              <w:widowControl/>
              <w:spacing w:line="240" w:lineRule="auto"/>
              <w:ind w:firstLineChars="0" w:firstLine="0"/>
              <w:jc w:val="center"/>
              <w:rPr>
                <w:color w:val="000000"/>
                <w:kern w:val="0"/>
                <w:sz w:val="22"/>
                <w:szCs w:val="22"/>
              </w:rPr>
            </w:pPr>
            <w:proofErr w:type="gramStart"/>
            <w:r>
              <w:rPr>
                <w:color w:val="000000"/>
                <w:kern w:val="0"/>
                <w:sz w:val="22"/>
                <w:szCs w:val="22"/>
              </w:rPr>
              <w:t>算力和</w:t>
            </w:r>
            <w:proofErr w:type="gramEnd"/>
            <w:r>
              <w:rPr>
                <w:color w:val="000000"/>
                <w:kern w:val="0"/>
                <w:sz w:val="22"/>
                <w:szCs w:val="22"/>
              </w:rPr>
              <w:t>高性能存储</w:t>
            </w:r>
          </w:p>
        </w:tc>
        <w:tc>
          <w:tcPr>
            <w:tcW w:w="1368" w:type="dxa"/>
            <w:tcBorders>
              <w:top w:val="nil"/>
              <w:left w:val="nil"/>
              <w:bottom w:val="single" w:sz="4" w:space="0" w:color="auto"/>
              <w:right w:val="single" w:sz="4" w:space="0" w:color="auto"/>
            </w:tcBorders>
            <w:noWrap/>
            <w:vAlign w:val="center"/>
          </w:tcPr>
          <w:p w14:paraId="7E97CEB5"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420</w:t>
            </w:r>
          </w:p>
        </w:tc>
        <w:tc>
          <w:tcPr>
            <w:tcW w:w="1260" w:type="dxa"/>
            <w:tcBorders>
              <w:top w:val="nil"/>
              <w:left w:val="nil"/>
              <w:bottom w:val="single" w:sz="4" w:space="0" w:color="auto"/>
              <w:right w:val="single" w:sz="4" w:space="0" w:color="auto"/>
            </w:tcBorders>
            <w:noWrap/>
            <w:vAlign w:val="center"/>
          </w:tcPr>
          <w:p w14:paraId="20E1EEB1"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 xml:space="preserve">3.37 </w:t>
            </w:r>
          </w:p>
        </w:tc>
        <w:tc>
          <w:tcPr>
            <w:tcW w:w="2020" w:type="dxa"/>
            <w:tcBorders>
              <w:top w:val="nil"/>
              <w:left w:val="nil"/>
              <w:bottom w:val="single" w:sz="4" w:space="0" w:color="auto"/>
              <w:right w:val="single" w:sz="4" w:space="0" w:color="auto"/>
            </w:tcBorders>
            <w:vAlign w:val="center"/>
          </w:tcPr>
          <w:p w14:paraId="168EB660" w14:textId="77777777" w:rsidR="009D6247" w:rsidRDefault="00000000">
            <w:pPr>
              <w:widowControl/>
              <w:spacing w:line="240" w:lineRule="auto"/>
              <w:ind w:firstLineChars="0" w:firstLine="0"/>
              <w:jc w:val="left"/>
              <w:rPr>
                <w:kern w:val="0"/>
                <w:sz w:val="22"/>
                <w:szCs w:val="22"/>
              </w:rPr>
            </w:pPr>
            <w:r>
              <w:rPr>
                <w:kern w:val="0"/>
                <w:sz w:val="22"/>
                <w:szCs w:val="22"/>
              </w:rPr>
              <w:t xml:space="preserve">　</w:t>
            </w:r>
          </w:p>
        </w:tc>
      </w:tr>
      <w:tr w:rsidR="009D6247" w14:paraId="52674A55"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544FE17F"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（二）</w:t>
            </w:r>
          </w:p>
        </w:tc>
        <w:tc>
          <w:tcPr>
            <w:tcW w:w="3414" w:type="dxa"/>
            <w:tcBorders>
              <w:top w:val="nil"/>
              <w:left w:val="nil"/>
              <w:bottom w:val="single" w:sz="4" w:space="0" w:color="auto"/>
              <w:right w:val="single" w:sz="4" w:space="0" w:color="auto"/>
            </w:tcBorders>
            <w:noWrap/>
            <w:vAlign w:val="center"/>
          </w:tcPr>
          <w:p w14:paraId="178AB468"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数据融合中台</w:t>
            </w:r>
          </w:p>
        </w:tc>
        <w:tc>
          <w:tcPr>
            <w:tcW w:w="1368" w:type="dxa"/>
            <w:tcBorders>
              <w:top w:val="nil"/>
              <w:left w:val="nil"/>
              <w:bottom w:val="single" w:sz="4" w:space="0" w:color="auto"/>
              <w:right w:val="single" w:sz="4" w:space="0" w:color="auto"/>
            </w:tcBorders>
            <w:noWrap/>
            <w:vAlign w:val="center"/>
          </w:tcPr>
          <w:p w14:paraId="3F37C981"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4488</w:t>
            </w:r>
          </w:p>
        </w:tc>
        <w:tc>
          <w:tcPr>
            <w:tcW w:w="1260" w:type="dxa"/>
            <w:tcBorders>
              <w:top w:val="nil"/>
              <w:left w:val="nil"/>
              <w:bottom w:val="single" w:sz="4" w:space="0" w:color="auto"/>
              <w:right w:val="single" w:sz="4" w:space="0" w:color="auto"/>
            </w:tcBorders>
            <w:noWrap/>
            <w:vAlign w:val="center"/>
          </w:tcPr>
          <w:p w14:paraId="5A3A3DE4"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36.01 </w:t>
            </w:r>
          </w:p>
        </w:tc>
        <w:tc>
          <w:tcPr>
            <w:tcW w:w="2020" w:type="dxa"/>
            <w:tcBorders>
              <w:top w:val="nil"/>
              <w:left w:val="nil"/>
              <w:bottom w:val="single" w:sz="4" w:space="0" w:color="auto"/>
              <w:right w:val="single" w:sz="4" w:space="0" w:color="auto"/>
            </w:tcBorders>
            <w:vAlign w:val="center"/>
          </w:tcPr>
          <w:p w14:paraId="0765407A" w14:textId="77777777" w:rsidR="009D6247" w:rsidRDefault="00000000">
            <w:pPr>
              <w:widowControl/>
              <w:spacing w:line="240" w:lineRule="auto"/>
              <w:ind w:firstLineChars="0" w:firstLine="0"/>
              <w:jc w:val="left"/>
              <w:rPr>
                <w:b/>
                <w:bCs/>
                <w:kern w:val="0"/>
                <w:sz w:val="22"/>
                <w:szCs w:val="22"/>
              </w:rPr>
            </w:pPr>
            <w:r>
              <w:rPr>
                <w:b/>
                <w:bCs/>
                <w:kern w:val="0"/>
                <w:sz w:val="22"/>
                <w:szCs w:val="22"/>
              </w:rPr>
              <w:t xml:space="preserve">　</w:t>
            </w:r>
          </w:p>
        </w:tc>
      </w:tr>
      <w:tr w:rsidR="009D6247" w14:paraId="7F361D13"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5F9B79B1"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1</w:t>
            </w:r>
          </w:p>
        </w:tc>
        <w:tc>
          <w:tcPr>
            <w:tcW w:w="3414" w:type="dxa"/>
            <w:tcBorders>
              <w:top w:val="nil"/>
              <w:left w:val="nil"/>
              <w:bottom w:val="single" w:sz="4" w:space="0" w:color="auto"/>
              <w:right w:val="single" w:sz="4" w:space="0" w:color="auto"/>
            </w:tcBorders>
            <w:noWrap/>
            <w:vAlign w:val="center"/>
          </w:tcPr>
          <w:p w14:paraId="6A985AD5"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GIS</w:t>
            </w:r>
            <w:r>
              <w:rPr>
                <w:color w:val="000000"/>
                <w:kern w:val="0"/>
                <w:sz w:val="22"/>
                <w:szCs w:val="22"/>
              </w:rPr>
              <w:t>地理信息地图</w:t>
            </w:r>
          </w:p>
        </w:tc>
        <w:tc>
          <w:tcPr>
            <w:tcW w:w="1368" w:type="dxa"/>
            <w:tcBorders>
              <w:top w:val="nil"/>
              <w:left w:val="nil"/>
              <w:bottom w:val="single" w:sz="4" w:space="0" w:color="auto"/>
              <w:right w:val="single" w:sz="4" w:space="0" w:color="auto"/>
            </w:tcBorders>
            <w:noWrap/>
            <w:vAlign w:val="center"/>
          </w:tcPr>
          <w:p w14:paraId="71E18DEB"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1030</w:t>
            </w:r>
          </w:p>
        </w:tc>
        <w:tc>
          <w:tcPr>
            <w:tcW w:w="1260" w:type="dxa"/>
            <w:tcBorders>
              <w:top w:val="nil"/>
              <w:left w:val="nil"/>
              <w:bottom w:val="single" w:sz="4" w:space="0" w:color="auto"/>
              <w:right w:val="single" w:sz="4" w:space="0" w:color="auto"/>
            </w:tcBorders>
            <w:noWrap/>
            <w:vAlign w:val="center"/>
          </w:tcPr>
          <w:p w14:paraId="750E69D4"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 xml:space="preserve">8.27 </w:t>
            </w:r>
          </w:p>
        </w:tc>
        <w:tc>
          <w:tcPr>
            <w:tcW w:w="2020" w:type="dxa"/>
            <w:tcBorders>
              <w:top w:val="nil"/>
              <w:left w:val="nil"/>
              <w:bottom w:val="single" w:sz="4" w:space="0" w:color="auto"/>
              <w:right w:val="single" w:sz="4" w:space="0" w:color="auto"/>
            </w:tcBorders>
            <w:vAlign w:val="center"/>
          </w:tcPr>
          <w:p w14:paraId="44FED4CA" w14:textId="77777777" w:rsidR="009D6247" w:rsidRDefault="00000000">
            <w:pPr>
              <w:widowControl/>
              <w:spacing w:line="240" w:lineRule="auto"/>
              <w:ind w:firstLineChars="0" w:firstLine="0"/>
              <w:jc w:val="left"/>
              <w:rPr>
                <w:kern w:val="0"/>
                <w:sz w:val="22"/>
                <w:szCs w:val="22"/>
              </w:rPr>
            </w:pPr>
            <w:r>
              <w:rPr>
                <w:kern w:val="0"/>
                <w:sz w:val="22"/>
                <w:szCs w:val="22"/>
              </w:rPr>
              <w:t xml:space="preserve">　</w:t>
            </w:r>
          </w:p>
        </w:tc>
      </w:tr>
      <w:tr w:rsidR="009D6247" w14:paraId="60B23C25"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5A065DFB"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2</w:t>
            </w:r>
          </w:p>
        </w:tc>
        <w:tc>
          <w:tcPr>
            <w:tcW w:w="3414" w:type="dxa"/>
            <w:tcBorders>
              <w:top w:val="nil"/>
              <w:left w:val="nil"/>
              <w:bottom w:val="single" w:sz="4" w:space="0" w:color="auto"/>
              <w:right w:val="single" w:sz="4" w:space="0" w:color="auto"/>
            </w:tcBorders>
            <w:noWrap/>
            <w:vAlign w:val="center"/>
          </w:tcPr>
          <w:p w14:paraId="41505E98"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低代码开发能力</w:t>
            </w:r>
          </w:p>
        </w:tc>
        <w:tc>
          <w:tcPr>
            <w:tcW w:w="1368" w:type="dxa"/>
            <w:tcBorders>
              <w:top w:val="nil"/>
              <w:left w:val="nil"/>
              <w:bottom w:val="single" w:sz="4" w:space="0" w:color="auto"/>
              <w:right w:val="single" w:sz="4" w:space="0" w:color="auto"/>
            </w:tcBorders>
            <w:noWrap/>
            <w:vAlign w:val="center"/>
          </w:tcPr>
          <w:p w14:paraId="4349C316" w14:textId="77777777" w:rsidR="009D6247" w:rsidRDefault="00000000">
            <w:pPr>
              <w:widowControl/>
              <w:spacing w:line="240" w:lineRule="auto"/>
              <w:ind w:firstLineChars="0" w:firstLine="0"/>
              <w:jc w:val="center"/>
              <w:rPr>
                <w:kern w:val="0"/>
                <w:sz w:val="22"/>
                <w:szCs w:val="22"/>
              </w:rPr>
            </w:pPr>
            <w:r>
              <w:rPr>
                <w:kern w:val="0"/>
                <w:sz w:val="22"/>
                <w:szCs w:val="22"/>
              </w:rPr>
              <w:t>367</w:t>
            </w:r>
          </w:p>
        </w:tc>
        <w:tc>
          <w:tcPr>
            <w:tcW w:w="1260" w:type="dxa"/>
            <w:tcBorders>
              <w:top w:val="nil"/>
              <w:left w:val="nil"/>
              <w:bottom w:val="single" w:sz="4" w:space="0" w:color="auto"/>
              <w:right w:val="single" w:sz="4" w:space="0" w:color="auto"/>
            </w:tcBorders>
            <w:noWrap/>
            <w:vAlign w:val="center"/>
          </w:tcPr>
          <w:p w14:paraId="7FCE02F9" w14:textId="77777777" w:rsidR="009D6247" w:rsidRDefault="00000000">
            <w:pPr>
              <w:widowControl/>
              <w:spacing w:line="240" w:lineRule="auto"/>
              <w:ind w:firstLineChars="0" w:firstLine="0"/>
              <w:jc w:val="center"/>
              <w:rPr>
                <w:kern w:val="0"/>
                <w:sz w:val="22"/>
                <w:szCs w:val="22"/>
              </w:rPr>
            </w:pPr>
            <w:r>
              <w:rPr>
                <w:kern w:val="0"/>
                <w:sz w:val="22"/>
                <w:szCs w:val="22"/>
              </w:rPr>
              <w:t xml:space="preserve">2.94 </w:t>
            </w:r>
          </w:p>
        </w:tc>
        <w:tc>
          <w:tcPr>
            <w:tcW w:w="2020" w:type="dxa"/>
            <w:tcBorders>
              <w:top w:val="nil"/>
              <w:left w:val="nil"/>
              <w:bottom w:val="single" w:sz="4" w:space="0" w:color="auto"/>
              <w:right w:val="single" w:sz="4" w:space="0" w:color="auto"/>
            </w:tcBorders>
            <w:vAlign w:val="center"/>
          </w:tcPr>
          <w:p w14:paraId="1D54FE73" w14:textId="77777777" w:rsidR="009D6247" w:rsidRDefault="00000000">
            <w:pPr>
              <w:widowControl/>
              <w:spacing w:line="240" w:lineRule="auto"/>
              <w:ind w:firstLineChars="0" w:firstLine="0"/>
              <w:jc w:val="left"/>
              <w:rPr>
                <w:kern w:val="0"/>
                <w:sz w:val="22"/>
                <w:szCs w:val="22"/>
              </w:rPr>
            </w:pPr>
            <w:r>
              <w:rPr>
                <w:kern w:val="0"/>
                <w:sz w:val="22"/>
                <w:szCs w:val="22"/>
              </w:rPr>
              <w:t xml:space="preserve">　</w:t>
            </w:r>
          </w:p>
        </w:tc>
      </w:tr>
      <w:tr w:rsidR="009D6247" w14:paraId="1AB919CE" w14:textId="77777777">
        <w:trPr>
          <w:trHeight w:val="285"/>
          <w:jc w:val="center"/>
        </w:trPr>
        <w:tc>
          <w:tcPr>
            <w:tcW w:w="920" w:type="dxa"/>
            <w:tcBorders>
              <w:top w:val="nil"/>
              <w:left w:val="single" w:sz="4" w:space="0" w:color="auto"/>
              <w:bottom w:val="single" w:sz="4" w:space="0" w:color="auto"/>
              <w:right w:val="single" w:sz="4" w:space="0" w:color="auto"/>
            </w:tcBorders>
            <w:noWrap/>
            <w:vAlign w:val="center"/>
          </w:tcPr>
          <w:p w14:paraId="30BA4463"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3</w:t>
            </w:r>
          </w:p>
        </w:tc>
        <w:tc>
          <w:tcPr>
            <w:tcW w:w="3414" w:type="dxa"/>
            <w:tcBorders>
              <w:top w:val="nil"/>
              <w:left w:val="nil"/>
              <w:bottom w:val="single" w:sz="4" w:space="0" w:color="auto"/>
              <w:right w:val="single" w:sz="4" w:space="0" w:color="auto"/>
            </w:tcBorders>
            <w:noWrap/>
            <w:vAlign w:val="bottom"/>
          </w:tcPr>
          <w:p w14:paraId="74DE67D9" w14:textId="77777777" w:rsidR="009D6247" w:rsidRDefault="00000000">
            <w:pPr>
              <w:widowControl/>
              <w:spacing w:line="240" w:lineRule="auto"/>
              <w:ind w:firstLineChars="0" w:firstLine="0"/>
              <w:jc w:val="center"/>
              <w:rPr>
                <w:color w:val="000000"/>
                <w:kern w:val="0"/>
                <w:sz w:val="22"/>
                <w:szCs w:val="22"/>
              </w:rPr>
            </w:pPr>
            <w:proofErr w:type="gramStart"/>
            <w:r>
              <w:rPr>
                <w:color w:val="000000"/>
                <w:kern w:val="0"/>
                <w:sz w:val="22"/>
                <w:szCs w:val="22"/>
              </w:rPr>
              <w:t>数据湖</w:t>
            </w:r>
            <w:proofErr w:type="gramEnd"/>
            <w:r>
              <w:rPr>
                <w:color w:val="000000"/>
                <w:kern w:val="0"/>
                <w:sz w:val="22"/>
                <w:szCs w:val="22"/>
              </w:rPr>
              <w:t>仓库一体</w:t>
            </w:r>
          </w:p>
        </w:tc>
        <w:tc>
          <w:tcPr>
            <w:tcW w:w="1368" w:type="dxa"/>
            <w:tcBorders>
              <w:top w:val="nil"/>
              <w:left w:val="nil"/>
              <w:bottom w:val="single" w:sz="4" w:space="0" w:color="auto"/>
              <w:right w:val="single" w:sz="4" w:space="0" w:color="auto"/>
            </w:tcBorders>
            <w:noWrap/>
            <w:vAlign w:val="bottom"/>
          </w:tcPr>
          <w:p w14:paraId="1342E087"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1030</w:t>
            </w:r>
          </w:p>
        </w:tc>
        <w:tc>
          <w:tcPr>
            <w:tcW w:w="1260" w:type="dxa"/>
            <w:tcBorders>
              <w:top w:val="nil"/>
              <w:left w:val="nil"/>
              <w:bottom w:val="single" w:sz="4" w:space="0" w:color="auto"/>
              <w:right w:val="single" w:sz="4" w:space="0" w:color="auto"/>
            </w:tcBorders>
            <w:noWrap/>
            <w:vAlign w:val="bottom"/>
          </w:tcPr>
          <w:p w14:paraId="07AC55B7"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 xml:space="preserve">8.27 </w:t>
            </w:r>
          </w:p>
        </w:tc>
        <w:tc>
          <w:tcPr>
            <w:tcW w:w="2020" w:type="dxa"/>
            <w:tcBorders>
              <w:top w:val="nil"/>
              <w:left w:val="nil"/>
              <w:bottom w:val="single" w:sz="4" w:space="0" w:color="auto"/>
              <w:right w:val="single" w:sz="4" w:space="0" w:color="auto"/>
            </w:tcBorders>
            <w:vAlign w:val="center"/>
          </w:tcPr>
          <w:p w14:paraId="79610992" w14:textId="77777777" w:rsidR="009D6247" w:rsidRDefault="00000000">
            <w:pPr>
              <w:widowControl/>
              <w:spacing w:line="240" w:lineRule="auto"/>
              <w:ind w:firstLineChars="0" w:firstLine="0"/>
              <w:jc w:val="center"/>
              <w:rPr>
                <w:kern w:val="0"/>
                <w:sz w:val="22"/>
                <w:szCs w:val="22"/>
              </w:rPr>
            </w:pPr>
            <w:r>
              <w:rPr>
                <w:kern w:val="0"/>
                <w:sz w:val="22"/>
                <w:szCs w:val="22"/>
              </w:rPr>
              <w:t xml:space="preserve">　</w:t>
            </w:r>
          </w:p>
        </w:tc>
      </w:tr>
      <w:tr w:rsidR="009D6247" w14:paraId="7621CD90" w14:textId="77777777">
        <w:trPr>
          <w:trHeight w:val="285"/>
          <w:jc w:val="center"/>
        </w:trPr>
        <w:tc>
          <w:tcPr>
            <w:tcW w:w="920" w:type="dxa"/>
            <w:tcBorders>
              <w:top w:val="nil"/>
              <w:left w:val="single" w:sz="4" w:space="0" w:color="auto"/>
              <w:bottom w:val="single" w:sz="4" w:space="0" w:color="auto"/>
              <w:right w:val="single" w:sz="4" w:space="0" w:color="auto"/>
            </w:tcBorders>
            <w:noWrap/>
            <w:vAlign w:val="center"/>
          </w:tcPr>
          <w:p w14:paraId="4A1FBFBD"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4</w:t>
            </w:r>
          </w:p>
        </w:tc>
        <w:tc>
          <w:tcPr>
            <w:tcW w:w="3414" w:type="dxa"/>
            <w:tcBorders>
              <w:top w:val="nil"/>
              <w:left w:val="nil"/>
              <w:bottom w:val="single" w:sz="4" w:space="0" w:color="auto"/>
              <w:right w:val="single" w:sz="4" w:space="0" w:color="auto"/>
            </w:tcBorders>
            <w:noWrap/>
            <w:vAlign w:val="bottom"/>
          </w:tcPr>
          <w:p w14:paraId="3F0B8F93"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共性组件</w:t>
            </w:r>
          </w:p>
        </w:tc>
        <w:tc>
          <w:tcPr>
            <w:tcW w:w="1368" w:type="dxa"/>
            <w:tcBorders>
              <w:top w:val="nil"/>
              <w:left w:val="nil"/>
              <w:bottom w:val="single" w:sz="4" w:space="0" w:color="auto"/>
              <w:right w:val="single" w:sz="4" w:space="0" w:color="auto"/>
            </w:tcBorders>
            <w:noWrap/>
            <w:vAlign w:val="bottom"/>
          </w:tcPr>
          <w:p w14:paraId="398FD30B"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1000</w:t>
            </w:r>
          </w:p>
        </w:tc>
        <w:tc>
          <w:tcPr>
            <w:tcW w:w="1260" w:type="dxa"/>
            <w:tcBorders>
              <w:top w:val="nil"/>
              <w:left w:val="nil"/>
              <w:bottom w:val="single" w:sz="4" w:space="0" w:color="auto"/>
              <w:right w:val="single" w:sz="4" w:space="0" w:color="auto"/>
            </w:tcBorders>
            <w:noWrap/>
            <w:vAlign w:val="bottom"/>
          </w:tcPr>
          <w:p w14:paraId="5DA02243"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 xml:space="preserve">8.02 </w:t>
            </w:r>
          </w:p>
        </w:tc>
        <w:tc>
          <w:tcPr>
            <w:tcW w:w="2020" w:type="dxa"/>
            <w:tcBorders>
              <w:top w:val="nil"/>
              <w:left w:val="nil"/>
              <w:bottom w:val="single" w:sz="4" w:space="0" w:color="auto"/>
              <w:right w:val="single" w:sz="4" w:space="0" w:color="auto"/>
            </w:tcBorders>
            <w:vAlign w:val="center"/>
          </w:tcPr>
          <w:p w14:paraId="634F594D" w14:textId="77777777" w:rsidR="009D6247" w:rsidRDefault="00000000">
            <w:pPr>
              <w:widowControl/>
              <w:spacing w:line="240" w:lineRule="auto"/>
              <w:ind w:firstLineChars="0" w:firstLine="0"/>
              <w:jc w:val="center"/>
              <w:rPr>
                <w:kern w:val="0"/>
                <w:sz w:val="22"/>
                <w:szCs w:val="22"/>
              </w:rPr>
            </w:pPr>
            <w:r>
              <w:rPr>
                <w:kern w:val="0"/>
                <w:sz w:val="22"/>
                <w:szCs w:val="22"/>
              </w:rPr>
              <w:t xml:space="preserve">　</w:t>
            </w:r>
          </w:p>
        </w:tc>
      </w:tr>
      <w:tr w:rsidR="009D6247" w14:paraId="136BD6B7" w14:textId="77777777">
        <w:trPr>
          <w:trHeight w:val="285"/>
          <w:jc w:val="center"/>
        </w:trPr>
        <w:tc>
          <w:tcPr>
            <w:tcW w:w="920" w:type="dxa"/>
            <w:tcBorders>
              <w:top w:val="nil"/>
              <w:left w:val="single" w:sz="4" w:space="0" w:color="auto"/>
              <w:bottom w:val="single" w:sz="4" w:space="0" w:color="auto"/>
              <w:right w:val="single" w:sz="4" w:space="0" w:color="auto"/>
            </w:tcBorders>
            <w:noWrap/>
            <w:vAlign w:val="center"/>
          </w:tcPr>
          <w:p w14:paraId="09D8116A"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5</w:t>
            </w:r>
          </w:p>
        </w:tc>
        <w:tc>
          <w:tcPr>
            <w:tcW w:w="3414" w:type="dxa"/>
            <w:tcBorders>
              <w:top w:val="nil"/>
              <w:left w:val="nil"/>
              <w:bottom w:val="single" w:sz="4" w:space="0" w:color="auto"/>
              <w:right w:val="single" w:sz="4" w:space="0" w:color="auto"/>
            </w:tcBorders>
            <w:noWrap/>
            <w:vAlign w:val="bottom"/>
          </w:tcPr>
          <w:p w14:paraId="4120CBFA"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目录链</w:t>
            </w:r>
          </w:p>
        </w:tc>
        <w:tc>
          <w:tcPr>
            <w:tcW w:w="1368" w:type="dxa"/>
            <w:tcBorders>
              <w:top w:val="nil"/>
              <w:left w:val="nil"/>
              <w:bottom w:val="single" w:sz="4" w:space="0" w:color="auto"/>
              <w:right w:val="single" w:sz="4" w:space="0" w:color="auto"/>
            </w:tcBorders>
            <w:noWrap/>
            <w:vAlign w:val="bottom"/>
          </w:tcPr>
          <w:p w14:paraId="223DFFB4"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1061</w:t>
            </w:r>
          </w:p>
        </w:tc>
        <w:tc>
          <w:tcPr>
            <w:tcW w:w="1260" w:type="dxa"/>
            <w:tcBorders>
              <w:top w:val="nil"/>
              <w:left w:val="nil"/>
              <w:bottom w:val="single" w:sz="4" w:space="0" w:color="auto"/>
              <w:right w:val="single" w:sz="4" w:space="0" w:color="auto"/>
            </w:tcBorders>
            <w:noWrap/>
            <w:vAlign w:val="bottom"/>
          </w:tcPr>
          <w:p w14:paraId="3F87539D"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 xml:space="preserve">8.51 </w:t>
            </w:r>
          </w:p>
        </w:tc>
        <w:tc>
          <w:tcPr>
            <w:tcW w:w="2020" w:type="dxa"/>
            <w:tcBorders>
              <w:top w:val="nil"/>
              <w:left w:val="nil"/>
              <w:bottom w:val="single" w:sz="4" w:space="0" w:color="auto"/>
              <w:right w:val="single" w:sz="4" w:space="0" w:color="auto"/>
            </w:tcBorders>
            <w:vAlign w:val="center"/>
          </w:tcPr>
          <w:p w14:paraId="459F82DB" w14:textId="77777777" w:rsidR="009D6247" w:rsidRDefault="00000000">
            <w:pPr>
              <w:widowControl/>
              <w:spacing w:line="240" w:lineRule="auto"/>
              <w:ind w:firstLineChars="0" w:firstLine="0"/>
              <w:jc w:val="center"/>
              <w:rPr>
                <w:b/>
                <w:bCs/>
                <w:kern w:val="0"/>
                <w:sz w:val="22"/>
                <w:szCs w:val="22"/>
              </w:rPr>
            </w:pPr>
            <w:r>
              <w:rPr>
                <w:b/>
                <w:bCs/>
                <w:kern w:val="0"/>
                <w:sz w:val="22"/>
                <w:szCs w:val="22"/>
              </w:rPr>
              <w:t xml:space="preserve">　</w:t>
            </w:r>
          </w:p>
        </w:tc>
      </w:tr>
      <w:tr w:rsidR="009D6247" w14:paraId="75DA30EE"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2B18E513"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（三）</w:t>
            </w:r>
          </w:p>
        </w:tc>
        <w:tc>
          <w:tcPr>
            <w:tcW w:w="3414" w:type="dxa"/>
            <w:tcBorders>
              <w:top w:val="nil"/>
              <w:left w:val="nil"/>
              <w:bottom w:val="single" w:sz="4" w:space="0" w:color="auto"/>
              <w:right w:val="single" w:sz="4" w:space="0" w:color="auto"/>
            </w:tcBorders>
            <w:noWrap/>
            <w:vAlign w:val="center"/>
          </w:tcPr>
          <w:p w14:paraId="7518E563"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进阶支撑能力</w:t>
            </w:r>
          </w:p>
        </w:tc>
        <w:tc>
          <w:tcPr>
            <w:tcW w:w="1368" w:type="dxa"/>
            <w:tcBorders>
              <w:top w:val="nil"/>
              <w:left w:val="nil"/>
              <w:bottom w:val="single" w:sz="4" w:space="0" w:color="auto"/>
              <w:right w:val="single" w:sz="4" w:space="0" w:color="auto"/>
            </w:tcBorders>
            <w:noWrap/>
            <w:vAlign w:val="center"/>
          </w:tcPr>
          <w:p w14:paraId="5724FED9"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4456.59</w:t>
            </w:r>
          </w:p>
        </w:tc>
        <w:tc>
          <w:tcPr>
            <w:tcW w:w="1260" w:type="dxa"/>
            <w:tcBorders>
              <w:top w:val="nil"/>
              <w:left w:val="nil"/>
              <w:bottom w:val="single" w:sz="4" w:space="0" w:color="auto"/>
              <w:right w:val="single" w:sz="4" w:space="0" w:color="auto"/>
            </w:tcBorders>
            <w:noWrap/>
            <w:vAlign w:val="center"/>
          </w:tcPr>
          <w:p w14:paraId="4151BCA6"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35.76 </w:t>
            </w:r>
          </w:p>
        </w:tc>
        <w:tc>
          <w:tcPr>
            <w:tcW w:w="2020" w:type="dxa"/>
            <w:tcBorders>
              <w:top w:val="nil"/>
              <w:left w:val="nil"/>
              <w:bottom w:val="single" w:sz="4" w:space="0" w:color="auto"/>
              <w:right w:val="single" w:sz="4" w:space="0" w:color="auto"/>
            </w:tcBorders>
            <w:vAlign w:val="center"/>
          </w:tcPr>
          <w:p w14:paraId="77BF02C5" w14:textId="77777777" w:rsidR="009D6247" w:rsidRDefault="00000000">
            <w:pPr>
              <w:widowControl/>
              <w:spacing w:line="240" w:lineRule="auto"/>
              <w:ind w:firstLineChars="0" w:firstLine="0"/>
              <w:jc w:val="center"/>
              <w:rPr>
                <w:b/>
                <w:bCs/>
                <w:kern w:val="0"/>
                <w:sz w:val="22"/>
                <w:szCs w:val="22"/>
              </w:rPr>
            </w:pPr>
            <w:r>
              <w:rPr>
                <w:b/>
                <w:bCs/>
                <w:kern w:val="0"/>
                <w:sz w:val="22"/>
                <w:szCs w:val="22"/>
              </w:rPr>
              <w:t xml:space="preserve">　</w:t>
            </w:r>
          </w:p>
        </w:tc>
      </w:tr>
      <w:tr w:rsidR="009D6247" w14:paraId="3C46CE2D"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4E9413EB"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1</w:t>
            </w:r>
          </w:p>
        </w:tc>
        <w:tc>
          <w:tcPr>
            <w:tcW w:w="3414" w:type="dxa"/>
            <w:tcBorders>
              <w:top w:val="nil"/>
              <w:left w:val="nil"/>
              <w:bottom w:val="nil"/>
              <w:right w:val="nil"/>
            </w:tcBorders>
            <w:noWrap/>
            <w:vAlign w:val="center"/>
          </w:tcPr>
          <w:p w14:paraId="21CD0925" w14:textId="77777777" w:rsidR="009D6247" w:rsidRDefault="00000000">
            <w:pPr>
              <w:widowControl/>
              <w:spacing w:line="240" w:lineRule="auto"/>
              <w:ind w:firstLineChars="0" w:firstLine="0"/>
              <w:jc w:val="center"/>
              <w:rPr>
                <w:color w:val="000000"/>
                <w:kern w:val="0"/>
                <w:sz w:val="21"/>
              </w:rPr>
            </w:pPr>
            <w:r>
              <w:rPr>
                <w:color w:val="000000"/>
                <w:kern w:val="0"/>
                <w:sz w:val="21"/>
              </w:rPr>
              <w:t>一体化办公平台（含视频会议系统）</w:t>
            </w:r>
          </w:p>
        </w:tc>
        <w:tc>
          <w:tcPr>
            <w:tcW w:w="1368" w:type="dxa"/>
            <w:tcBorders>
              <w:top w:val="nil"/>
              <w:left w:val="single" w:sz="4" w:space="0" w:color="auto"/>
              <w:bottom w:val="single" w:sz="4" w:space="0" w:color="auto"/>
              <w:right w:val="single" w:sz="4" w:space="0" w:color="auto"/>
            </w:tcBorders>
            <w:noWrap/>
            <w:vAlign w:val="center"/>
          </w:tcPr>
          <w:p w14:paraId="51E4A410" w14:textId="77777777" w:rsidR="009D6247" w:rsidRDefault="00000000">
            <w:pPr>
              <w:widowControl/>
              <w:spacing w:line="240" w:lineRule="auto"/>
              <w:ind w:firstLineChars="0" w:firstLine="0"/>
              <w:jc w:val="center"/>
              <w:rPr>
                <w:color w:val="000000"/>
                <w:kern w:val="0"/>
                <w:sz w:val="21"/>
              </w:rPr>
            </w:pPr>
            <w:r>
              <w:rPr>
                <w:color w:val="000000"/>
                <w:kern w:val="0"/>
                <w:sz w:val="21"/>
              </w:rPr>
              <w:t>3351.19</w:t>
            </w:r>
          </w:p>
        </w:tc>
        <w:tc>
          <w:tcPr>
            <w:tcW w:w="1260" w:type="dxa"/>
            <w:tcBorders>
              <w:top w:val="nil"/>
              <w:left w:val="nil"/>
              <w:bottom w:val="single" w:sz="4" w:space="0" w:color="auto"/>
              <w:right w:val="single" w:sz="4" w:space="0" w:color="auto"/>
            </w:tcBorders>
            <w:noWrap/>
            <w:vAlign w:val="center"/>
          </w:tcPr>
          <w:p w14:paraId="4B76C890"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 xml:space="preserve">26.89 </w:t>
            </w:r>
          </w:p>
        </w:tc>
        <w:tc>
          <w:tcPr>
            <w:tcW w:w="2020" w:type="dxa"/>
            <w:tcBorders>
              <w:top w:val="nil"/>
              <w:left w:val="nil"/>
              <w:bottom w:val="single" w:sz="4" w:space="0" w:color="auto"/>
              <w:right w:val="single" w:sz="4" w:space="0" w:color="auto"/>
            </w:tcBorders>
            <w:vAlign w:val="center"/>
          </w:tcPr>
          <w:p w14:paraId="26F9127B" w14:textId="77777777" w:rsidR="009D6247" w:rsidRDefault="00000000">
            <w:pPr>
              <w:widowControl/>
              <w:spacing w:line="240" w:lineRule="auto"/>
              <w:ind w:firstLineChars="0" w:firstLine="0"/>
              <w:jc w:val="center"/>
              <w:rPr>
                <w:b/>
                <w:bCs/>
                <w:kern w:val="0"/>
                <w:sz w:val="22"/>
                <w:szCs w:val="22"/>
              </w:rPr>
            </w:pPr>
            <w:r>
              <w:rPr>
                <w:b/>
                <w:bCs/>
                <w:kern w:val="0"/>
                <w:sz w:val="22"/>
                <w:szCs w:val="22"/>
              </w:rPr>
              <w:t xml:space="preserve">　</w:t>
            </w:r>
          </w:p>
        </w:tc>
      </w:tr>
      <w:tr w:rsidR="009D6247" w14:paraId="5EB4EE5F"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036077DB"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2</w:t>
            </w:r>
          </w:p>
        </w:tc>
        <w:tc>
          <w:tcPr>
            <w:tcW w:w="3414" w:type="dxa"/>
            <w:tcBorders>
              <w:top w:val="single" w:sz="4" w:space="0" w:color="auto"/>
              <w:left w:val="nil"/>
              <w:bottom w:val="single" w:sz="4" w:space="0" w:color="auto"/>
              <w:right w:val="single" w:sz="4" w:space="0" w:color="auto"/>
            </w:tcBorders>
            <w:noWrap/>
            <w:vAlign w:val="center"/>
          </w:tcPr>
          <w:p w14:paraId="26E2C86E"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人工智能大模型共性能力</w:t>
            </w:r>
          </w:p>
        </w:tc>
        <w:tc>
          <w:tcPr>
            <w:tcW w:w="1368" w:type="dxa"/>
            <w:tcBorders>
              <w:top w:val="nil"/>
              <w:left w:val="nil"/>
              <w:bottom w:val="single" w:sz="4" w:space="0" w:color="auto"/>
              <w:right w:val="single" w:sz="4" w:space="0" w:color="auto"/>
            </w:tcBorders>
            <w:noWrap/>
            <w:vAlign w:val="center"/>
          </w:tcPr>
          <w:p w14:paraId="652FDC74"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1000</w:t>
            </w:r>
          </w:p>
        </w:tc>
        <w:tc>
          <w:tcPr>
            <w:tcW w:w="1260" w:type="dxa"/>
            <w:tcBorders>
              <w:top w:val="nil"/>
              <w:left w:val="nil"/>
              <w:bottom w:val="single" w:sz="4" w:space="0" w:color="auto"/>
              <w:right w:val="single" w:sz="4" w:space="0" w:color="auto"/>
            </w:tcBorders>
            <w:noWrap/>
            <w:vAlign w:val="center"/>
          </w:tcPr>
          <w:p w14:paraId="78294CB1"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 xml:space="preserve">8.02 </w:t>
            </w:r>
          </w:p>
        </w:tc>
        <w:tc>
          <w:tcPr>
            <w:tcW w:w="2020" w:type="dxa"/>
            <w:tcBorders>
              <w:top w:val="nil"/>
              <w:left w:val="nil"/>
              <w:bottom w:val="single" w:sz="4" w:space="0" w:color="auto"/>
              <w:right w:val="single" w:sz="4" w:space="0" w:color="auto"/>
            </w:tcBorders>
            <w:vAlign w:val="center"/>
          </w:tcPr>
          <w:p w14:paraId="63701A7C" w14:textId="77777777" w:rsidR="009D6247" w:rsidRDefault="00000000">
            <w:pPr>
              <w:widowControl/>
              <w:spacing w:line="240" w:lineRule="auto"/>
              <w:ind w:firstLineChars="0" w:firstLine="0"/>
              <w:jc w:val="center"/>
              <w:rPr>
                <w:kern w:val="0"/>
                <w:sz w:val="22"/>
                <w:szCs w:val="22"/>
              </w:rPr>
            </w:pPr>
            <w:r>
              <w:rPr>
                <w:kern w:val="0"/>
                <w:sz w:val="22"/>
                <w:szCs w:val="22"/>
              </w:rPr>
              <w:t xml:space="preserve">　</w:t>
            </w:r>
          </w:p>
        </w:tc>
      </w:tr>
      <w:tr w:rsidR="009D6247" w14:paraId="26BB8A38" w14:textId="77777777">
        <w:trPr>
          <w:trHeight w:val="285"/>
          <w:jc w:val="center"/>
        </w:trPr>
        <w:tc>
          <w:tcPr>
            <w:tcW w:w="920" w:type="dxa"/>
            <w:tcBorders>
              <w:top w:val="nil"/>
              <w:left w:val="single" w:sz="4" w:space="0" w:color="auto"/>
              <w:bottom w:val="single" w:sz="4" w:space="0" w:color="auto"/>
              <w:right w:val="single" w:sz="4" w:space="0" w:color="auto"/>
            </w:tcBorders>
            <w:noWrap/>
            <w:vAlign w:val="center"/>
          </w:tcPr>
          <w:p w14:paraId="5E299EDB"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3</w:t>
            </w:r>
          </w:p>
        </w:tc>
        <w:tc>
          <w:tcPr>
            <w:tcW w:w="3414" w:type="dxa"/>
            <w:tcBorders>
              <w:top w:val="nil"/>
              <w:left w:val="nil"/>
              <w:bottom w:val="single" w:sz="4" w:space="0" w:color="auto"/>
              <w:right w:val="single" w:sz="4" w:space="0" w:color="auto"/>
            </w:tcBorders>
            <w:noWrap/>
            <w:vAlign w:val="bottom"/>
          </w:tcPr>
          <w:p w14:paraId="7DC02A6C"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数据采集能力</w:t>
            </w:r>
          </w:p>
        </w:tc>
        <w:tc>
          <w:tcPr>
            <w:tcW w:w="1368" w:type="dxa"/>
            <w:tcBorders>
              <w:top w:val="nil"/>
              <w:left w:val="nil"/>
              <w:bottom w:val="single" w:sz="4" w:space="0" w:color="auto"/>
              <w:right w:val="single" w:sz="4" w:space="0" w:color="auto"/>
            </w:tcBorders>
            <w:noWrap/>
            <w:vAlign w:val="bottom"/>
          </w:tcPr>
          <w:p w14:paraId="50285C88"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105.4</w:t>
            </w:r>
          </w:p>
        </w:tc>
        <w:tc>
          <w:tcPr>
            <w:tcW w:w="1260" w:type="dxa"/>
            <w:tcBorders>
              <w:top w:val="nil"/>
              <w:left w:val="nil"/>
              <w:bottom w:val="single" w:sz="4" w:space="0" w:color="auto"/>
              <w:right w:val="single" w:sz="4" w:space="0" w:color="auto"/>
            </w:tcBorders>
            <w:noWrap/>
            <w:vAlign w:val="bottom"/>
          </w:tcPr>
          <w:p w14:paraId="3772AB71"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 xml:space="preserve">0.85 </w:t>
            </w:r>
          </w:p>
        </w:tc>
        <w:tc>
          <w:tcPr>
            <w:tcW w:w="2020" w:type="dxa"/>
            <w:tcBorders>
              <w:top w:val="nil"/>
              <w:left w:val="nil"/>
              <w:bottom w:val="single" w:sz="4" w:space="0" w:color="auto"/>
              <w:right w:val="single" w:sz="4" w:space="0" w:color="auto"/>
            </w:tcBorders>
            <w:vAlign w:val="center"/>
          </w:tcPr>
          <w:p w14:paraId="4527E651" w14:textId="77777777" w:rsidR="009D6247" w:rsidRDefault="00000000">
            <w:pPr>
              <w:widowControl/>
              <w:spacing w:line="240" w:lineRule="auto"/>
              <w:ind w:firstLineChars="0" w:firstLine="0"/>
              <w:jc w:val="center"/>
              <w:rPr>
                <w:kern w:val="0"/>
                <w:sz w:val="22"/>
                <w:szCs w:val="22"/>
              </w:rPr>
            </w:pPr>
            <w:r>
              <w:rPr>
                <w:kern w:val="0"/>
                <w:sz w:val="22"/>
                <w:szCs w:val="22"/>
              </w:rPr>
              <w:t xml:space="preserve">　</w:t>
            </w:r>
          </w:p>
        </w:tc>
      </w:tr>
      <w:tr w:rsidR="009D6247" w14:paraId="247C5FBA"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03B24331"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（四）</w:t>
            </w:r>
          </w:p>
        </w:tc>
        <w:tc>
          <w:tcPr>
            <w:tcW w:w="3414" w:type="dxa"/>
            <w:tcBorders>
              <w:top w:val="nil"/>
              <w:left w:val="nil"/>
              <w:bottom w:val="single" w:sz="4" w:space="0" w:color="auto"/>
              <w:right w:val="single" w:sz="4" w:space="0" w:color="auto"/>
            </w:tcBorders>
            <w:noWrap/>
            <w:vAlign w:val="center"/>
          </w:tcPr>
          <w:p w14:paraId="68C84ECB"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全区信息化系统统一运维平台</w:t>
            </w:r>
          </w:p>
        </w:tc>
        <w:tc>
          <w:tcPr>
            <w:tcW w:w="1368" w:type="dxa"/>
            <w:tcBorders>
              <w:top w:val="nil"/>
              <w:left w:val="nil"/>
              <w:bottom w:val="single" w:sz="4" w:space="0" w:color="auto"/>
              <w:right w:val="single" w:sz="4" w:space="0" w:color="auto"/>
            </w:tcBorders>
            <w:noWrap/>
            <w:vAlign w:val="center"/>
          </w:tcPr>
          <w:p w14:paraId="6783B116"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600.00 </w:t>
            </w:r>
          </w:p>
        </w:tc>
        <w:tc>
          <w:tcPr>
            <w:tcW w:w="1260" w:type="dxa"/>
            <w:tcBorders>
              <w:top w:val="nil"/>
              <w:left w:val="nil"/>
              <w:bottom w:val="single" w:sz="4" w:space="0" w:color="auto"/>
              <w:right w:val="single" w:sz="4" w:space="0" w:color="auto"/>
            </w:tcBorders>
            <w:noWrap/>
            <w:vAlign w:val="center"/>
          </w:tcPr>
          <w:p w14:paraId="422D960C"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4.81 </w:t>
            </w:r>
          </w:p>
        </w:tc>
        <w:tc>
          <w:tcPr>
            <w:tcW w:w="2020" w:type="dxa"/>
            <w:tcBorders>
              <w:top w:val="nil"/>
              <w:left w:val="nil"/>
              <w:bottom w:val="single" w:sz="4" w:space="0" w:color="auto"/>
              <w:right w:val="single" w:sz="4" w:space="0" w:color="auto"/>
            </w:tcBorders>
            <w:vAlign w:val="center"/>
          </w:tcPr>
          <w:p w14:paraId="69E22A44" w14:textId="77777777" w:rsidR="009D6247" w:rsidRDefault="00000000">
            <w:pPr>
              <w:widowControl/>
              <w:spacing w:line="240" w:lineRule="auto"/>
              <w:ind w:firstLineChars="0" w:firstLine="0"/>
              <w:jc w:val="center"/>
              <w:rPr>
                <w:kern w:val="0"/>
                <w:sz w:val="22"/>
                <w:szCs w:val="22"/>
              </w:rPr>
            </w:pPr>
            <w:r>
              <w:rPr>
                <w:kern w:val="0"/>
                <w:sz w:val="22"/>
                <w:szCs w:val="22"/>
              </w:rPr>
              <w:t xml:space="preserve">　</w:t>
            </w:r>
          </w:p>
        </w:tc>
      </w:tr>
      <w:tr w:rsidR="009D6247" w14:paraId="571E9982"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5271210F"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（五）</w:t>
            </w:r>
          </w:p>
        </w:tc>
        <w:tc>
          <w:tcPr>
            <w:tcW w:w="3414" w:type="dxa"/>
            <w:tcBorders>
              <w:top w:val="nil"/>
              <w:left w:val="nil"/>
              <w:bottom w:val="single" w:sz="4" w:space="0" w:color="auto"/>
              <w:right w:val="single" w:sz="4" w:space="0" w:color="auto"/>
            </w:tcBorders>
            <w:noWrap/>
            <w:vAlign w:val="center"/>
          </w:tcPr>
          <w:p w14:paraId="590E2905"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硬件支撑（不含算力）</w:t>
            </w:r>
          </w:p>
        </w:tc>
        <w:tc>
          <w:tcPr>
            <w:tcW w:w="1368" w:type="dxa"/>
            <w:tcBorders>
              <w:top w:val="nil"/>
              <w:left w:val="nil"/>
              <w:bottom w:val="single" w:sz="4" w:space="0" w:color="auto"/>
              <w:right w:val="single" w:sz="4" w:space="0" w:color="auto"/>
            </w:tcBorders>
            <w:noWrap/>
            <w:vAlign w:val="center"/>
          </w:tcPr>
          <w:p w14:paraId="0F48863A"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700.00 </w:t>
            </w:r>
          </w:p>
        </w:tc>
        <w:tc>
          <w:tcPr>
            <w:tcW w:w="1260" w:type="dxa"/>
            <w:tcBorders>
              <w:top w:val="nil"/>
              <w:left w:val="nil"/>
              <w:bottom w:val="single" w:sz="4" w:space="0" w:color="auto"/>
              <w:right w:val="single" w:sz="4" w:space="0" w:color="auto"/>
            </w:tcBorders>
            <w:noWrap/>
            <w:vAlign w:val="center"/>
          </w:tcPr>
          <w:p w14:paraId="6C5217A4"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5.62 </w:t>
            </w:r>
          </w:p>
        </w:tc>
        <w:tc>
          <w:tcPr>
            <w:tcW w:w="2020" w:type="dxa"/>
            <w:tcBorders>
              <w:top w:val="nil"/>
              <w:left w:val="nil"/>
              <w:bottom w:val="single" w:sz="4" w:space="0" w:color="auto"/>
              <w:right w:val="single" w:sz="4" w:space="0" w:color="auto"/>
            </w:tcBorders>
            <w:vAlign w:val="center"/>
          </w:tcPr>
          <w:p w14:paraId="2461CDBD" w14:textId="77777777" w:rsidR="009D6247" w:rsidRDefault="00000000">
            <w:pPr>
              <w:widowControl/>
              <w:spacing w:line="240" w:lineRule="auto"/>
              <w:ind w:firstLineChars="0" w:firstLine="0"/>
              <w:jc w:val="center"/>
              <w:rPr>
                <w:b/>
                <w:bCs/>
                <w:kern w:val="0"/>
                <w:sz w:val="22"/>
                <w:szCs w:val="22"/>
              </w:rPr>
            </w:pPr>
            <w:r>
              <w:rPr>
                <w:b/>
                <w:bCs/>
                <w:kern w:val="0"/>
                <w:sz w:val="22"/>
                <w:szCs w:val="22"/>
              </w:rPr>
              <w:t xml:space="preserve">　</w:t>
            </w:r>
          </w:p>
        </w:tc>
      </w:tr>
      <w:tr w:rsidR="009D6247" w14:paraId="22D11909"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4BF405DD"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二</w:t>
            </w:r>
          </w:p>
        </w:tc>
        <w:tc>
          <w:tcPr>
            <w:tcW w:w="3414" w:type="dxa"/>
            <w:tcBorders>
              <w:top w:val="nil"/>
              <w:left w:val="nil"/>
              <w:bottom w:val="single" w:sz="4" w:space="0" w:color="auto"/>
              <w:right w:val="single" w:sz="4" w:space="0" w:color="auto"/>
            </w:tcBorders>
            <w:noWrap/>
            <w:vAlign w:val="center"/>
          </w:tcPr>
          <w:p w14:paraId="6B91CFDE"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项目建设其他费用</w:t>
            </w:r>
          </w:p>
        </w:tc>
        <w:tc>
          <w:tcPr>
            <w:tcW w:w="1368" w:type="dxa"/>
            <w:tcBorders>
              <w:top w:val="nil"/>
              <w:left w:val="nil"/>
              <w:bottom w:val="single" w:sz="4" w:space="0" w:color="auto"/>
              <w:right w:val="single" w:sz="4" w:space="0" w:color="auto"/>
            </w:tcBorders>
            <w:noWrap/>
            <w:vAlign w:val="center"/>
          </w:tcPr>
          <w:p w14:paraId="53E056A8"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803.66 </w:t>
            </w:r>
          </w:p>
        </w:tc>
        <w:tc>
          <w:tcPr>
            <w:tcW w:w="1260" w:type="dxa"/>
            <w:tcBorders>
              <w:top w:val="nil"/>
              <w:left w:val="nil"/>
              <w:bottom w:val="single" w:sz="4" w:space="0" w:color="auto"/>
              <w:right w:val="single" w:sz="4" w:space="0" w:color="auto"/>
            </w:tcBorders>
            <w:noWrap/>
            <w:vAlign w:val="center"/>
          </w:tcPr>
          <w:p w14:paraId="60695128"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6.45 </w:t>
            </w:r>
          </w:p>
        </w:tc>
        <w:tc>
          <w:tcPr>
            <w:tcW w:w="2020" w:type="dxa"/>
            <w:tcBorders>
              <w:top w:val="nil"/>
              <w:left w:val="nil"/>
              <w:bottom w:val="single" w:sz="4" w:space="0" w:color="auto"/>
              <w:right w:val="single" w:sz="4" w:space="0" w:color="auto"/>
            </w:tcBorders>
            <w:vAlign w:val="center"/>
          </w:tcPr>
          <w:p w14:paraId="435B5B79" w14:textId="77777777" w:rsidR="009D6247" w:rsidRDefault="00000000">
            <w:pPr>
              <w:widowControl/>
              <w:spacing w:line="240" w:lineRule="auto"/>
              <w:ind w:firstLineChars="0" w:firstLine="0"/>
              <w:jc w:val="center"/>
              <w:rPr>
                <w:b/>
                <w:bCs/>
                <w:kern w:val="0"/>
                <w:sz w:val="22"/>
                <w:szCs w:val="22"/>
              </w:rPr>
            </w:pPr>
            <w:r>
              <w:rPr>
                <w:b/>
                <w:bCs/>
                <w:kern w:val="0"/>
                <w:sz w:val="22"/>
                <w:szCs w:val="22"/>
              </w:rPr>
              <w:t xml:space="preserve">　</w:t>
            </w:r>
          </w:p>
        </w:tc>
      </w:tr>
      <w:tr w:rsidR="009D6247" w14:paraId="70657383" w14:textId="77777777">
        <w:trPr>
          <w:trHeight w:val="315"/>
          <w:jc w:val="center"/>
        </w:trPr>
        <w:tc>
          <w:tcPr>
            <w:tcW w:w="920" w:type="dxa"/>
            <w:tcBorders>
              <w:top w:val="nil"/>
              <w:left w:val="single" w:sz="4" w:space="0" w:color="auto"/>
              <w:bottom w:val="single" w:sz="4" w:space="0" w:color="auto"/>
              <w:right w:val="single" w:sz="4" w:space="0" w:color="auto"/>
            </w:tcBorders>
            <w:noWrap/>
            <w:vAlign w:val="center"/>
          </w:tcPr>
          <w:p w14:paraId="4ABA2D35"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1</w:t>
            </w:r>
          </w:p>
        </w:tc>
        <w:tc>
          <w:tcPr>
            <w:tcW w:w="3414" w:type="dxa"/>
            <w:tcBorders>
              <w:top w:val="nil"/>
              <w:left w:val="nil"/>
              <w:bottom w:val="single" w:sz="4" w:space="0" w:color="auto"/>
              <w:right w:val="single" w:sz="4" w:space="0" w:color="auto"/>
            </w:tcBorders>
            <w:vAlign w:val="center"/>
          </w:tcPr>
          <w:p w14:paraId="63653A45" w14:textId="77777777" w:rsidR="009D6247" w:rsidRDefault="00000000">
            <w:pPr>
              <w:widowControl/>
              <w:spacing w:line="240" w:lineRule="auto"/>
              <w:ind w:firstLineChars="0" w:firstLine="0"/>
              <w:jc w:val="center"/>
              <w:rPr>
                <w:kern w:val="0"/>
                <w:sz w:val="22"/>
                <w:szCs w:val="22"/>
              </w:rPr>
            </w:pPr>
            <w:r>
              <w:rPr>
                <w:kern w:val="0"/>
                <w:sz w:val="22"/>
                <w:szCs w:val="22"/>
              </w:rPr>
              <w:t>前期工作咨询费</w:t>
            </w:r>
          </w:p>
        </w:tc>
        <w:tc>
          <w:tcPr>
            <w:tcW w:w="1368" w:type="dxa"/>
            <w:tcBorders>
              <w:top w:val="nil"/>
              <w:left w:val="nil"/>
              <w:bottom w:val="single" w:sz="4" w:space="0" w:color="auto"/>
              <w:right w:val="single" w:sz="4" w:space="0" w:color="auto"/>
            </w:tcBorders>
            <w:vAlign w:val="center"/>
          </w:tcPr>
          <w:p w14:paraId="3D79581C" w14:textId="77777777" w:rsidR="009D6247" w:rsidRDefault="00000000">
            <w:pPr>
              <w:widowControl/>
              <w:spacing w:line="240" w:lineRule="auto"/>
              <w:ind w:firstLineChars="0" w:firstLine="0"/>
              <w:jc w:val="center"/>
              <w:rPr>
                <w:kern w:val="0"/>
                <w:sz w:val="22"/>
                <w:szCs w:val="22"/>
              </w:rPr>
            </w:pPr>
            <w:r>
              <w:rPr>
                <w:kern w:val="0"/>
                <w:sz w:val="22"/>
                <w:szCs w:val="22"/>
              </w:rPr>
              <w:t xml:space="preserve">60.00 </w:t>
            </w:r>
          </w:p>
        </w:tc>
        <w:tc>
          <w:tcPr>
            <w:tcW w:w="1260" w:type="dxa"/>
            <w:tcBorders>
              <w:top w:val="nil"/>
              <w:left w:val="nil"/>
              <w:bottom w:val="single" w:sz="4" w:space="0" w:color="auto"/>
              <w:right w:val="single" w:sz="4" w:space="0" w:color="auto"/>
            </w:tcBorders>
            <w:vAlign w:val="center"/>
          </w:tcPr>
          <w:p w14:paraId="73360B5A" w14:textId="77777777" w:rsidR="009D6247" w:rsidRDefault="00000000">
            <w:pPr>
              <w:widowControl/>
              <w:spacing w:line="240" w:lineRule="auto"/>
              <w:ind w:firstLineChars="0" w:firstLine="0"/>
              <w:jc w:val="center"/>
              <w:rPr>
                <w:kern w:val="0"/>
                <w:sz w:val="22"/>
                <w:szCs w:val="22"/>
              </w:rPr>
            </w:pPr>
            <w:r>
              <w:rPr>
                <w:kern w:val="0"/>
                <w:sz w:val="22"/>
                <w:szCs w:val="22"/>
              </w:rPr>
              <w:t xml:space="preserve">0.48 </w:t>
            </w:r>
          </w:p>
        </w:tc>
        <w:tc>
          <w:tcPr>
            <w:tcW w:w="2020" w:type="dxa"/>
            <w:tcBorders>
              <w:top w:val="nil"/>
              <w:left w:val="nil"/>
              <w:bottom w:val="single" w:sz="4" w:space="0" w:color="auto"/>
              <w:right w:val="single" w:sz="4" w:space="0" w:color="auto"/>
            </w:tcBorders>
            <w:noWrap/>
            <w:vAlign w:val="center"/>
          </w:tcPr>
          <w:p w14:paraId="7B5E6C16" w14:textId="77777777" w:rsidR="009D6247" w:rsidRDefault="00000000">
            <w:pPr>
              <w:widowControl/>
              <w:spacing w:line="240" w:lineRule="auto"/>
              <w:ind w:firstLineChars="0" w:firstLine="0"/>
              <w:jc w:val="center"/>
              <w:rPr>
                <w:rFonts w:eastAsia="仿宋"/>
                <w:color w:val="000000"/>
                <w:kern w:val="0"/>
                <w:szCs w:val="24"/>
              </w:rPr>
            </w:pPr>
            <w:r>
              <w:rPr>
                <w:rFonts w:eastAsia="仿宋"/>
                <w:color w:val="000000"/>
                <w:kern w:val="0"/>
                <w:szCs w:val="24"/>
              </w:rPr>
              <w:t xml:space="preserve">　</w:t>
            </w:r>
          </w:p>
        </w:tc>
      </w:tr>
      <w:tr w:rsidR="009D6247" w14:paraId="5E5434FA"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7F0D5B9A"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2</w:t>
            </w:r>
          </w:p>
        </w:tc>
        <w:tc>
          <w:tcPr>
            <w:tcW w:w="3414" w:type="dxa"/>
            <w:tcBorders>
              <w:top w:val="nil"/>
              <w:left w:val="nil"/>
              <w:bottom w:val="single" w:sz="4" w:space="0" w:color="auto"/>
              <w:right w:val="single" w:sz="4" w:space="0" w:color="auto"/>
            </w:tcBorders>
            <w:vAlign w:val="center"/>
          </w:tcPr>
          <w:p w14:paraId="3E801C41" w14:textId="77777777" w:rsidR="009D6247" w:rsidRDefault="00000000">
            <w:pPr>
              <w:widowControl/>
              <w:spacing w:line="240" w:lineRule="auto"/>
              <w:ind w:firstLineChars="0" w:firstLine="0"/>
              <w:jc w:val="center"/>
              <w:rPr>
                <w:kern w:val="0"/>
                <w:sz w:val="22"/>
                <w:szCs w:val="22"/>
              </w:rPr>
            </w:pPr>
            <w:r>
              <w:rPr>
                <w:kern w:val="0"/>
                <w:sz w:val="22"/>
                <w:szCs w:val="22"/>
              </w:rPr>
              <w:t>工程监理费</w:t>
            </w:r>
          </w:p>
        </w:tc>
        <w:tc>
          <w:tcPr>
            <w:tcW w:w="1368" w:type="dxa"/>
            <w:tcBorders>
              <w:top w:val="nil"/>
              <w:left w:val="nil"/>
              <w:bottom w:val="single" w:sz="4" w:space="0" w:color="auto"/>
              <w:right w:val="single" w:sz="4" w:space="0" w:color="auto"/>
            </w:tcBorders>
            <w:vAlign w:val="center"/>
          </w:tcPr>
          <w:p w14:paraId="53C8C673" w14:textId="77777777" w:rsidR="009D6247" w:rsidRDefault="00000000">
            <w:pPr>
              <w:widowControl/>
              <w:spacing w:line="240" w:lineRule="auto"/>
              <w:ind w:firstLineChars="0" w:firstLine="0"/>
              <w:jc w:val="center"/>
              <w:rPr>
                <w:kern w:val="0"/>
                <w:sz w:val="22"/>
                <w:szCs w:val="22"/>
              </w:rPr>
            </w:pPr>
            <w:r>
              <w:rPr>
                <w:kern w:val="0"/>
                <w:sz w:val="22"/>
                <w:szCs w:val="22"/>
              </w:rPr>
              <w:t xml:space="preserve">234.42 </w:t>
            </w:r>
          </w:p>
        </w:tc>
        <w:tc>
          <w:tcPr>
            <w:tcW w:w="1260" w:type="dxa"/>
            <w:tcBorders>
              <w:top w:val="nil"/>
              <w:left w:val="nil"/>
              <w:bottom w:val="single" w:sz="4" w:space="0" w:color="auto"/>
              <w:right w:val="single" w:sz="4" w:space="0" w:color="auto"/>
            </w:tcBorders>
            <w:vAlign w:val="center"/>
          </w:tcPr>
          <w:p w14:paraId="587205A3" w14:textId="77777777" w:rsidR="009D6247" w:rsidRDefault="00000000">
            <w:pPr>
              <w:widowControl/>
              <w:spacing w:line="240" w:lineRule="auto"/>
              <w:ind w:firstLineChars="0" w:firstLine="0"/>
              <w:jc w:val="center"/>
              <w:rPr>
                <w:kern w:val="0"/>
                <w:sz w:val="22"/>
                <w:szCs w:val="22"/>
              </w:rPr>
            </w:pPr>
            <w:r>
              <w:rPr>
                <w:kern w:val="0"/>
                <w:sz w:val="22"/>
                <w:szCs w:val="22"/>
              </w:rPr>
              <w:t xml:space="preserve">1.88 </w:t>
            </w:r>
          </w:p>
        </w:tc>
        <w:tc>
          <w:tcPr>
            <w:tcW w:w="2020" w:type="dxa"/>
            <w:tcBorders>
              <w:top w:val="nil"/>
              <w:left w:val="nil"/>
              <w:bottom w:val="single" w:sz="4" w:space="0" w:color="auto"/>
              <w:right w:val="single" w:sz="4" w:space="0" w:color="auto"/>
            </w:tcBorders>
            <w:vAlign w:val="center"/>
          </w:tcPr>
          <w:p w14:paraId="294F3295" w14:textId="77777777" w:rsidR="009D6247" w:rsidRDefault="00000000">
            <w:pPr>
              <w:widowControl/>
              <w:spacing w:line="240" w:lineRule="auto"/>
              <w:ind w:firstLineChars="0" w:firstLine="0"/>
              <w:jc w:val="center"/>
              <w:rPr>
                <w:kern w:val="0"/>
                <w:sz w:val="22"/>
                <w:szCs w:val="22"/>
              </w:rPr>
            </w:pPr>
            <w:proofErr w:type="gramStart"/>
            <w:r>
              <w:rPr>
                <w:kern w:val="0"/>
                <w:sz w:val="22"/>
                <w:szCs w:val="22"/>
              </w:rPr>
              <w:t>发改价格</w:t>
            </w:r>
            <w:proofErr w:type="gramEnd"/>
            <w:r>
              <w:rPr>
                <w:kern w:val="0"/>
                <w:sz w:val="22"/>
                <w:szCs w:val="22"/>
              </w:rPr>
              <w:t>〔</w:t>
            </w:r>
            <w:r>
              <w:rPr>
                <w:kern w:val="0"/>
                <w:sz w:val="22"/>
                <w:szCs w:val="22"/>
              </w:rPr>
              <w:t>2007</w:t>
            </w:r>
            <w:r>
              <w:rPr>
                <w:kern w:val="0"/>
                <w:sz w:val="22"/>
                <w:szCs w:val="22"/>
              </w:rPr>
              <w:t>〕</w:t>
            </w:r>
            <w:r>
              <w:rPr>
                <w:kern w:val="0"/>
                <w:sz w:val="22"/>
                <w:szCs w:val="22"/>
              </w:rPr>
              <w:t>670</w:t>
            </w:r>
            <w:r>
              <w:rPr>
                <w:kern w:val="0"/>
                <w:sz w:val="22"/>
                <w:szCs w:val="22"/>
              </w:rPr>
              <w:t>号</w:t>
            </w:r>
          </w:p>
        </w:tc>
      </w:tr>
      <w:tr w:rsidR="009D6247" w14:paraId="24CD013A"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5F813329"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3</w:t>
            </w:r>
          </w:p>
        </w:tc>
        <w:tc>
          <w:tcPr>
            <w:tcW w:w="3414" w:type="dxa"/>
            <w:tcBorders>
              <w:top w:val="nil"/>
              <w:left w:val="nil"/>
              <w:bottom w:val="single" w:sz="4" w:space="0" w:color="auto"/>
              <w:right w:val="single" w:sz="4" w:space="0" w:color="auto"/>
            </w:tcBorders>
            <w:vAlign w:val="center"/>
          </w:tcPr>
          <w:p w14:paraId="7A948BA6" w14:textId="77777777" w:rsidR="009D6247" w:rsidRDefault="00000000">
            <w:pPr>
              <w:widowControl/>
              <w:spacing w:line="240" w:lineRule="auto"/>
              <w:ind w:firstLineChars="0" w:firstLine="0"/>
              <w:jc w:val="center"/>
              <w:rPr>
                <w:kern w:val="0"/>
                <w:sz w:val="22"/>
                <w:szCs w:val="22"/>
              </w:rPr>
            </w:pPr>
            <w:r>
              <w:rPr>
                <w:kern w:val="0"/>
                <w:sz w:val="22"/>
                <w:szCs w:val="22"/>
              </w:rPr>
              <w:t>招标代理服务费</w:t>
            </w:r>
          </w:p>
        </w:tc>
        <w:tc>
          <w:tcPr>
            <w:tcW w:w="1368" w:type="dxa"/>
            <w:tcBorders>
              <w:top w:val="nil"/>
              <w:left w:val="nil"/>
              <w:bottom w:val="single" w:sz="4" w:space="0" w:color="auto"/>
              <w:right w:val="single" w:sz="4" w:space="0" w:color="auto"/>
            </w:tcBorders>
            <w:vAlign w:val="center"/>
          </w:tcPr>
          <w:p w14:paraId="2FBE64C1" w14:textId="77777777" w:rsidR="009D6247" w:rsidRDefault="00000000">
            <w:pPr>
              <w:widowControl/>
              <w:spacing w:line="240" w:lineRule="auto"/>
              <w:ind w:firstLineChars="0" w:firstLine="0"/>
              <w:jc w:val="center"/>
              <w:rPr>
                <w:kern w:val="0"/>
                <w:sz w:val="22"/>
                <w:szCs w:val="22"/>
              </w:rPr>
            </w:pPr>
            <w:r>
              <w:rPr>
                <w:kern w:val="0"/>
                <w:sz w:val="22"/>
                <w:szCs w:val="22"/>
              </w:rPr>
              <w:t xml:space="preserve">22.48 </w:t>
            </w:r>
          </w:p>
        </w:tc>
        <w:tc>
          <w:tcPr>
            <w:tcW w:w="1260" w:type="dxa"/>
            <w:tcBorders>
              <w:top w:val="nil"/>
              <w:left w:val="nil"/>
              <w:bottom w:val="single" w:sz="4" w:space="0" w:color="auto"/>
              <w:right w:val="single" w:sz="4" w:space="0" w:color="auto"/>
            </w:tcBorders>
            <w:vAlign w:val="center"/>
          </w:tcPr>
          <w:p w14:paraId="362C06EC" w14:textId="77777777" w:rsidR="009D6247" w:rsidRDefault="00000000">
            <w:pPr>
              <w:widowControl/>
              <w:spacing w:line="240" w:lineRule="auto"/>
              <w:ind w:firstLineChars="0" w:firstLine="0"/>
              <w:jc w:val="center"/>
              <w:rPr>
                <w:kern w:val="0"/>
                <w:sz w:val="22"/>
                <w:szCs w:val="22"/>
              </w:rPr>
            </w:pPr>
            <w:r>
              <w:rPr>
                <w:kern w:val="0"/>
                <w:sz w:val="22"/>
                <w:szCs w:val="22"/>
              </w:rPr>
              <w:t xml:space="preserve">0.18 </w:t>
            </w:r>
          </w:p>
        </w:tc>
        <w:tc>
          <w:tcPr>
            <w:tcW w:w="2020" w:type="dxa"/>
            <w:tcBorders>
              <w:top w:val="nil"/>
              <w:left w:val="nil"/>
              <w:bottom w:val="single" w:sz="4" w:space="0" w:color="auto"/>
              <w:right w:val="single" w:sz="4" w:space="0" w:color="auto"/>
            </w:tcBorders>
            <w:vAlign w:val="center"/>
          </w:tcPr>
          <w:p w14:paraId="52125829" w14:textId="77777777" w:rsidR="009D6247" w:rsidRDefault="00000000">
            <w:pPr>
              <w:widowControl/>
              <w:spacing w:line="240" w:lineRule="auto"/>
              <w:ind w:firstLineChars="0" w:firstLine="0"/>
              <w:jc w:val="center"/>
              <w:rPr>
                <w:kern w:val="0"/>
                <w:sz w:val="22"/>
                <w:szCs w:val="22"/>
              </w:rPr>
            </w:pPr>
            <w:r>
              <w:rPr>
                <w:kern w:val="0"/>
                <w:sz w:val="22"/>
                <w:szCs w:val="22"/>
              </w:rPr>
              <w:t>计价格〔</w:t>
            </w:r>
            <w:r>
              <w:rPr>
                <w:kern w:val="0"/>
                <w:sz w:val="22"/>
                <w:szCs w:val="22"/>
              </w:rPr>
              <w:t>2002</w:t>
            </w:r>
            <w:r>
              <w:rPr>
                <w:kern w:val="0"/>
                <w:sz w:val="22"/>
                <w:szCs w:val="22"/>
              </w:rPr>
              <w:t>〕</w:t>
            </w:r>
            <w:r>
              <w:rPr>
                <w:kern w:val="0"/>
                <w:sz w:val="22"/>
                <w:szCs w:val="22"/>
              </w:rPr>
              <w:t>1980</w:t>
            </w:r>
            <w:r>
              <w:rPr>
                <w:kern w:val="0"/>
                <w:sz w:val="22"/>
                <w:szCs w:val="22"/>
              </w:rPr>
              <w:t>号</w:t>
            </w:r>
          </w:p>
        </w:tc>
      </w:tr>
      <w:tr w:rsidR="009D6247" w14:paraId="1B54F63B"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67B4C9DC"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4</w:t>
            </w:r>
          </w:p>
        </w:tc>
        <w:tc>
          <w:tcPr>
            <w:tcW w:w="3414" w:type="dxa"/>
            <w:tcBorders>
              <w:top w:val="nil"/>
              <w:left w:val="nil"/>
              <w:bottom w:val="single" w:sz="4" w:space="0" w:color="auto"/>
              <w:right w:val="single" w:sz="4" w:space="0" w:color="auto"/>
            </w:tcBorders>
            <w:vAlign w:val="center"/>
          </w:tcPr>
          <w:p w14:paraId="1DB0FB2E" w14:textId="77777777" w:rsidR="009D6247" w:rsidRDefault="00000000">
            <w:pPr>
              <w:widowControl/>
              <w:spacing w:line="240" w:lineRule="auto"/>
              <w:ind w:firstLineChars="0" w:firstLine="0"/>
              <w:jc w:val="center"/>
              <w:rPr>
                <w:kern w:val="0"/>
                <w:sz w:val="22"/>
                <w:szCs w:val="22"/>
              </w:rPr>
            </w:pPr>
            <w:r>
              <w:rPr>
                <w:kern w:val="0"/>
                <w:sz w:val="22"/>
                <w:szCs w:val="22"/>
              </w:rPr>
              <w:t>造价咨询服务费</w:t>
            </w:r>
          </w:p>
        </w:tc>
        <w:tc>
          <w:tcPr>
            <w:tcW w:w="1368" w:type="dxa"/>
            <w:tcBorders>
              <w:top w:val="nil"/>
              <w:left w:val="nil"/>
              <w:bottom w:val="single" w:sz="4" w:space="0" w:color="auto"/>
              <w:right w:val="single" w:sz="4" w:space="0" w:color="auto"/>
            </w:tcBorders>
            <w:vAlign w:val="center"/>
          </w:tcPr>
          <w:p w14:paraId="29A0C9A9" w14:textId="77777777" w:rsidR="009D6247" w:rsidRDefault="00000000">
            <w:pPr>
              <w:widowControl/>
              <w:spacing w:line="240" w:lineRule="auto"/>
              <w:ind w:firstLineChars="0" w:firstLine="0"/>
              <w:jc w:val="center"/>
              <w:rPr>
                <w:kern w:val="0"/>
                <w:sz w:val="22"/>
                <w:szCs w:val="22"/>
              </w:rPr>
            </w:pPr>
            <w:r>
              <w:rPr>
                <w:kern w:val="0"/>
                <w:sz w:val="22"/>
                <w:szCs w:val="22"/>
              </w:rPr>
              <w:t xml:space="preserve">12.00 </w:t>
            </w:r>
          </w:p>
        </w:tc>
        <w:tc>
          <w:tcPr>
            <w:tcW w:w="1260" w:type="dxa"/>
            <w:tcBorders>
              <w:top w:val="nil"/>
              <w:left w:val="nil"/>
              <w:bottom w:val="single" w:sz="4" w:space="0" w:color="auto"/>
              <w:right w:val="single" w:sz="4" w:space="0" w:color="auto"/>
            </w:tcBorders>
            <w:vAlign w:val="center"/>
          </w:tcPr>
          <w:p w14:paraId="186529D8" w14:textId="77777777" w:rsidR="009D6247" w:rsidRDefault="00000000">
            <w:pPr>
              <w:widowControl/>
              <w:spacing w:line="240" w:lineRule="auto"/>
              <w:ind w:firstLineChars="0" w:firstLine="0"/>
              <w:jc w:val="center"/>
              <w:rPr>
                <w:kern w:val="0"/>
                <w:sz w:val="22"/>
                <w:szCs w:val="22"/>
              </w:rPr>
            </w:pPr>
            <w:r>
              <w:rPr>
                <w:kern w:val="0"/>
                <w:sz w:val="22"/>
                <w:szCs w:val="22"/>
              </w:rPr>
              <w:t xml:space="preserve">0.10 </w:t>
            </w:r>
          </w:p>
        </w:tc>
        <w:tc>
          <w:tcPr>
            <w:tcW w:w="2020" w:type="dxa"/>
            <w:tcBorders>
              <w:top w:val="nil"/>
              <w:left w:val="nil"/>
              <w:bottom w:val="single" w:sz="4" w:space="0" w:color="auto"/>
              <w:right w:val="single" w:sz="4" w:space="0" w:color="auto"/>
            </w:tcBorders>
            <w:noWrap/>
            <w:vAlign w:val="center"/>
          </w:tcPr>
          <w:p w14:paraId="7C0307F3" w14:textId="77777777" w:rsidR="009D6247" w:rsidRDefault="00000000">
            <w:pPr>
              <w:widowControl/>
              <w:spacing w:line="240" w:lineRule="auto"/>
              <w:ind w:firstLineChars="0" w:firstLine="0"/>
              <w:jc w:val="left"/>
              <w:rPr>
                <w:color w:val="000000"/>
                <w:kern w:val="0"/>
                <w:sz w:val="22"/>
                <w:szCs w:val="22"/>
              </w:rPr>
            </w:pPr>
            <w:r>
              <w:rPr>
                <w:color w:val="000000"/>
                <w:kern w:val="0"/>
                <w:sz w:val="22"/>
                <w:szCs w:val="22"/>
              </w:rPr>
              <w:t xml:space="preserve">　</w:t>
            </w:r>
          </w:p>
        </w:tc>
      </w:tr>
      <w:tr w:rsidR="009D6247" w14:paraId="02AFB5B6"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25770024"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6</w:t>
            </w:r>
          </w:p>
        </w:tc>
        <w:tc>
          <w:tcPr>
            <w:tcW w:w="3414" w:type="dxa"/>
            <w:tcBorders>
              <w:top w:val="nil"/>
              <w:left w:val="nil"/>
              <w:bottom w:val="single" w:sz="4" w:space="0" w:color="auto"/>
              <w:right w:val="single" w:sz="4" w:space="0" w:color="auto"/>
            </w:tcBorders>
            <w:vAlign w:val="center"/>
          </w:tcPr>
          <w:p w14:paraId="614D1C39" w14:textId="77777777" w:rsidR="009D6247" w:rsidRDefault="00000000">
            <w:pPr>
              <w:widowControl/>
              <w:spacing w:line="240" w:lineRule="auto"/>
              <w:ind w:firstLineChars="0" w:firstLine="0"/>
              <w:jc w:val="center"/>
              <w:rPr>
                <w:kern w:val="0"/>
                <w:sz w:val="22"/>
                <w:szCs w:val="22"/>
              </w:rPr>
            </w:pPr>
            <w:r>
              <w:rPr>
                <w:kern w:val="0"/>
                <w:sz w:val="22"/>
                <w:szCs w:val="22"/>
              </w:rPr>
              <w:t>系统测评</w:t>
            </w:r>
          </w:p>
        </w:tc>
        <w:tc>
          <w:tcPr>
            <w:tcW w:w="1368" w:type="dxa"/>
            <w:tcBorders>
              <w:top w:val="nil"/>
              <w:left w:val="nil"/>
              <w:bottom w:val="single" w:sz="4" w:space="0" w:color="auto"/>
              <w:right w:val="single" w:sz="4" w:space="0" w:color="auto"/>
            </w:tcBorders>
            <w:vAlign w:val="center"/>
          </w:tcPr>
          <w:p w14:paraId="6640AAEB" w14:textId="77777777" w:rsidR="009D6247" w:rsidRDefault="00000000">
            <w:pPr>
              <w:widowControl/>
              <w:spacing w:line="240" w:lineRule="auto"/>
              <w:ind w:firstLineChars="0" w:firstLine="0"/>
              <w:jc w:val="center"/>
              <w:rPr>
                <w:kern w:val="0"/>
                <w:sz w:val="22"/>
                <w:szCs w:val="22"/>
              </w:rPr>
            </w:pPr>
            <w:r>
              <w:rPr>
                <w:kern w:val="0"/>
                <w:sz w:val="22"/>
                <w:szCs w:val="22"/>
              </w:rPr>
              <w:t xml:space="preserve">120.00 </w:t>
            </w:r>
          </w:p>
        </w:tc>
        <w:tc>
          <w:tcPr>
            <w:tcW w:w="1260" w:type="dxa"/>
            <w:tcBorders>
              <w:top w:val="nil"/>
              <w:left w:val="nil"/>
              <w:bottom w:val="single" w:sz="4" w:space="0" w:color="auto"/>
              <w:right w:val="single" w:sz="4" w:space="0" w:color="auto"/>
            </w:tcBorders>
            <w:vAlign w:val="center"/>
          </w:tcPr>
          <w:p w14:paraId="59E9EF02" w14:textId="77777777" w:rsidR="009D6247" w:rsidRDefault="00000000">
            <w:pPr>
              <w:widowControl/>
              <w:spacing w:line="240" w:lineRule="auto"/>
              <w:ind w:firstLineChars="0" w:firstLine="0"/>
              <w:jc w:val="center"/>
              <w:rPr>
                <w:kern w:val="0"/>
                <w:sz w:val="22"/>
                <w:szCs w:val="22"/>
              </w:rPr>
            </w:pPr>
            <w:r>
              <w:rPr>
                <w:kern w:val="0"/>
                <w:sz w:val="22"/>
                <w:szCs w:val="22"/>
              </w:rPr>
              <w:t xml:space="preserve">0.96 </w:t>
            </w:r>
          </w:p>
        </w:tc>
        <w:tc>
          <w:tcPr>
            <w:tcW w:w="2020" w:type="dxa"/>
            <w:tcBorders>
              <w:top w:val="nil"/>
              <w:left w:val="nil"/>
              <w:bottom w:val="single" w:sz="4" w:space="0" w:color="auto"/>
              <w:right w:val="single" w:sz="4" w:space="0" w:color="auto"/>
            </w:tcBorders>
            <w:noWrap/>
            <w:vAlign w:val="center"/>
          </w:tcPr>
          <w:p w14:paraId="7E83004E" w14:textId="77777777" w:rsidR="009D6247" w:rsidRDefault="00000000">
            <w:pPr>
              <w:widowControl/>
              <w:spacing w:line="240" w:lineRule="auto"/>
              <w:ind w:firstLineChars="0" w:firstLine="0"/>
              <w:jc w:val="left"/>
              <w:rPr>
                <w:color w:val="000000"/>
                <w:kern w:val="0"/>
                <w:sz w:val="22"/>
                <w:szCs w:val="22"/>
              </w:rPr>
            </w:pPr>
            <w:r>
              <w:rPr>
                <w:color w:val="000000"/>
                <w:kern w:val="0"/>
                <w:sz w:val="22"/>
                <w:szCs w:val="22"/>
              </w:rPr>
              <w:t xml:space="preserve">　</w:t>
            </w:r>
          </w:p>
        </w:tc>
      </w:tr>
      <w:tr w:rsidR="009D6247" w14:paraId="7F3975A1"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29DAC6E2"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7</w:t>
            </w:r>
          </w:p>
        </w:tc>
        <w:tc>
          <w:tcPr>
            <w:tcW w:w="3414" w:type="dxa"/>
            <w:tcBorders>
              <w:top w:val="nil"/>
              <w:left w:val="nil"/>
              <w:bottom w:val="single" w:sz="4" w:space="0" w:color="auto"/>
              <w:right w:val="single" w:sz="4" w:space="0" w:color="auto"/>
            </w:tcBorders>
            <w:vAlign w:val="center"/>
          </w:tcPr>
          <w:p w14:paraId="490C95AF" w14:textId="77777777" w:rsidR="009D6247" w:rsidRDefault="00000000">
            <w:pPr>
              <w:widowControl/>
              <w:spacing w:line="240" w:lineRule="auto"/>
              <w:ind w:firstLineChars="0" w:firstLine="0"/>
              <w:jc w:val="center"/>
              <w:rPr>
                <w:kern w:val="0"/>
                <w:sz w:val="22"/>
                <w:szCs w:val="22"/>
              </w:rPr>
            </w:pPr>
            <w:r>
              <w:rPr>
                <w:kern w:val="0"/>
                <w:sz w:val="22"/>
                <w:szCs w:val="22"/>
              </w:rPr>
              <w:t>安全测评</w:t>
            </w:r>
          </w:p>
        </w:tc>
        <w:tc>
          <w:tcPr>
            <w:tcW w:w="1368" w:type="dxa"/>
            <w:tcBorders>
              <w:top w:val="nil"/>
              <w:left w:val="nil"/>
              <w:bottom w:val="single" w:sz="4" w:space="0" w:color="auto"/>
              <w:right w:val="single" w:sz="4" w:space="0" w:color="auto"/>
            </w:tcBorders>
            <w:vAlign w:val="center"/>
          </w:tcPr>
          <w:p w14:paraId="02D7334B" w14:textId="77777777" w:rsidR="009D6247" w:rsidRDefault="00000000">
            <w:pPr>
              <w:widowControl/>
              <w:spacing w:line="240" w:lineRule="auto"/>
              <w:ind w:firstLineChars="0" w:firstLine="0"/>
              <w:jc w:val="center"/>
              <w:rPr>
                <w:kern w:val="0"/>
                <w:sz w:val="22"/>
                <w:szCs w:val="22"/>
              </w:rPr>
            </w:pPr>
            <w:r>
              <w:rPr>
                <w:kern w:val="0"/>
                <w:sz w:val="22"/>
                <w:szCs w:val="22"/>
              </w:rPr>
              <w:t xml:space="preserve">100.00 </w:t>
            </w:r>
          </w:p>
        </w:tc>
        <w:tc>
          <w:tcPr>
            <w:tcW w:w="1260" w:type="dxa"/>
            <w:tcBorders>
              <w:top w:val="nil"/>
              <w:left w:val="nil"/>
              <w:bottom w:val="single" w:sz="4" w:space="0" w:color="auto"/>
              <w:right w:val="single" w:sz="4" w:space="0" w:color="auto"/>
            </w:tcBorders>
            <w:vAlign w:val="center"/>
          </w:tcPr>
          <w:p w14:paraId="14D77A1F" w14:textId="77777777" w:rsidR="009D6247" w:rsidRDefault="00000000">
            <w:pPr>
              <w:widowControl/>
              <w:spacing w:line="240" w:lineRule="auto"/>
              <w:ind w:firstLineChars="0" w:firstLine="0"/>
              <w:jc w:val="center"/>
              <w:rPr>
                <w:kern w:val="0"/>
                <w:sz w:val="22"/>
                <w:szCs w:val="22"/>
              </w:rPr>
            </w:pPr>
            <w:r>
              <w:rPr>
                <w:kern w:val="0"/>
                <w:sz w:val="22"/>
                <w:szCs w:val="22"/>
              </w:rPr>
              <w:t xml:space="preserve">0.80 </w:t>
            </w:r>
          </w:p>
        </w:tc>
        <w:tc>
          <w:tcPr>
            <w:tcW w:w="2020" w:type="dxa"/>
            <w:tcBorders>
              <w:top w:val="nil"/>
              <w:left w:val="nil"/>
              <w:bottom w:val="single" w:sz="4" w:space="0" w:color="auto"/>
              <w:right w:val="single" w:sz="4" w:space="0" w:color="auto"/>
            </w:tcBorders>
            <w:noWrap/>
            <w:vAlign w:val="center"/>
          </w:tcPr>
          <w:p w14:paraId="2974C1BF" w14:textId="77777777" w:rsidR="009D6247" w:rsidRDefault="00000000">
            <w:pPr>
              <w:widowControl/>
              <w:spacing w:line="240" w:lineRule="auto"/>
              <w:ind w:firstLineChars="0" w:firstLine="0"/>
              <w:jc w:val="left"/>
              <w:rPr>
                <w:color w:val="000000"/>
                <w:kern w:val="0"/>
                <w:sz w:val="22"/>
                <w:szCs w:val="22"/>
              </w:rPr>
            </w:pPr>
            <w:r>
              <w:rPr>
                <w:color w:val="000000"/>
                <w:kern w:val="0"/>
                <w:sz w:val="22"/>
                <w:szCs w:val="22"/>
              </w:rPr>
              <w:t xml:space="preserve">　</w:t>
            </w:r>
          </w:p>
        </w:tc>
      </w:tr>
      <w:tr w:rsidR="009D6247" w14:paraId="09022818"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5A6298FF"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8</w:t>
            </w:r>
          </w:p>
        </w:tc>
        <w:tc>
          <w:tcPr>
            <w:tcW w:w="3414" w:type="dxa"/>
            <w:tcBorders>
              <w:top w:val="nil"/>
              <w:left w:val="nil"/>
              <w:bottom w:val="single" w:sz="4" w:space="0" w:color="auto"/>
              <w:right w:val="single" w:sz="4" w:space="0" w:color="auto"/>
            </w:tcBorders>
            <w:vAlign w:val="center"/>
          </w:tcPr>
          <w:p w14:paraId="1394640D" w14:textId="77777777" w:rsidR="009D6247" w:rsidRDefault="00000000">
            <w:pPr>
              <w:widowControl/>
              <w:spacing w:line="240" w:lineRule="auto"/>
              <w:ind w:firstLineChars="0" w:firstLine="0"/>
              <w:jc w:val="center"/>
              <w:rPr>
                <w:kern w:val="0"/>
                <w:sz w:val="22"/>
                <w:szCs w:val="22"/>
              </w:rPr>
            </w:pPr>
            <w:r>
              <w:rPr>
                <w:kern w:val="0"/>
                <w:sz w:val="22"/>
                <w:szCs w:val="22"/>
              </w:rPr>
              <w:t>密码测评</w:t>
            </w:r>
          </w:p>
        </w:tc>
        <w:tc>
          <w:tcPr>
            <w:tcW w:w="1368" w:type="dxa"/>
            <w:tcBorders>
              <w:top w:val="nil"/>
              <w:left w:val="nil"/>
              <w:bottom w:val="single" w:sz="4" w:space="0" w:color="auto"/>
              <w:right w:val="single" w:sz="4" w:space="0" w:color="auto"/>
            </w:tcBorders>
            <w:vAlign w:val="center"/>
          </w:tcPr>
          <w:p w14:paraId="3ECF1267" w14:textId="77777777" w:rsidR="009D6247" w:rsidRDefault="00000000">
            <w:pPr>
              <w:widowControl/>
              <w:spacing w:line="240" w:lineRule="auto"/>
              <w:ind w:firstLineChars="0" w:firstLine="0"/>
              <w:jc w:val="center"/>
              <w:rPr>
                <w:kern w:val="0"/>
                <w:sz w:val="22"/>
                <w:szCs w:val="22"/>
              </w:rPr>
            </w:pPr>
            <w:r>
              <w:rPr>
                <w:kern w:val="0"/>
                <w:sz w:val="22"/>
                <w:szCs w:val="22"/>
              </w:rPr>
              <w:t xml:space="preserve">100.00 </w:t>
            </w:r>
          </w:p>
        </w:tc>
        <w:tc>
          <w:tcPr>
            <w:tcW w:w="1260" w:type="dxa"/>
            <w:tcBorders>
              <w:top w:val="nil"/>
              <w:left w:val="nil"/>
              <w:bottom w:val="single" w:sz="4" w:space="0" w:color="auto"/>
              <w:right w:val="single" w:sz="4" w:space="0" w:color="auto"/>
            </w:tcBorders>
            <w:vAlign w:val="center"/>
          </w:tcPr>
          <w:p w14:paraId="2901BE6E" w14:textId="77777777" w:rsidR="009D6247" w:rsidRDefault="00000000">
            <w:pPr>
              <w:widowControl/>
              <w:spacing w:line="240" w:lineRule="auto"/>
              <w:ind w:firstLineChars="0" w:firstLine="0"/>
              <w:jc w:val="center"/>
              <w:rPr>
                <w:kern w:val="0"/>
                <w:sz w:val="22"/>
                <w:szCs w:val="22"/>
              </w:rPr>
            </w:pPr>
            <w:r>
              <w:rPr>
                <w:kern w:val="0"/>
                <w:sz w:val="22"/>
                <w:szCs w:val="22"/>
              </w:rPr>
              <w:t xml:space="preserve">0.80 </w:t>
            </w:r>
          </w:p>
        </w:tc>
        <w:tc>
          <w:tcPr>
            <w:tcW w:w="2020" w:type="dxa"/>
            <w:tcBorders>
              <w:top w:val="nil"/>
              <w:left w:val="nil"/>
              <w:bottom w:val="single" w:sz="4" w:space="0" w:color="auto"/>
              <w:right w:val="single" w:sz="4" w:space="0" w:color="auto"/>
            </w:tcBorders>
            <w:noWrap/>
            <w:vAlign w:val="center"/>
          </w:tcPr>
          <w:p w14:paraId="42F3409A" w14:textId="77777777" w:rsidR="009D6247" w:rsidRDefault="00000000">
            <w:pPr>
              <w:widowControl/>
              <w:spacing w:line="240" w:lineRule="auto"/>
              <w:ind w:firstLineChars="0" w:firstLine="0"/>
              <w:jc w:val="left"/>
              <w:rPr>
                <w:color w:val="000000"/>
                <w:kern w:val="0"/>
                <w:sz w:val="22"/>
                <w:szCs w:val="22"/>
              </w:rPr>
            </w:pPr>
            <w:r>
              <w:rPr>
                <w:color w:val="000000"/>
                <w:kern w:val="0"/>
                <w:sz w:val="22"/>
                <w:szCs w:val="22"/>
              </w:rPr>
              <w:t xml:space="preserve">　</w:t>
            </w:r>
          </w:p>
        </w:tc>
      </w:tr>
      <w:tr w:rsidR="009D6247" w14:paraId="3D80C523" w14:textId="77777777">
        <w:trPr>
          <w:trHeight w:val="278"/>
          <w:jc w:val="center"/>
        </w:trPr>
        <w:tc>
          <w:tcPr>
            <w:tcW w:w="920" w:type="dxa"/>
            <w:tcBorders>
              <w:top w:val="nil"/>
              <w:left w:val="single" w:sz="4" w:space="0" w:color="auto"/>
              <w:bottom w:val="single" w:sz="4" w:space="0" w:color="auto"/>
              <w:right w:val="single" w:sz="4" w:space="0" w:color="auto"/>
            </w:tcBorders>
            <w:noWrap/>
            <w:vAlign w:val="center"/>
          </w:tcPr>
          <w:p w14:paraId="32C8D385" w14:textId="77777777" w:rsidR="009D6247" w:rsidRDefault="00000000">
            <w:pPr>
              <w:widowControl/>
              <w:spacing w:line="240" w:lineRule="auto"/>
              <w:ind w:firstLineChars="0" w:firstLine="0"/>
              <w:jc w:val="center"/>
              <w:rPr>
                <w:color w:val="000000"/>
                <w:kern w:val="0"/>
                <w:sz w:val="22"/>
                <w:szCs w:val="22"/>
              </w:rPr>
            </w:pPr>
            <w:r>
              <w:rPr>
                <w:color w:val="000000"/>
                <w:kern w:val="0"/>
                <w:sz w:val="22"/>
                <w:szCs w:val="22"/>
              </w:rPr>
              <w:t>9</w:t>
            </w:r>
          </w:p>
        </w:tc>
        <w:tc>
          <w:tcPr>
            <w:tcW w:w="3414" w:type="dxa"/>
            <w:tcBorders>
              <w:top w:val="nil"/>
              <w:left w:val="nil"/>
              <w:bottom w:val="single" w:sz="4" w:space="0" w:color="auto"/>
              <w:right w:val="single" w:sz="4" w:space="0" w:color="auto"/>
            </w:tcBorders>
            <w:vAlign w:val="center"/>
          </w:tcPr>
          <w:p w14:paraId="5D677500" w14:textId="77777777" w:rsidR="009D6247" w:rsidRDefault="00000000">
            <w:pPr>
              <w:widowControl/>
              <w:spacing w:line="240" w:lineRule="auto"/>
              <w:ind w:firstLineChars="0" w:firstLine="0"/>
              <w:jc w:val="center"/>
              <w:rPr>
                <w:kern w:val="0"/>
                <w:sz w:val="22"/>
                <w:szCs w:val="22"/>
              </w:rPr>
            </w:pPr>
            <w:r>
              <w:rPr>
                <w:kern w:val="0"/>
                <w:sz w:val="22"/>
                <w:szCs w:val="22"/>
              </w:rPr>
              <w:t>建设单位管理费</w:t>
            </w:r>
          </w:p>
        </w:tc>
        <w:tc>
          <w:tcPr>
            <w:tcW w:w="1368" w:type="dxa"/>
            <w:tcBorders>
              <w:top w:val="nil"/>
              <w:left w:val="nil"/>
              <w:bottom w:val="single" w:sz="4" w:space="0" w:color="auto"/>
              <w:right w:val="single" w:sz="4" w:space="0" w:color="auto"/>
            </w:tcBorders>
            <w:vAlign w:val="center"/>
          </w:tcPr>
          <w:p w14:paraId="6500591D" w14:textId="77777777" w:rsidR="009D6247" w:rsidRDefault="00000000">
            <w:pPr>
              <w:widowControl/>
              <w:spacing w:line="240" w:lineRule="auto"/>
              <w:ind w:firstLineChars="0" w:firstLine="0"/>
              <w:jc w:val="center"/>
              <w:rPr>
                <w:kern w:val="0"/>
                <w:sz w:val="22"/>
                <w:szCs w:val="22"/>
              </w:rPr>
            </w:pPr>
            <w:r>
              <w:rPr>
                <w:kern w:val="0"/>
                <w:sz w:val="22"/>
                <w:szCs w:val="22"/>
              </w:rPr>
              <w:t xml:space="preserve">154.76 </w:t>
            </w:r>
          </w:p>
        </w:tc>
        <w:tc>
          <w:tcPr>
            <w:tcW w:w="1260" w:type="dxa"/>
            <w:tcBorders>
              <w:top w:val="nil"/>
              <w:left w:val="nil"/>
              <w:bottom w:val="single" w:sz="4" w:space="0" w:color="auto"/>
              <w:right w:val="single" w:sz="4" w:space="0" w:color="auto"/>
            </w:tcBorders>
            <w:vAlign w:val="center"/>
          </w:tcPr>
          <w:p w14:paraId="59679EC0" w14:textId="77777777" w:rsidR="009D6247" w:rsidRDefault="00000000">
            <w:pPr>
              <w:widowControl/>
              <w:spacing w:line="240" w:lineRule="auto"/>
              <w:ind w:firstLineChars="0" w:firstLine="0"/>
              <w:jc w:val="center"/>
              <w:rPr>
                <w:kern w:val="0"/>
                <w:sz w:val="22"/>
                <w:szCs w:val="22"/>
              </w:rPr>
            </w:pPr>
            <w:r>
              <w:rPr>
                <w:kern w:val="0"/>
                <w:sz w:val="22"/>
                <w:szCs w:val="22"/>
              </w:rPr>
              <w:t xml:space="preserve">1.24 </w:t>
            </w:r>
          </w:p>
        </w:tc>
        <w:tc>
          <w:tcPr>
            <w:tcW w:w="2020" w:type="dxa"/>
            <w:tcBorders>
              <w:top w:val="nil"/>
              <w:left w:val="nil"/>
              <w:bottom w:val="single" w:sz="4" w:space="0" w:color="auto"/>
              <w:right w:val="single" w:sz="4" w:space="0" w:color="auto"/>
            </w:tcBorders>
            <w:vAlign w:val="center"/>
          </w:tcPr>
          <w:p w14:paraId="77421732" w14:textId="77777777" w:rsidR="009D6247" w:rsidRDefault="00000000">
            <w:pPr>
              <w:widowControl/>
              <w:spacing w:line="240" w:lineRule="auto"/>
              <w:ind w:firstLineChars="0" w:firstLine="0"/>
              <w:jc w:val="center"/>
              <w:rPr>
                <w:kern w:val="0"/>
                <w:sz w:val="22"/>
                <w:szCs w:val="22"/>
              </w:rPr>
            </w:pPr>
            <w:proofErr w:type="gramStart"/>
            <w:r>
              <w:rPr>
                <w:kern w:val="0"/>
                <w:sz w:val="22"/>
                <w:szCs w:val="22"/>
              </w:rPr>
              <w:t>财建</w:t>
            </w:r>
            <w:proofErr w:type="gramEnd"/>
            <w:r>
              <w:rPr>
                <w:kern w:val="0"/>
                <w:sz w:val="22"/>
                <w:szCs w:val="22"/>
              </w:rPr>
              <w:t>[2016]504</w:t>
            </w:r>
            <w:r>
              <w:rPr>
                <w:kern w:val="0"/>
                <w:sz w:val="22"/>
                <w:szCs w:val="22"/>
              </w:rPr>
              <w:t>号</w:t>
            </w:r>
          </w:p>
        </w:tc>
      </w:tr>
      <w:tr w:rsidR="009D6247" w14:paraId="1AA4A586"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10179FD1"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三</w:t>
            </w:r>
          </w:p>
        </w:tc>
        <w:tc>
          <w:tcPr>
            <w:tcW w:w="3414" w:type="dxa"/>
            <w:tcBorders>
              <w:top w:val="nil"/>
              <w:left w:val="nil"/>
              <w:bottom w:val="single" w:sz="4" w:space="0" w:color="auto"/>
              <w:right w:val="single" w:sz="4" w:space="0" w:color="auto"/>
            </w:tcBorders>
            <w:noWrap/>
            <w:vAlign w:val="center"/>
          </w:tcPr>
          <w:p w14:paraId="755ACF11"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不可预见费</w:t>
            </w:r>
          </w:p>
        </w:tc>
        <w:tc>
          <w:tcPr>
            <w:tcW w:w="1368" w:type="dxa"/>
            <w:tcBorders>
              <w:top w:val="nil"/>
              <w:left w:val="nil"/>
              <w:bottom w:val="single" w:sz="4" w:space="0" w:color="auto"/>
              <w:right w:val="single" w:sz="4" w:space="0" w:color="auto"/>
            </w:tcBorders>
            <w:noWrap/>
            <w:vAlign w:val="center"/>
          </w:tcPr>
          <w:p w14:paraId="37C6BD95"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593.42 </w:t>
            </w:r>
          </w:p>
        </w:tc>
        <w:tc>
          <w:tcPr>
            <w:tcW w:w="1260" w:type="dxa"/>
            <w:tcBorders>
              <w:top w:val="nil"/>
              <w:left w:val="nil"/>
              <w:bottom w:val="single" w:sz="4" w:space="0" w:color="auto"/>
              <w:right w:val="single" w:sz="4" w:space="0" w:color="auto"/>
            </w:tcBorders>
            <w:noWrap/>
            <w:vAlign w:val="center"/>
          </w:tcPr>
          <w:p w14:paraId="5E63C116"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4.76 </w:t>
            </w:r>
          </w:p>
        </w:tc>
        <w:tc>
          <w:tcPr>
            <w:tcW w:w="2020" w:type="dxa"/>
            <w:tcBorders>
              <w:top w:val="nil"/>
              <w:left w:val="nil"/>
              <w:bottom w:val="single" w:sz="4" w:space="0" w:color="auto"/>
              <w:right w:val="single" w:sz="4" w:space="0" w:color="auto"/>
            </w:tcBorders>
            <w:vAlign w:val="center"/>
          </w:tcPr>
          <w:p w14:paraId="33F35F88" w14:textId="77777777" w:rsidR="009D6247" w:rsidRDefault="00000000">
            <w:pPr>
              <w:widowControl/>
              <w:spacing w:line="240" w:lineRule="auto"/>
              <w:ind w:firstLineChars="0" w:firstLine="0"/>
              <w:jc w:val="center"/>
              <w:rPr>
                <w:b/>
                <w:bCs/>
                <w:kern w:val="0"/>
                <w:sz w:val="22"/>
                <w:szCs w:val="22"/>
              </w:rPr>
            </w:pPr>
            <w:r>
              <w:rPr>
                <w:b/>
                <w:bCs/>
                <w:kern w:val="0"/>
                <w:sz w:val="22"/>
                <w:szCs w:val="22"/>
              </w:rPr>
              <w:t xml:space="preserve">　</w:t>
            </w:r>
          </w:p>
        </w:tc>
      </w:tr>
      <w:tr w:rsidR="009D6247" w14:paraId="0278196E" w14:textId="77777777">
        <w:trPr>
          <w:trHeight w:val="270"/>
          <w:jc w:val="center"/>
        </w:trPr>
        <w:tc>
          <w:tcPr>
            <w:tcW w:w="920" w:type="dxa"/>
            <w:tcBorders>
              <w:top w:val="nil"/>
              <w:left w:val="single" w:sz="4" w:space="0" w:color="auto"/>
              <w:bottom w:val="single" w:sz="4" w:space="0" w:color="auto"/>
              <w:right w:val="single" w:sz="4" w:space="0" w:color="auto"/>
            </w:tcBorders>
            <w:noWrap/>
            <w:vAlign w:val="center"/>
          </w:tcPr>
          <w:p w14:paraId="396EB33D"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四</w:t>
            </w:r>
          </w:p>
        </w:tc>
        <w:tc>
          <w:tcPr>
            <w:tcW w:w="3414" w:type="dxa"/>
            <w:tcBorders>
              <w:top w:val="nil"/>
              <w:left w:val="nil"/>
              <w:bottom w:val="single" w:sz="4" w:space="0" w:color="auto"/>
              <w:right w:val="single" w:sz="4" w:space="0" w:color="auto"/>
            </w:tcBorders>
            <w:noWrap/>
            <w:vAlign w:val="center"/>
          </w:tcPr>
          <w:p w14:paraId="66DEEF6B"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总投资</w:t>
            </w:r>
          </w:p>
        </w:tc>
        <w:tc>
          <w:tcPr>
            <w:tcW w:w="1368" w:type="dxa"/>
            <w:tcBorders>
              <w:top w:val="nil"/>
              <w:left w:val="nil"/>
              <w:bottom w:val="single" w:sz="4" w:space="0" w:color="auto"/>
              <w:right w:val="single" w:sz="4" w:space="0" w:color="auto"/>
            </w:tcBorders>
            <w:noWrap/>
            <w:vAlign w:val="center"/>
          </w:tcPr>
          <w:p w14:paraId="1193C7EC"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12461.88 </w:t>
            </w:r>
          </w:p>
        </w:tc>
        <w:tc>
          <w:tcPr>
            <w:tcW w:w="1260" w:type="dxa"/>
            <w:tcBorders>
              <w:top w:val="nil"/>
              <w:left w:val="nil"/>
              <w:bottom w:val="single" w:sz="4" w:space="0" w:color="auto"/>
              <w:right w:val="single" w:sz="4" w:space="0" w:color="auto"/>
            </w:tcBorders>
            <w:noWrap/>
            <w:vAlign w:val="center"/>
          </w:tcPr>
          <w:p w14:paraId="6D69595C"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100.00 </w:t>
            </w:r>
          </w:p>
        </w:tc>
        <w:tc>
          <w:tcPr>
            <w:tcW w:w="2020" w:type="dxa"/>
            <w:tcBorders>
              <w:top w:val="nil"/>
              <w:left w:val="nil"/>
              <w:bottom w:val="single" w:sz="4" w:space="0" w:color="auto"/>
              <w:right w:val="single" w:sz="4" w:space="0" w:color="auto"/>
            </w:tcBorders>
            <w:vAlign w:val="center"/>
          </w:tcPr>
          <w:p w14:paraId="7D961A33" w14:textId="77777777" w:rsidR="009D6247" w:rsidRDefault="00000000">
            <w:pPr>
              <w:widowControl/>
              <w:spacing w:line="240" w:lineRule="auto"/>
              <w:ind w:firstLineChars="0" w:firstLine="0"/>
              <w:jc w:val="center"/>
              <w:rPr>
                <w:b/>
                <w:bCs/>
                <w:kern w:val="0"/>
                <w:sz w:val="22"/>
                <w:szCs w:val="22"/>
              </w:rPr>
            </w:pPr>
            <w:proofErr w:type="gramStart"/>
            <w:r>
              <w:rPr>
                <w:b/>
                <w:bCs/>
                <w:kern w:val="0"/>
                <w:sz w:val="22"/>
                <w:szCs w:val="22"/>
              </w:rPr>
              <w:t>一</w:t>
            </w:r>
            <w:proofErr w:type="gramEnd"/>
            <w:r>
              <w:rPr>
                <w:b/>
                <w:bCs/>
                <w:kern w:val="0"/>
                <w:sz w:val="22"/>
                <w:szCs w:val="22"/>
              </w:rPr>
              <w:t>+</w:t>
            </w:r>
            <w:r>
              <w:rPr>
                <w:b/>
                <w:bCs/>
                <w:kern w:val="0"/>
                <w:sz w:val="22"/>
                <w:szCs w:val="22"/>
              </w:rPr>
              <w:t>二</w:t>
            </w:r>
            <w:r>
              <w:rPr>
                <w:b/>
                <w:bCs/>
                <w:kern w:val="0"/>
                <w:sz w:val="22"/>
                <w:szCs w:val="22"/>
              </w:rPr>
              <w:t>+</w:t>
            </w:r>
            <w:r>
              <w:rPr>
                <w:b/>
                <w:bCs/>
                <w:kern w:val="0"/>
                <w:sz w:val="22"/>
                <w:szCs w:val="22"/>
              </w:rPr>
              <w:t>三</w:t>
            </w:r>
          </w:p>
        </w:tc>
      </w:tr>
    </w:tbl>
    <w:p w14:paraId="31F0BF89" w14:textId="77777777" w:rsidR="009D6247" w:rsidRDefault="009D6247">
      <w:pPr>
        <w:ind w:firstLineChars="0" w:firstLine="0"/>
      </w:pPr>
    </w:p>
    <w:p w14:paraId="3D4539E5" w14:textId="77777777" w:rsidR="009D6247" w:rsidRDefault="009D6247">
      <w:pPr>
        <w:ind w:firstLineChars="0" w:firstLine="0"/>
        <w:sectPr w:rsidR="009D6247">
          <w:pgSz w:w="11906" w:h="16838"/>
          <w:pgMar w:top="1440" w:right="1800" w:bottom="1440" w:left="1800" w:header="851" w:footer="992" w:gutter="0"/>
          <w:cols w:space="425"/>
          <w:docGrid w:type="lines" w:linePitch="312"/>
        </w:sectPr>
      </w:pPr>
    </w:p>
    <w:p w14:paraId="23CAD0E6" w14:textId="77777777" w:rsidR="009D6247" w:rsidRDefault="00000000">
      <w:pPr>
        <w:pStyle w:val="2"/>
      </w:pPr>
      <w:bookmarkStart w:id="628" w:name="_Toc213053893"/>
      <w:bookmarkStart w:id="629" w:name="_Toc212385571"/>
      <w:r>
        <w:rPr>
          <w:rFonts w:hint="eastAsia"/>
        </w:rPr>
        <w:lastRenderedPageBreak/>
        <w:t>附表</w:t>
      </w:r>
      <w:r>
        <w:rPr>
          <w:rFonts w:hint="eastAsia"/>
        </w:rPr>
        <w:t>2</w:t>
      </w:r>
      <w:r>
        <w:rPr>
          <w:rFonts w:hint="eastAsia"/>
        </w:rPr>
        <w:t>、软件系统开发费投资估算总表</w:t>
      </w:r>
      <w:bookmarkEnd w:id="628"/>
      <w:bookmarkEnd w:id="629"/>
    </w:p>
    <w:p w14:paraId="393D97C8" w14:textId="77777777" w:rsidR="009D6247" w:rsidRDefault="00000000">
      <w:pPr>
        <w:ind w:firstLine="480"/>
        <w:jc w:val="right"/>
      </w:pPr>
      <w:r>
        <w:rPr>
          <w:rFonts w:hint="eastAsia"/>
        </w:rPr>
        <w:t>单位：万元</w:t>
      </w:r>
    </w:p>
    <w:tbl>
      <w:tblPr>
        <w:tblW w:w="8926" w:type="dxa"/>
        <w:tblInd w:w="113" w:type="dxa"/>
        <w:tblLook w:val="04A0" w:firstRow="1" w:lastRow="0" w:firstColumn="1" w:lastColumn="0" w:noHBand="0" w:noVBand="1"/>
      </w:tblPr>
      <w:tblGrid>
        <w:gridCol w:w="1129"/>
        <w:gridCol w:w="3685"/>
        <w:gridCol w:w="1418"/>
        <w:gridCol w:w="993"/>
        <w:gridCol w:w="1701"/>
      </w:tblGrid>
      <w:tr w:rsidR="009D6247" w14:paraId="7F301B03" w14:textId="77777777">
        <w:trPr>
          <w:trHeight w:val="400"/>
          <w:tblHeader/>
        </w:trPr>
        <w:tc>
          <w:tcPr>
            <w:tcW w:w="1129" w:type="dxa"/>
            <w:tcBorders>
              <w:top w:val="single" w:sz="4" w:space="0" w:color="auto"/>
              <w:left w:val="single" w:sz="4" w:space="0" w:color="auto"/>
              <w:bottom w:val="single" w:sz="4" w:space="0" w:color="auto"/>
              <w:right w:val="single" w:sz="4" w:space="0" w:color="auto"/>
            </w:tcBorders>
            <w:vAlign w:val="center"/>
          </w:tcPr>
          <w:p w14:paraId="01CCA914" w14:textId="77777777" w:rsidR="009D6247" w:rsidRDefault="00000000">
            <w:pPr>
              <w:pStyle w:val="B1"/>
              <w:rPr>
                <w:rFonts w:ascii="Times New Roman" w:hAnsi="Times New Roman"/>
              </w:rPr>
            </w:pPr>
            <w:r>
              <w:rPr>
                <w:rFonts w:ascii="Times New Roman" w:hAnsi="Times New Roman"/>
              </w:rPr>
              <w:t>序号</w:t>
            </w:r>
          </w:p>
        </w:tc>
        <w:tc>
          <w:tcPr>
            <w:tcW w:w="3685" w:type="dxa"/>
            <w:tcBorders>
              <w:top w:val="single" w:sz="4" w:space="0" w:color="auto"/>
              <w:left w:val="nil"/>
              <w:bottom w:val="single" w:sz="4" w:space="0" w:color="auto"/>
              <w:right w:val="single" w:sz="4" w:space="0" w:color="auto"/>
            </w:tcBorders>
            <w:vAlign w:val="center"/>
          </w:tcPr>
          <w:p w14:paraId="237F1472" w14:textId="77777777" w:rsidR="009D6247" w:rsidRDefault="00000000">
            <w:pPr>
              <w:pStyle w:val="B1"/>
              <w:rPr>
                <w:rFonts w:ascii="Times New Roman" w:hAnsi="Times New Roman"/>
              </w:rPr>
            </w:pPr>
            <w:r>
              <w:rPr>
                <w:rFonts w:ascii="Times New Roman" w:hAnsi="Times New Roman"/>
              </w:rPr>
              <w:t>应用系统名称</w:t>
            </w:r>
          </w:p>
        </w:tc>
        <w:tc>
          <w:tcPr>
            <w:tcW w:w="1418" w:type="dxa"/>
            <w:tcBorders>
              <w:top w:val="single" w:sz="4" w:space="0" w:color="auto"/>
              <w:left w:val="nil"/>
              <w:bottom w:val="single" w:sz="4" w:space="0" w:color="auto"/>
              <w:right w:val="single" w:sz="4" w:space="0" w:color="auto"/>
            </w:tcBorders>
            <w:vAlign w:val="center"/>
          </w:tcPr>
          <w:p w14:paraId="5D402B63" w14:textId="77777777" w:rsidR="009D6247" w:rsidRDefault="00000000">
            <w:pPr>
              <w:pStyle w:val="B1"/>
              <w:rPr>
                <w:rFonts w:ascii="Times New Roman" w:hAnsi="Times New Roman"/>
              </w:rPr>
            </w:pPr>
            <w:r>
              <w:rPr>
                <w:rFonts w:ascii="Times New Roman" w:hAnsi="Times New Roman"/>
              </w:rPr>
              <w:t>人月数</w:t>
            </w:r>
          </w:p>
        </w:tc>
        <w:tc>
          <w:tcPr>
            <w:tcW w:w="993" w:type="dxa"/>
            <w:tcBorders>
              <w:top w:val="single" w:sz="4" w:space="0" w:color="auto"/>
              <w:left w:val="nil"/>
              <w:bottom w:val="single" w:sz="4" w:space="0" w:color="auto"/>
              <w:right w:val="single" w:sz="4" w:space="0" w:color="auto"/>
            </w:tcBorders>
            <w:vAlign w:val="center"/>
          </w:tcPr>
          <w:p w14:paraId="01CD5ADF" w14:textId="77777777" w:rsidR="009D6247" w:rsidRDefault="00000000">
            <w:pPr>
              <w:pStyle w:val="B1"/>
              <w:rPr>
                <w:rFonts w:ascii="Times New Roman" w:hAnsi="Times New Roman"/>
              </w:rPr>
            </w:pPr>
            <w:r>
              <w:rPr>
                <w:rFonts w:ascii="Times New Roman" w:hAnsi="Times New Roman"/>
              </w:rPr>
              <w:t>单价</w:t>
            </w:r>
          </w:p>
        </w:tc>
        <w:tc>
          <w:tcPr>
            <w:tcW w:w="1701" w:type="dxa"/>
            <w:tcBorders>
              <w:top w:val="single" w:sz="4" w:space="0" w:color="auto"/>
              <w:left w:val="nil"/>
              <w:bottom w:val="single" w:sz="4" w:space="0" w:color="auto"/>
              <w:right w:val="single" w:sz="4" w:space="0" w:color="auto"/>
            </w:tcBorders>
            <w:vAlign w:val="center"/>
          </w:tcPr>
          <w:p w14:paraId="3E23D1B0" w14:textId="77777777" w:rsidR="009D6247" w:rsidRDefault="00000000">
            <w:pPr>
              <w:pStyle w:val="B1"/>
              <w:rPr>
                <w:rFonts w:ascii="Times New Roman" w:hAnsi="Times New Roman"/>
              </w:rPr>
            </w:pPr>
            <w:r>
              <w:rPr>
                <w:rFonts w:ascii="Times New Roman" w:hAnsi="Times New Roman"/>
              </w:rPr>
              <w:t>总价</w:t>
            </w:r>
          </w:p>
        </w:tc>
      </w:tr>
      <w:tr w:rsidR="009D6247" w14:paraId="38E97FAC" w14:textId="77777777">
        <w:trPr>
          <w:trHeight w:val="400"/>
        </w:trPr>
        <w:tc>
          <w:tcPr>
            <w:tcW w:w="1129" w:type="dxa"/>
            <w:tcBorders>
              <w:top w:val="nil"/>
              <w:left w:val="single" w:sz="4" w:space="0" w:color="auto"/>
              <w:bottom w:val="single" w:sz="4" w:space="0" w:color="auto"/>
              <w:right w:val="single" w:sz="4" w:space="0" w:color="auto"/>
            </w:tcBorders>
            <w:vAlign w:val="center"/>
          </w:tcPr>
          <w:p w14:paraId="73893D4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合计</w:t>
            </w:r>
          </w:p>
        </w:tc>
        <w:tc>
          <w:tcPr>
            <w:tcW w:w="3685" w:type="dxa"/>
            <w:tcBorders>
              <w:top w:val="nil"/>
              <w:left w:val="nil"/>
              <w:bottom w:val="single" w:sz="4" w:space="0" w:color="auto"/>
              <w:right w:val="single" w:sz="4" w:space="0" w:color="auto"/>
            </w:tcBorders>
            <w:vAlign w:val="center"/>
          </w:tcPr>
          <w:p w14:paraId="7300719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合计</w:t>
            </w:r>
          </w:p>
        </w:tc>
        <w:tc>
          <w:tcPr>
            <w:tcW w:w="1418" w:type="dxa"/>
            <w:tcBorders>
              <w:top w:val="nil"/>
              <w:left w:val="nil"/>
              <w:bottom w:val="single" w:sz="4" w:space="0" w:color="auto"/>
              <w:right w:val="single" w:sz="4" w:space="0" w:color="auto"/>
            </w:tcBorders>
            <w:noWrap/>
            <w:vAlign w:val="center"/>
          </w:tcPr>
          <w:p w14:paraId="7312422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1E81016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5620870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7955.9</w:t>
            </w:r>
          </w:p>
        </w:tc>
      </w:tr>
      <w:tr w:rsidR="009D6247" w14:paraId="018F5FE0" w14:textId="77777777">
        <w:trPr>
          <w:trHeight w:val="400"/>
        </w:trPr>
        <w:tc>
          <w:tcPr>
            <w:tcW w:w="1129" w:type="dxa"/>
            <w:tcBorders>
              <w:top w:val="nil"/>
              <w:left w:val="single" w:sz="4" w:space="0" w:color="auto"/>
              <w:bottom w:val="single" w:sz="4" w:space="0" w:color="auto"/>
              <w:right w:val="single" w:sz="4" w:space="0" w:color="auto"/>
            </w:tcBorders>
            <w:vAlign w:val="center"/>
          </w:tcPr>
          <w:p w14:paraId="70D3B8A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总计</w:t>
            </w:r>
          </w:p>
        </w:tc>
        <w:tc>
          <w:tcPr>
            <w:tcW w:w="3685" w:type="dxa"/>
            <w:tcBorders>
              <w:top w:val="nil"/>
              <w:left w:val="nil"/>
              <w:bottom w:val="single" w:sz="4" w:space="0" w:color="auto"/>
              <w:right w:val="single" w:sz="4" w:space="0" w:color="auto"/>
            </w:tcBorders>
            <w:vAlign w:val="center"/>
          </w:tcPr>
          <w:p w14:paraId="0560EB31"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自动驾驶数据汇聚存储</w:t>
            </w:r>
          </w:p>
        </w:tc>
        <w:tc>
          <w:tcPr>
            <w:tcW w:w="1418" w:type="dxa"/>
            <w:tcBorders>
              <w:top w:val="nil"/>
              <w:left w:val="nil"/>
              <w:bottom w:val="single" w:sz="4" w:space="0" w:color="auto"/>
              <w:right w:val="single" w:sz="4" w:space="0" w:color="auto"/>
            </w:tcBorders>
            <w:noWrap/>
            <w:vAlign w:val="center"/>
          </w:tcPr>
          <w:p w14:paraId="722B739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07FD676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1F75B43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45</w:t>
            </w:r>
          </w:p>
        </w:tc>
      </w:tr>
      <w:tr w:rsidR="009D6247" w14:paraId="3A37055E" w14:textId="77777777">
        <w:trPr>
          <w:trHeight w:val="520"/>
        </w:trPr>
        <w:tc>
          <w:tcPr>
            <w:tcW w:w="1129" w:type="dxa"/>
            <w:tcBorders>
              <w:top w:val="nil"/>
              <w:left w:val="single" w:sz="4" w:space="0" w:color="auto"/>
              <w:bottom w:val="single" w:sz="4" w:space="0" w:color="auto"/>
              <w:right w:val="single" w:sz="4" w:space="0" w:color="auto"/>
            </w:tcBorders>
            <w:vAlign w:val="center"/>
          </w:tcPr>
          <w:p w14:paraId="745DC932"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一</w:t>
            </w:r>
            <w:proofErr w:type="gramEnd"/>
          </w:p>
        </w:tc>
        <w:tc>
          <w:tcPr>
            <w:tcW w:w="3685" w:type="dxa"/>
            <w:tcBorders>
              <w:top w:val="nil"/>
              <w:left w:val="nil"/>
              <w:bottom w:val="single" w:sz="4" w:space="0" w:color="auto"/>
              <w:right w:val="single" w:sz="4" w:space="0" w:color="auto"/>
            </w:tcBorders>
            <w:vAlign w:val="center"/>
          </w:tcPr>
          <w:p w14:paraId="4CFC858A"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自动驾驶示范区</w:t>
            </w:r>
            <w:r>
              <w:rPr>
                <w:rFonts w:eastAsia="微软雅黑"/>
                <w:color w:val="000000"/>
                <w:kern w:val="0"/>
                <w:sz w:val="20"/>
                <w:szCs w:val="20"/>
              </w:rPr>
              <w:t xml:space="preserve"> 3.0 </w:t>
            </w:r>
            <w:r>
              <w:rPr>
                <w:rFonts w:eastAsia="微软雅黑"/>
                <w:color w:val="000000"/>
                <w:kern w:val="0"/>
                <w:sz w:val="20"/>
                <w:szCs w:val="20"/>
              </w:rPr>
              <w:t>扩区新增视频监控数据</w:t>
            </w:r>
          </w:p>
        </w:tc>
        <w:tc>
          <w:tcPr>
            <w:tcW w:w="1418" w:type="dxa"/>
            <w:tcBorders>
              <w:top w:val="nil"/>
              <w:left w:val="nil"/>
              <w:bottom w:val="single" w:sz="4" w:space="0" w:color="auto"/>
              <w:right w:val="single" w:sz="4" w:space="0" w:color="auto"/>
            </w:tcBorders>
            <w:noWrap/>
            <w:vAlign w:val="center"/>
          </w:tcPr>
          <w:p w14:paraId="0E9BE69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993" w:type="dxa"/>
            <w:tcBorders>
              <w:top w:val="nil"/>
              <w:left w:val="nil"/>
              <w:bottom w:val="single" w:sz="4" w:space="0" w:color="auto"/>
              <w:right w:val="single" w:sz="4" w:space="0" w:color="auto"/>
            </w:tcBorders>
            <w:noWrap/>
            <w:vAlign w:val="center"/>
          </w:tcPr>
          <w:p w14:paraId="0DEAC29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0238057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4F628B90" w14:textId="77777777">
        <w:trPr>
          <w:trHeight w:val="400"/>
        </w:trPr>
        <w:tc>
          <w:tcPr>
            <w:tcW w:w="1129" w:type="dxa"/>
            <w:tcBorders>
              <w:top w:val="nil"/>
              <w:left w:val="single" w:sz="4" w:space="0" w:color="auto"/>
              <w:bottom w:val="single" w:sz="4" w:space="0" w:color="auto"/>
              <w:right w:val="single" w:sz="4" w:space="0" w:color="auto"/>
            </w:tcBorders>
            <w:vAlign w:val="center"/>
          </w:tcPr>
          <w:p w14:paraId="6BD5BE2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二</w:t>
            </w:r>
          </w:p>
        </w:tc>
        <w:tc>
          <w:tcPr>
            <w:tcW w:w="3685" w:type="dxa"/>
            <w:tcBorders>
              <w:top w:val="nil"/>
              <w:left w:val="nil"/>
              <w:bottom w:val="single" w:sz="4" w:space="0" w:color="auto"/>
              <w:right w:val="single" w:sz="4" w:space="0" w:color="auto"/>
            </w:tcBorders>
            <w:vAlign w:val="center"/>
          </w:tcPr>
          <w:p w14:paraId="01EC5781"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河东地区车辆抓拍数据</w:t>
            </w:r>
          </w:p>
        </w:tc>
        <w:tc>
          <w:tcPr>
            <w:tcW w:w="1418" w:type="dxa"/>
            <w:tcBorders>
              <w:top w:val="nil"/>
              <w:left w:val="nil"/>
              <w:bottom w:val="single" w:sz="4" w:space="0" w:color="auto"/>
              <w:right w:val="single" w:sz="4" w:space="0" w:color="auto"/>
            </w:tcBorders>
            <w:noWrap/>
            <w:vAlign w:val="center"/>
          </w:tcPr>
          <w:p w14:paraId="62E59D0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993" w:type="dxa"/>
            <w:tcBorders>
              <w:top w:val="nil"/>
              <w:left w:val="nil"/>
              <w:bottom w:val="single" w:sz="4" w:space="0" w:color="auto"/>
              <w:right w:val="single" w:sz="4" w:space="0" w:color="auto"/>
            </w:tcBorders>
            <w:noWrap/>
            <w:vAlign w:val="center"/>
          </w:tcPr>
          <w:p w14:paraId="1DC69D2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67875F5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75E5059D" w14:textId="77777777">
        <w:trPr>
          <w:trHeight w:val="400"/>
        </w:trPr>
        <w:tc>
          <w:tcPr>
            <w:tcW w:w="1129" w:type="dxa"/>
            <w:tcBorders>
              <w:top w:val="nil"/>
              <w:left w:val="single" w:sz="4" w:space="0" w:color="auto"/>
              <w:bottom w:val="single" w:sz="4" w:space="0" w:color="auto"/>
              <w:right w:val="single" w:sz="4" w:space="0" w:color="auto"/>
            </w:tcBorders>
            <w:vAlign w:val="center"/>
          </w:tcPr>
          <w:p w14:paraId="1290FB2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总计</w:t>
            </w:r>
          </w:p>
        </w:tc>
        <w:tc>
          <w:tcPr>
            <w:tcW w:w="3685" w:type="dxa"/>
            <w:tcBorders>
              <w:top w:val="nil"/>
              <w:left w:val="nil"/>
              <w:bottom w:val="single" w:sz="4" w:space="0" w:color="auto"/>
              <w:right w:val="single" w:sz="4" w:space="0" w:color="auto"/>
            </w:tcBorders>
            <w:vAlign w:val="center"/>
          </w:tcPr>
          <w:p w14:paraId="5F004AA8" w14:textId="77777777" w:rsidR="009D6247" w:rsidRDefault="00000000">
            <w:pPr>
              <w:widowControl/>
              <w:spacing w:line="0" w:lineRule="atLeast"/>
              <w:ind w:firstLineChars="0" w:firstLine="0"/>
              <w:jc w:val="left"/>
              <w:rPr>
                <w:rFonts w:eastAsia="微软雅黑"/>
                <w:kern w:val="0"/>
                <w:sz w:val="20"/>
                <w:szCs w:val="20"/>
              </w:rPr>
            </w:pPr>
            <w:proofErr w:type="gramStart"/>
            <w:r>
              <w:rPr>
                <w:rFonts w:eastAsia="微软雅黑"/>
                <w:kern w:val="0"/>
                <w:sz w:val="20"/>
                <w:szCs w:val="20"/>
              </w:rPr>
              <w:t>湖仓一体</w:t>
            </w:r>
            <w:proofErr w:type="gramEnd"/>
          </w:p>
        </w:tc>
        <w:tc>
          <w:tcPr>
            <w:tcW w:w="1418" w:type="dxa"/>
            <w:tcBorders>
              <w:top w:val="nil"/>
              <w:left w:val="nil"/>
              <w:bottom w:val="single" w:sz="4" w:space="0" w:color="auto"/>
              <w:right w:val="single" w:sz="4" w:space="0" w:color="auto"/>
            </w:tcBorders>
            <w:noWrap/>
            <w:vAlign w:val="center"/>
          </w:tcPr>
          <w:p w14:paraId="293CE50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202BEB4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4FEDEE8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914.4</w:t>
            </w:r>
          </w:p>
        </w:tc>
      </w:tr>
      <w:tr w:rsidR="009D6247" w14:paraId="29780585" w14:textId="77777777">
        <w:trPr>
          <w:trHeight w:val="400"/>
        </w:trPr>
        <w:tc>
          <w:tcPr>
            <w:tcW w:w="1129" w:type="dxa"/>
            <w:tcBorders>
              <w:top w:val="nil"/>
              <w:left w:val="single" w:sz="4" w:space="0" w:color="auto"/>
              <w:bottom w:val="single" w:sz="4" w:space="0" w:color="auto"/>
              <w:right w:val="single" w:sz="4" w:space="0" w:color="auto"/>
            </w:tcBorders>
            <w:vAlign w:val="center"/>
          </w:tcPr>
          <w:p w14:paraId="6E153DEF"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一</w:t>
            </w:r>
            <w:proofErr w:type="gramEnd"/>
          </w:p>
        </w:tc>
        <w:tc>
          <w:tcPr>
            <w:tcW w:w="3685" w:type="dxa"/>
            <w:tcBorders>
              <w:top w:val="nil"/>
              <w:left w:val="nil"/>
              <w:bottom w:val="single" w:sz="4" w:space="0" w:color="auto"/>
              <w:right w:val="single" w:sz="4" w:space="0" w:color="auto"/>
            </w:tcBorders>
            <w:vAlign w:val="center"/>
          </w:tcPr>
          <w:p w14:paraId="3FF5FB3A"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技术方案</w:t>
            </w:r>
          </w:p>
        </w:tc>
        <w:tc>
          <w:tcPr>
            <w:tcW w:w="1418" w:type="dxa"/>
            <w:tcBorders>
              <w:top w:val="nil"/>
              <w:left w:val="nil"/>
              <w:bottom w:val="single" w:sz="4" w:space="0" w:color="auto"/>
              <w:right w:val="single" w:sz="4" w:space="0" w:color="auto"/>
            </w:tcBorders>
            <w:noWrap/>
            <w:vAlign w:val="center"/>
          </w:tcPr>
          <w:p w14:paraId="5AB3AE3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3A2F857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4C2102D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396</w:t>
            </w:r>
          </w:p>
        </w:tc>
      </w:tr>
      <w:tr w:rsidR="009D6247" w14:paraId="27AD79B0" w14:textId="77777777">
        <w:trPr>
          <w:trHeight w:val="400"/>
        </w:trPr>
        <w:tc>
          <w:tcPr>
            <w:tcW w:w="1129" w:type="dxa"/>
            <w:tcBorders>
              <w:top w:val="nil"/>
              <w:left w:val="single" w:sz="4" w:space="0" w:color="auto"/>
              <w:bottom w:val="single" w:sz="4" w:space="0" w:color="auto"/>
              <w:right w:val="single" w:sz="4" w:space="0" w:color="auto"/>
            </w:tcBorders>
            <w:vAlign w:val="center"/>
          </w:tcPr>
          <w:p w14:paraId="7C78975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953684F"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数据接入</w:t>
            </w:r>
          </w:p>
        </w:tc>
        <w:tc>
          <w:tcPr>
            <w:tcW w:w="1418" w:type="dxa"/>
            <w:tcBorders>
              <w:top w:val="nil"/>
              <w:left w:val="nil"/>
              <w:bottom w:val="single" w:sz="4" w:space="0" w:color="auto"/>
              <w:right w:val="single" w:sz="4" w:space="0" w:color="auto"/>
            </w:tcBorders>
            <w:vAlign w:val="center"/>
          </w:tcPr>
          <w:p w14:paraId="4FD5680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30</w:t>
            </w:r>
          </w:p>
        </w:tc>
        <w:tc>
          <w:tcPr>
            <w:tcW w:w="993" w:type="dxa"/>
            <w:tcBorders>
              <w:top w:val="nil"/>
              <w:left w:val="nil"/>
              <w:bottom w:val="single" w:sz="4" w:space="0" w:color="auto"/>
              <w:right w:val="single" w:sz="4" w:space="0" w:color="auto"/>
            </w:tcBorders>
            <w:vAlign w:val="center"/>
          </w:tcPr>
          <w:p w14:paraId="4905B44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1.8</w:t>
            </w:r>
          </w:p>
        </w:tc>
        <w:tc>
          <w:tcPr>
            <w:tcW w:w="1701" w:type="dxa"/>
            <w:tcBorders>
              <w:top w:val="nil"/>
              <w:left w:val="nil"/>
              <w:bottom w:val="single" w:sz="4" w:space="0" w:color="auto"/>
              <w:right w:val="single" w:sz="4" w:space="0" w:color="auto"/>
            </w:tcBorders>
            <w:vAlign w:val="center"/>
          </w:tcPr>
          <w:p w14:paraId="7AE1134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54</w:t>
            </w:r>
          </w:p>
        </w:tc>
      </w:tr>
      <w:tr w:rsidR="009D6247" w14:paraId="67766777" w14:textId="77777777">
        <w:trPr>
          <w:trHeight w:val="400"/>
        </w:trPr>
        <w:tc>
          <w:tcPr>
            <w:tcW w:w="1129" w:type="dxa"/>
            <w:tcBorders>
              <w:top w:val="nil"/>
              <w:left w:val="single" w:sz="4" w:space="0" w:color="auto"/>
              <w:bottom w:val="single" w:sz="4" w:space="0" w:color="auto"/>
              <w:right w:val="single" w:sz="4" w:space="0" w:color="auto"/>
            </w:tcBorders>
            <w:vAlign w:val="center"/>
          </w:tcPr>
          <w:p w14:paraId="4522282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A6C6558"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数据治理</w:t>
            </w:r>
          </w:p>
        </w:tc>
        <w:tc>
          <w:tcPr>
            <w:tcW w:w="1418" w:type="dxa"/>
            <w:tcBorders>
              <w:top w:val="nil"/>
              <w:left w:val="nil"/>
              <w:bottom w:val="single" w:sz="4" w:space="0" w:color="auto"/>
              <w:right w:val="single" w:sz="4" w:space="0" w:color="auto"/>
            </w:tcBorders>
            <w:vAlign w:val="center"/>
          </w:tcPr>
          <w:p w14:paraId="3B78CBB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30</w:t>
            </w:r>
          </w:p>
        </w:tc>
        <w:tc>
          <w:tcPr>
            <w:tcW w:w="993" w:type="dxa"/>
            <w:tcBorders>
              <w:top w:val="nil"/>
              <w:left w:val="nil"/>
              <w:bottom w:val="single" w:sz="4" w:space="0" w:color="auto"/>
              <w:right w:val="single" w:sz="4" w:space="0" w:color="auto"/>
            </w:tcBorders>
            <w:vAlign w:val="center"/>
          </w:tcPr>
          <w:p w14:paraId="242D0BA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vAlign w:val="center"/>
          </w:tcPr>
          <w:p w14:paraId="6F2487B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54</w:t>
            </w:r>
          </w:p>
        </w:tc>
      </w:tr>
      <w:tr w:rsidR="009D6247" w14:paraId="58F87D01" w14:textId="77777777">
        <w:trPr>
          <w:trHeight w:val="400"/>
        </w:trPr>
        <w:tc>
          <w:tcPr>
            <w:tcW w:w="1129" w:type="dxa"/>
            <w:tcBorders>
              <w:top w:val="nil"/>
              <w:left w:val="single" w:sz="4" w:space="0" w:color="auto"/>
              <w:bottom w:val="single" w:sz="4" w:space="0" w:color="auto"/>
              <w:right w:val="single" w:sz="4" w:space="0" w:color="auto"/>
            </w:tcBorders>
            <w:vAlign w:val="center"/>
          </w:tcPr>
          <w:p w14:paraId="446C3C3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74FBB3E"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数据开发</w:t>
            </w:r>
          </w:p>
        </w:tc>
        <w:tc>
          <w:tcPr>
            <w:tcW w:w="1418" w:type="dxa"/>
            <w:tcBorders>
              <w:top w:val="nil"/>
              <w:left w:val="nil"/>
              <w:bottom w:val="single" w:sz="4" w:space="0" w:color="auto"/>
              <w:right w:val="single" w:sz="4" w:space="0" w:color="auto"/>
            </w:tcBorders>
            <w:vAlign w:val="center"/>
          </w:tcPr>
          <w:p w14:paraId="18CEED2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30</w:t>
            </w:r>
          </w:p>
        </w:tc>
        <w:tc>
          <w:tcPr>
            <w:tcW w:w="993" w:type="dxa"/>
            <w:tcBorders>
              <w:top w:val="nil"/>
              <w:left w:val="nil"/>
              <w:bottom w:val="single" w:sz="4" w:space="0" w:color="auto"/>
              <w:right w:val="single" w:sz="4" w:space="0" w:color="auto"/>
            </w:tcBorders>
            <w:vAlign w:val="center"/>
          </w:tcPr>
          <w:p w14:paraId="556CAA6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vAlign w:val="center"/>
          </w:tcPr>
          <w:p w14:paraId="44D275A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54</w:t>
            </w:r>
          </w:p>
        </w:tc>
      </w:tr>
      <w:tr w:rsidR="009D6247" w14:paraId="4CDE1084" w14:textId="77777777">
        <w:trPr>
          <w:trHeight w:val="400"/>
        </w:trPr>
        <w:tc>
          <w:tcPr>
            <w:tcW w:w="1129" w:type="dxa"/>
            <w:tcBorders>
              <w:top w:val="nil"/>
              <w:left w:val="single" w:sz="4" w:space="0" w:color="auto"/>
              <w:bottom w:val="single" w:sz="4" w:space="0" w:color="auto"/>
              <w:right w:val="single" w:sz="4" w:space="0" w:color="auto"/>
            </w:tcBorders>
            <w:vAlign w:val="center"/>
          </w:tcPr>
          <w:p w14:paraId="4FE07A6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71C5E3D1"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数据服务</w:t>
            </w:r>
          </w:p>
        </w:tc>
        <w:tc>
          <w:tcPr>
            <w:tcW w:w="1418" w:type="dxa"/>
            <w:tcBorders>
              <w:top w:val="nil"/>
              <w:left w:val="nil"/>
              <w:bottom w:val="single" w:sz="4" w:space="0" w:color="auto"/>
              <w:right w:val="single" w:sz="4" w:space="0" w:color="auto"/>
            </w:tcBorders>
            <w:vAlign w:val="center"/>
          </w:tcPr>
          <w:p w14:paraId="4FC1AD8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30</w:t>
            </w:r>
          </w:p>
        </w:tc>
        <w:tc>
          <w:tcPr>
            <w:tcW w:w="993" w:type="dxa"/>
            <w:tcBorders>
              <w:top w:val="nil"/>
              <w:left w:val="nil"/>
              <w:bottom w:val="single" w:sz="4" w:space="0" w:color="auto"/>
              <w:right w:val="single" w:sz="4" w:space="0" w:color="auto"/>
            </w:tcBorders>
            <w:noWrap/>
            <w:vAlign w:val="center"/>
          </w:tcPr>
          <w:p w14:paraId="542BF85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noWrap/>
            <w:vAlign w:val="center"/>
          </w:tcPr>
          <w:p w14:paraId="35E27CE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54</w:t>
            </w:r>
          </w:p>
        </w:tc>
      </w:tr>
      <w:tr w:rsidR="009D6247" w14:paraId="150768D7" w14:textId="77777777">
        <w:trPr>
          <w:trHeight w:val="400"/>
        </w:trPr>
        <w:tc>
          <w:tcPr>
            <w:tcW w:w="1129" w:type="dxa"/>
            <w:tcBorders>
              <w:top w:val="nil"/>
              <w:left w:val="single" w:sz="4" w:space="0" w:color="auto"/>
              <w:bottom w:val="single" w:sz="4" w:space="0" w:color="auto"/>
              <w:right w:val="single" w:sz="4" w:space="0" w:color="auto"/>
            </w:tcBorders>
            <w:vAlign w:val="center"/>
          </w:tcPr>
          <w:p w14:paraId="7E2C820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五</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C860E5C"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数据资产与门户</w:t>
            </w:r>
          </w:p>
        </w:tc>
        <w:tc>
          <w:tcPr>
            <w:tcW w:w="1418" w:type="dxa"/>
            <w:tcBorders>
              <w:top w:val="nil"/>
              <w:left w:val="nil"/>
              <w:bottom w:val="single" w:sz="4" w:space="0" w:color="auto"/>
              <w:right w:val="single" w:sz="4" w:space="0" w:color="auto"/>
            </w:tcBorders>
            <w:vAlign w:val="center"/>
          </w:tcPr>
          <w:p w14:paraId="0DE1869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30</w:t>
            </w:r>
          </w:p>
        </w:tc>
        <w:tc>
          <w:tcPr>
            <w:tcW w:w="993" w:type="dxa"/>
            <w:tcBorders>
              <w:top w:val="nil"/>
              <w:left w:val="nil"/>
              <w:bottom w:val="single" w:sz="4" w:space="0" w:color="auto"/>
              <w:right w:val="single" w:sz="4" w:space="0" w:color="auto"/>
            </w:tcBorders>
            <w:noWrap/>
            <w:vAlign w:val="center"/>
          </w:tcPr>
          <w:p w14:paraId="1FF5E87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noWrap/>
            <w:vAlign w:val="center"/>
          </w:tcPr>
          <w:p w14:paraId="37E2DB6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54</w:t>
            </w:r>
          </w:p>
        </w:tc>
      </w:tr>
      <w:tr w:rsidR="009D6247" w14:paraId="1E0EA104" w14:textId="77777777">
        <w:trPr>
          <w:trHeight w:val="400"/>
        </w:trPr>
        <w:tc>
          <w:tcPr>
            <w:tcW w:w="1129" w:type="dxa"/>
            <w:tcBorders>
              <w:top w:val="nil"/>
              <w:left w:val="single" w:sz="4" w:space="0" w:color="auto"/>
              <w:bottom w:val="single" w:sz="4" w:space="0" w:color="auto"/>
              <w:right w:val="single" w:sz="4" w:space="0" w:color="auto"/>
            </w:tcBorders>
            <w:vAlign w:val="center"/>
          </w:tcPr>
          <w:p w14:paraId="584DCDF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六</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BE2FF47"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数据存储与计算</w:t>
            </w:r>
          </w:p>
        </w:tc>
        <w:tc>
          <w:tcPr>
            <w:tcW w:w="1418" w:type="dxa"/>
            <w:tcBorders>
              <w:top w:val="nil"/>
              <w:left w:val="nil"/>
              <w:bottom w:val="single" w:sz="4" w:space="0" w:color="auto"/>
              <w:right w:val="single" w:sz="4" w:space="0" w:color="auto"/>
            </w:tcBorders>
            <w:vAlign w:val="center"/>
          </w:tcPr>
          <w:p w14:paraId="0E68276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30</w:t>
            </w:r>
          </w:p>
        </w:tc>
        <w:tc>
          <w:tcPr>
            <w:tcW w:w="993" w:type="dxa"/>
            <w:tcBorders>
              <w:top w:val="nil"/>
              <w:left w:val="nil"/>
              <w:bottom w:val="single" w:sz="4" w:space="0" w:color="auto"/>
              <w:right w:val="single" w:sz="4" w:space="0" w:color="auto"/>
            </w:tcBorders>
            <w:noWrap/>
            <w:vAlign w:val="center"/>
          </w:tcPr>
          <w:p w14:paraId="4CBB6CE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noWrap/>
            <w:vAlign w:val="center"/>
          </w:tcPr>
          <w:p w14:paraId="4D4D003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54</w:t>
            </w:r>
          </w:p>
        </w:tc>
      </w:tr>
      <w:tr w:rsidR="009D6247" w14:paraId="065BA054" w14:textId="77777777">
        <w:trPr>
          <w:trHeight w:val="400"/>
        </w:trPr>
        <w:tc>
          <w:tcPr>
            <w:tcW w:w="1129" w:type="dxa"/>
            <w:tcBorders>
              <w:top w:val="nil"/>
              <w:left w:val="single" w:sz="4" w:space="0" w:color="auto"/>
              <w:bottom w:val="single" w:sz="4" w:space="0" w:color="auto"/>
              <w:right w:val="single" w:sz="4" w:space="0" w:color="auto"/>
            </w:tcBorders>
            <w:vAlign w:val="center"/>
          </w:tcPr>
          <w:p w14:paraId="3243D82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七</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6FC8A88F"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数据可视化</w:t>
            </w:r>
          </w:p>
        </w:tc>
        <w:tc>
          <w:tcPr>
            <w:tcW w:w="1418" w:type="dxa"/>
            <w:tcBorders>
              <w:top w:val="nil"/>
              <w:left w:val="nil"/>
              <w:bottom w:val="single" w:sz="4" w:space="0" w:color="auto"/>
              <w:right w:val="single" w:sz="4" w:space="0" w:color="auto"/>
            </w:tcBorders>
            <w:noWrap/>
            <w:vAlign w:val="center"/>
          </w:tcPr>
          <w:p w14:paraId="7FF765F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40</w:t>
            </w:r>
          </w:p>
        </w:tc>
        <w:tc>
          <w:tcPr>
            <w:tcW w:w="993" w:type="dxa"/>
            <w:tcBorders>
              <w:top w:val="nil"/>
              <w:left w:val="nil"/>
              <w:bottom w:val="single" w:sz="4" w:space="0" w:color="auto"/>
              <w:right w:val="single" w:sz="4" w:space="0" w:color="auto"/>
            </w:tcBorders>
            <w:noWrap/>
            <w:vAlign w:val="center"/>
          </w:tcPr>
          <w:p w14:paraId="510FA3D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noWrap/>
            <w:vAlign w:val="center"/>
          </w:tcPr>
          <w:p w14:paraId="600DA40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72</w:t>
            </w:r>
          </w:p>
        </w:tc>
      </w:tr>
      <w:tr w:rsidR="009D6247" w14:paraId="19FF39D4" w14:textId="77777777">
        <w:trPr>
          <w:trHeight w:val="400"/>
        </w:trPr>
        <w:tc>
          <w:tcPr>
            <w:tcW w:w="1129" w:type="dxa"/>
            <w:tcBorders>
              <w:top w:val="nil"/>
              <w:left w:val="single" w:sz="4" w:space="0" w:color="auto"/>
              <w:bottom w:val="single" w:sz="4" w:space="0" w:color="auto"/>
              <w:right w:val="single" w:sz="4" w:space="0" w:color="auto"/>
            </w:tcBorders>
            <w:vAlign w:val="center"/>
          </w:tcPr>
          <w:p w14:paraId="042277E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395FAEE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数据可视化设计</w:t>
            </w:r>
          </w:p>
        </w:tc>
        <w:tc>
          <w:tcPr>
            <w:tcW w:w="1418" w:type="dxa"/>
            <w:tcBorders>
              <w:top w:val="nil"/>
              <w:left w:val="nil"/>
              <w:bottom w:val="single" w:sz="4" w:space="0" w:color="auto"/>
              <w:right w:val="single" w:sz="4" w:space="0" w:color="auto"/>
            </w:tcBorders>
            <w:vAlign w:val="center"/>
          </w:tcPr>
          <w:p w14:paraId="26C53AF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7774034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vAlign w:val="center"/>
          </w:tcPr>
          <w:p w14:paraId="38AE83B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BF12E52" w14:textId="77777777">
        <w:trPr>
          <w:trHeight w:val="400"/>
        </w:trPr>
        <w:tc>
          <w:tcPr>
            <w:tcW w:w="1129" w:type="dxa"/>
            <w:tcBorders>
              <w:top w:val="nil"/>
              <w:left w:val="single" w:sz="4" w:space="0" w:color="auto"/>
              <w:bottom w:val="single" w:sz="4" w:space="0" w:color="auto"/>
              <w:right w:val="single" w:sz="4" w:space="0" w:color="auto"/>
            </w:tcBorders>
            <w:vAlign w:val="center"/>
          </w:tcPr>
          <w:p w14:paraId="6F5A3EA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74224ED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数据接入和配置</w:t>
            </w:r>
          </w:p>
        </w:tc>
        <w:tc>
          <w:tcPr>
            <w:tcW w:w="1418" w:type="dxa"/>
            <w:tcBorders>
              <w:top w:val="nil"/>
              <w:left w:val="nil"/>
              <w:bottom w:val="single" w:sz="4" w:space="0" w:color="auto"/>
              <w:right w:val="single" w:sz="4" w:space="0" w:color="auto"/>
            </w:tcBorders>
            <w:vAlign w:val="center"/>
          </w:tcPr>
          <w:p w14:paraId="633703D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509B2D7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vAlign w:val="center"/>
          </w:tcPr>
          <w:p w14:paraId="6C2B15D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1279D366" w14:textId="77777777">
        <w:trPr>
          <w:trHeight w:val="400"/>
        </w:trPr>
        <w:tc>
          <w:tcPr>
            <w:tcW w:w="1129" w:type="dxa"/>
            <w:tcBorders>
              <w:top w:val="nil"/>
              <w:left w:val="single" w:sz="4" w:space="0" w:color="auto"/>
              <w:bottom w:val="single" w:sz="4" w:space="0" w:color="auto"/>
              <w:right w:val="single" w:sz="4" w:space="0" w:color="auto"/>
            </w:tcBorders>
            <w:vAlign w:val="center"/>
          </w:tcPr>
          <w:p w14:paraId="7E8AE49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316F744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领导驾驶舱</w:t>
            </w:r>
          </w:p>
        </w:tc>
        <w:tc>
          <w:tcPr>
            <w:tcW w:w="1418" w:type="dxa"/>
            <w:tcBorders>
              <w:top w:val="nil"/>
              <w:left w:val="nil"/>
              <w:bottom w:val="single" w:sz="4" w:space="0" w:color="auto"/>
              <w:right w:val="single" w:sz="4" w:space="0" w:color="auto"/>
            </w:tcBorders>
            <w:vAlign w:val="center"/>
          </w:tcPr>
          <w:p w14:paraId="1BCCAD5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1622015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vAlign w:val="center"/>
          </w:tcPr>
          <w:p w14:paraId="319A960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6AE74D5" w14:textId="77777777">
        <w:trPr>
          <w:trHeight w:val="400"/>
        </w:trPr>
        <w:tc>
          <w:tcPr>
            <w:tcW w:w="1129" w:type="dxa"/>
            <w:tcBorders>
              <w:top w:val="nil"/>
              <w:left w:val="single" w:sz="4" w:space="0" w:color="auto"/>
              <w:bottom w:val="single" w:sz="4" w:space="0" w:color="auto"/>
              <w:right w:val="single" w:sz="4" w:space="0" w:color="auto"/>
            </w:tcBorders>
            <w:vAlign w:val="center"/>
          </w:tcPr>
          <w:p w14:paraId="66AFAF8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7CED556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可视化大屏</w:t>
            </w:r>
          </w:p>
        </w:tc>
        <w:tc>
          <w:tcPr>
            <w:tcW w:w="1418" w:type="dxa"/>
            <w:tcBorders>
              <w:top w:val="nil"/>
              <w:left w:val="nil"/>
              <w:bottom w:val="single" w:sz="4" w:space="0" w:color="auto"/>
              <w:right w:val="single" w:sz="4" w:space="0" w:color="auto"/>
            </w:tcBorders>
            <w:vAlign w:val="center"/>
          </w:tcPr>
          <w:p w14:paraId="37F1892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827CDC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vAlign w:val="center"/>
          </w:tcPr>
          <w:p w14:paraId="3A0E03A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6D2FC6B7" w14:textId="77777777">
        <w:trPr>
          <w:trHeight w:val="400"/>
        </w:trPr>
        <w:tc>
          <w:tcPr>
            <w:tcW w:w="1129" w:type="dxa"/>
            <w:tcBorders>
              <w:top w:val="nil"/>
              <w:left w:val="single" w:sz="4" w:space="0" w:color="auto"/>
              <w:bottom w:val="single" w:sz="4" w:space="0" w:color="auto"/>
              <w:right w:val="single" w:sz="4" w:space="0" w:color="auto"/>
            </w:tcBorders>
            <w:vAlign w:val="center"/>
          </w:tcPr>
          <w:p w14:paraId="2DC4E97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二</w:t>
            </w:r>
          </w:p>
        </w:tc>
        <w:tc>
          <w:tcPr>
            <w:tcW w:w="3685" w:type="dxa"/>
            <w:tcBorders>
              <w:top w:val="nil"/>
              <w:left w:val="nil"/>
              <w:bottom w:val="single" w:sz="4" w:space="0" w:color="auto"/>
              <w:right w:val="single" w:sz="4" w:space="0" w:color="auto"/>
            </w:tcBorders>
            <w:vAlign w:val="center"/>
          </w:tcPr>
          <w:p w14:paraId="763C7AA0"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共性基础库</w:t>
            </w:r>
          </w:p>
        </w:tc>
        <w:tc>
          <w:tcPr>
            <w:tcW w:w="1418" w:type="dxa"/>
            <w:tcBorders>
              <w:top w:val="nil"/>
              <w:left w:val="nil"/>
              <w:bottom w:val="single" w:sz="4" w:space="0" w:color="auto"/>
              <w:right w:val="single" w:sz="4" w:space="0" w:color="auto"/>
            </w:tcBorders>
            <w:noWrap/>
            <w:vAlign w:val="center"/>
          </w:tcPr>
          <w:p w14:paraId="09393F8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74467A4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4ECEC38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79.2</w:t>
            </w:r>
          </w:p>
        </w:tc>
      </w:tr>
      <w:tr w:rsidR="009D6247" w14:paraId="7EA01371" w14:textId="77777777">
        <w:trPr>
          <w:trHeight w:val="400"/>
        </w:trPr>
        <w:tc>
          <w:tcPr>
            <w:tcW w:w="1129" w:type="dxa"/>
            <w:tcBorders>
              <w:top w:val="nil"/>
              <w:left w:val="single" w:sz="4" w:space="0" w:color="auto"/>
              <w:bottom w:val="single" w:sz="4" w:space="0" w:color="auto"/>
              <w:right w:val="single" w:sz="4" w:space="0" w:color="auto"/>
            </w:tcBorders>
            <w:vAlign w:val="center"/>
          </w:tcPr>
          <w:p w14:paraId="5CE74EE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0CB71B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人口基础库</w:t>
            </w:r>
          </w:p>
        </w:tc>
        <w:tc>
          <w:tcPr>
            <w:tcW w:w="1418" w:type="dxa"/>
            <w:tcBorders>
              <w:top w:val="nil"/>
              <w:left w:val="nil"/>
              <w:bottom w:val="single" w:sz="4" w:space="0" w:color="auto"/>
              <w:right w:val="single" w:sz="4" w:space="0" w:color="auto"/>
            </w:tcBorders>
            <w:vAlign w:val="center"/>
          </w:tcPr>
          <w:p w14:paraId="07D5C23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22</w:t>
            </w:r>
          </w:p>
        </w:tc>
        <w:tc>
          <w:tcPr>
            <w:tcW w:w="993" w:type="dxa"/>
            <w:tcBorders>
              <w:top w:val="nil"/>
              <w:left w:val="nil"/>
              <w:bottom w:val="single" w:sz="4" w:space="0" w:color="auto"/>
              <w:right w:val="single" w:sz="4" w:space="0" w:color="auto"/>
            </w:tcBorders>
            <w:noWrap/>
            <w:vAlign w:val="center"/>
          </w:tcPr>
          <w:p w14:paraId="2E875CF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noWrap/>
            <w:vAlign w:val="center"/>
          </w:tcPr>
          <w:p w14:paraId="1A064C0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39.6</w:t>
            </w:r>
          </w:p>
        </w:tc>
      </w:tr>
      <w:tr w:rsidR="009D6247" w14:paraId="52721D74" w14:textId="77777777">
        <w:trPr>
          <w:trHeight w:val="400"/>
        </w:trPr>
        <w:tc>
          <w:tcPr>
            <w:tcW w:w="1129" w:type="dxa"/>
            <w:tcBorders>
              <w:top w:val="nil"/>
              <w:left w:val="single" w:sz="4" w:space="0" w:color="auto"/>
              <w:bottom w:val="single" w:sz="4" w:space="0" w:color="auto"/>
              <w:right w:val="single" w:sz="4" w:space="0" w:color="auto"/>
            </w:tcBorders>
            <w:vAlign w:val="center"/>
          </w:tcPr>
          <w:p w14:paraId="5E16C0E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29F3124B"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法人基础库</w:t>
            </w:r>
          </w:p>
        </w:tc>
        <w:tc>
          <w:tcPr>
            <w:tcW w:w="1418" w:type="dxa"/>
            <w:tcBorders>
              <w:top w:val="nil"/>
              <w:left w:val="nil"/>
              <w:bottom w:val="single" w:sz="4" w:space="0" w:color="auto"/>
              <w:right w:val="single" w:sz="4" w:space="0" w:color="auto"/>
            </w:tcBorders>
            <w:vAlign w:val="center"/>
          </w:tcPr>
          <w:p w14:paraId="6D119FC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22</w:t>
            </w:r>
          </w:p>
        </w:tc>
        <w:tc>
          <w:tcPr>
            <w:tcW w:w="993" w:type="dxa"/>
            <w:tcBorders>
              <w:top w:val="nil"/>
              <w:left w:val="nil"/>
              <w:bottom w:val="single" w:sz="4" w:space="0" w:color="auto"/>
              <w:right w:val="single" w:sz="4" w:space="0" w:color="auto"/>
            </w:tcBorders>
            <w:noWrap/>
            <w:vAlign w:val="center"/>
          </w:tcPr>
          <w:p w14:paraId="582CBCD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noWrap/>
            <w:vAlign w:val="center"/>
          </w:tcPr>
          <w:p w14:paraId="47563D1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39.6</w:t>
            </w:r>
          </w:p>
        </w:tc>
      </w:tr>
      <w:tr w:rsidR="009D6247" w14:paraId="79E0C5A9" w14:textId="77777777">
        <w:trPr>
          <w:trHeight w:val="400"/>
        </w:trPr>
        <w:tc>
          <w:tcPr>
            <w:tcW w:w="1129" w:type="dxa"/>
            <w:tcBorders>
              <w:top w:val="nil"/>
              <w:left w:val="single" w:sz="4" w:space="0" w:color="auto"/>
              <w:bottom w:val="single" w:sz="4" w:space="0" w:color="auto"/>
              <w:right w:val="single" w:sz="4" w:space="0" w:color="auto"/>
            </w:tcBorders>
            <w:vAlign w:val="center"/>
          </w:tcPr>
          <w:p w14:paraId="7EE0C84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三</w:t>
            </w:r>
          </w:p>
        </w:tc>
        <w:tc>
          <w:tcPr>
            <w:tcW w:w="3685" w:type="dxa"/>
            <w:tcBorders>
              <w:top w:val="nil"/>
              <w:left w:val="nil"/>
              <w:bottom w:val="single" w:sz="4" w:space="0" w:color="auto"/>
              <w:right w:val="single" w:sz="4" w:space="0" w:color="auto"/>
            </w:tcBorders>
            <w:vAlign w:val="center"/>
          </w:tcPr>
          <w:p w14:paraId="10701D2B" w14:textId="77777777" w:rsidR="009D6247" w:rsidRDefault="00000000">
            <w:pPr>
              <w:widowControl/>
              <w:spacing w:line="0" w:lineRule="atLeast"/>
              <w:ind w:firstLineChars="0" w:firstLine="0"/>
              <w:jc w:val="left"/>
              <w:rPr>
                <w:rFonts w:eastAsia="微软雅黑"/>
                <w:color w:val="000000"/>
                <w:kern w:val="0"/>
                <w:sz w:val="20"/>
                <w:szCs w:val="20"/>
              </w:rPr>
            </w:pPr>
            <w:proofErr w:type="gramStart"/>
            <w:r>
              <w:rPr>
                <w:rFonts w:eastAsia="微软雅黑"/>
                <w:color w:val="000000"/>
                <w:kern w:val="0"/>
                <w:sz w:val="20"/>
                <w:szCs w:val="20"/>
              </w:rPr>
              <w:t>物联感知</w:t>
            </w:r>
            <w:proofErr w:type="gramEnd"/>
            <w:r>
              <w:rPr>
                <w:rFonts w:eastAsia="微软雅黑"/>
                <w:color w:val="000000"/>
                <w:kern w:val="0"/>
                <w:sz w:val="20"/>
                <w:szCs w:val="20"/>
              </w:rPr>
              <w:t>库</w:t>
            </w:r>
          </w:p>
        </w:tc>
        <w:tc>
          <w:tcPr>
            <w:tcW w:w="1418" w:type="dxa"/>
            <w:tcBorders>
              <w:top w:val="nil"/>
              <w:left w:val="nil"/>
              <w:bottom w:val="single" w:sz="4" w:space="0" w:color="auto"/>
              <w:right w:val="single" w:sz="4" w:space="0" w:color="auto"/>
            </w:tcBorders>
            <w:noWrap/>
            <w:vAlign w:val="center"/>
          </w:tcPr>
          <w:p w14:paraId="381BB84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1A79B52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4A27F4A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169.2</w:t>
            </w:r>
          </w:p>
        </w:tc>
      </w:tr>
      <w:tr w:rsidR="009D6247" w14:paraId="3539A6E9" w14:textId="77777777">
        <w:trPr>
          <w:trHeight w:val="278"/>
        </w:trPr>
        <w:tc>
          <w:tcPr>
            <w:tcW w:w="1129" w:type="dxa"/>
            <w:tcBorders>
              <w:top w:val="nil"/>
              <w:left w:val="single" w:sz="4" w:space="0" w:color="auto"/>
              <w:bottom w:val="single" w:sz="4" w:space="0" w:color="auto"/>
              <w:right w:val="single" w:sz="4" w:space="0" w:color="auto"/>
            </w:tcBorders>
            <w:vAlign w:val="center"/>
          </w:tcPr>
          <w:p w14:paraId="3F0BEA4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7280980"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雪亮前端感知数据</w:t>
            </w:r>
          </w:p>
        </w:tc>
        <w:tc>
          <w:tcPr>
            <w:tcW w:w="1418" w:type="dxa"/>
            <w:tcBorders>
              <w:top w:val="nil"/>
              <w:left w:val="nil"/>
              <w:bottom w:val="single" w:sz="4" w:space="0" w:color="auto"/>
              <w:right w:val="single" w:sz="4" w:space="0" w:color="auto"/>
            </w:tcBorders>
            <w:vAlign w:val="center"/>
          </w:tcPr>
          <w:p w14:paraId="66014D9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c>
          <w:tcPr>
            <w:tcW w:w="993" w:type="dxa"/>
            <w:tcBorders>
              <w:top w:val="nil"/>
              <w:left w:val="nil"/>
              <w:bottom w:val="single" w:sz="4" w:space="0" w:color="auto"/>
              <w:right w:val="single" w:sz="4" w:space="0" w:color="auto"/>
            </w:tcBorders>
            <w:noWrap/>
            <w:vAlign w:val="center"/>
          </w:tcPr>
          <w:p w14:paraId="5B0973E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noWrap/>
            <w:vAlign w:val="center"/>
          </w:tcPr>
          <w:p w14:paraId="14AFBED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36</w:t>
            </w:r>
          </w:p>
        </w:tc>
      </w:tr>
      <w:tr w:rsidR="009D6247" w14:paraId="648975C9" w14:textId="77777777">
        <w:trPr>
          <w:trHeight w:val="278"/>
        </w:trPr>
        <w:tc>
          <w:tcPr>
            <w:tcW w:w="1129" w:type="dxa"/>
            <w:tcBorders>
              <w:top w:val="nil"/>
              <w:left w:val="single" w:sz="4" w:space="0" w:color="auto"/>
              <w:bottom w:val="single" w:sz="4" w:space="0" w:color="auto"/>
              <w:right w:val="single" w:sz="4" w:space="0" w:color="auto"/>
            </w:tcBorders>
            <w:vAlign w:val="center"/>
          </w:tcPr>
          <w:p w14:paraId="7FC4F9D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2B13B4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自动驾驶</w:t>
            </w:r>
            <w:r>
              <w:rPr>
                <w:rFonts w:eastAsia="微软雅黑"/>
                <w:color w:val="000000"/>
                <w:kern w:val="0"/>
                <w:sz w:val="20"/>
                <w:szCs w:val="20"/>
              </w:rPr>
              <w:t xml:space="preserve"> 3.0</w:t>
            </w:r>
          </w:p>
        </w:tc>
        <w:tc>
          <w:tcPr>
            <w:tcW w:w="1418" w:type="dxa"/>
            <w:tcBorders>
              <w:top w:val="nil"/>
              <w:left w:val="nil"/>
              <w:bottom w:val="single" w:sz="4" w:space="0" w:color="auto"/>
              <w:right w:val="single" w:sz="4" w:space="0" w:color="auto"/>
            </w:tcBorders>
            <w:noWrap/>
            <w:vAlign w:val="center"/>
          </w:tcPr>
          <w:p w14:paraId="243B864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c>
          <w:tcPr>
            <w:tcW w:w="993" w:type="dxa"/>
            <w:tcBorders>
              <w:top w:val="nil"/>
              <w:left w:val="nil"/>
              <w:bottom w:val="single" w:sz="4" w:space="0" w:color="auto"/>
              <w:right w:val="single" w:sz="4" w:space="0" w:color="auto"/>
            </w:tcBorders>
            <w:noWrap/>
            <w:vAlign w:val="center"/>
          </w:tcPr>
          <w:p w14:paraId="1A9B452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noWrap/>
            <w:vAlign w:val="center"/>
          </w:tcPr>
          <w:p w14:paraId="51B9EB6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36</w:t>
            </w:r>
          </w:p>
        </w:tc>
      </w:tr>
      <w:tr w:rsidR="009D6247" w14:paraId="5381FE5E" w14:textId="77777777">
        <w:trPr>
          <w:trHeight w:val="278"/>
        </w:trPr>
        <w:tc>
          <w:tcPr>
            <w:tcW w:w="1129" w:type="dxa"/>
            <w:tcBorders>
              <w:top w:val="nil"/>
              <w:left w:val="single" w:sz="4" w:space="0" w:color="auto"/>
              <w:bottom w:val="single" w:sz="4" w:space="0" w:color="auto"/>
              <w:right w:val="single" w:sz="4" w:space="0" w:color="auto"/>
            </w:tcBorders>
            <w:vAlign w:val="center"/>
          </w:tcPr>
          <w:p w14:paraId="08787AE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110FFCC9"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气象前端设备</w:t>
            </w:r>
          </w:p>
        </w:tc>
        <w:tc>
          <w:tcPr>
            <w:tcW w:w="1418" w:type="dxa"/>
            <w:tcBorders>
              <w:top w:val="nil"/>
              <w:left w:val="nil"/>
              <w:bottom w:val="single" w:sz="4" w:space="0" w:color="auto"/>
              <w:right w:val="single" w:sz="4" w:space="0" w:color="auto"/>
            </w:tcBorders>
            <w:noWrap/>
            <w:vAlign w:val="center"/>
          </w:tcPr>
          <w:p w14:paraId="2D61711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c>
          <w:tcPr>
            <w:tcW w:w="993" w:type="dxa"/>
            <w:tcBorders>
              <w:top w:val="nil"/>
              <w:left w:val="nil"/>
              <w:bottom w:val="single" w:sz="4" w:space="0" w:color="auto"/>
              <w:right w:val="single" w:sz="4" w:space="0" w:color="auto"/>
            </w:tcBorders>
            <w:noWrap/>
            <w:vAlign w:val="center"/>
          </w:tcPr>
          <w:p w14:paraId="0E3BDFB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noWrap/>
            <w:vAlign w:val="center"/>
          </w:tcPr>
          <w:p w14:paraId="2A03167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36</w:t>
            </w:r>
          </w:p>
        </w:tc>
      </w:tr>
      <w:tr w:rsidR="009D6247" w14:paraId="07AE607C" w14:textId="77777777">
        <w:trPr>
          <w:trHeight w:val="278"/>
        </w:trPr>
        <w:tc>
          <w:tcPr>
            <w:tcW w:w="1129" w:type="dxa"/>
            <w:tcBorders>
              <w:top w:val="nil"/>
              <w:left w:val="single" w:sz="4" w:space="0" w:color="auto"/>
              <w:bottom w:val="single" w:sz="4" w:space="0" w:color="auto"/>
              <w:right w:val="single" w:sz="4" w:space="0" w:color="auto"/>
            </w:tcBorders>
            <w:vAlign w:val="center"/>
          </w:tcPr>
          <w:p w14:paraId="3D0830E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7E48855F"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数据存储</w:t>
            </w:r>
          </w:p>
        </w:tc>
        <w:tc>
          <w:tcPr>
            <w:tcW w:w="1418" w:type="dxa"/>
            <w:tcBorders>
              <w:top w:val="nil"/>
              <w:left w:val="nil"/>
              <w:bottom w:val="single" w:sz="4" w:space="0" w:color="auto"/>
              <w:right w:val="single" w:sz="4" w:space="0" w:color="auto"/>
            </w:tcBorders>
            <w:noWrap/>
            <w:vAlign w:val="center"/>
          </w:tcPr>
          <w:p w14:paraId="3F3198F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34</w:t>
            </w:r>
          </w:p>
        </w:tc>
        <w:tc>
          <w:tcPr>
            <w:tcW w:w="993" w:type="dxa"/>
            <w:tcBorders>
              <w:top w:val="nil"/>
              <w:left w:val="nil"/>
              <w:bottom w:val="single" w:sz="4" w:space="0" w:color="auto"/>
              <w:right w:val="single" w:sz="4" w:space="0" w:color="auto"/>
            </w:tcBorders>
            <w:noWrap/>
            <w:vAlign w:val="center"/>
          </w:tcPr>
          <w:p w14:paraId="6CC5A3D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noWrap/>
            <w:vAlign w:val="center"/>
          </w:tcPr>
          <w:p w14:paraId="752AD80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61.2</w:t>
            </w:r>
          </w:p>
        </w:tc>
      </w:tr>
      <w:tr w:rsidR="009D6247" w14:paraId="666590F0" w14:textId="77777777">
        <w:trPr>
          <w:trHeight w:val="278"/>
        </w:trPr>
        <w:tc>
          <w:tcPr>
            <w:tcW w:w="1129" w:type="dxa"/>
            <w:tcBorders>
              <w:top w:val="nil"/>
              <w:left w:val="single" w:sz="4" w:space="0" w:color="auto"/>
              <w:bottom w:val="single" w:sz="4" w:space="0" w:color="auto"/>
              <w:right w:val="single" w:sz="4" w:space="0" w:color="auto"/>
            </w:tcBorders>
            <w:vAlign w:val="center"/>
          </w:tcPr>
          <w:p w14:paraId="47B823B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7E3F76A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分布式数据存储</w:t>
            </w:r>
          </w:p>
        </w:tc>
        <w:tc>
          <w:tcPr>
            <w:tcW w:w="1418" w:type="dxa"/>
            <w:tcBorders>
              <w:top w:val="nil"/>
              <w:left w:val="nil"/>
              <w:bottom w:val="single" w:sz="4" w:space="0" w:color="auto"/>
              <w:right w:val="single" w:sz="4" w:space="0" w:color="auto"/>
            </w:tcBorders>
            <w:vAlign w:val="center"/>
          </w:tcPr>
          <w:p w14:paraId="63B6D31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11</w:t>
            </w:r>
          </w:p>
        </w:tc>
        <w:tc>
          <w:tcPr>
            <w:tcW w:w="993" w:type="dxa"/>
            <w:tcBorders>
              <w:top w:val="nil"/>
              <w:left w:val="nil"/>
              <w:bottom w:val="single" w:sz="4" w:space="0" w:color="auto"/>
              <w:right w:val="single" w:sz="4" w:space="0" w:color="auto"/>
            </w:tcBorders>
            <w:vAlign w:val="center"/>
          </w:tcPr>
          <w:p w14:paraId="77CCA95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1.8</w:t>
            </w:r>
          </w:p>
        </w:tc>
        <w:tc>
          <w:tcPr>
            <w:tcW w:w="1701" w:type="dxa"/>
            <w:tcBorders>
              <w:top w:val="nil"/>
              <w:left w:val="nil"/>
              <w:bottom w:val="single" w:sz="4" w:space="0" w:color="auto"/>
              <w:right w:val="single" w:sz="4" w:space="0" w:color="auto"/>
            </w:tcBorders>
            <w:vAlign w:val="center"/>
          </w:tcPr>
          <w:p w14:paraId="0188565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19.8</w:t>
            </w:r>
          </w:p>
        </w:tc>
      </w:tr>
      <w:tr w:rsidR="009D6247" w14:paraId="6DD789BD" w14:textId="77777777">
        <w:trPr>
          <w:trHeight w:val="278"/>
        </w:trPr>
        <w:tc>
          <w:tcPr>
            <w:tcW w:w="1129" w:type="dxa"/>
            <w:tcBorders>
              <w:top w:val="nil"/>
              <w:left w:val="single" w:sz="4" w:space="0" w:color="auto"/>
              <w:bottom w:val="single" w:sz="4" w:space="0" w:color="auto"/>
              <w:right w:val="single" w:sz="4" w:space="0" w:color="auto"/>
            </w:tcBorders>
            <w:vAlign w:val="center"/>
          </w:tcPr>
          <w:p w14:paraId="617623A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0C42822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结构化数据存储</w:t>
            </w:r>
          </w:p>
        </w:tc>
        <w:tc>
          <w:tcPr>
            <w:tcW w:w="1418" w:type="dxa"/>
            <w:tcBorders>
              <w:top w:val="nil"/>
              <w:left w:val="nil"/>
              <w:bottom w:val="single" w:sz="4" w:space="0" w:color="auto"/>
              <w:right w:val="single" w:sz="4" w:space="0" w:color="auto"/>
            </w:tcBorders>
            <w:vAlign w:val="center"/>
          </w:tcPr>
          <w:p w14:paraId="6E87ECC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11</w:t>
            </w:r>
          </w:p>
        </w:tc>
        <w:tc>
          <w:tcPr>
            <w:tcW w:w="993" w:type="dxa"/>
            <w:tcBorders>
              <w:top w:val="nil"/>
              <w:left w:val="nil"/>
              <w:bottom w:val="single" w:sz="4" w:space="0" w:color="auto"/>
              <w:right w:val="single" w:sz="4" w:space="0" w:color="auto"/>
            </w:tcBorders>
            <w:vAlign w:val="center"/>
          </w:tcPr>
          <w:p w14:paraId="6F92991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1.8</w:t>
            </w:r>
          </w:p>
        </w:tc>
        <w:tc>
          <w:tcPr>
            <w:tcW w:w="1701" w:type="dxa"/>
            <w:tcBorders>
              <w:top w:val="nil"/>
              <w:left w:val="nil"/>
              <w:bottom w:val="single" w:sz="4" w:space="0" w:color="auto"/>
              <w:right w:val="single" w:sz="4" w:space="0" w:color="auto"/>
            </w:tcBorders>
            <w:vAlign w:val="center"/>
          </w:tcPr>
          <w:p w14:paraId="6608775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19.8</w:t>
            </w:r>
          </w:p>
        </w:tc>
      </w:tr>
      <w:tr w:rsidR="009D6247" w14:paraId="005CFB54" w14:textId="77777777">
        <w:trPr>
          <w:trHeight w:val="278"/>
        </w:trPr>
        <w:tc>
          <w:tcPr>
            <w:tcW w:w="1129" w:type="dxa"/>
            <w:tcBorders>
              <w:top w:val="nil"/>
              <w:left w:val="single" w:sz="4" w:space="0" w:color="auto"/>
              <w:bottom w:val="single" w:sz="4" w:space="0" w:color="auto"/>
              <w:right w:val="single" w:sz="4" w:space="0" w:color="auto"/>
            </w:tcBorders>
            <w:vAlign w:val="center"/>
          </w:tcPr>
          <w:p w14:paraId="00CC13E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3023F1F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非结构化数据存储</w:t>
            </w:r>
          </w:p>
        </w:tc>
        <w:tc>
          <w:tcPr>
            <w:tcW w:w="1418" w:type="dxa"/>
            <w:tcBorders>
              <w:top w:val="nil"/>
              <w:left w:val="nil"/>
              <w:bottom w:val="single" w:sz="4" w:space="0" w:color="auto"/>
              <w:right w:val="single" w:sz="4" w:space="0" w:color="auto"/>
            </w:tcBorders>
            <w:vAlign w:val="center"/>
          </w:tcPr>
          <w:p w14:paraId="6E0645E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01B59F7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1.8</w:t>
            </w:r>
          </w:p>
        </w:tc>
        <w:tc>
          <w:tcPr>
            <w:tcW w:w="1701" w:type="dxa"/>
            <w:tcBorders>
              <w:top w:val="nil"/>
              <w:left w:val="nil"/>
              <w:bottom w:val="single" w:sz="4" w:space="0" w:color="auto"/>
              <w:right w:val="single" w:sz="4" w:space="0" w:color="auto"/>
            </w:tcBorders>
            <w:vAlign w:val="center"/>
          </w:tcPr>
          <w:p w14:paraId="2FB2FB3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21.6</w:t>
            </w:r>
          </w:p>
        </w:tc>
      </w:tr>
      <w:tr w:rsidR="009D6247" w14:paraId="59DC182F" w14:textId="77777777">
        <w:trPr>
          <w:trHeight w:val="278"/>
        </w:trPr>
        <w:tc>
          <w:tcPr>
            <w:tcW w:w="1129" w:type="dxa"/>
            <w:tcBorders>
              <w:top w:val="nil"/>
              <w:left w:val="single" w:sz="4" w:space="0" w:color="auto"/>
              <w:bottom w:val="single" w:sz="4" w:space="0" w:color="auto"/>
              <w:right w:val="single" w:sz="4" w:space="0" w:color="auto"/>
            </w:tcBorders>
            <w:vAlign w:val="center"/>
          </w:tcPr>
          <w:p w14:paraId="0A22776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四</w:t>
            </w:r>
          </w:p>
        </w:tc>
        <w:tc>
          <w:tcPr>
            <w:tcW w:w="3685" w:type="dxa"/>
            <w:tcBorders>
              <w:top w:val="nil"/>
              <w:left w:val="nil"/>
              <w:bottom w:val="single" w:sz="4" w:space="0" w:color="auto"/>
              <w:right w:val="single" w:sz="4" w:space="0" w:color="auto"/>
            </w:tcBorders>
            <w:vAlign w:val="center"/>
          </w:tcPr>
          <w:p w14:paraId="674C1CA9"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综合数据库</w:t>
            </w:r>
          </w:p>
        </w:tc>
        <w:tc>
          <w:tcPr>
            <w:tcW w:w="1418" w:type="dxa"/>
            <w:tcBorders>
              <w:top w:val="nil"/>
              <w:left w:val="nil"/>
              <w:bottom w:val="single" w:sz="4" w:space="0" w:color="auto"/>
              <w:right w:val="single" w:sz="4" w:space="0" w:color="auto"/>
            </w:tcBorders>
            <w:noWrap/>
            <w:vAlign w:val="center"/>
          </w:tcPr>
          <w:p w14:paraId="6DF470F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559EFF7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4FBB273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108</w:t>
            </w:r>
          </w:p>
        </w:tc>
      </w:tr>
      <w:tr w:rsidR="009D6247" w14:paraId="669B16DE" w14:textId="77777777">
        <w:trPr>
          <w:trHeight w:val="278"/>
        </w:trPr>
        <w:tc>
          <w:tcPr>
            <w:tcW w:w="1129" w:type="dxa"/>
            <w:tcBorders>
              <w:top w:val="nil"/>
              <w:left w:val="single" w:sz="4" w:space="0" w:color="auto"/>
              <w:bottom w:val="single" w:sz="4" w:space="0" w:color="auto"/>
              <w:right w:val="single" w:sz="4" w:space="0" w:color="auto"/>
            </w:tcBorders>
            <w:vAlign w:val="center"/>
          </w:tcPr>
          <w:p w14:paraId="6B98AD8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5B46B1F8"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人口综合库</w:t>
            </w:r>
          </w:p>
        </w:tc>
        <w:tc>
          <w:tcPr>
            <w:tcW w:w="1418" w:type="dxa"/>
            <w:tcBorders>
              <w:top w:val="nil"/>
              <w:left w:val="nil"/>
              <w:bottom w:val="single" w:sz="4" w:space="0" w:color="auto"/>
              <w:right w:val="single" w:sz="4" w:space="0" w:color="auto"/>
            </w:tcBorders>
            <w:noWrap/>
            <w:vAlign w:val="center"/>
          </w:tcPr>
          <w:p w14:paraId="4226565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30</w:t>
            </w:r>
          </w:p>
        </w:tc>
        <w:tc>
          <w:tcPr>
            <w:tcW w:w="993" w:type="dxa"/>
            <w:tcBorders>
              <w:top w:val="nil"/>
              <w:left w:val="nil"/>
              <w:bottom w:val="single" w:sz="4" w:space="0" w:color="auto"/>
              <w:right w:val="single" w:sz="4" w:space="0" w:color="auto"/>
            </w:tcBorders>
            <w:noWrap/>
            <w:vAlign w:val="center"/>
          </w:tcPr>
          <w:p w14:paraId="53CAA92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noWrap/>
            <w:vAlign w:val="center"/>
          </w:tcPr>
          <w:p w14:paraId="20C953A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54</w:t>
            </w:r>
          </w:p>
        </w:tc>
      </w:tr>
      <w:tr w:rsidR="009D6247" w14:paraId="353843AE" w14:textId="77777777">
        <w:trPr>
          <w:trHeight w:val="278"/>
        </w:trPr>
        <w:tc>
          <w:tcPr>
            <w:tcW w:w="1129" w:type="dxa"/>
            <w:tcBorders>
              <w:top w:val="nil"/>
              <w:left w:val="single" w:sz="4" w:space="0" w:color="auto"/>
              <w:bottom w:val="single" w:sz="4" w:space="0" w:color="auto"/>
              <w:right w:val="single" w:sz="4" w:space="0" w:color="auto"/>
            </w:tcBorders>
            <w:vAlign w:val="center"/>
          </w:tcPr>
          <w:p w14:paraId="66C91D6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lastRenderedPageBreak/>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C793788"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法人综合库</w:t>
            </w:r>
          </w:p>
        </w:tc>
        <w:tc>
          <w:tcPr>
            <w:tcW w:w="1418" w:type="dxa"/>
            <w:tcBorders>
              <w:top w:val="nil"/>
              <w:left w:val="nil"/>
              <w:bottom w:val="single" w:sz="4" w:space="0" w:color="auto"/>
              <w:right w:val="single" w:sz="4" w:space="0" w:color="auto"/>
            </w:tcBorders>
            <w:noWrap/>
            <w:vAlign w:val="center"/>
          </w:tcPr>
          <w:p w14:paraId="61542AB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30</w:t>
            </w:r>
          </w:p>
        </w:tc>
        <w:tc>
          <w:tcPr>
            <w:tcW w:w="993" w:type="dxa"/>
            <w:tcBorders>
              <w:top w:val="nil"/>
              <w:left w:val="nil"/>
              <w:bottom w:val="single" w:sz="4" w:space="0" w:color="auto"/>
              <w:right w:val="single" w:sz="4" w:space="0" w:color="auto"/>
            </w:tcBorders>
            <w:noWrap/>
            <w:vAlign w:val="center"/>
          </w:tcPr>
          <w:p w14:paraId="74F7347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noWrap/>
            <w:vAlign w:val="center"/>
          </w:tcPr>
          <w:p w14:paraId="4AA4F42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54</w:t>
            </w:r>
          </w:p>
        </w:tc>
      </w:tr>
      <w:tr w:rsidR="009D6247" w14:paraId="2845D840" w14:textId="77777777">
        <w:trPr>
          <w:trHeight w:val="278"/>
        </w:trPr>
        <w:tc>
          <w:tcPr>
            <w:tcW w:w="1129" w:type="dxa"/>
            <w:tcBorders>
              <w:top w:val="nil"/>
              <w:left w:val="single" w:sz="4" w:space="0" w:color="auto"/>
              <w:bottom w:val="single" w:sz="4" w:space="0" w:color="auto"/>
              <w:right w:val="single" w:sz="4" w:space="0" w:color="auto"/>
            </w:tcBorders>
            <w:vAlign w:val="center"/>
          </w:tcPr>
          <w:p w14:paraId="4A89422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五</w:t>
            </w:r>
          </w:p>
        </w:tc>
        <w:tc>
          <w:tcPr>
            <w:tcW w:w="3685" w:type="dxa"/>
            <w:tcBorders>
              <w:top w:val="nil"/>
              <w:left w:val="nil"/>
              <w:bottom w:val="single" w:sz="4" w:space="0" w:color="auto"/>
              <w:right w:val="single" w:sz="4" w:space="0" w:color="auto"/>
            </w:tcBorders>
            <w:vAlign w:val="center"/>
          </w:tcPr>
          <w:p w14:paraId="0EBC9BA2" w14:textId="77777777" w:rsidR="009D6247" w:rsidRDefault="00000000">
            <w:pPr>
              <w:widowControl/>
              <w:spacing w:line="0" w:lineRule="atLeast"/>
              <w:ind w:firstLineChars="0" w:firstLine="0"/>
              <w:jc w:val="left"/>
              <w:rPr>
                <w:rFonts w:eastAsia="微软雅黑"/>
                <w:color w:val="000000"/>
                <w:kern w:val="0"/>
                <w:sz w:val="20"/>
                <w:szCs w:val="20"/>
              </w:rPr>
            </w:pPr>
            <w:proofErr w:type="gramStart"/>
            <w:r>
              <w:rPr>
                <w:rFonts w:eastAsia="微软雅黑"/>
                <w:color w:val="000000"/>
                <w:kern w:val="0"/>
                <w:sz w:val="20"/>
                <w:szCs w:val="20"/>
              </w:rPr>
              <w:t>人企关系</w:t>
            </w:r>
            <w:proofErr w:type="gramEnd"/>
            <w:r>
              <w:rPr>
                <w:rFonts w:eastAsia="微软雅黑"/>
                <w:color w:val="000000"/>
                <w:kern w:val="0"/>
                <w:sz w:val="20"/>
                <w:szCs w:val="20"/>
              </w:rPr>
              <w:t>图谱</w:t>
            </w:r>
          </w:p>
        </w:tc>
        <w:tc>
          <w:tcPr>
            <w:tcW w:w="1418" w:type="dxa"/>
            <w:tcBorders>
              <w:top w:val="nil"/>
              <w:left w:val="nil"/>
              <w:bottom w:val="single" w:sz="4" w:space="0" w:color="auto"/>
              <w:right w:val="single" w:sz="4" w:space="0" w:color="auto"/>
            </w:tcBorders>
            <w:vAlign w:val="center"/>
          </w:tcPr>
          <w:p w14:paraId="74AB3CD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6848E2C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4F31102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162</w:t>
            </w:r>
          </w:p>
        </w:tc>
      </w:tr>
      <w:tr w:rsidR="009D6247" w14:paraId="199457B0" w14:textId="77777777">
        <w:trPr>
          <w:trHeight w:val="278"/>
        </w:trPr>
        <w:tc>
          <w:tcPr>
            <w:tcW w:w="1129" w:type="dxa"/>
            <w:tcBorders>
              <w:top w:val="nil"/>
              <w:left w:val="single" w:sz="4" w:space="0" w:color="auto"/>
              <w:bottom w:val="single" w:sz="4" w:space="0" w:color="auto"/>
              <w:right w:val="single" w:sz="4" w:space="0" w:color="auto"/>
            </w:tcBorders>
            <w:vAlign w:val="center"/>
          </w:tcPr>
          <w:p w14:paraId="1A85E38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1D77329A" w14:textId="77777777" w:rsidR="009D6247" w:rsidRDefault="00000000">
            <w:pPr>
              <w:widowControl/>
              <w:spacing w:line="0" w:lineRule="atLeast"/>
              <w:ind w:firstLineChars="0" w:firstLine="0"/>
              <w:jc w:val="left"/>
              <w:rPr>
                <w:rFonts w:eastAsia="微软雅黑"/>
                <w:color w:val="000000"/>
                <w:kern w:val="0"/>
                <w:sz w:val="20"/>
                <w:szCs w:val="20"/>
              </w:rPr>
            </w:pPr>
            <w:proofErr w:type="gramStart"/>
            <w:r>
              <w:rPr>
                <w:rFonts w:eastAsia="微软雅黑"/>
                <w:color w:val="000000"/>
                <w:kern w:val="0"/>
                <w:sz w:val="20"/>
                <w:szCs w:val="20"/>
              </w:rPr>
              <w:t>人企数据</w:t>
            </w:r>
            <w:proofErr w:type="gramEnd"/>
            <w:r>
              <w:rPr>
                <w:rFonts w:eastAsia="微软雅黑"/>
                <w:color w:val="000000"/>
                <w:kern w:val="0"/>
                <w:sz w:val="20"/>
                <w:szCs w:val="20"/>
              </w:rPr>
              <w:t>梳理</w:t>
            </w:r>
          </w:p>
        </w:tc>
        <w:tc>
          <w:tcPr>
            <w:tcW w:w="1418" w:type="dxa"/>
            <w:tcBorders>
              <w:top w:val="nil"/>
              <w:left w:val="nil"/>
              <w:bottom w:val="single" w:sz="4" w:space="0" w:color="auto"/>
              <w:right w:val="single" w:sz="4" w:space="0" w:color="auto"/>
            </w:tcBorders>
            <w:noWrap/>
            <w:vAlign w:val="center"/>
          </w:tcPr>
          <w:p w14:paraId="00DCEF0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30</w:t>
            </w:r>
          </w:p>
        </w:tc>
        <w:tc>
          <w:tcPr>
            <w:tcW w:w="993" w:type="dxa"/>
            <w:tcBorders>
              <w:top w:val="nil"/>
              <w:left w:val="nil"/>
              <w:bottom w:val="single" w:sz="4" w:space="0" w:color="auto"/>
              <w:right w:val="single" w:sz="4" w:space="0" w:color="auto"/>
            </w:tcBorders>
            <w:noWrap/>
            <w:vAlign w:val="center"/>
          </w:tcPr>
          <w:p w14:paraId="36CA920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noWrap/>
            <w:vAlign w:val="center"/>
          </w:tcPr>
          <w:p w14:paraId="14519A2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54</w:t>
            </w:r>
          </w:p>
        </w:tc>
      </w:tr>
      <w:tr w:rsidR="009D6247" w14:paraId="5D35EF08" w14:textId="77777777">
        <w:trPr>
          <w:trHeight w:val="278"/>
        </w:trPr>
        <w:tc>
          <w:tcPr>
            <w:tcW w:w="1129" w:type="dxa"/>
            <w:tcBorders>
              <w:top w:val="nil"/>
              <w:left w:val="single" w:sz="4" w:space="0" w:color="auto"/>
              <w:bottom w:val="single" w:sz="4" w:space="0" w:color="auto"/>
              <w:right w:val="single" w:sz="4" w:space="0" w:color="auto"/>
            </w:tcBorders>
            <w:vAlign w:val="center"/>
          </w:tcPr>
          <w:p w14:paraId="6AF4BC4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9E7B241"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实体关系</w:t>
            </w:r>
          </w:p>
        </w:tc>
        <w:tc>
          <w:tcPr>
            <w:tcW w:w="1418" w:type="dxa"/>
            <w:tcBorders>
              <w:top w:val="nil"/>
              <w:left w:val="nil"/>
              <w:bottom w:val="single" w:sz="4" w:space="0" w:color="auto"/>
              <w:right w:val="single" w:sz="4" w:space="0" w:color="auto"/>
            </w:tcBorders>
            <w:noWrap/>
            <w:vAlign w:val="center"/>
          </w:tcPr>
          <w:p w14:paraId="58AE45F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30</w:t>
            </w:r>
          </w:p>
        </w:tc>
        <w:tc>
          <w:tcPr>
            <w:tcW w:w="993" w:type="dxa"/>
            <w:tcBorders>
              <w:top w:val="nil"/>
              <w:left w:val="nil"/>
              <w:bottom w:val="single" w:sz="4" w:space="0" w:color="auto"/>
              <w:right w:val="single" w:sz="4" w:space="0" w:color="auto"/>
            </w:tcBorders>
            <w:noWrap/>
            <w:vAlign w:val="center"/>
          </w:tcPr>
          <w:p w14:paraId="30BE490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noWrap/>
            <w:vAlign w:val="center"/>
          </w:tcPr>
          <w:p w14:paraId="0F05666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54</w:t>
            </w:r>
          </w:p>
        </w:tc>
      </w:tr>
      <w:tr w:rsidR="009D6247" w14:paraId="1B29B740" w14:textId="77777777">
        <w:trPr>
          <w:trHeight w:val="278"/>
        </w:trPr>
        <w:tc>
          <w:tcPr>
            <w:tcW w:w="1129" w:type="dxa"/>
            <w:tcBorders>
              <w:top w:val="nil"/>
              <w:left w:val="single" w:sz="4" w:space="0" w:color="auto"/>
              <w:bottom w:val="single" w:sz="4" w:space="0" w:color="auto"/>
              <w:right w:val="single" w:sz="4" w:space="0" w:color="auto"/>
            </w:tcBorders>
            <w:vAlign w:val="center"/>
          </w:tcPr>
          <w:p w14:paraId="791FE48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578F6BC8"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图谱构建</w:t>
            </w:r>
          </w:p>
        </w:tc>
        <w:tc>
          <w:tcPr>
            <w:tcW w:w="1418" w:type="dxa"/>
            <w:tcBorders>
              <w:top w:val="nil"/>
              <w:left w:val="nil"/>
              <w:bottom w:val="single" w:sz="4" w:space="0" w:color="auto"/>
              <w:right w:val="single" w:sz="4" w:space="0" w:color="auto"/>
            </w:tcBorders>
            <w:noWrap/>
            <w:vAlign w:val="center"/>
          </w:tcPr>
          <w:p w14:paraId="3426B5F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30</w:t>
            </w:r>
          </w:p>
        </w:tc>
        <w:tc>
          <w:tcPr>
            <w:tcW w:w="993" w:type="dxa"/>
            <w:tcBorders>
              <w:top w:val="nil"/>
              <w:left w:val="nil"/>
              <w:bottom w:val="single" w:sz="4" w:space="0" w:color="auto"/>
              <w:right w:val="single" w:sz="4" w:space="0" w:color="auto"/>
            </w:tcBorders>
            <w:noWrap/>
            <w:vAlign w:val="center"/>
          </w:tcPr>
          <w:p w14:paraId="4C209F0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c>
          <w:tcPr>
            <w:tcW w:w="1701" w:type="dxa"/>
            <w:tcBorders>
              <w:top w:val="nil"/>
              <w:left w:val="nil"/>
              <w:bottom w:val="single" w:sz="4" w:space="0" w:color="auto"/>
              <w:right w:val="single" w:sz="4" w:space="0" w:color="auto"/>
            </w:tcBorders>
            <w:noWrap/>
            <w:vAlign w:val="center"/>
          </w:tcPr>
          <w:p w14:paraId="1A827E0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54</w:t>
            </w:r>
          </w:p>
        </w:tc>
      </w:tr>
      <w:tr w:rsidR="009D6247" w14:paraId="7AE89DF8" w14:textId="77777777">
        <w:trPr>
          <w:trHeight w:val="278"/>
        </w:trPr>
        <w:tc>
          <w:tcPr>
            <w:tcW w:w="1129" w:type="dxa"/>
            <w:tcBorders>
              <w:top w:val="nil"/>
              <w:left w:val="single" w:sz="4" w:space="0" w:color="auto"/>
              <w:bottom w:val="single" w:sz="4" w:space="0" w:color="auto"/>
              <w:right w:val="single" w:sz="4" w:space="0" w:color="auto"/>
            </w:tcBorders>
            <w:vAlign w:val="center"/>
          </w:tcPr>
          <w:p w14:paraId="2A67CA8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总计</w:t>
            </w:r>
          </w:p>
        </w:tc>
        <w:tc>
          <w:tcPr>
            <w:tcW w:w="3685" w:type="dxa"/>
            <w:tcBorders>
              <w:top w:val="nil"/>
              <w:left w:val="nil"/>
              <w:bottom w:val="single" w:sz="4" w:space="0" w:color="auto"/>
              <w:right w:val="single" w:sz="4" w:space="0" w:color="auto"/>
            </w:tcBorders>
            <w:vAlign w:val="center"/>
          </w:tcPr>
          <w:p w14:paraId="6AD139F7"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共性组件</w:t>
            </w:r>
          </w:p>
        </w:tc>
        <w:tc>
          <w:tcPr>
            <w:tcW w:w="1418" w:type="dxa"/>
            <w:tcBorders>
              <w:top w:val="nil"/>
              <w:left w:val="nil"/>
              <w:bottom w:val="single" w:sz="4" w:space="0" w:color="auto"/>
              <w:right w:val="single" w:sz="4" w:space="0" w:color="auto"/>
            </w:tcBorders>
            <w:noWrap/>
            <w:vAlign w:val="center"/>
          </w:tcPr>
          <w:p w14:paraId="77A996E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400F754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2C13491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968</w:t>
            </w:r>
          </w:p>
        </w:tc>
      </w:tr>
      <w:tr w:rsidR="009D6247" w14:paraId="109153A2" w14:textId="77777777">
        <w:trPr>
          <w:trHeight w:val="278"/>
        </w:trPr>
        <w:tc>
          <w:tcPr>
            <w:tcW w:w="1129" w:type="dxa"/>
            <w:tcBorders>
              <w:top w:val="nil"/>
              <w:left w:val="single" w:sz="4" w:space="0" w:color="auto"/>
              <w:bottom w:val="single" w:sz="4" w:space="0" w:color="auto"/>
              <w:right w:val="single" w:sz="4" w:space="0" w:color="auto"/>
            </w:tcBorders>
            <w:vAlign w:val="center"/>
          </w:tcPr>
          <w:p w14:paraId="49013B63"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一</w:t>
            </w:r>
            <w:proofErr w:type="gramEnd"/>
          </w:p>
        </w:tc>
        <w:tc>
          <w:tcPr>
            <w:tcW w:w="3685" w:type="dxa"/>
            <w:tcBorders>
              <w:top w:val="nil"/>
              <w:left w:val="nil"/>
              <w:bottom w:val="single" w:sz="4" w:space="0" w:color="auto"/>
              <w:right w:val="single" w:sz="4" w:space="0" w:color="auto"/>
            </w:tcBorders>
            <w:vAlign w:val="center"/>
          </w:tcPr>
          <w:p w14:paraId="4F502E63"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感知算法</w:t>
            </w:r>
          </w:p>
        </w:tc>
        <w:tc>
          <w:tcPr>
            <w:tcW w:w="1418" w:type="dxa"/>
            <w:tcBorders>
              <w:top w:val="nil"/>
              <w:left w:val="nil"/>
              <w:bottom w:val="single" w:sz="4" w:space="0" w:color="auto"/>
              <w:right w:val="single" w:sz="4" w:space="0" w:color="auto"/>
            </w:tcBorders>
            <w:noWrap/>
            <w:vAlign w:val="center"/>
          </w:tcPr>
          <w:p w14:paraId="52107B9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5D62DBD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3499EFC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540</w:t>
            </w:r>
          </w:p>
        </w:tc>
      </w:tr>
      <w:tr w:rsidR="009D6247" w14:paraId="57C8A87A" w14:textId="77777777">
        <w:trPr>
          <w:trHeight w:val="278"/>
        </w:trPr>
        <w:tc>
          <w:tcPr>
            <w:tcW w:w="1129" w:type="dxa"/>
            <w:tcBorders>
              <w:top w:val="nil"/>
              <w:left w:val="single" w:sz="4" w:space="0" w:color="auto"/>
              <w:bottom w:val="single" w:sz="4" w:space="0" w:color="auto"/>
              <w:right w:val="single" w:sz="4" w:space="0" w:color="auto"/>
            </w:tcBorders>
            <w:vAlign w:val="center"/>
          </w:tcPr>
          <w:p w14:paraId="32421E4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2D8F8A7E"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感知管理服务平台</w:t>
            </w:r>
          </w:p>
        </w:tc>
        <w:tc>
          <w:tcPr>
            <w:tcW w:w="1418" w:type="dxa"/>
            <w:tcBorders>
              <w:top w:val="nil"/>
              <w:left w:val="nil"/>
              <w:bottom w:val="single" w:sz="4" w:space="0" w:color="auto"/>
              <w:right w:val="single" w:sz="4" w:space="0" w:color="auto"/>
            </w:tcBorders>
            <w:vAlign w:val="center"/>
          </w:tcPr>
          <w:p w14:paraId="76C0C64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80</w:t>
            </w:r>
          </w:p>
        </w:tc>
        <w:tc>
          <w:tcPr>
            <w:tcW w:w="993" w:type="dxa"/>
            <w:tcBorders>
              <w:top w:val="nil"/>
              <w:left w:val="nil"/>
              <w:bottom w:val="single" w:sz="4" w:space="0" w:color="auto"/>
              <w:right w:val="single" w:sz="4" w:space="0" w:color="auto"/>
            </w:tcBorders>
            <w:vAlign w:val="center"/>
          </w:tcPr>
          <w:p w14:paraId="5C84A9E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6877D23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160</w:t>
            </w:r>
          </w:p>
        </w:tc>
      </w:tr>
      <w:tr w:rsidR="009D6247" w14:paraId="07AF714D" w14:textId="77777777">
        <w:trPr>
          <w:trHeight w:val="278"/>
        </w:trPr>
        <w:tc>
          <w:tcPr>
            <w:tcW w:w="1129" w:type="dxa"/>
            <w:tcBorders>
              <w:top w:val="nil"/>
              <w:left w:val="single" w:sz="4" w:space="0" w:color="auto"/>
              <w:bottom w:val="single" w:sz="4" w:space="0" w:color="auto"/>
              <w:right w:val="single" w:sz="4" w:space="0" w:color="auto"/>
            </w:tcBorders>
            <w:vAlign w:val="center"/>
          </w:tcPr>
          <w:p w14:paraId="47F42D0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7D6F73A6"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物联标准</w:t>
            </w:r>
            <w:proofErr w:type="gramEnd"/>
            <w:r>
              <w:rPr>
                <w:rFonts w:eastAsia="微软雅黑"/>
                <w:color w:val="000000"/>
                <w:kern w:val="0"/>
                <w:sz w:val="20"/>
                <w:szCs w:val="20"/>
              </w:rPr>
              <w:t>管理</w:t>
            </w:r>
          </w:p>
        </w:tc>
        <w:tc>
          <w:tcPr>
            <w:tcW w:w="1418" w:type="dxa"/>
            <w:tcBorders>
              <w:top w:val="nil"/>
              <w:left w:val="nil"/>
              <w:bottom w:val="single" w:sz="4" w:space="0" w:color="auto"/>
              <w:right w:val="single" w:sz="4" w:space="0" w:color="auto"/>
            </w:tcBorders>
            <w:vAlign w:val="center"/>
          </w:tcPr>
          <w:p w14:paraId="37B4A3E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2800FE2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4924111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4D522E55" w14:textId="77777777">
        <w:trPr>
          <w:trHeight w:val="278"/>
        </w:trPr>
        <w:tc>
          <w:tcPr>
            <w:tcW w:w="1129" w:type="dxa"/>
            <w:tcBorders>
              <w:top w:val="nil"/>
              <w:left w:val="single" w:sz="4" w:space="0" w:color="auto"/>
              <w:bottom w:val="single" w:sz="4" w:space="0" w:color="auto"/>
              <w:right w:val="single" w:sz="4" w:space="0" w:color="auto"/>
            </w:tcBorders>
            <w:vAlign w:val="center"/>
          </w:tcPr>
          <w:p w14:paraId="709A4C5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6A6ECC37"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物联设备</w:t>
            </w:r>
            <w:proofErr w:type="gramEnd"/>
            <w:r>
              <w:rPr>
                <w:rFonts w:eastAsia="微软雅黑"/>
                <w:color w:val="000000"/>
                <w:kern w:val="0"/>
                <w:sz w:val="20"/>
                <w:szCs w:val="20"/>
              </w:rPr>
              <w:t>接入</w:t>
            </w:r>
          </w:p>
        </w:tc>
        <w:tc>
          <w:tcPr>
            <w:tcW w:w="1418" w:type="dxa"/>
            <w:tcBorders>
              <w:top w:val="nil"/>
              <w:left w:val="nil"/>
              <w:bottom w:val="single" w:sz="4" w:space="0" w:color="auto"/>
              <w:right w:val="single" w:sz="4" w:space="0" w:color="auto"/>
            </w:tcBorders>
            <w:vAlign w:val="center"/>
          </w:tcPr>
          <w:p w14:paraId="379D3F8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269A3CC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061ACDB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4E625645" w14:textId="77777777">
        <w:trPr>
          <w:trHeight w:val="278"/>
        </w:trPr>
        <w:tc>
          <w:tcPr>
            <w:tcW w:w="1129" w:type="dxa"/>
            <w:tcBorders>
              <w:top w:val="nil"/>
              <w:left w:val="single" w:sz="4" w:space="0" w:color="auto"/>
              <w:bottom w:val="single" w:sz="4" w:space="0" w:color="auto"/>
              <w:right w:val="single" w:sz="4" w:space="0" w:color="auto"/>
            </w:tcBorders>
            <w:vAlign w:val="center"/>
          </w:tcPr>
          <w:p w14:paraId="64C858B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74FFEBD2"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物联设备管理</w:t>
            </w:r>
            <w:proofErr w:type="gramEnd"/>
          </w:p>
        </w:tc>
        <w:tc>
          <w:tcPr>
            <w:tcW w:w="1418" w:type="dxa"/>
            <w:tcBorders>
              <w:top w:val="nil"/>
              <w:left w:val="nil"/>
              <w:bottom w:val="single" w:sz="4" w:space="0" w:color="auto"/>
              <w:right w:val="single" w:sz="4" w:space="0" w:color="auto"/>
            </w:tcBorders>
            <w:vAlign w:val="center"/>
          </w:tcPr>
          <w:p w14:paraId="1906CFD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35609BB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564273D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341BCA82" w14:textId="77777777">
        <w:trPr>
          <w:trHeight w:val="278"/>
        </w:trPr>
        <w:tc>
          <w:tcPr>
            <w:tcW w:w="1129" w:type="dxa"/>
            <w:tcBorders>
              <w:top w:val="nil"/>
              <w:left w:val="single" w:sz="4" w:space="0" w:color="auto"/>
              <w:bottom w:val="single" w:sz="4" w:space="0" w:color="auto"/>
              <w:right w:val="single" w:sz="4" w:space="0" w:color="auto"/>
            </w:tcBorders>
            <w:vAlign w:val="center"/>
          </w:tcPr>
          <w:p w14:paraId="2D946F2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32782B9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感知数据管理</w:t>
            </w:r>
          </w:p>
        </w:tc>
        <w:tc>
          <w:tcPr>
            <w:tcW w:w="1418" w:type="dxa"/>
            <w:tcBorders>
              <w:top w:val="nil"/>
              <w:left w:val="nil"/>
              <w:bottom w:val="single" w:sz="4" w:space="0" w:color="auto"/>
              <w:right w:val="single" w:sz="4" w:space="0" w:color="auto"/>
            </w:tcBorders>
            <w:vAlign w:val="center"/>
          </w:tcPr>
          <w:p w14:paraId="472C26B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03D596B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3404B83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772446D5" w14:textId="77777777">
        <w:trPr>
          <w:trHeight w:val="278"/>
        </w:trPr>
        <w:tc>
          <w:tcPr>
            <w:tcW w:w="1129" w:type="dxa"/>
            <w:tcBorders>
              <w:top w:val="nil"/>
              <w:left w:val="single" w:sz="4" w:space="0" w:color="auto"/>
              <w:bottom w:val="single" w:sz="4" w:space="0" w:color="auto"/>
              <w:right w:val="single" w:sz="4" w:space="0" w:color="auto"/>
            </w:tcBorders>
            <w:vAlign w:val="center"/>
          </w:tcPr>
          <w:p w14:paraId="29349D5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6285E53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设备规则引擎</w:t>
            </w:r>
          </w:p>
        </w:tc>
        <w:tc>
          <w:tcPr>
            <w:tcW w:w="1418" w:type="dxa"/>
            <w:tcBorders>
              <w:top w:val="nil"/>
              <w:left w:val="nil"/>
              <w:bottom w:val="single" w:sz="4" w:space="0" w:color="auto"/>
              <w:right w:val="single" w:sz="4" w:space="0" w:color="auto"/>
            </w:tcBorders>
            <w:vAlign w:val="center"/>
          </w:tcPr>
          <w:p w14:paraId="45B6F5B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16FDA16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1B250B0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427476B9" w14:textId="77777777">
        <w:trPr>
          <w:trHeight w:val="278"/>
        </w:trPr>
        <w:tc>
          <w:tcPr>
            <w:tcW w:w="1129" w:type="dxa"/>
            <w:tcBorders>
              <w:top w:val="nil"/>
              <w:left w:val="single" w:sz="4" w:space="0" w:color="auto"/>
              <w:bottom w:val="single" w:sz="4" w:space="0" w:color="auto"/>
              <w:right w:val="single" w:sz="4" w:space="0" w:color="auto"/>
            </w:tcBorders>
            <w:vAlign w:val="center"/>
          </w:tcPr>
          <w:p w14:paraId="45BE43E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w:t>
            </w:r>
          </w:p>
        </w:tc>
        <w:tc>
          <w:tcPr>
            <w:tcW w:w="3685" w:type="dxa"/>
            <w:tcBorders>
              <w:top w:val="nil"/>
              <w:left w:val="nil"/>
              <w:bottom w:val="single" w:sz="4" w:space="0" w:color="auto"/>
              <w:right w:val="single" w:sz="4" w:space="0" w:color="auto"/>
            </w:tcBorders>
            <w:vAlign w:val="center"/>
          </w:tcPr>
          <w:p w14:paraId="2F40C05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设备监控运维</w:t>
            </w:r>
          </w:p>
        </w:tc>
        <w:tc>
          <w:tcPr>
            <w:tcW w:w="1418" w:type="dxa"/>
            <w:tcBorders>
              <w:top w:val="nil"/>
              <w:left w:val="nil"/>
              <w:bottom w:val="single" w:sz="4" w:space="0" w:color="auto"/>
              <w:right w:val="single" w:sz="4" w:space="0" w:color="auto"/>
            </w:tcBorders>
            <w:vAlign w:val="center"/>
          </w:tcPr>
          <w:p w14:paraId="621F193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5E16ACB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26EBE31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6EEA2A34" w14:textId="77777777">
        <w:trPr>
          <w:trHeight w:val="278"/>
        </w:trPr>
        <w:tc>
          <w:tcPr>
            <w:tcW w:w="1129" w:type="dxa"/>
            <w:tcBorders>
              <w:top w:val="nil"/>
              <w:left w:val="single" w:sz="4" w:space="0" w:color="auto"/>
              <w:bottom w:val="single" w:sz="4" w:space="0" w:color="auto"/>
              <w:right w:val="single" w:sz="4" w:space="0" w:color="auto"/>
            </w:tcBorders>
            <w:vAlign w:val="center"/>
          </w:tcPr>
          <w:p w14:paraId="08FB70F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7</w:t>
            </w:r>
          </w:p>
        </w:tc>
        <w:tc>
          <w:tcPr>
            <w:tcW w:w="3685" w:type="dxa"/>
            <w:tcBorders>
              <w:top w:val="nil"/>
              <w:left w:val="nil"/>
              <w:bottom w:val="single" w:sz="4" w:space="0" w:color="auto"/>
              <w:right w:val="single" w:sz="4" w:space="0" w:color="auto"/>
            </w:tcBorders>
            <w:vAlign w:val="center"/>
          </w:tcPr>
          <w:p w14:paraId="3129CB2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资源开放共享</w:t>
            </w:r>
          </w:p>
        </w:tc>
        <w:tc>
          <w:tcPr>
            <w:tcW w:w="1418" w:type="dxa"/>
            <w:tcBorders>
              <w:top w:val="nil"/>
              <w:left w:val="nil"/>
              <w:bottom w:val="single" w:sz="4" w:space="0" w:color="auto"/>
              <w:right w:val="single" w:sz="4" w:space="0" w:color="auto"/>
            </w:tcBorders>
            <w:vAlign w:val="center"/>
          </w:tcPr>
          <w:p w14:paraId="2B63C16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2CFF80A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60F6962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439FBCC5" w14:textId="77777777">
        <w:trPr>
          <w:trHeight w:val="278"/>
        </w:trPr>
        <w:tc>
          <w:tcPr>
            <w:tcW w:w="1129" w:type="dxa"/>
            <w:tcBorders>
              <w:top w:val="nil"/>
              <w:left w:val="single" w:sz="4" w:space="0" w:color="auto"/>
              <w:bottom w:val="single" w:sz="4" w:space="0" w:color="auto"/>
              <w:right w:val="single" w:sz="4" w:space="0" w:color="auto"/>
            </w:tcBorders>
            <w:vAlign w:val="center"/>
          </w:tcPr>
          <w:p w14:paraId="2862124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3685" w:type="dxa"/>
            <w:tcBorders>
              <w:top w:val="nil"/>
              <w:left w:val="nil"/>
              <w:bottom w:val="single" w:sz="4" w:space="0" w:color="auto"/>
              <w:right w:val="single" w:sz="4" w:space="0" w:color="auto"/>
            </w:tcBorders>
            <w:vAlign w:val="center"/>
          </w:tcPr>
          <w:p w14:paraId="55637A77"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物联融合</w:t>
            </w:r>
            <w:proofErr w:type="gramEnd"/>
            <w:r>
              <w:rPr>
                <w:rFonts w:eastAsia="微软雅黑"/>
                <w:color w:val="000000"/>
                <w:kern w:val="0"/>
                <w:sz w:val="20"/>
                <w:szCs w:val="20"/>
              </w:rPr>
              <w:t>应用</w:t>
            </w:r>
          </w:p>
        </w:tc>
        <w:tc>
          <w:tcPr>
            <w:tcW w:w="1418" w:type="dxa"/>
            <w:tcBorders>
              <w:top w:val="nil"/>
              <w:left w:val="nil"/>
              <w:bottom w:val="single" w:sz="4" w:space="0" w:color="auto"/>
              <w:right w:val="single" w:sz="4" w:space="0" w:color="auto"/>
            </w:tcBorders>
            <w:vAlign w:val="center"/>
          </w:tcPr>
          <w:p w14:paraId="645E172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08ABDB1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43FFB3C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2E362AB7" w14:textId="77777777">
        <w:trPr>
          <w:trHeight w:val="278"/>
        </w:trPr>
        <w:tc>
          <w:tcPr>
            <w:tcW w:w="1129" w:type="dxa"/>
            <w:tcBorders>
              <w:top w:val="nil"/>
              <w:left w:val="single" w:sz="4" w:space="0" w:color="auto"/>
              <w:bottom w:val="single" w:sz="4" w:space="0" w:color="auto"/>
              <w:right w:val="single" w:sz="4" w:space="0" w:color="auto"/>
            </w:tcBorders>
            <w:vAlign w:val="center"/>
          </w:tcPr>
          <w:p w14:paraId="62199A3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B3F4412"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主题应用</w:t>
            </w:r>
          </w:p>
        </w:tc>
        <w:tc>
          <w:tcPr>
            <w:tcW w:w="1418" w:type="dxa"/>
            <w:tcBorders>
              <w:top w:val="nil"/>
              <w:left w:val="nil"/>
              <w:bottom w:val="single" w:sz="4" w:space="0" w:color="auto"/>
              <w:right w:val="single" w:sz="4" w:space="0" w:color="auto"/>
            </w:tcBorders>
            <w:vAlign w:val="center"/>
          </w:tcPr>
          <w:p w14:paraId="1523309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100</w:t>
            </w:r>
          </w:p>
        </w:tc>
        <w:tc>
          <w:tcPr>
            <w:tcW w:w="993" w:type="dxa"/>
            <w:tcBorders>
              <w:top w:val="nil"/>
              <w:left w:val="nil"/>
              <w:bottom w:val="single" w:sz="4" w:space="0" w:color="auto"/>
              <w:right w:val="single" w:sz="4" w:space="0" w:color="auto"/>
            </w:tcBorders>
            <w:vAlign w:val="center"/>
          </w:tcPr>
          <w:p w14:paraId="020B163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7E5F6F1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200</w:t>
            </w:r>
          </w:p>
        </w:tc>
      </w:tr>
      <w:tr w:rsidR="009D6247" w14:paraId="5F907026" w14:textId="77777777">
        <w:trPr>
          <w:trHeight w:val="278"/>
        </w:trPr>
        <w:tc>
          <w:tcPr>
            <w:tcW w:w="1129" w:type="dxa"/>
            <w:tcBorders>
              <w:top w:val="nil"/>
              <w:left w:val="single" w:sz="4" w:space="0" w:color="auto"/>
              <w:bottom w:val="single" w:sz="4" w:space="0" w:color="auto"/>
              <w:right w:val="single" w:sz="4" w:space="0" w:color="auto"/>
            </w:tcBorders>
            <w:vAlign w:val="center"/>
          </w:tcPr>
          <w:p w14:paraId="6F11790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0C5D1DD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城市险情识别应用</w:t>
            </w:r>
          </w:p>
        </w:tc>
        <w:tc>
          <w:tcPr>
            <w:tcW w:w="1418" w:type="dxa"/>
            <w:tcBorders>
              <w:top w:val="nil"/>
              <w:left w:val="nil"/>
              <w:bottom w:val="single" w:sz="4" w:space="0" w:color="auto"/>
              <w:right w:val="single" w:sz="4" w:space="0" w:color="auto"/>
            </w:tcBorders>
            <w:vAlign w:val="center"/>
          </w:tcPr>
          <w:p w14:paraId="6B4EBDB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6D0CB9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531ECC4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0230ED0B" w14:textId="77777777">
        <w:trPr>
          <w:trHeight w:val="278"/>
        </w:trPr>
        <w:tc>
          <w:tcPr>
            <w:tcW w:w="1129" w:type="dxa"/>
            <w:tcBorders>
              <w:top w:val="nil"/>
              <w:left w:val="single" w:sz="4" w:space="0" w:color="auto"/>
              <w:bottom w:val="single" w:sz="4" w:space="0" w:color="auto"/>
              <w:right w:val="single" w:sz="4" w:space="0" w:color="auto"/>
            </w:tcBorders>
            <w:vAlign w:val="center"/>
          </w:tcPr>
          <w:p w14:paraId="432B5B4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7159040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城市常态化守护应用</w:t>
            </w:r>
          </w:p>
        </w:tc>
        <w:tc>
          <w:tcPr>
            <w:tcW w:w="1418" w:type="dxa"/>
            <w:tcBorders>
              <w:top w:val="nil"/>
              <w:left w:val="nil"/>
              <w:bottom w:val="single" w:sz="4" w:space="0" w:color="auto"/>
              <w:right w:val="single" w:sz="4" w:space="0" w:color="auto"/>
            </w:tcBorders>
            <w:vAlign w:val="center"/>
          </w:tcPr>
          <w:p w14:paraId="7EFCC04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169837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07E5491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5A55AE0E" w14:textId="77777777">
        <w:trPr>
          <w:trHeight w:val="278"/>
        </w:trPr>
        <w:tc>
          <w:tcPr>
            <w:tcW w:w="1129" w:type="dxa"/>
            <w:tcBorders>
              <w:top w:val="nil"/>
              <w:left w:val="single" w:sz="4" w:space="0" w:color="auto"/>
              <w:bottom w:val="single" w:sz="4" w:space="0" w:color="auto"/>
              <w:right w:val="single" w:sz="4" w:space="0" w:color="auto"/>
            </w:tcBorders>
            <w:vAlign w:val="center"/>
          </w:tcPr>
          <w:p w14:paraId="2A0266A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3928321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城市人员救助服务应用</w:t>
            </w:r>
          </w:p>
        </w:tc>
        <w:tc>
          <w:tcPr>
            <w:tcW w:w="1418" w:type="dxa"/>
            <w:tcBorders>
              <w:top w:val="nil"/>
              <w:left w:val="nil"/>
              <w:bottom w:val="single" w:sz="4" w:space="0" w:color="auto"/>
              <w:right w:val="single" w:sz="4" w:space="0" w:color="auto"/>
            </w:tcBorders>
            <w:vAlign w:val="center"/>
          </w:tcPr>
          <w:p w14:paraId="56157F2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11BBF83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732E829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5F8B9291" w14:textId="77777777">
        <w:trPr>
          <w:trHeight w:val="278"/>
        </w:trPr>
        <w:tc>
          <w:tcPr>
            <w:tcW w:w="1129" w:type="dxa"/>
            <w:tcBorders>
              <w:top w:val="nil"/>
              <w:left w:val="single" w:sz="4" w:space="0" w:color="auto"/>
              <w:bottom w:val="single" w:sz="4" w:space="0" w:color="auto"/>
              <w:right w:val="single" w:sz="4" w:space="0" w:color="auto"/>
            </w:tcBorders>
            <w:vAlign w:val="center"/>
          </w:tcPr>
          <w:p w14:paraId="2403340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29EF4AA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无人机智能应用</w:t>
            </w:r>
          </w:p>
        </w:tc>
        <w:tc>
          <w:tcPr>
            <w:tcW w:w="1418" w:type="dxa"/>
            <w:tcBorders>
              <w:top w:val="nil"/>
              <w:left w:val="nil"/>
              <w:bottom w:val="single" w:sz="4" w:space="0" w:color="auto"/>
              <w:right w:val="single" w:sz="4" w:space="0" w:color="auto"/>
            </w:tcBorders>
            <w:vAlign w:val="center"/>
          </w:tcPr>
          <w:p w14:paraId="5C0EDFC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1AB8E3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6D7C95C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61190D5F" w14:textId="77777777">
        <w:trPr>
          <w:trHeight w:val="278"/>
        </w:trPr>
        <w:tc>
          <w:tcPr>
            <w:tcW w:w="1129" w:type="dxa"/>
            <w:tcBorders>
              <w:top w:val="nil"/>
              <w:left w:val="single" w:sz="4" w:space="0" w:color="auto"/>
              <w:bottom w:val="single" w:sz="4" w:space="0" w:color="auto"/>
              <w:right w:val="single" w:sz="4" w:space="0" w:color="auto"/>
            </w:tcBorders>
            <w:vAlign w:val="center"/>
          </w:tcPr>
          <w:p w14:paraId="0882AE6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1869643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城市</w:t>
            </w:r>
            <w:proofErr w:type="gramStart"/>
            <w:r>
              <w:rPr>
                <w:rFonts w:eastAsia="微软雅黑"/>
                <w:color w:val="000000"/>
                <w:kern w:val="0"/>
                <w:sz w:val="20"/>
                <w:szCs w:val="20"/>
              </w:rPr>
              <w:t>违建治理应用</w:t>
            </w:r>
            <w:proofErr w:type="gramEnd"/>
          </w:p>
        </w:tc>
        <w:tc>
          <w:tcPr>
            <w:tcW w:w="1418" w:type="dxa"/>
            <w:tcBorders>
              <w:top w:val="nil"/>
              <w:left w:val="nil"/>
              <w:bottom w:val="single" w:sz="4" w:space="0" w:color="auto"/>
              <w:right w:val="single" w:sz="4" w:space="0" w:color="auto"/>
            </w:tcBorders>
            <w:vAlign w:val="center"/>
          </w:tcPr>
          <w:p w14:paraId="1E36275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1E8FDF2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10712EB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797B9FB0" w14:textId="77777777">
        <w:trPr>
          <w:trHeight w:val="278"/>
        </w:trPr>
        <w:tc>
          <w:tcPr>
            <w:tcW w:w="1129" w:type="dxa"/>
            <w:tcBorders>
              <w:top w:val="nil"/>
              <w:left w:val="single" w:sz="4" w:space="0" w:color="auto"/>
              <w:bottom w:val="single" w:sz="4" w:space="0" w:color="auto"/>
              <w:right w:val="single" w:sz="4" w:space="0" w:color="auto"/>
            </w:tcBorders>
            <w:vAlign w:val="center"/>
          </w:tcPr>
          <w:p w14:paraId="1922E3E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w:t>
            </w:r>
          </w:p>
        </w:tc>
        <w:tc>
          <w:tcPr>
            <w:tcW w:w="3685" w:type="dxa"/>
            <w:tcBorders>
              <w:top w:val="nil"/>
              <w:left w:val="nil"/>
              <w:bottom w:val="single" w:sz="4" w:space="0" w:color="auto"/>
              <w:right w:val="single" w:sz="4" w:space="0" w:color="auto"/>
            </w:tcBorders>
            <w:vAlign w:val="center"/>
          </w:tcPr>
          <w:p w14:paraId="6A8D1DE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秸秆焚烧治理应用</w:t>
            </w:r>
          </w:p>
        </w:tc>
        <w:tc>
          <w:tcPr>
            <w:tcW w:w="1418" w:type="dxa"/>
            <w:tcBorders>
              <w:top w:val="nil"/>
              <w:left w:val="nil"/>
              <w:bottom w:val="single" w:sz="4" w:space="0" w:color="auto"/>
              <w:right w:val="single" w:sz="4" w:space="0" w:color="auto"/>
            </w:tcBorders>
            <w:vAlign w:val="center"/>
          </w:tcPr>
          <w:p w14:paraId="42C2229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2CB56FE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4793504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7E4B39A8" w14:textId="77777777">
        <w:trPr>
          <w:trHeight w:val="278"/>
        </w:trPr>
        <w:tc>
          <w:tcPr>
            <w:tcW w:w="1129" w:type="dxa"/>
            <w:tcBorders>
              <w:top w:val="nil"/>
              <w:left w:val="single" w:sz="4" w:space="0" w:color="auto"/>
              <w:bottom w:val="single" w:sz="4" w:space="0" w:color="auto"/>
              <w:right w:val="single" w:sz="4" w:space="0" w:color="auto"/>
            </w:tcBorders>
            <w:vAlign w:val="center"/>
          </w:tcPr>
          <w:p w14:paraId="16AA125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7</w:t>
            </w:r>
          </w:p>
        </w:tc>
        <w:tc>
          <w:tcPr>
            <w:tcW w:w="3685" w:type="dxa"/>
            <w:tcBorders>
              <w:top w:val="nil"/>
              <w:left w:val="nil"/>
              <w:bottom w:val="single" w:sz="4" w:space="0" w:color="auto"/>
              <w:right w:val="single" w:sz="4" w:space="0" w:color="auto"/>
            </w:tcBorders>
            <w:vAlign w:val="center"/>
          </w:tcPr>
          <w:p w14:paraId="158F0AC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重点场所治理应用</w:t>
            </w:r>
          </w:p>
        </w:tc>
        <w:tc>
          <w:tcPr>
            <w:tcW w:w="1418" w:type="dxa"/>
            <w:tcBorders>
              <w:top w:val="nil"/>
              <w:left w:val="nil"/>
              <w:bottom w:val="single" w:sz="4" w:space="0" w:color="auto"/>
              <w:right w:val="single" w:sz="4" w:space="0" w:color="auto"/>
            </w:tcBorders>
            <w:vAlign w:val="center"/>
          </w:tcPr>
          <w:p w14:paraId="2B9DF08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52047C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226E58A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7E19343A" w14:textId="77777777">
        <w:trPr>
          <w:trHeight w:val="278"/>
        </w:trPr>
        <w:tc>
          <w:tcPr>
            <w:tcW w:w="1129" w:type="dxa"/>
            <w:tcBorders>
              <w:top w:val="nil"/>
              <w:left w:val="single" w:sz="4" w:space="0" w:color="auto"/>
              <w:bottom w:val="single" w:sz="4" w:space="0" w:color="auto"/>
              <w:right w:val="single" w:sz="4" w:space="0" w:color="auto"/>
            </w:tcBorders>
            <w:vAlign w:val="center"/>
          </w:tcPr>
          <w:p w14:paraId="26EFD71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3685" w:type="dxa"/>
            <w:tcBorders>
              <w:top w:val="nil"/>
              <w:left w:val="nil"/>
              <w:bottom w:val="single" w:sz="4" w:space="0" w:color="auto"/>
              <w:right w:val="single" w:sz="4" w:space="0" w:color="auto"/>
            </w:tcBorders>
            <w:vAlign w:val="center"/>
          </w:tcPr>
          <w:p w14:paraId="5A1A9CE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人员走散查找</w:t>
            </w:r>
          </w:p>
        </w:tc>
        <w:tc>
          <w:tcPr>
            <w:tcW w:w="1418" w:type="dxa"/>
            <w:tcBorders>
              <w:top w:val="nil"/>
              <w:left w:val="nil"/>
              <w:bottom w:val="single" w:sz="4" w:space="0" w:color="auto"/>
              <w:right w:val="single" w:sz="4" w:space="0" w:color="auto"/>
            </w:tcBorders>
            <w:vAlign w:val="center"/>
          </w:tcPr>
          <w:p w14:paraId="4A01980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3A31AC5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1EAD6C1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7438067F" w14:textId="77777777">
        <w:trPr>
          <w:trHeight w:val="278"/>
        </w:trPr>
        <w:tc>
          <w:tcPr>
            <w:tcW w:w="1129" w:type="dxa"/>
            <w:tcBorders>
              <w:top w:val="nil"/>
              <w:left w:val="single" w:sz="4" w:space="0" w:color="auto"/>
              <w:bottom w:val="single" w:sz="4" w:space="0" w:color="auto"/>
              <w:right w:val="single" w:sz="4" w:space="0" w:color="auto"/>
            </w:tcBorders>
            <w:vAlign w:val="center"/>
          </w:tcPr>
          <w:p w14:paraId="27F58EE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9</w:t>
            </w:r>
          </w:p>
        </w:tc>
        <w:tc>
          <w:tcPr>
            <w:tcW w:w="3685" w:type="dxa"/>
            <w:tcBorders>
              <w:top w:val="nil"/>
              <w:left w:val="nil"/>
              <w:bottom w:val="single" w:sz="4" w:space="0" w:color="auto"/>
              <w:right w:val="single" w:sz="4" w:space="0" w:color="auto"/>
            </w:tcBorders>
            <w:vAlign w:val="center"/>
          </w:tcPr>
          <w:p w14:paraId="12781B3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校园安全守护应用</w:t>
            </w:r>
          </w:p>
        </w:tc>
        <w:tc>
          <w:tcPr>
            <w:tcW w:w="1418" w:type="dxa"/>
            <w:tcBorders>
              <w:top w:val="nil"/>
              <w:left w:val="nil"/>
              <w:bottom w:val="single" w:sz="4" w:space="0" w:color="auto"/>
              <w:right w:val="single" w:sz="4" w:space="0" w:color="auto"/>
            </w:tcBorders>
            <w:vAlign w:val="center"/>
          </w:tcPr>
          <w:p w14:paraId="24BA05D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0F80088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3DD374E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5B7C5940" w14:textId="77777777">
        <w:trPr>
          <w:trHeight w:val="278"/>
        </w:trPr>
        <w:tc>
          <w:tcPr>
            <w:tcW w:w="1129" w:type="dxa"/>
            <w:tcBorders>
              <w:top w:val="nil"/>
              <w:left w:val="single" w:sz="4" w:space="0" w:color="auto"/>
              <w:bottom w:val="single" w:sz="4" w:space="0" w:color="auto"/>
              <w:right w:val="single" w:sz="4" w:space="0" w:color="auto"/>
            </w:tcBorders>
            <w:vAlign w:val="center"/>
          </w:tcPr>
          <w:p w14:paraId="245E34C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3685" w:type="dxa"/>
            <w:tcBorders>
              <w:top w:val="nil"/>
              <w:left w:val="nil"/>
              <w:bottom w:val="single" w:sz="4" w:space="0" w:color="auto"/>
              <w:right w:val="single" w:sz="4" w:space="0" w:color="auto"/>
            </w:tcBorders>
            <w:vAlign w:val="center"/>
          </w:tcPr>
          <w:p w14:paraId="4D1B1C2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小散工程监管应用</w:t>
            </w:r>
          </w:p>
        </w:tc>
        <w:tc>
          <w:tcPr>
            <w:tcW w:w="1418" w:type="dxa"/>
            <w:tcBorders>
              <w:top w:val="nil"/>
              <w:left w:val="nil"/>
              <w:bottom w:val="single" w:sz="4" w:space="0" w:color="auto"/>
              <w:right w:val="single" w:sz="4" w:space="0" w:color="auto"/>
            </w:tcBorders>
            <w:vAlign w:val="center"/>
          </w:tcPr>
          <w:p w14:paraId="2413823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1B7782D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52E2A26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7E737945" w14:textId="77777777">
        <w:trPr>
          <w:trHeight w:val="278"/>
        </w:trPr>
        <w:tc>
          <w:tcPr>
            <w:tcW w:w="1129" w:type="dxa"/>
            <w:tcBorders>
              <w:top w:val="nil"/>
              <w:left w:val="single" w:sz="4" w:space="0" w:color="auto"/>
              <w:bottom w:val="single" w:sz="4" w:space="0" w:color="auto"/>
              <w:right w:val="single" w:sz="4" w:space="0" w:color="auto"/>
            </w:tcBorders>
            <w:vAlign w:val="center"/>
          </w:tcPr>
          <w:p w14:paraId="4C78C94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50CFCC77"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智能算法管理</w:t>
            </w:r>
          </w:p>
        </w:tc>
        <w:tc>
          <w:tcPr>
            <w:tcW w:w="1418" w:type="dxa"/>
            <w:tcBorders>
              <w:top w:val="nil"/>
              <w:left w:val="nil"/>
              <w:bottom w:val="single" w:sz="4" w:space="0" w:color="auto"/>
              <w:right w:val="single" w:sz="4" w:space="0" w:color="auto"/>
            </w:tcBorders>
            <w:vAlign w:val="center"/>
          </w:tcPr>
          <w:p w14:paraId="4EE3D93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30</w:t>
            </w:r>
          </w:p>
        </w:tc>
        <w:tc>
          <w:tcPr>
            <w:tcW w:w="993" w:type="dxa"/>
            <w:tcBorders>
              <w:top w:val="nil"/>
              <w:left w:val="nil"/>
              <w:bottom w:val="single" w:sz="4" w:space="0" w:color="auto"/>
              <w:right w:val="single" w:sz="4" w:space="0" w:color="auto"/>
            </w:tcBorders>
            <w:vAlign w:val="center"/>
          </w:tcPr>
          <w:p w14:paraId="16118AC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3A05755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60</w:t>
            </w:r>
          </w:p>
        </w:tc>
      </w:tr>
      <w:tr w:rsidR="009D6247" w14:paraId="76772250" w14:textId="77777777">
        <w:trPr>
          <w:trHeight w:val="278"/>
        </w:trPr>
        <w:tc>
          <w:tcPr>
            <w:tcW w:w="1129" w:type="dxa"/>
            <w:tcBorders>
              <w:top w:val="nil"/>
              <w:left w:val="single" w:sz="4" w:space="0" w:color="auto"/>
              <w:bottom w:val="single" w:sz="4" w:space="0" w:color="auto"/>
              <w:right w:val="single" w:sz="4" w:space="0" w:color="auto"/>
            </w:tcBorders>
            <w:vAlign w:val="center"/>
          </w:tcPr>
          <w:p w14:paraId="2F00572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3B1B91F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算法超市</w:t>
            </w:r>
          </w:p>
        </w:tc>
        <w:tc>
          <w:tcPr>
            <w:tcW w:w="1418" w:type="dxa"/>
            <w:tcBorders>
              <w:top w:val="nil"/>
              <w:left w:val="nil"/>
              <w:bottom w:val="single" w:sz="4" w:space="0" w:color="auto"/>
              <w:right w:val="single" w:sz="4" w:space="0" w:color="auto"/>
            </w:tcBorders>
            <w:vAlign w:val="center"/>
          </w:tcPr>
          <w:p w14:paraId="2BBC5A3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73DD0E5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027C528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6469F4D9" w14:textId="77777777">
        <w:trPr>
          <w:trHeight w:val="278"/>
        </w:trPr>
        <w:tc>
          <w:tcPr>
            <w:tcW w:w="1129" w:type="dxa"/>
            <w:tcBorders>
              <w:top w:val="nil"/>
              <w:left w:val="single" w:sz="4" w:space="0" w:color="auto"/>
              <w:bottom w:val="single" w:sz="4" w:space="0" w:color="auto"/>
              <w:right w:val="single" w:sz="4" w:space="0" w:color="auto"/>
            </w:tcBorders>
            <w:vAlign w:val="center"/>
          </w:tcPr>
          <w:p w14:paraId="536C616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7FE0C2F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算法仓库</w:t>
            </w:r>
          </w:p>
        </w:tc>
        <w:tc>
          <w:tcPr>
            <w:tcW w:w="1418" w:type="dxa"/>
            <w:tcBorders>
              <w:top w:val="nil"/>
              <w:left w:val="nil"/>
              <w:bottom w:val="single" w:sz="4" w:space="0" w:color="auto"/>
              <w:right w:val="single" w:sz="4" w:space="0" w:color="auto"/>
            </w:tcBorders>
            <w:vAlign w:val="center"/>
          </w:tcPr>
          <w:p w14:paraId="6CA574A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2279C1A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3405FA8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061FA0D4" w14:textId="77777777">
        <w:trPr>
          <w:trHeight w:val="278"/>
        </w:trPr>
        <w:tc>
          <w:tcPr>
            <w:tcW w:w="1129" w:type="dxa"/>
            <w:tcBorders>
              <w:top w:val="nil"/>
              <w:left w:val="single" w:sz="4" w:space="0" w:color="auto"/>
              <w:bottom w:val="single" w:sz="4" w:space="0" w:color="auto"/>
              <w:right w:val="single" w:sz="4" w:space="0" w:color="auto"/>
            </w:tcBorders>
            <w:vAlign w:val="center"/>
          </w:tcPr>
          <w:p w14:paraId="4FE30BD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5449026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算法服务</w:t>
            </w:r>
          </w:p>
        </w:tc>
        <w:tc>
          <w:tcPr>
            <w:tcW w:w="1418" w:type="dxa"/>
            <w:tcBorders>
              <w:top w:val="nil"/>
              <w:left w:val="nil"/>
              <w:bottom w:val="single" w:sz="4" w:space="0" w:color="auto"/>
              <w:right w:val="single" w:sz="4" w:space="0" w:color="auto"/>
            </w:tcBorders>
            <w:vAlign w:val="center"/>
          </w:tcPr>
          <w:p w14:paraId="0FED189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15D4E1B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22E3542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59817AFE" w14:textId="77777777">
        <w:trPr>
          <w:trHeight w:val="278"/>
        </w:trPr>
        <w:tc>
          <w:tcPr>
            <w:tcW w:w="1129" w:type="dxa"/>
            <w:tcBorders>
              <w:top w:val="nil"/>
              <w:left w:val="single" w:sz="4" w:space="0" w:color="auto"/>
              <w:bottom w:val="single" w:sz="4" w:space="0" w:color="auto"/>
              <w:right w:val="single" w:sz="4" w:space="0" w:color="auto"/>
            </w:tcBorders>
            <w:vAlign w:val="center"/>
          </w:tcPr>
          <w:p w14:paraId="06699DE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1CDAE223"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算法策略管理</w:t>
            </w:r>
          </w:p>
        </w:tc>
        <w:tc>
          <w:tcPr>
            <w:tcW w:w="1418" w:type="dxa"/>
            <w:tcBorders>
              <w:top w:val="nil"/>
              <w:left w:val="nil"/>
              <w:bottom w:val="single" w:sz="4" w:space="0" w:color="auto"/>
              <w:right w:val="single" w:sz="4" w:space="0" w:color="auto"/>
            </w:tcBorders>
            <w:noWrap/>
            <w:vAlign w:val="center"/>
          </w:tcPr>
          <w:p w14:paraId="142215E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60</w:t>
            </w:r>
          </w:p>
        </w:tc>
        <w:tc>
          <w:tcPr>
            <w:tcW w:w="993" w:type="dxa"/>
            <w:tcBorders>
              <w:top w:val="nil"/>
              <w:left w:val="nil"/>
              <w:bottom w:val="single" w:sz="4" w:space="0" w:color="auto"/>
              <w:right w:val="single" w:sz="4" w:space="0" w:color="auto"/>
            </w:tcBorders>
            <w:noWrap/>
            <w:vAlign w:val="center"/>
          </w:tcPr>
          <w:p w14:paraId="7AB034A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54E1122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120</w:t>
            </w:r>
          </w:p>
        </w:tc>
      </w:tr>
      <w:tr w:rsidR="009D6247" w14:paraId="7E88F68E" w14:textId="77777777">
        <w:trPr>
          <w:trHeight w:val="278"/>
        </w:trPr>
        <w:tc>
          <w:tcPr>
            <w:tcW w:w="1129" w:type="dxa"/>
            <w:tcBorders>
              <w:top w:val="nil"/>
              <w:left w:val="single" w:sz="4" w:space="0" w:color="auto"/>
              <w:bottom w:val="single" w:sz="4" w:space="0" w:color="auto"/>
              <w:right w:val="single" w:sz="4" w:space="0" w:color="auto"/>
            </w:tcBorders>
            <w:vAlign w:val="center"/>
          </w:tcPr>
          <w:p w14:paraId="5758378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6E579E1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元件管理</w:t>
            </w:r>
          </w:p>
        </w:tc>
        <w:tc>
          <w:tcPr>
            <w:tcW w:w="1418" w:type="dxa"/>
            <w:tcBorders>
              <w:top w:val="nil"/>
              <w:left w:val="nil"/>
              <w:bottom w:val="single" w:sz="4" w:space="0" w:color="auto"/>
              <w:right w:val="single" w:sz="4" w:space="0" w:color="auto"/>
            </w:tcBorders>
            <w:vAlign w:val="center"/>
          </w:tcPr>
          <w:p w14:paraId="3258ED5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1894F3C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2559BBD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614E3A30" w14:textId="77777777">
        <w:trPr>
          <w:trHeight w:val="278"/>
        </w:trPr>
        <w:tc>
          <w:tcPr>
            <w:tcW w:w="1129" w:type="dxa"/>
            <w:tcBorders>
              <w:top w:val="nil"/>
              <w:left w:val="single" w:sz="4" w:space="0" w:color="auto"/>
              <w:bottom w:val="single" w:sz="4" w:space="0" w:color="auto"/>
              <w:right w:val="single" w:sz="4" w:space="0" w:color="auto"/>
            </w:tcBorders>
            <w:vAlign w:val="center"/>
          </w:tcPr>
          <w:p w14:paraId="6767ADA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0F7DDA7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策略编排</w:t>
            </w:r>
          </w:p>
        </w:tc>
        <w:tc>
          <w:tcPr>
            <w:tcW w:w="1418" w:type="dxa"/>
            <w:tcBorders>
              <w:top w:val="nil"/>
              <w:left w:val="nil"/>
              <w:bottom w:val="single" w:sz="4" w:space="0" w:color="auto"/>
              <w:right w:val="single" w:sz="4" w:space="0" w:color="auto"/>
            </w:tcBorders>
            <w:vAlign w:val="center"/>
          </w:tcPr>
          <w:p w14:paraId="6A3348F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C842DD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05DF445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01BBCD54" w14:textId="77777777">
        <w:trPr>
          <w:trHeight w:val="278"/>
        </w:trPr>
        <w:tc>
          <w:tcPr>
            <w:tcW w:w="1129" w:type="dxa"/>
            <w:tcBorders>
              <w:top w:val="nil"/>
              <w:left w:val="single" w:sz="4" w:space="0" w:color="auto"/>
              <w:bottom w:val="single" w:sz="4" w:space="0" w:color="auto"/>
              <w:right w:val="single" w:sz="4" w:space="0" w:color="auto"/>
            </w:tcBorders>
            <w:vAlign w:val="center"/>
          </w:tcPr>
          <w:p w14:paraId="111B293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5A0809E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策略回溯</w:t>
            </w:r>
          </w:p>
        </w:tc>
        <w:tc>
          <w:tcPr>
            <w:tcW w:w="1418" w:type="dxa"/>
            <w:tcBorders>
              <w:top w:val="nil"/>
              <w:left w:val="nil"/>
              <w:bottom w:val="single" w:sz="4" w:space="0" w:color="auto"/>
              <w:right w:val="single" w:sz="4" w:space="0" w:color="auto"/>
            </w:tcBorders>
            <w:vAlign w:val="center"/>
          </w:tcPr>
          <w:p w14:paraId="0170B93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5C7F163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12848A5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20A70AD0" w14:textId="77777777">
        <w:trPr>
          <w:trHeight w:val="278"/>
        </w:trPr>
        <w:tc>
          <w:tcPr>
            <w:tcW w:w="1129" w:type="dxa"/>
            <w:tcBorders>
              <w:top w:val="nil"/>
              <w:left w:val="single" w:sz="4" w:space="0" w:color="auto"/>
              <w:bottom w:val="single" w:sz="4" w:space="0" w:color="auto"/>
              <w:right w:val="single" w:sz="4" w:space="0" w:color="auto"/>
            </w:tcBorders>
            <w:vAlign w:val="center"/>
          </w:tcPr>
          <w:p w14:paraId="1CC0B8F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28842D4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策略成效</w:t>
            </w:r>
          </w:p>
        </w:tc>
        <w:tc>
          <w:tcPr>
            <w:tcW w:w="1418" w:type="dxa"/>
            <w:tcBorders>
              <w:top w:val="nil"/>
              <w:left w:val="nil"/>
              <w:bottom w:val="single" w:sz="4" w:space="0" w:color="auto"/>
              <w:right w:val="single" w:sz="4" w:space="0" w:color="auto"/>
            </w:tcBorders>
            <w:vAlign w:val="center"/>
          </w:tcPr>
          <w:p w14:paraId="71C9D5F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721F7A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1D27F32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61E7CE6C" w14:textId="77777777">
        <w:trPr>
          <w:trHeight w:val="278"/>
        </w:trPr>
        <w:tc>
          <w:tcPr>
            <w:tcW w:w="1129" w:type="dxa"/>
            <w:tcBorders>
              <w:top w:val="nil"/>
              <w:left w:val="single" w:sz="4" w:space="0" w:color="auto"/>
              <w:bottom w:val="single" w:sz="4" w:space="0" w:color="auto"/>
              <w:right w:val="single" w:sz="4" w:space="0" w:color="auto"/>
            </w:tcBorders>
            <w:vAlign w:val="center"/>
          </w:tcPr>
          <w:p w14:paraId="43568E8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6AA6970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策略运维</w:t>
            </w:r>
          </w:p>
        </w:tc>
        <w:tc>
          <w:tcPr>
            <w:tcW w:w="1418" w:type="dxa"/>
            <w:tcBorders>
              <w:top w:val="nil"/>
              <w:left w:val="nil"/>
              <w:bottom w:val="single" w:sz="4" w:space="0" w:color="auto"/>
              <w:right w:val="single" w:sz="4" w:space="0" w:color="auto"/>
            </w:tcBorders>
            <w:vAlign w:val="center"/>
          </w:tcPr>
          <w:p w14:paraId="13FCB40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093F54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27361C4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2D860EAB" w14:textId="77777777">
        <w:trPr>
          <w:trHeight w:val="278"/>
        </w:trPr>
        <w:tc>
          <w:tcPr>
            <w:tcW w:w="1129" w:type="dxa"/>
            <w:tcBorders>
              <w:top w:val="nil"/>
              <w:left w:val="single" w:sz="4" w:space="0" w:color="auto"/>
              <w:bottom w:val="single" w:sz="4" w:space="0" w:color="auto"/>
              <w:right w:val="single" w:sz="4" w:space="0" w:color="auto"/>
            </w:tcBorders>
            <w:vAlign w:val="center"/>
          </w:tcPr>
          <w:p w14:paraId="14E6DE0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w:t>
            </w:r>
          </w:p>
        </w:tc>
        <w:tc>
          <w:tcPr>
            <w:tcW w:w="3685" w:type="dxa"/>
            <w:tcBorders>
              <w:top w:val="nil"/>
              <w:left w:val="nil"/>
              <w:bottom w:val="single" w:sz="4" w:space="0" w:color="auto"/>
              <w:right w:val="single" w:sz="4" w:space="0" w:color="auto"/>
            </w:tcBorders>
            <w:vAlign w:val="center"/>
          </w:tcPr>
          <w:p w14:paraId="77E06F6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算法策略</w:t>
            </w:r>
          </w:p>
        </w:tc>
        <w:tc>
          <w:tcPr>
            <w:tcW w:w="1418" w:type="dxa"/>
            <w:tcBorders>
              <w:top w:val="nil"/>
              <w:left w:val="nil"/>
              <w:bottom w:val="single" w:sz="4" w:space="0" w:color="auto"/>
              <w:right w:val="single" w:sz="4" w:space="0" w:color="auto"/>
            </w:tcBorders>
            <w:vAlign w:val="center"/>
          </w:tcPr>
          <w:p w14:paraId="781DEF5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2F730C3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6BA82AF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46C77030" w14:textId="77777777">
        <w:trPr>
          <w:trHeight w:val="278"/>
        </w:trPr>
        <w:tc>
          <w:tcPr>
            <w:tcW w:w="1129" w:type="dxa"/>
            <w:tcBorders>
              <w:top w:val="nil"/>
              <w:left w:val="single" w:sz="4" w:space="0" w:color="auto"/>
              <w:bottom w:val="single" w:sz="4" w:space="0" w:color="auto"/>
              <w:right w:val="single" w:sz="4" w:space="0" w:color="auto"/>
            </w:tcBorders>
            <w:vAlign w:val="center"/>
          </w:tcPr>
          <w:p w14:paraId="0AED792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lastRenderedPageBreak/>
              <w:t>二</w:t>
            </w:r>
          </w:p>
        </w:tc>
        <w:tc>
          <w:tcPr>
            <w:tcW w:w="3685" w:type="dxa"/>
            <w:tcBorders>
              <w:top w:val="nil"/>
              <w:left w:val="nil"/>
              <w:bottom w:val="single" w:sz="4" w:space="0" w:color="auto"/>
              <w:right w:val="single" w:sz="4" w:space="0" w:color="auto"/>
            </w:tcBorders>
            <w:vAlign w:val="center"/>
          </w:tcPr>
          <w:p w14:paraId="534EC95A"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数据治理</w:t>
            </w:r>
          </w:p>
        </w:tc>
        <w:tc>
          <w:tcPr>
            <w:tcW w:w="1418" w:type="dxa"/>
            <w:tcBorders>
              <w:top w:val="nil"/>
              <w:left w:val="nil"/>
              <w:bottom w:val="single" w:sz="4" w:space="0" w:color="auto"/>
              <w:right w:val="single" w:sz="4" w:space="0" w:color="auto"/>
            </w:tcBorders>
            <w:noWrap/>
            <w:vAlign w:val="center"/>
          </w:tcPr>
          <w:p w14:paraId="108F744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6A6BFDC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4BF3105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260</w:t>
            </w:r>
          </w:p>
        </w:tc>
      </w:tr>
      <w:tr w:rsidR="009D6247" w14:paraId="326FF375" w14:textId="77777777">
        <w:trPr>
          <w:trHeight w:val="278"/>
        </w:trPr>
        <w:tc>
          <w:tcPr>
            <w:tcW w:w="1129" w:type="dxa"/>
            <w:tcBorders>
              <w:top w:val="nil"/>
              <w:left w:val="single" w:sz="4" w:space="0" w:color="auto"/>
              <w:bottom w:val="single" w:sz="4" w:space="0" w:color="auto"/>
              <w:right w:val="single" w:sz="4" w:space="0" w:color="auto"/>
            </w:tcBorders>
            <w:vAlign w:val="center"/>
          </w:tcPr>
          <w:p w14:paraId="6C27C85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D3C8DF6"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数据标准化</w:t>
            </w:r>
          </w:p>
        </w:tc>
        <w:tc>
          <w:tcPr>
            <w:tcW w:w="1418" w:type="dxa"/>
            <w:tcBorders>
              <w:top w:val="nil"/>
              <w:left w:val="nil"/>
              <w:bottom w:val="single" w:sz="4" w:space="0" w:color="auto"/>
              <w:right w:val="single" w:sz="4" w:space="0" w:color="auto"/>
            </w:tcBorders>
            <w:vAlign w:val="center"/>
          </w:tcPr>
          <w:p w14:paraId="271EFB9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60</w:t>
            </w:r>
          </w:p>
        </w:tc>
        <w:tc>
          <w:tcPr>
            <w:tcW w:w="993" w:type="dxa"/>
            <w:tcBorders>
              <w:top w:val="nil"/>
              <w:left w:val="nil"/>
              <w:bottom w:val="single" w:sz="4" w:space="0" w:color="auto"/>
              <w:right w:val="single" w:sz="4" w:space="0" w:color="auto"/>
            </w:tcBorders>
            <w:noWrap/>
            <w:vAlign w:val="center"/>
          </w:tcPr>
          <w:p w14:paraId="6AA6DF4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1ED026D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120</w:t>
            </w:r>
          </w:p>
        </w:tc>
      </w:tr>
      <w:tr w:rsidR="009D6247" w14:paraId="3BD3F71D" w14:textId="77777777">
        <w:trPr>
          <w:trHeight w:val="278"/>
        </w:trPr>
        <w:tc>
          <w:tcPr>
            <w:tcW w:w="1129" w:type="dxa"/>
            <w:tcBorders>
              <w:top w:val="nil"/>
              <w:left w:val="single" w:sz="4" w:space="0" w:color="auto"/>
              <w:bottom w:val="single" w:sz="4" w:space="0" w:color="auto"/>
              <w:right w:val="single" w:sz="4" w:space="0" w:color="auto"/>
            </w:tcBorders>
            <w:vAlign w:val="center"/>
          </w:tcPr>
          <w:p w14:paraId="0BDB9D0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0324FBD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数据调研收集</w:t>
            </w:r>
          </w:p>
        </w:tc>
        <w:tc>
          <w:tcPr>
            <w:tcW w:w="1418" w:type="dxa"/>
            <w:tcBorders>
              <w:top w:val="nil"/>
              <w:left w:val="nil"/>
              <w:bottom w:val="single" w:sz="4" w:space="0" w:color="auto"/>
              <w:right w:val="single" w:sz="4" w:space="0" w:color="auto"/>
            </w:tcBorders>
            <w:vAlign w:val="center"/>
          </w:tcPr>
          <w:p w14:paraId="3CDEA4E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4468E91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07C2160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24</w:t>
            </w:r>
          </w:p>
        </w:tc>
      </w:tr>
      <w:tr w:rsidR="009D6247" w14:paraId="1E419C6F" w14:textId="77777777">
        <w:trPr>
          <w:trHeight w:val="278"/>
        </w:trPr>
        <w:tc>
          <w:tcPr>
            <w:tcW w:w="1129" w:type="dxa"/>
            <w:tcBorders>
              <w:top w:val="nil"/>
              <w:left w:val="single" w:sz="4" w:space="0" w:color="auto"/>
              <w:bottom w:val="single" w:sz="4" w:space="0" w:color="auto"/>
              <w:right w:val="single" w:sz="4" w:space="0" w:color="auto"/>
            </w:tcBorders>
            <w:vAlign w:val="center"/>
          </w:tcPr>
          <w:p w14:paraId="4DBBF4F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3EB0A07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数据探查</w:t>
            </w:r>
          </w:p>
        </w:tc>
        <w:tc>
          <w:tcPr>
            <w:tcW w:w="1418" w:type="dxa"/>
            <w:tcBorders>
              <w:top w:val="nil"/>
              <w:left w:val="nil"/>
              <w:bottom w:val="single" w:sz="4" w:space="0" w:color="auto"/>
              <w:right w:val="single" w:sz="4" w:space="0" w:color="auto"/>
            </w:tcBorders>
            <w:vAlign w:val="center"/>
          </w:tcPr>
          <w:p w14:paraId="1909943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1F8782F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2CB7B25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24</w:t>
            </w:r>
          </w:p>
        </w:tc>
      </w:tr>
      <w:tr w:rsidR="009D6247" w14:paraId="5F96976B" w14:textId="77777777">
        <w:trPr>
          <w:trHeight w:val="278"/>
        </w:trPr>
        <w:tc>
          <w:tcPr>
            <w:tcW w:w="1129" w:type="dxa"/>
            <w:tcBorders>
              <w:top w:val="nil"/>
              <w:left w:val="single" w:sz="4" w:space="0" w:color="auto"/>
              <w:bottom w:val="single" w:sz="4" w:space="0" w:color="auto"/>
              <w:right w:val="single" w:sz="4" w:space="0" w:color="auto"/>
            </w:tcBorders>
            <w:vAlign w:val="center"/>
          </w:tcPr>
          <w:p w14:paraId="561B063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65CA7F8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数据接入</w:t>
            </w:r>
          </w:p>
        </w:tc>
        <w:tc>
          <w:tcPr>
            <w:tcW w:w="1418" w:type="dxa"/>
            <w:tcBorders>
              <w:top w:val="nil"/>
              <w:left w:val="nil"/>
              <w:bottom w:val="single" w:sz="4" w:space="0" w:color="auto"/>
              <w:right w:val="single" w:sz="4" w:space="0" w:color="auto"/>
            </w:tcBorders>
            <w:vAlign w:val="center"/>
          </w:tcPr>
          <w:p w14:paraId="248AB76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8A9E89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294BE4D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24</w:t>
            </w:r>
          </w:p>
        </w:tc>
      </w:tr>
      <w:tr w:rsidR="009D6247" w14:paraId="0E2E5AE2" w14:textId="77777777">
        <w:trPr>
          <w:trHeight w:val="278"/>
        </w:trPr>
        <w:tc>
          <w:tcPr>
            <w:tcW w:w="1129" w:type="dxa"/>
            <w:tcBorders>
              <w:top w:val="nil"/>
              <w:left w:val="single" w:sz="4" w:space="0" w:color="auto"/>
              <w:bottom w:val="single" w:sz="4" w:space="0" w:color="auto"/>
              <w:right w:val="single" w:sz="4" w:space="0" w:color="auto"/>
            </w:tcBorders>
            <w:vAlign w:val="center"/>
          </w:tcPr>
          <w:p w14:paraId="2F3BCE1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245F447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数据标准化</w:t>
            </w:r>
          </w:p>
        </w:tc>
        <w:tc>
          <w:tcPr>
            <w:tcW w:w="1418" w:type="dxa"/>
            <w:tcBorders>
              <w:top w:val="nil"/>
              <w:left w:val="nil"/>
              <w:bottom w:val="single" w:sz="4" w:space="0" w:color="auto"/>
              <w:right w:val="single" w:sz="4" w:space="0" w:color="auto"/>
            </w:tcBorders>
            <w:vAlign w:val="center"/>
          </w:tcPr>
          <w:p w14:paraId="75D274D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25D8BC9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06C6A82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24</w:t>
            </w:r>
          </w:p>
        </w:tc>
      </w:tr>
      <w:tr w:rsidR="009D6247" w14:paraId="2F7D5E10" w14:textId="77777777">
        <w:trPr>
          <w:trHeight w:val="278"/>
        </w:trPr>
        <w:tc>
          <w:tcPr>
            <w:tcW w:w="1129" w:type="dxa"/>
            <w:tcBorders>
              <w:top w:val="nil"/>
              <w:left w:val="single" w:sz="4" w:space="0" w:color="auto"/>
              <w:bottom w:val="single" w:sz="4" w:space="0" w:color="auto"/>
              <w:right w:val="single" w:sz="4" w:space="0" w:color="auto"/>
            </w:tcBorders>
            <w:vAlign w:val="center"/>
          </w:tcPr>
          <w:p w14:paraId="23613AB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641725B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数据明细抽取</w:t>
            </w:r>
          </w:p>
        </w:tc>
        <w:tc>
          <w:tcPr>
            <w:tcW w:w="1418" w:type="dxa"/>
            <w:tcBorders>
              <w:top w:val="nil"/>
              <w:left w:val="nil"/>
              <w:bottom w:val="single" w:sz="4" w:space="0" w:color="auto"/>
              <w:right w:val="single" w:sz="4" w:space="0" w:color="auto"/>
            </w:tcBorders>
            <w:vAlign w:val="center"/>
          </w:tcPr>
          <w:p w14:paraId="670E10F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21AE359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3349C0F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24</w:t>
            </w:r>
          </w:p>
        </w:tc>
      </w:tr>
      <w:tr w:rsidR="009D6247" w14:paraId="6DB9B873" w14:textId="77777777">
        <w:trPr>
          <w:trHeight w:val="278"/>
        </w:trPr>
        <w:tc>
          <w:tcPr>
            <w:tcW w:w="1129" w:type="dxa"/>
            <w:tcBorders>
              <w:top w:val="nil"/>
              <w:left w:val="single" w:sz="4" w:space="0" w:color="auto"/>
              <w:bottom w:val="single" w:sz="4" w:space="0" w:color="auto"/>
              <w:right w:val="single" w:sz="4" w:space="0" w:color="auto"/>
            </w:tcBorders>
            <w:vAlign w:val="center"/>
          </w:tcPr>
          <w:p w14:paraId="778E4F7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298BAF9F"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元数据管理</w:t>
            </w:r>
          </w:p>
        </w:tc>
        <w:tc>
          <w:tcPr>
            <w:tcW w:w="1418" w:type="dxa"/>
            <w:tcBorders>
              <w:top w:val="nil"/>
              <w:left w:val="nil"/>
              <w:bottom w:val="single" w:sz="4" w:space="0" w:color="auto"/>
              <w:right w:val="single" w:sz="4" w:space="0" w:color="auto"/>
            </w:tcBorders>
            <w:vAlign w:val="center"/>
          </w:tcPr>
          <w:p w14:paraId="6EDD388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14</w:t>
            </w:r>
          </w:p>
        </w:tc>
        <w:tc>
          <w:tcPr>
            <w:tcW w:w="993" w:type="dxa"/>
            <w:tcBorders>
              <w:top w:val="nil"/>
              <w:left w:val="nil"/>
              <w:bottom w:val="single" w:sz="4" w:space="0" w:color="auto"/>
              <w:right w:val="single" w:sz="4" w:space="0" w:color="auto"/>
            </w:tcBorders>
            <w:noWrap/>
            <w:vAlign w:val="center"/>
          </w:tcPr>
          <w:p w14:paraId="37CDB39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696F4BB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28</w:t>
            </w:r>
          </w:p>
        </w:tc>
      </w:tr>
      <w:tr w:rsidR="009D6247" w14:paraId="2EA63DBE" w14:textId="77777777">
        <w:trPr>
          <w:trHeight w:val="278"/>
        </w:trPr>
        <w:tc>
          <w:tcPr>
            <w:tcW w:w="1129" w:type="dxa"/>
            <w:tcBorders>
              <w:top w:val="nil"/>
              <w:left w:val="single" w:sz="4" w:space="0" w:color="auto"/>
              <w:bottom w:val="single" w:sz="4" w:space="0" w:color="auto"/>
              <w:right w:val="single" w:sz="4" w:space="0" w:color="auto"/>
            </w:tcBorders>
            <w:vAlign w:val="center"/>
          </w:tcPr>
          <w:p w14:paraId="08E5FA5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79C24228"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数据质量评估</w:t>
            </w:r>
          </w:p>
        </w:tc>
        <w:tc>
          <w:tcPr>
            <w:tcW w:w="1418" w:type="dxa"/>
            <w:tcBorders>
              <w:top w:val="nil"/>
              <w:left w:val="nil"/>
              <w:bottom w:val="single" w:sz="4" w:space="0" w:color="auto"/>
              <w:right w:val="single" w:sz="4" w:space="0" w:color="auto"/>
            </w:tcBorders>
            <w:vAlign w:val="center"/>
          </w:tcPr>
          <w:p w14:paraId="2C70F53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14</w:t>
            </w:r>
          </w:p>
        </w:tc>
        <w:tc>
          <w:tcPr>
            <w:tcW w:w="993" w:type="dxa"/>
            <w:tcBorders>
              <w:top w:val="nil"/>
              <w:left w:val="nil"/>
              <w:bottom w:val="single" w:sz="4" w:space="0" w:color="auto"/>
              <w:right w:val="single" w:sz="4" w:space="0" w:color="auto"/>
            </w:tcBorders>
            <w:noWrap/>
            <w:vAlign w:val="center"/>
          </w:tcPr>
          <w:p w14:paraId="047BFC0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238133A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28</w:t>
            </w:r>
          </w:p>
        </w:tc>
      </w:tr>
      <w:tr w:rsidR="009D6247" w14:paraId="553DB1E9" w14:textId="77777777">
        <w:trPr>
          <w:trHeight w:val="278"/>
        </w:trPr>
        <w:tc>
          <w:tcPr>
            <w:tcW w:w="1129" w:type="dxa"/>
            <w:tcBorders>
              <w:top w:val="nil"/>
              <w:left w:val="single" w:sz="4" w:space="0" w:color="auto"/>
              <w:bottom w:val="single" w:sz="4" w:space="0" w:color="auto"/>
              <w:right w:val="single" w:sz="4" w:space="0" w:color="auto"/>
            </w:tcBorders>
            <w:vAlign w:val="center"/>
          </w:tcPr>
          <w:p w14:paraId="3A9B79D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799E0272"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数据质量监控</w:t>
            </w:r>
          </w:p>
        </w:tc>
        <w:tc>
          <w:tcPr>
            <w:tcW w:w="1418" w:type="dxa"/>
            <w:tcBorders>
              <w:top w:val="nil"/>
              <w:left w:val="nil"/>
              <w:bottom w:val="single" w:sz="4" w:space="0" w:color="auto"/>
              <w:right w:val="single" w:sz="4" w:space="0" w:color="auto"/>
            </w:tcBorders>
            <w:vAlign w:val="center"/>
          </w:tcPr>
          <w:p w14:paraId="3DD0CB5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14</w:t>
            </w:r>
          </w:p>
        </w:tc>
        <w:tc>
          <w:tcPr>
            <w:tcW w:w="993" w:type="dxa"/>
            <w:tcBorders>
              <w:top w:val="nil"/>
              <w:left w:val="nil"/>
              <w:bottom w:val="single" w:sz="4" w:space="0" w:color="auto"/>
              <w:right w:val="single" w:sz="4" w:space="0" w:color="auto"/>
            </w:tcBorders>
            <w:noWrap/>
            <w:vAlign w:val="center"/>
          </w:tcPr>
          <w:p w14:paraId="0E15D99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774961E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28</w:t>
            </w:r>
          </w:p>
        </w:tc>
      </w:tr>
      <w:tr w:rsidR="009D6247" w14:paraId="25D30C3B" w14:textId="77777777">
        <w:trPr>
          <w:trHeight w:val="278"/>
        </w:trPr>
        <w:tc>
          <w:tcPr>
            <w:tcW w:w="1129" w:type="dxa"/>
            <w:tcBorders>
              <w:top w:val="nil"/>
              <w:left w:val="single" w:sz="4" w:space="0" w:color="auto"/>
              <w:bottom w:val="single" w:sz="4" w:space="0" w:color="auto"/>
              <w:right w:val="single" w:sz="4" w:space="0" w:color="auto"/>
            </w:tcBorders>
            <w:vAlign w:val="center"/>
          </w:tcPr>
          <w:p w14:paraId="3ADF0D2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五</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1A07DB39"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稽核规则维护</w:t>
            </w:r>
          </w:p>
        </w:tc>
        <w:tc>
          <w:tcPr>
            <w:tcW w:w="1418" w:type="dxa"/>
            <w:tcBorders>
              <w:top w:val="nil"/>
              <w:left w:val="nil"/>
              <w:bottom w:val="single" w:sz="4" w:space="0" w:color="auto"/>
              <w:right w:val="single" w:sz="4" w:space="0" w:color="auto"/>
            </w:tcBorders>
            <w:vAlign w:val="center"/>
          </w:tcPr>
          <w:p w14:paraId="3A71D59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14</w:t>
            </w:r>
          </w:p>
        </w:tc>
        <w:tc>
          <w:tcPr>
            <w:tcW w:w="993" w:type="dxa"/>
            <w:tcBorders>
              <w:top w:val="nil"/>
              <w:left w:val="nil"/>
              <w:bottom w:val="single" w:sz="4" w:space="0" w:color="auto"/>
              <w:right w:val="single" w:sz="4" w:space="0" w:color="auto"/>
            </w:tcBorders>
            <w:noWrap/>
            <w:vAlign w:val="center"/>
          </w:tcPr>
          <w:p w14:paraId="3C1B474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7D89AD8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28</w:t>
            </w:r>
          </w:p>
        </w:tc>
      </w:tr>
      <w:tr w:rsidR="009D6247" w14:paraId="24F1E1DF" w14:textId="77777777">
        <w:trPr>
          <w:trHeight w:val="278"/>
        </w:trPr>
        <w:tc>
          <w:tcPr>
            <w:tcW w:w="1129" w:type="dxa"/>
            <w:tcBorders>
              <w:top w:val="nil"/>
              <w:left w:val="single" w:sz="4" w:space="0" w:color="auto"/>
              <w:bottom w:val="single" w:sz="4" w:space="0" w:color="auto"/>
              <w:right w:val="single" w:sz="4" w:space="0" w:color="auto"/>
            </w:tcBorders>
            <w:vAlign w:val="center"/>
          </w:tcPr>
          <w:p w14:paraId="2C88F46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六</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1D14B30A"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数据共享交换</w:t>
            </w:r>
          </w:p>
        </w:tc>
        <w:tc>
          <w:tcPr>
            <w:tcW w:w="1418" w:type="dxa"/>
            <w:tcBorders>
              <w:top w:val="nil"/>
              <w:left w:val="nil"/>
              <w:bottom w:val="single" w:sz="4" w:space="0" w:color="auto"/>
              <w:right w:val="single" w:sz="4" w:space="0" w:color="auto"/>
            </w:tcBorders>
            <w:vAlign w:val="center"/>
          </w:tcPr>
          <w:p w14:paraId="3E25532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14</w:t>
            </w:r>
          </w:p>
        </w:tc>
        <w:tc>
          <w:tcPr>
            <w:tcW w:w="993" w:type="dxa"/>
            <w:tcBorders>
              <w:top w:val="nil"/>
              <w:left w:val="nil"/>
              <w:bottom w:val="single" w:sz="4" w:space="0" w:color="auto"/>
              <w:right w:val="single" w:sz="4" w:space="0" w:color="auto"/>
            </w:tcBorders>
            <w:noWrap/>
            <w:vAlign w:val="center"/>
          </w:tcPr>
          <w:p w14:paraId="38F32AA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63B8005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28</w:t>
            </w:r>
          </w:p>
        </w:tc>
      </w:tr>
      <w:tr w:rsidR="009D6247" w14:paraId="39C51B23" w14:textId="77777777">
        <w:trPr>
          <w:trHeight w:val="278"/>
        </w:trPr>
        <w:tc>
          <w:tcPr>
            <w:tcW w:w="1129" w:type="dxa"/>
            <w:tcBorders>
              <w:top w:val="nil"/>
              <w:left w:val="single" w:sz="4" w:space="0" w:color="auto"/>
              <w:bottom w:val="single" w:sz="4" w:space="0" w:color="auto"/>
              <w:right w:val="single" w:sz="4" w:space="0" w:color="auto"/>
            </w:tcBorders>
            <w:vAlign w:val="center"/>
          </w:tcPr>
          <w:p w14:paraId="6E7300C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三</w:t>
            </w:r>
          </w:p>
        </w:tc>
        <w:tc>
          <w:tcPr>
            <w:tcW w:w="3685" w:type="dxa"/>
            <w:tcBorders>
              <w:top w:val="nil"/>
              <w:left w:val="nil"/>
              <w:bottom w:val="single" w:sz="4" w:space="0" w:color="auto"/>
              <w:right w:val="single" w:sz="4" w:space="0" w:color="auto"/>
            </w:tcBorders>
            <w:vAlign w:val="center"/>
          </w:tcPr>
          <w:p w14:paraId="4CF29BAD"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数据标签</w:t>
            </w:r>
          </w:p>
        </w:tc>
        <w:tc>
          <w:tcPr>
            <w:tcW w:w="1418" w:type="dxa"/>
            <w:tcBorders>
              <w:top w:val="nil"/>
              <w:left w:val="nil"/>
              <w:bottom w:val="single" w:sz="4" w:space="0" w:color="auto"/>
              <w:right w:val="single" w:sz="4" w:space="0" w:color="auto"/>
            </w:tcBorders>
            <w:noWrap/>
            <w:vAlign w:val="center"/>
          </w:tcPr>
          <w:p w14:paraId="124B289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6860320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4D6BC08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168</w:t>
            </w:r>
          </w:p>
        </w:tc>
      </w:tr>
      <w:tr w:rsidR="009D6247" w14:paraId="6095B37D" w14:textId="77777777">
        <w:trPr>
          <w:trHeight w:val="278"/>
        </w:trPr>
        <w:tc>
          <w:tcPr>
            <w:tcW w:w="1129" w:type="dxa"/>
            <w:tcBorders>
              <w:top w:val="nil"/>
              <w:left w:val="single" w:sz="4" w:space="0" w:color="auto"/>
              <w:bottom w:val="single" w:sz="4" w:space="0" w:color="auto"/>
              <w:right w:val="single" w:sz="4" w:space="0" w:color="auto"/>
            </w:tcBorders>
            <w:vAlign w:val="center"/>
          </w:tcPr>
          <w:p w14:paraId="59AED45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2316255E"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标签类目体系设计</w:t>
            </w:r>
          </w:p>
        </w:tc>
        <w:tc>
          <w:tcPr>
            <w:tcW w:w="1418" w:type="dxa"/>
            <w:tcBorders>
              <w:top w:val="nil"/>
              <w:left w:val="nil"/>
              <w:bottom w:val="single" w:sz="4" w:space="0" w:color="auto"/>
              <w:right w:val="single" w:sz="4" w:space="0" w:color="auto"/>
            </w:tcBorders>
            <w:vAlign w:val="center"/>
          </w:tcPr>
          <w:p w14:paraId="23A44D5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71387D7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1F321D2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34B863CF" w14:textId="77777777">
        <w:trPr>
          <w:trHeight w:val="278"/>
        </w:trPr>
        <w:tc>
          <w:tcPr>
            <w:tcW w:w="1129" w:type="dxa"/>
            <w:tcBorders>
              <w:top w:val="nil"/>
              <w:left w:val="single" w:sz="4" w:space="0" w:color="auto"/>
              <w:bottom w:val="single" w:sz="4" w:space="0" w:color="auto"/>
              <w:right w:val="single" w:sz="4" w:space="0" w:color="auto"/>
            </w:tcBorders>
            <w:vAlign w:val="center"/>
          </w:tcPr>
          <w:p w14:paraId="6A13BD7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12577BA2"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标签的管理</w:t>
            </w:r>
          </w:p>
        </w:tc>
        <w:tc>
          <w:tcPr>
            <w:tcW w:w="1418" w:type="dxa"/>
            <w:tcBorders>
              <w:top w:val="nil"/>
              <w:left w:val="nil"/>
              <w:bottom w:val="single" w:sz="4" w:space="0" w:color="auto"/>
              <w:right w:val="single" w:sz="4" w:space="0" w:color="auto"/>
            </w:tcBorders>
            <w:noWrap/>
            <w:vAlign w:val="center"/>
          </w:tcPr>
          <w:p w14:paraId="412EB8B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30</w:t>
            </w:r>
          </w:p>
        </w:tc>
        <w:tc>
          <w:tcPr>
            <w:tcW w:w="993" w:type="dxa"/>
            <w:tcBorders>
              <w:top w:val="nil"/>
              <w:left w:val="nil"/>
              <w:bottom w:val="single" w:sz="4" w:space="0" w:color="auto"/>
              <w:right w:val="single" w:sz="4" w:space="0" w:color="auto"/>
            </w:tcBorders>
            <w:noWrap/>
            <w:vAlign w:val="center"/>
          </w:tcPr>
          <w:p w14:paraId="387012A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3E894F6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60</w:t>
            </w:r>
          </w:p>
        </w:tc>
      </w:tr>
      <w:tr w:rsidR="009D6247" w14:paraId="67128005" w14:textId="77777777">
        <w:trPr>
          <w:trHeight w:val="278"/>
        </w:trPr>
        <w:tc>
          <w:tcPr>
            <w:tcW w:w="1129" w:type="dxa"/>
            <w:tcBorders>
              <w:top w:val="nil"/>
              <w:left w:val="single" w:sz="4" w:space="0" w:color="auto"/>
              <w:bottom w:val="single" w:sz="4" w:space="0" w:color="auto"/>
              <w:right w:val="single" w:sz="4" w:space="0" w:color="auto"/>
            </w:tcBorders>
            <w:vAlign w:val="center"/>
          </w:tcPr>
          <w:p w14:paraId="20D9CEE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5EE3FB9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标签全生命周期管理</w:t>
            </w:r>
          </w:p>
        </w:tc>
        <w:tc>
          <w:tcPr>
            <w:tcW w:w="1418" w:type="dxa"/>
            <w:tcBorders>
              <w:top w:val="nil"/>
              <w:left w:val="nil"/>
              <w:bottom w:val="single" w:sz="4" w:space="0" w:color="auto"/>
              <w:right w:val="single" w:sz="4" w:space="0" w:color="auto"/>
            </w:tcBorders>
            <w:vAlign w:val="center"/>
          </w:tcPr>
          <w:p w14:paraId="6B37B11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5292768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57DA26E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7043A0A7" w14:textId="77777777">
        <w:trPr>
          <w:trHeight w:val="278"/>
        </w:trPr>
        <w:tc>
          <w:tcPr>
            <w:tcW w:w="1129" w:type="dxa"/>
            <w:tcBorders>
              <w:top w:val="nil"/>
              <w:left w:val="single" w:sz="4" w:space="0" w:color="auto"/>
              <w:bottom w:val="single" w:sz="4" w:space="0" w:color="auto"/>
              <w:right w:val="single" w:sz="4" w:space="0" w:color="auto"/>
            </w:tcBorders>
            <w:vAlign w:val="center"/>
          </w:tcPr>
          <w:p w14:paraId="4BC62A7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0C56F6B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标签实体管理</w:t>
            </w:r>
          </w:p>
        </w:tc>
        <w:tc>
          <w:tcPr>
            <w:tcW w:w="1418" w:type="dxa"/>
            <w:tcBorders>
              <w:top w:val="nil"/>
              <w:left w:val="nil"/>
              <w:bottom w:val="single" w:sz="4" w:space="0" w:color="auto"/>
              <w:right w:val="single" w:sz="4" w:space="0" w:color="auto"/>
            </w:tcBorders>
            <w:vAlign w:val="center"/>
          </w:tcPr>
          <w:p w14:paraId="7F44614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7D55294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471E4B8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59BB66CB" w14:textId="77777777">
        <w:trPr>
          <w:trHeight w:val="278"/>
        </w:trPr>
        <w:tc>
          <w:tcPr>
            <w:tcW w:w="1129" w:type="dxa"/>
            <w:tcBorders>
              <w:top w:val="nil"/>
              <w:left w:val="single" w:sz="4" w:space="0" w:color="auto"/>
              <w:bottom w:val="single" w:sz="4" w:space="0" w:color="auto"/>
              <w:right w:val="single" w:sz="4" w:space="0" w:color="auto"/>
            </w:tcBorders>
            <w:vAlign w:val="center"/>
          </w:tcPr>
          <w:p w14:paraId="6D770C1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0B18D90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标签实例管理</w:t>
            </w:r>
          </w:p>
        </w:tc>
        <w:tc>
          <w:tcPr>
            <w:tcW w:w="1418" w:type="dxa"/>
            <w:tcBorders>
              <w:top w:val="nil"/>
              <w:left w:val="nil"/>
              <w:bottom w:val="single" w:sz="4" w:space="0" w:color="auto"/>
              <w:right w:val="single" w:sz="4" w:space="0" w:color="auto"/>
            </w:tcBorders>
            <w:vAlign w:val="center"/>
          </w:tcPr>
          <w:p w14:paraId="5349C9D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50D0113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5931775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097CE6CF" w14:textId="77777777">
        <w:trPr>
          <w:trHeight w:val="278"/>
        </w:trPr>
        <w:tc>
          <w:tcPr>
            <w:tcW w:w="1129" w:type="dxa"/>
            <w:tcBorders>
              <w:top w:val="nil"/>
              <w:left w:val="single" w:sz="4" w:space="0" w:color="auto"/>
              <w:bottom w:val="single" w:sz="4" w:space="0" w:color="auto"/>
              <w:right w:val="single" w:sz="4" w:space="0" w:color="auto"/>
            </w:tcBorders>
            <w:vAlign w:val="center"/>
          </w:tcPr>
          <w:p w14:paraId="05636A1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51E8CC5E"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人口标签体系</w:t>
            </w:r>
          </w:p>
        </w:tc>
        <w:tc>
          <w:tcPr>
            <w:tcW w:w="1418" w:type="dxa"/>
            <w:tcBorders>
              <w:top w:val="nil"/>
              <w:left w:val="nil"/>
              <w:bottom w:val="single" w:sz="4" w:space="0" w:color="auto"/>
              <w:right w:val="single" w:sz="4" w:space="0" w:color="auto"/>
            </w:tcBorders>
            <w:noWrap/>
            <w:vAlign w:val="center"/>
          </w:tcPr>
          <w:p w14:paraId="6AF502D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547B0A5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0F4948D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26C2F54A" w14:textId="77777777">
        <w:trPr>
          <w:trHeight w:val="278"/>
        </w:trPr>
        <w:tc>
          <w:tcPr>
            <w:tcW w:w="1129" w:type="dxa"/>
            <w:tcBorders>
              <w:top w:val="nil"/>
              <w:left w:val="single" w:sz="4" w:space="0" w:color="auto"/>
              <w:bottom w:val="single" w:sz="4" w:space="0" w:color="auto"/>
              <w:right w:val="single" w:sz="4" w:space="0" w:color="auto"/>
            </w:tcBorders>
            <w:vAlign w:val="center"/>
          </w:tcPr>
          <w:p w14:paraId="17AF403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93FF7A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企业标签体系</w:t>
            </w:r>
          </w:p>
        </w:tc>
        <w:tc>
          <w:tcPr>
            <w:tcW w:w="1418" w:type="dxa"/>
            <w:tcBorders>
              <w:top w:val="nil"/>
              <w:left w:val="nil"/>
              <w:bottom w:val="single" w:sz="4" w:space="0" w:color="auto"/>
              <w:right w:val="single" w:sz="4" w:space="0" w:color="auto"/>
            </w:tcBorders>
            <w:noWrap/>
            <w:vAlign w:val="center"/>
          </w:tcPr>
          <w:p w14:paraId="660C311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7CC4D38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25F4433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54940039" w14:textId="77777777">
        <w:trPr>
          <w:trHeight w:val="278"/>
        </w:trPr>
        <w:tc>
          <w:tcPr>
            <w:tcW w:w="1129" w:type="dxa"/>
            <w:tcBorders>
              <w:top w:val="nil"/>
              <w:left w:val="single" w:sz="4" w:space="0" w:color="auto"/>
              <w:bottom w:val="single" w:sz="4" w:space="0" w:color="auto"/>
              <w:right w:val="single" w:sz="4" w:space="0" w:color="auto"/>
            </w:tcBorders>
            <w:vAlign w:val="center"/>
          </w:tcPr>
          <w:p w14:paraId="2048D1B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五</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24A2AF1A"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考评统计功能</w:t>
            </w:r>
          </w:p>
        </w:tc>
        <w:tc>
          <w:tcPr>
            <w:tcW w:w="1418" w:type="dxa"/>
            <w:tcBorders>
              <w:top w:val="nil"/>
              <w:left w:val="nil"/>
              <w:bottom w:val="single" w:sz="4" w:space="0" w:color="auto"/>
              <w:right w:val="single" w:sz="4" w:space="0" w:color="auto"/>
            </w:tcBorders>
            <w:noWrap/>
            <w:vAlign w:val="center"/>
          </w:tcPr>
          <w:p w14:paraId="10244CD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5BA3B5A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327BDB2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67EB8B9D" w14:textId="77777777">
        <w:trPr>
          <w:trHeight w:val="278"/>
        </w:trPr>
        <w:tc>
          <w:tcPr>
            <w:tcW w:w="1129" w:type="dxa"/>
            <w:tcBorders>
              <w:top w:val="nil"/>
              <w:left w:val="single" w:sz="4" w:space="0" w:color="auto"/>
              <w:bottom w:val="single" w:sz="4" w:space="0" w:color="auto"/>
              <w:right w:val="single" w:sz="4" w:space="0" w:color="auto"/>
            </w:tcBorders>
            <w:vAlign w:val="center"/>
          </w:tcPr>
          <w:p w14:paraId="4CD9715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六</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CDEAA6B"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智能搜索功能</w:t>
            </w:r>
          </w:p>
        </w:tc>
        <w:tc>
          <w:tcPr>
            <w:tcW w:w="1418" w:type="dxa"/>
            <w:tcBorders>
              <w:top w:val="nil"/>
              <w:left w:val="nil"/>
              <w:bottom w:val="single" w:sz="4" w:space="0" w:color="auto"/>
              <w:right w:val="single" w:sz="4" w:space="0" w:color="auto"/>
            </w:tcBorders>
            <w:noWrap/>
            <w:vAlign w:val="center"/>
          </w:tcPr>
          <w:p w14:paraId="153C961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5057250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3A33951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606C10D6" w14:textId="77777777">
        <w:trPr>
          <w:trHeight w:val="278"/>
        </w:trPr>
        <w:tc>
          <w:tcPr>
            <w:tcW w:w="1129" w:type="dxa"/>
            <w:tcBorders>
              <w:top w:val="nil"/>
              <w:left w:val="single" w:sz="4" w:space="0" w:color="auto"/>
              <w:bottom w:val="single" w:sz="4" w:space="0" w:color="auto"/>
              <w:right w:val="single" w:sz="4" w:space="0" w:color="auto"/>
            </w:tcBorders>
            <w:vAlign w:val="center"/>
          </w:tcPr>
          <w:p w14:paraId="5257F45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总计</w:t>
            </w:r>
          </w:p>
        </w:tc>
        <w:tc>
          <w:tcPr>
            <w:tcW w:w="3685" w:type="dxa"/>
            <w:tcBorders>
              <w:top w:val="nil"/>
              <w:left w:val="nil"/>
              <w:bottom w:val="single" w:sz="4" w:space="0" w:color="auto"/>
              <w:right w:val="single" w:sz="4" w:space="0" w:color="auto"/>
            </w:tcBorders>
            <w:vAlign w:val="center"/>
          </w:tcPr>
          <w:p w14:paraId="134522BE"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地理信息地图</w:t>
            </w:r>
          </w:p>
        </w:tc>
        <w:tc>
          <w:tcPr>
            <w:tcW w:w="1418" w:type="dxa"/>
            <w:tcBorders>
              <w:top w:val="nil"/>
              <w:left w:val="nil"/>
              <w:bottom w:val="single" w:sz="4" w:space="0" w:color="auto"/>
              <w:right w:val="single" w:sz="4" w:space="0" w:color="auto"/>
            </w:tcBorders>
            <w:noWrap/>
            <w:vAlign w:val="center"/>
          </w:tcPr>
          <w:p w14:paraId="5E529FE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22CD225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32AAE04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944</w:t>
            </w:r>
          </w:p>
        </w:tc>
      </w:tr>
      <w:tr w:rsidR="009D6247" w14:paraId="5FD5C657" w14:textId="77777777">
        <w:trPr>
          <w:trHeight w:val="278"/>
        </w:trPr>
        <w:tc>
          <w:tcPr>
            <w:tcW w:w="1129" w:type="dxa"/>
            <w:tcBorders>
              <w:top w:val="nil"/>
              <w:left w:val="single" w:sz="4" w:space="0" w:color="auto"/>
              <w:bottom w:val="single" w:sz="4" w:space="0" w:color="auto"/>
              <w:right w:val="single" w:sz="4" w:space="0" w:color="auto"/>
            </w:tcBorders>
            <w:vAlign w:val="center"/>
          </w:tcPr>
          <w:p w14:paraId="2CCECF4A"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一</w:t>
            </w:r>
            <w:proofErr w:type="gramEnd"/>
          </w:p>
        </w:tc>
        <w:tc>
          <w:tcPr>
            <w:tcW w:w="3685" w:type="dxa"/>
            <w:tcBorders>
              <w:top w:val="nil"/>
              <w:left w:val="nil"/>
              <w:bottom w:val="single" w:sz="4" w:space="0" w:color="auto"/>
              <w:right w:val="single" w:sz="4" w:space="0" w:color="auto"/>
            </w:tcBorders>
            <w:vAlign w:val="center"/>
          </w:tcPr>
          <w:p w14:paraId="14F312CA"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政务外网地图平台升级</w:t>
            </w:r>
          </w:p>
        </w:tc>
        <w:tc>
          <w:tcPr>
            <w:tcW w:w="1418" w:type="dxa"/>
            <w:tcBorders>
              <w:top w:val="nil"/>
              <w:left w:val="nil"/>
              <w:bottom w:val="single" w:sz="4" w:space="0" w:color="auto"/>
              <w:right w:val="single" w:sz="4" w:space="0" w:color="auto"/>
            </w:tcBorders>
            <w:noWrap/>
            <w:vAlign w:val="center"/>
          </w:tcPr>
          <w:p w14:paraId="4C249F1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33F8B2D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66F1A86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312</w:t>
            </w:r>
          </w:p>
        </w:tc>
      </w:tr>
      <w:tr w:rsidR="009D6247" w14:paraId="18C8F955" w14:textId="77777777">
        <w:trPr>
          <w:trHeight w:val="278"/>
        </w:trPr>
        <w:tc>
          <w:tcPr>
            <w:tcW w:w="1129" w:type="dxa"/>
            <w:tcBorders>
              <w:top w:val="nil"/>
              <w:left w:val="single" w:sz="4" w:space="0" w:color="auto"/>
              <w:bottom w:val="single" w:sz="4" w:space="0" w:color="auto"/>
              <w:right w:val="single" w:sz="4" w:space="0" w:color="auto"/>
            </w:tcBorders>
            <w:vAlign w:val="center"/>
          </w:tcPr>
          <w:p w14:paraId="2726D26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17633268"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矢量库动态更新机制深化</w:t>
            </w:r>
          </w:p>
        </w:tc>
        <w:tc>
          <w:tcPr>
            <w:tcW w:w="1418" w:type="dxa"/>
            <w:tcBorders>
              <w:top w:val="nil"/>
              <w:left w:val="nil"/>
              <w:bottom w:val="single" w:sz="4" w:space="0" w:color="auto"/>
              <w:right w:val="single" w:sz="4" w:space="0" w:color="auto"/>
            </w:tcBorders>
            <w:vAlign w:val="center"/>
          </w:tcPr>
          <w:p w14:paraId="539189F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1166757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22B51A9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645C2027" w14:textId="77777777">
        <w:trPr>
          <w:trHeight w:val="278"/>
        </w:trPr>
        <w:tc>
          <w:tcPr>
            <w:tcW w:w="1129" w:type="dxa"/>
            <w:tcBorders>
              <w:top w:val="nil"/>
              <w:left w:val="single" w:sz="4" w:space="0" w:color="auto"/>
              <w:bottom w:val="single" w:sz="4" w:space="0" w:color="auto"/>
              <w:right w:val="single" w:sz="4" w:space="0" w:color="auto"/>
            </w:tcBorders>
            <w:vAlign w:val="center"/>
          </w:tcPr>
          <w:p w14:paraId="7111DE6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558D51C2"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矢量数据更新技术路径</w:t>
            </w:r>
          </w:p>
        </w:tc>
        <w:tc>
          <w:tcPr>
            <w:tcW w:w="1418" w:type="dxa"/>
            <w:tcBorders>
              <w:top w:val="nil"/>
              <w:left w:val="nil"/>
              <w:bottom w:val="single" w:sz="4" w:space="0" w:color="auto"/>
              <w:right w:val="single" w:sz="4" w:space="0" w:color="auto"/>
            </w:tcBorders>
            <w:vAlign w:val="center"/>
          </w:tcPr>
          <w:p w14:paraId="2986589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22008B6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09F0579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2F650C79" w14:textId="77777777">
        <w:trPr>
          <w:trHeight w:val="278"/>
        </w:trPr>
        <w:tc>
          <w:tcPr>
            <w:tcW w:w="1129" w:type="dxa"/>
            <w:tcBorders>
              <w:top w:val="nil"/>
              <w:left w:val="single" w:sz="4" w:space="0" w:color="auto"/>
              <w:bottom w:val="single" w:sz="4" w:space="0" w:color="auto"/>
              <w:right w:val="single" w:sz="4" w:space="0" w:color="auto"/>
            </w:tcBorders>
            <w:vAlign w:val="center"/>
          </w:tcPr>
          <w:p w14:paraId="3D4A672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6A6383ED"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矢量数据质量控制体系</w:t>
            </w:r>
          </w:p>
        </w:tc>
        <w:tc>
          <w:tcPr>
            <w:tcW w:w="1418" w:type="dxa"/>
            <w:tcBorders>
              <w:top w:val="nil"/>
              <w:left w:val="nil"/>
              <w:bottom w:val="single" w:sz="4" w:space="0" w:color="auto"/>
              <w:right w:val="single" w:sz="4" w:space="0" w:color="auto"/>
            </w:tcBorders>
            <w:vAlign w:val="center"/>
          </w:tcPr>
          <w:p w14:paraId="06C90F9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A68BED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4F6D4E6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57A4C71C" w14:textId="77777777">
        <w:trPr>
          <w:trHeight w:val="278"/>
        </w:trPr>
        <w:tc>
          <w:tcPr>
            <w:tcW w:w="1129" w:type="dxa"/>
            <w:tcBorders>
              <w:top w:val="nil"/>
              <w:left w:val="single" w:sz="4" w:space="0" w:color="auto"/>
              <w:bottom w:val="single" w:sz="4" w:space="0" w:color="auto"/>
              <w:right w:val="single" w:sz="4" w:space="0" w:color="auto"/>
            </w:tcBorders>
            <w:vAlign w:val="center"/>
          </w:tcPr>
          <w:p w14:paraId="529C55F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529C01E2"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影像库多时相更新策略</w:t>
            </w:r>
          </w:p>
        </w:tc>
        <w:tc>
          <w:tcPr>
            <w:tcW w:w="1418" w:type="dxa"/>
            <w:tcBorders>
              <w:top w:val="nil"/>
              <w:left w:val="nil"/>
              <w:bottom w:val="single" w:sz="4" w:space="0" w:color="auto"/>
              <w:right w:val="single" w:sz="4" w:space="0" w:color="auto"/>
            </w:tcBorders>
            <w:vAlign w:val="center"/>
          </w:tcPr>
          <w:p w14:paraId="46012AA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35CECDB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noWrap/>
            <w:vAlign w:val="center"/>
          </w:tcPr>
          <w:p w14:paraId="59B6DF6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642D4838" w14:textId="77777777">
        <w:trPr>
          <w:trHeight w:val="278"/>
        </w:trPr>
        <w:tc>
          <w:tcPr>
            <w:tcW w:w="1129" w:type="dxa"/>
            <w:tcBorders>
              <w:top w:val="nil"/>
              <w:left w:val="single" w:sz="4" w:space="0" w:color="auto"/>
              <w:bottom w:val="single" w:sz="4" w:space="0" w:color="auto"/>
              <w:right w:val="single" w:sz="4" w:space="0" w:color="auto"/>
            </w:tcBorders>
            <w:vAlign w:val="center"/>
          </w:tcPr>
          <w:p w14:paraId="6777577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五</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68631EFC"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影像数据更新技术架构</w:t>
            </w:r>
          </w:p>
        </w:tc>
        <w:tc>
          <w:tcPr>
            <w:tcW w:w="1418" w:type="dxa"/>
            <w:tcBorders>
              <w:top w:val="nil"/>
              <w:left w:val="nil"/>
              <w:bottom w:val="single" w:sz="4" w:space="0" w:color="auto"/>
              <w:right w:val="single" w:sz="4" w:space="0" w:color="auto"/>
            </w:tcBorders>
            <w:vAlign w:val="center"/>
          </w:tcPr>
          <w:p w14:paraId="3DA8909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06BF27E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noWrap/>
            <w:vAlign w:val="center"/>
          </w:tcPr>
          <w:p w14:paraId="6E69995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3906D7B0" w14:textId="77777777">
        <w:trPr>
          <w:trHeight w:val="278"/>
        </w:trPr>
        <w:tc>
          <w:tcPr>
            <w:tcW w:w="1129" w:type="dxa"/>
            <w:tcBorders>
              <w:top w:val="nil"/>
              <w:left w:val="single" w:sz="4" w:space="0" w:color="auto"/>
              <w:bottom w:val="single" w:sz="4" w:space="0" w:color="auto"/>
              <w:right w:val="single" w:sz="4" w:space="0" w:color="auto"/>
            </w:tcBorders>
            <w:vAlign w:val="center"/>
          </w:tcPr>
          <w:p w14:paraId="3838787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六</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69724B30"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影像服务优化方案</w:t>
            </w:r>
          </w:p>
        </w:tc>
        <w:tc>
          <w:tcPr>
            <w:tcW w:w="1418" w:type="dxa"/>
            <w:tcBorders>
              <w:top w:val="nil"/>
              <w:left w:val="nil"/>
              <w:bottom w:val="single" w:sz="4" w:space="0" w:color="auto"/>
              <w:right w:val="single" w:sz="4" w:space="0" w:color="auto"/>
            </w:tcBorders>
            <w:vAlign w:val="center"/>
          </w:tcPr>
          <w:p w14:paraId="60BB681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109563F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noWrap/>
            <w:vAlign w:val="center"/>
          </w:tcPr>
          <w:p w14:paraId="4E29EA1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12B0A68F" w14:textId="77777777">
        <w:trPr>
          <w:trHeight w:val="278"/>
        </w:trPr>
        <w:tc>
          <w:tcPr>
            <w:tcW w:w="1129" w:type="dxa"/>
            <w:tcBorders>
              <w:top w:val="nil"/>
              <w:left w:val="single" w:sz="4" w:space="0" w:color="auto"/>
              <w:bottom w:val="single" w:sz="4" w:space="0" w:color="auto"/>
              <w:right w:val="single" w:sz="4" w:space="0" w:color="auto"/>
            </w:tcBorders>
            <w:vAlign w:val="center"/>
          </w:tcPr>
          <w:p w14:paraId="568D588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七</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789E181"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地名地址库标准化建设</w:t>
            </w:r>
          </w:p>
        </w:tc>
        <w:tc>
          <w:tcPr>
            <w:tcW w:w="1418" w:type="dxa"/>
            <w:tcBorders>
              <w:top w:val="nil"/>
              <w:left w:val="nil"/>
              <w:bottom w:val="single" w:sz="4" w:space="0" w:color="auto"/>
              <w:right w:val="single" w:sz="4" w:space="0" w:color="auto"/>
            </w:tcBorders>
            <w:noWrap/>
            <w:vAlign w:val="center"/>
          </w:tcPr>
          <w:p w14:paraId="4F9CB6A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c>
          <w:tcPr>
            <w:tcW w:w="993" w:type="dxa"/>
            <w:tcBorders>
              <w:top w:val="nil"/>
              <w:left w:val="nil"/>
              <w:bottom w:val="single" w:sz="4" w:space="0" w:color="auto"/>
              <w:right w:val="single" w:sz="4" w:space="0" w:color="auto"/>
            </w:tcBorders>
            <w:noWrap/>
            <w:vAlign w:val="center"/>
          </w:tcPr>
          <w:p w14:paraId="4A1805A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noWrap/>
            <w:vAlign w:val="center"/>
          </w:tcPr>
          <w:p w14:paraId="169CA69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40</w:t>
            </w:r>
          </w:p>
        </w:tc>
      </w:tr>
      <w:tr w:rsidR="009D6247" w14:paraId="77D414BC" w14:textId="77777777">
        <w:trPr>
          <w:trHeight w:val="278"/>
        </w:trPr>
        <w:tc>
          <w:tcPr>
            <w:tcW w:w="1129" w:type="dxa"/>
            <w:tcBorders>
              <w:top w:val="nil"/>
              <w:left w:val="single" w:sz="4" w:space="0" w:color="auto"/>
              <w:bottom w:val="single" w:sz="4" w:space="0" w:color="auto"/>
              <w:right w:val="single" w:sz="4" w:space="0" w:color="auto"/>
            </w:tcBorders>
            <w:vAlign w:val="center"/>
          </w:tcPr>
          <w:p w14:paraId="1DF2876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7C4150E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地名地址数据治理体系</w:t>
            </w:r>
          </w:p>
        </w:tc>
        <w:tc>
          <w:tcPr>
            <w:tcW w:w="1418" w:type="dxa"/>
            <w:tcBorders>
              <w:top w:val="nil"/>
              <w:left w:val="nil"/>
              <w:bottom w:val="single" w:sz="4" w:space="0" w:color="auto"/>
              <w:right w:val="single" w:sz="4" w:space="0" w:color="auto"/>
            </w:tcBorders>
            <w:vAlign w:val="center"/>
          </w:tcPr>
          <w:p w14:paraId="70C8DF7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531D1B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434637B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11A044B9" w14:textId="77777777">
        <w:trPr>
          <w:trHeight w:val="278"/>
        </w:trPr>
        <w:tc>
          <w:tcPr>
            <w:tcW w:w="1129" w:type="dxa"/>
            <w:tcBorders>
              <w:top w:val="nil"/>
              <w:left w:val="single" w:sz="4" w:space="0" w:color="auto"/>
              <w:bottom w:val="single" w:sz="4" w:space="0" w:color="auto"/>
              <w:right w:val="single" w:sz="4" w:space="0" w:color="auto"/>
            </w:tcBorders>
            <w:vAlign w:val="center"/>
          </w:tcPr>
          <w:p w14:paraId="1E2C656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283B436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地名地址服务优化</w:t>
            </w:r>
          </w:p>
        </w:tc>
        <w:tc>
          <w:tcPr>
            <w:tcW w:w="1418" w:type="dxa"/>
            <w:tcBorders>
              <w:top w:val="nil"/>
              <w:left w:val="nil"/>
              <w:bottom w:val="single" w:sz="4" w:space="0" w:color="auto"/>
              <w:right w:val="single" w:sz="4" w:space="0" w:color="auto"/>
            </w:tcBorders>
            <w:vAlign w:val="center"/>
          </w:tcPr>
          <w:p w14:paraId="0495096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49779F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222F74C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1153EBE7" w14:textId="77777777">
        <w:trPr>
          <w:trHeight w:val="278"/>
        </w:trPr>
        <w:tc>
          <w:tcPr>
            <w:tcW w:w="1129" w:type="dxa"/>
            <w:tcBorders>
              <w:top w:val="nil"/>
              <w:left w:val="single" w:sz="4" w:space="0" w:color="auto"/>
              <w:bottom w:val="single" w:sz="4" w:space="0" w:color="auto"/>
              <w:right w:val="single" w:sz="4" w:space="0" w:color="auto"/>
            </w:tcBorders>
            <w:vAlign w:val="center"/>
          </w:tcPr>
          <w:p w14:paraId="4C7930C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八</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6051AF70"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服务制作能力升级优化</w:t>
            </w:r>
          </w:p>
        </w:tc>
        <w:tc>
          <w:tcPr>
            <w:tcW w:w="1418" w:type="dxa"/>
            <w:tcBorders>
              <w:top w:val="nil"/>
              <w:left w:val="nil"/>
              <w:bottom w:val="single" w:sz="4" w:space="0" w:color="auto"/>
              <w:right w:val="single" w:sz="4" w:space="0" w:color="auto"/>
            </w:tcBorders>
            <w:noWrap/>
            <w:vAlign w:val="center"/>
          </w:tcPr>
          <w:p w14:paraId="38C457C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c>
          <w:tcPr>
            <w:tcW w:w="993" w:type="dxa"/>
            <w:tcBorders>
              <w:top w:val="nil"/>
              <w:left w:val="nil"/>
              <w:bottom w:val="single" w:sz="4" w:space="0" w:color="auto"/>
              <w:right w:val="single" w:sz="4" w:space="0" w:color="auto"/>
            </w:tcBorders>
            <w:noWrap/>
            <w:vAlign w:val="center"/>
          </w:tcPr>
          <w:p w14:paraId="5F67F29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31D346E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40</w:t>
            </w:r>
          </w:p>
        </w:tc>
      </w:tr>
      <w:tr w:rsidR="009D6247" w14:paraId="6A21A4DB" w14:textId="77777777">
        <w:trPr>
          <w:trHeight w:val="278"/>
        </w:trPr>
        <w:tc>
          <w:tcPr>
            <w:tcW w:w="1129" w:type="dxa"/>
            <w:tcBorders>
              <w:top w:val="nil"/>
              <w:left w:val="single" w:sz="4" w:space="0" w:color="auto"/>
              <w:bottom w:val="single" w:sz="4" w:space="0" w:color="auto"/>
              <w:right w:val="single" w:sz="4" w:space="0" w:color="auto"/>
            </w:tcBorders>
            <w:vAlign w:val="center"/>
          </w:tcPr>
          <w:p w14:paraId="5B8DCA8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69A0173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二维地图服务集群优化</w:t>
            </w:r>
          </w:p>
        </w:tc>
        <w:tc>
          <w:tcPr>
            <w:tcW w:w="1418" w:type="dxa"/>
            <w:tcBorders>
              <w:top w:val="nil"/>
              <w:left w:val="nil"/>
              <w:bottom w:val="single" w:sz="4" w:space="0" w:color="auto"/>
              <w:right w:val="single" w:sz="4" w:space="0" w:color="auto"/>
            </w:tcBorders>
            <w:vAlign w:val="center"/>
          </w:tcPr>
          <w:p w14:paraId="3DA7F90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7008EC5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215F8FF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624F9CAC" w14:textId="77777777">
        <w:trPr>
          <w:trHeight w:val="278"/>
        </w:trPr>
        <w:tc>
          <w:tcPr>
            <w:tcW w:w="1129" w:type="dxa"/>
            <w:tcBorders>
              <w:top w:val="nil"/>
              <w:left w:val="single" w:sz="4" w:space="0" w:color="auto"/>
              <w:bottom w:val="single" w:sz="4" w:space="0" w:color="auto"/>
              <w:right w:val="single" w:sz="4" w:space="0" w:color="auto"/>
            </w:tcBorders>
            <w:vAlign w:val="center"/>
          </w:tcPr>
          <w:p w14:paraId="27BE480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49DD8ED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专题地图服务扩展优化</w:t>
            </w:r>
          </w:p>
        </w:tc>
        <w:tc>
          <w:tcPr>
            <w:tcW w:w="1418" w:type="dxa"/>
            <w:tcBorders>
              <w:top w:val="nil"/>
              <w:left w:val="nil"/>
              <w:bottom w:val="single" w:sz="4" w:space="0" w:color="auto"/>
              <w:right w:val="single" w:sz="4" w:space="0" w:color="auto"/>
            </w:tcBorders>
            <w:vAlign w:val="center"/>
          </w:tcPr>
          <w:p w14:paraId="53BE336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2C62FE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4828DA6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692C7694" w14:textId="77777777">
        <w:trPr>
          <w:trHeight w:val="278"/>
        </w:trPr>
        <w:tc>
          <w:tcPr>
            <w:tcW w:w="1129" w:type="dxa"/>
            <w:tcBorders>
              <w:top w:val="nil"/>
              <w:left w:val="single" w:sz="4" w:space="0" w:color="auto"/>
              <w:bottom w:val="single" w:sz="4" w:space="0" w:color="auto"/>
              <w:right w:val="single" w:sz="4" w:space="0" w:color="auto"/>
            </w:tcBorders>
            <w:vAlign w:val="center"/>
          </w:tcPr>
          <w:p w14:paraId="233A6AF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九</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132688EF"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平台功能深度升级优化</w:t>
            </w:r>
          </w:p>
        </w:tc>
        <w:tc>
          <w:tcPr>
            <w:tcW w:w="1418" w:type="dxa"/>
            <w:tcBorders>
              <w:top w:val="nil"/>
              <w:left w:val="nil"/>
              <w:bottom w:val="single" w:sz="4" w:space="0" w:color="auto"/>
              <w:right w:val="single" w:sz="4" w:space="0" w:color="auto"/>
            </w:tcBorders>
            <w:noWrap/>
            <w:vAlign w:val="center"/>
          </w:tcPr>
          <w:p w14:paraId="485FEE5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56</w:t>
            </w:r>
          </w:p>
        </w:tc>
        <w:tc>
          <w:tcPr>
            <w:tcW w:w="993" w:type="dxa"/>
            <w:tcBorders>
              <w:top w:val="nil"/>
              <w:left w:val="nil"/>
              <w:bottom w:val="single" w:sz="4" w:space="0" w:color="auto"/>
              <w:right w:val="single" w:sz="4" w:space="0" w:color="auto"/>
            </w:tcBorders>
            <w:noWrap/>
            <w:vAlign w:val="center"/>
          </w:tcPr>
          <w:p w14:paraId="2346B42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6A7A196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112</w:t>
            </w:r>
          </w:p>
        </w:tc>
      </w:tr>
      <w:tr w:rsidR="009D6247" w14:paraId="477FFF1C" w14:textId="77777777">
        <w:trPr>
          <w:trHeight w:val="278"/>
        </w:trPr>
        <w:tc>
          <w:tcPr>
            <w:tcW w:w="1129" w:type="dxa"/>
            <w:tcBorders>
              <w:top w:val="nil"/>
              <w:left w:val="single" w:sz="4" w:space="0" w:color="auto"/>
              <w:bottom w:val="single" w:sz="4" w:space="0" w:color="auto"/>
              <w:right w:val="single" w:sz="4" w:space="0" w:color="auto"/>
            </w:tcBorders>
            <w:vAlign w:val="center"/>
          </w:tcPr>
          <w:p w14:paraId="69CDEB8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1BD152C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地图引擎核心技术突破</w:t>
            </w:r>
          </w:p>
        </w:tc>
        <w:tc>
          <w:tcPr>
            <w:tcW w:w="1418" w:type="dxa"/>
            <w:tcBorders>
              <w:top w:val="nil"/>
              <w:left w:val="nil"/>
              <w:bottom w:val="single" w:sz="4" w:space="0" w:color="auto"/>
              <w:right w:val="single" w:sz="4" w:space="0" w:color="auto"/>
            </w:tcBorders>
            <w:vAlign w:val="center"/>
          </w:tcPr>
          <w:p w14:paraId="4860EFE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49E18FA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6D50956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r>
      <w:tr w:rsidR="009D6247" w14:paraId="0C79EEBA" w14:textId="77777777">
        <w:trPr>
          <w:trHeight w:val="278"/>
        </w:trPr>
        <w:tc>
          <w:tcPr>
            <w:tcW w:w="1129" w:type="dxa"/>
            <w:tcBorders>
              <w:top w:val="nil"/>
              <w:left w:val="single" w:sz="4" w:space="0" w:color="auto"/>
              <w:bottom w:val="single" w:sz="4" w:space="0" w:color="auto"/>
              <w:right w:val="single" w:sz="4" w:space="0" w:color="auto"/>
            </w:tcBorders>
            <w:vAlign w:val="center"/>
          </w:tcPr>
          <w:p w14:paraId="146AB0A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lastRenderedPageBreak/>
              <w:t>2</w:t>
            </w:r>
          </w:p>
        </w:tc>
        <w:tc>
          <w:tcPr>
            <w:tcW w:w="3685" w:type="dxa"/>
            <w:tcBorders>
              <w:top w:val="nil"/>
              <w:left w:val="nil"/>
              <w:bottom w:val="single" w:sz="4" w:space="0" w:color="auto"/>
              <w:right w:val="single" w:sz="4" w:space="0" w:color="auto"/>
            </w:tcBorders>
            <w:vAlign w:val="center"/>
          </w:tcPr>
          <w:p w14:paraId="5C0814E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用户管理体系重构优化</w:t>
            </w:r>
          </w:p>
        </w:tc>
        <w:tc>
          <w:tcPr>
            <w:tcW w:w="1418" w:type="dxa"/>
            <w:tcBorders>
              <w:top w:val="nil"/>
              <w:left w:val="nil"/>
              <w:bottom w:val="single" w:sz="4" w:space="0" w:color="auto"/>
              <w:right w:val="single" w:sz="4" w:space="0" w:color="auto"/>
            </w:tcBorders>
            <w:vAlign w:val="center"/>
          </w:tcPr>
          <w:p w14:paraId="3D1746D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4104E31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7389E74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r>
      <w:tr w:rsidR="009D6247" w14:paraId="1013A4C4" w14:textId="77777777">
        <w:trPr>
          <w:trHeight w:val="278"/>
        </w:trPr>
        <w:tc>
          <w:tcPr>
            <w:tcW w:w="1129" w:type="dxa"/>
            <w:tcBorders>
              <w:top w:val="nil"/>
              <w:left w:val="single" w:sz="4" w:space="0" w:color="auto"/>
              <w:bottom w:val="single" w:sz="4" w:space="0" w:color="auto"/>
              <w:right w:val="single" w:sz="4" w:space="0" w:color="auto"/>
            </w:tcBorders>
            <w:vAlign w:val="center"/>
          </w:tcPr>
          <w:p w14:paraId="3CC812F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628B51F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数据管理智能平台优化</w:t>
            </w:r>
          </w:p>
        </w:tc>
        <w:tc>
          <w:tcPr>
            <w:tcW w:w="1418" w:type="dxa"/>
            <w:tcBorders>
              <w:top w:val="nil"/>
              <w:left w:val="nil"/>
              <w:bottom w:val="single" w:sz="4" w:space="0" w:color="auto"/>
              <w:right w:val="single" w:sz="4" w:space="0" w:color="auto"/>
            </w:tcBorders>
            <w:vAlign w:val="center"/>
          </w:tcPr>
          <w:p w14:paraId="15D41CD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0564239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6DB6923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r>
      <w:tr w:rsidR="009D6247" w14:paraId="25E2B9DB" w14:textId="77777777">
        <w:trPr>
          <w:trHeight w:val="278"/>
        </w:trPr>
        <w:tc>
          <w:tcPr>
            <w:tcW w:w="1129" w:type="dxa"/>
            <w:tcBorders>
              <w:top w:val="nil"/>
              <w:left w:val="single" w:sz="4" w:space="0" w:color="auto"/>
              <w:bottom w:val="single" w:sz="4" w:space="0" w:color="auto"/>
              <w:right w:val="single" w:sz="4" w:space="0" w:color="auto"/>
            </w:tcBorders>
            <w:vAlign w:val="center"/>
          </w:tcPr>
          <w:p w14:paraId="5CA4BEF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373E88F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数据可视化引擎优化</w:t>
            </w:r>
          </w:p>
        </w:tc>
        <w:tc>
          <w:tcPr>
            <w:tcW w:w="1418" w:type="dxa"/>
            <w:tcBorders>
              <w:top w:val="nil"/>
              <w:left w:val="nil"/>
              <w:bottom w:val="single" w:sz="4" w:space="0" w:color="auto"/>
              <w:right w:val="single" w:sz="4" w:space="0" w:color="auto"/>
            </w:tcBorders>
            <w:vAlign w:val="center"/>
          </w:tcPr>
          <w:p w14:paraId="7519E61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7D9BEEB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6220F84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r>
      <w:tr w:rsidR="009D6247" w14:paraId="0DBA7F53" w14:textId="77777777">
        <w:trPr>
          <w:trHeight w:val="278"/>
        </w:trPr>
        <w:tc>
          <w:tcPr>
            <w:tcW w:w="1129" w:type="dxa"/>
            <w:tcBorders>
              <w:top w:val="nil"/>
              <w:left w:val="single" w:sz="4" w:space="0" w:color="auto"/>
              <w:bottom w:val="single" w:sz="4" w:space="0" w:color="auto"/>
              <w:right w:val="single" w:sz="4" w:space="0" w:color="auto"/>
            </w:tcBorders>
            <w:vAlign w:val="center"/>
          </w:tcPr>
          <w:p w14:paraId="0600C12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65FED0A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空间分析工具集优化</w:t>
            </w:r>
          </w:p>
        </w:tc>
        <w:tc>
          <w:tcPr>
            <w:tcW w:w="1418" w:type="dxa"/>
            <w:tcBorders>
              <w:top w:val="nil"/>
              <w:left w:val="nil"/>
              <w:bottom w:val="single" w:sz="4" w:space="0" w:color="auto"/>
              <w:right w:val="single" w:sz="4" w:space="0" w:color="auto"/>
            </w:tcBorders>
            <w:vAlign w:val="center"/>
          </w:tcPr>
          <w:p w14:paraId="7B978E8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0044A90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6515BB2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r>
      <w:tr w:rsidR="009D6247" w14:paraId="5E0099C0" w14:textId="77777777">
        <w:trPr>
          <w:trHeight w:val="278"/>
        </w:trPr>
        <w:tc>
          <w:tcPr>
            <w:tcW w:w="1129" w:type="dxa"/>
            <w:tcBorders>
              <w:top w:val="nil"/>
              <w:left w:val="single" w:sz="4" w:space="0" w:color="auto"/>
              <w:bottom w:val="single" w:sz="4" w:space="0" w:color="auto"/>
              <w:right w:val="single" w:sz="4" w:space="0" w:color="auto"/>
            </w:tcBorders>
            <w:vAlign w:val="center"/>
          </w:tcPr>
          <w:p w14:paraId="46B34A1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w:t>
            </w:r>
          </w:p>
        </w:tc>
        <w:tc>
          <w:tcPr>
            <w:tcW w:w="3685" w:type="dxa"/>
            <w:tcBorders>
              <w:top w:val="nil"/>
              <w:left w:val="nil"/>
              <w:bottom w:val="single" w:sz="4" w:space="0" w:color="auto"/>
              <w:right w:val="single" w:sz="4" w:space="0" w:color="auto"/>
            </w:tcBorders>
            <w:vAlign w:val="center"/>
          </w:tcPr>
          <w:p w14:paraId="672D9A3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系统集成与门户升级优化</w:t>
            </w:r>
          </w:p>
        </w:tc>
        <w:tc>
          <w:tcPr>
            <w:tcW w:w="1418" w:type="dxa"/>
            <w:tcBorders>
              <w:top w:val="nil"/>
              <w:left w:val="nil"/>
              <w:bottom w:val="single" w:sz="4" w:space="0" w:color="auto"/>
              <w:right w:val="single" w:sz="4" w:space="0" w:color="auto"/>
            </w:tcBorders>
            <w:vAlign w:val="center"/>
          </w:tcPr>
          <w:p w14:paraId="5B81E54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2144CE1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67A2721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r>
      <w:tr w:rsidR="009D6247" w14:paraId="42FA084A" w14:textId="77777777">
        <w:trPr>
          <w:trHeight w:val="278"/>
        </w:trPr>
        <w:tc>
          <w:tcPr>
            <w:tcW w:w="1129" w:type="dxa"/>
            <w:tcBorders>
              <w:top w:val="nil"/>
              <w:left w:val="single" w:sz="4" w:space="0" w:color="auto"/>
              <w:bottom w:val="single" w:sz="4" w:space="0" w:color="auto"/>
              <w:right w:val="single" w:sz="4" w:space="0" w:color="auto"/>
            </w:tcBorders>
            <w:vAlign w:val="center"/>
          </w:tcPr>
          <w:p w14:paraId="5817451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7</w:t>
            </w:r>
          </w:p>
        </w:tc>
        <w:tc>
          <w:tcPr>
            <w:tcW w:w="3685" w:type="dxa"/>
            <w:tcBorders>
              <w:top w:val="nil"/>
              <w:left w:val="nil"/>
              <w:bottom w:val="single" w:sz="4" w:space="0" w:color="auto"/>
              <w:right w:val="single" w:sz="4" w:space="0" w:color="auto"/>
            </w:tcBorders>
            <w:vAlign w:val="center"/>
          </w:tcPr>
          <w:p w14:paraId="0FC1BA1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北京</w:t>
            </w:r>
            <w:r>
              <w:rPr>
                <w:rFonts w:eastAsia="微软雅黑"/>
                <w:color w:val="000000"/>
                <w:kern w:val="0"/>
                <w:sz w:val="20"/>
                <w:szCs w:val="20"/>
              </w:rPr>
              <w:t xml:space="preserve"> 2000”</w:t>
            </w:r>
            <w:r>
              <w:rPr>
                <w:rFonts w:eastAsia="微软雅黑"/>
                <w:color w:val="000000"/>
                <w:kern w:val="0"/>
                <w:sz w:val="20"/>
                <w:szCs w:val="20"/>
              </w:rPr>
              <w:t>坐标系</w:t>
            </w:r>
          </w:p>
        </w:tc>
        <w:tc>
          <w:tcPr>
            <w:tcW w:w="1418" w:type="dxa"/>
            <w:tcBorders>
              <w:top w:val="nil"/>
              <w:left w:val="nil"/>
              <w:bottom w:val="single" w:sz="4" w:space="0" w:color="auto"/>
              <w:right w:val="single" w:sz="4" w:space="0" w:color="auto"/>
            </w:tcBorders>
            <w:vAlign w:val="center"/>
          </w:tcPr>
          <w:p w14:paraId="160C526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71C1272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1A08142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r>
      <w:tr w:rsidR="009D6247" w14:paraId="04F1B401" w14:textId="77777777">
        <w:trPr>
          <w:trHeight w:val="278"/>
        </w:trPr>
        <w:tc>
          <w:tcPr>
            <w:tcW w:w="1129" w:type="dxa"/>
            <w:tcBorders>
              <w:top w:val="nil"/>
              <w:left w:val="single" w:sz="4" w:space="0" w:color="auto"/>
              <w:bottom w:val="single" w:sz="4" w:space="0" w:color="auto"/>
              <w:right w:val="single" w:sz="4" w:space="0" w:color="auto"/>
            </w:tcBorders>
            <w:vAlign w:val="center"/>
          </w:tcPr>
          <w:p w14:paraId="0D1CDCD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二</w:t>
            </w:r>
          </w:p>
        </w:tc>
        <w:tc>
          <w:tcPr>
            <w:tcW w:w="3685" w:type="dxa"/>
            <w:tcBorders>
              <w:top w:val="nil"/>
              <w:left w:val="nil"/>
              <w:bottom w:val="single" w:sz="4" w:space="0" w:color="auto"/>
              <w:right w:val="single" w:sz="4" w:space="0" w:color="auto"/>
            </w:tcBorders>
            <w:vAlign w:val="center"/>
          </w:tcPr>
          <w:p w14:paraId="27511BC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互联网地图平台部署</w:t>
            </w:r>
          </w:p>
        </w:tc>
        <w:tc>
          <w:tcPr>
            <w:tcW w:w="1418" w:type="dxa"/>
            <w:tcBorders>
              <w:top w:val="nil"/>
              <w:left w:val="nil"/>
              <w:bottom w:val="single" w:sz="4" w:space="0" w:color="auto"/>
              <w:right w:val="single" w:sz="4" w:space="0" w:color="auto"/>
            </w:tcBorders>
            <w:noWrap/>
            <w:vAlign w:val="center"/>
          </w:tcPr>
          <w:p w14:paraId="6DA30B1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22EE3A5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2841F21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240</w:t>
            </w:r>
          </w:p>
        </w:tc>
      </w:tr>
      <w:tr w:rsidR="009D6247" w14:paraId="4EC2A05A" w14:textId="77777777">
        <w:trPr>
          <w:trHeight w:val="278"/>
        </w:trPr>
        <w:tc>
          <w:tcPr>
            <w:tcW w:w="1129" w:type="dxa"/>
            <w:tcBorders>
              <w:top w:val="nil"/>
              <w:left w:val="single" w:sz="4" w:space="0" w:color="auto"/>
              <w:bottom w:val="single" w:sz="4" w:space="0" w:color="auto"/>
              <w:right w:val="single" w:sz="4" w:space="0" w:color="auto"/>
            </w:tcBorders>
            <w:vAlign w:val="center"/>
          </w:tcPr>
          <w:p w14:paraId="479334B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7559828D"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基础数据公开显示技术处理引擎</w:t>
            </w:r>
          </w:p>
        </w:tc>
        <w:tc>
          <w:tcPr>
            <w:tcW w:w="1418" w:type="dxa"/>
            <w:tcBorders>
              <w:top w:val="nil"/>
              <w:left w:val="nil"/>
              <w:bottom w:val="single" w:sz="4" w:space="0" w:color="auto"/>
              <w:right w:val="single" w:sz="4" w:space="0" w:color="auto"/>
            </w:tcBorders>
            <w:vAlign w:val="center"/>
          </w:tcPr>
          <w:p w14:paraId="05F25F0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36</w:t>
            </w:r>
          </w:p>
        </w:tc>
        <w:tc>
          <w:tcPr>
            <w:tcW w:w="993" w:type="dxa"/>
            <w:tcBorders>
              <w:top w:val="nil"/>
              <w:left w:val="nil"/>
              <w:bottom w:val="single" w:sz="4" w:space="0" w:color="auto"/>
              <w:right w:val="single" w:sz="4" w:space="0" w:color="auto"/>
            </w:tcBorders>
            <w:noWrap/>
            <w:vAlign w:val="center"/>
          </w:tcPr>
          <w:p w14:paraId="3E34302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7327891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72</w:t>
            </w:r>
          </w:p>
        </w:tc>
      </w:tr>
      <w:tr w:rsidR="009D6247" w14:paraId="5A26306C" w14:textId="77777777">
        <w:trPr>
          <w:trHeight w:val="278"/>
        </w:trPr>
        <w:tc>
          <w:tcPr>
            <w:tcW w:w="1129" w:type="dxa"/>
            <w:tcBorders>
              <w:top w:val="nil"/>
              <w:left w:val="single" w:sz="4" w:space="0" w:color="auto"/>
              <w:bottom w:val="single" w:sz="4" w:space="0" w:color="auto"/>
              <w:right w:val="single" w:sz="4" w:space="0" w:color="auto"/>
            </w:tcBorders>
            <w:vAlign w:val="center"/>
          </w:tcPr>
          <w:p w14:paraId="1B8E7FA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44C4E7A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矢量库智能合</w:t>
            </w:r>
            <w:proofErr w:type="gramStart"/>
            <w:r>
              <w:rPr>
                <w:rFonts w:eastAsia="微软雅黑"/>
                <w:color w:val="000000"/>
                <w:kern w:val="0"/>
                <w:sz w:val="20"/>
                <w:szCs w:val="20"/>
              </w:rPr>
              <w:t>规</w:t>
            </w:r>
            <w:proofErr w:type="gramEnd"/>
            <w:r>
              <w:rPr>
                <w:rFonts w:eastAsia="微软雅黑"/>
                <w:color w:val="000000"/>
                <w:kern w:val="0"/>
                <w:sz w:val="20"/>
                <w:szCs w:val="20"/>
              </w:rPr>
              <w:t>处理系统</w:t>
            </w:r>
          </w:p>
        </w:tc>
        <w:tc>
          <w:tcPr>
            <w:tcW w:w="1418" w:type="dxa"/>
            <w:tcBorders>
              <w:top w:val="nil"/>
              <w:left w:val="nil"/>
              <w:bottom w:val="single" w:sz="4" w:space="0" w:color="auto"/>
              <w:right w:val="single" w:sz="4" w:space="0" w:color="auto"/>
            </w:tcBorders>
            <w:vAlign w:val="center"/>
          </w:tcPr>
          <w:p w14:paraId="50F83A1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5DD9CD0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079AD69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24</w:t>
            </w:r>
          </w:p>
        </w:tc>
      </w:tr>
      <w:tr w:rsidR="009D6247" w14:paraId="694ED0DB" w14:textId="77777777">
        <w:trPr>
          <w:trHeight w:val="278"/>
        </w:trPr>
        <w:tc>
          <w:tcPr>
            <w:tcW w:w="1129" w:type="dxa"/>
            <w:tcBorders>
              <w:top w:val="nil"/>
              <w:left w:val="single" w:sz="4" w:space="0" w:color="auto"/>
              <w:bottom w:val="single" w:sz="4" w:space="0" w:color="auto"/>
              <w:right w:val="single" w:sz="4" w:space="0" w:color="auto"/>
            </w:tcBorders>
            <w:vAlign w:val="center"/>
          </w:tcPr>
          <w:p w14:paraId="061C7E7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0E2C964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影像库分辨率合</w:t>
            </w:r>
            <w:proofErr w:type="gramStart"/>
            <w:r>
              <w:rPr>
                <w:rFonts w:eastAsia="微软雅黑"/>
                <w:color w:val="000000"/>
                <w:kern w:val="0"/>
                <w:sz w:val="20"/>
                <w:szCs w:val="20"/>
              </w:rPr>
              <w:t>规</w:t>
            </w:r>
            <w:proofErr w:type="gramEnd"/>
            <w:r>
              <w:rPr>
                <w:rFonts w:eastAsia="微软雅黑"/>
                <w:color w:val="000000"/>
                <w:kern w:val="0"/>
                <w:sz w:val="20"/>
                <w:szCs w:val="20"/>
              </w:rPr>
              <w:t>处理系统</w:t>
            </w:r>
          </w:p>
        </w:tc>
        <w:tc>
          <w:tcPr>
            <w:tcW w:w="1418" w:type="dxa"/>
            <w:tcBorders>
              <w:top w:val="nil"/>
              <w:left w:val="nil"/>
              <w:bottom w:val="single" w:sz="4" w:space="0" w:color="auto"/>
              <w:right w:val="single" w:sz="4" w:space="0" w:color="auto"/>
            </w:tcBorders>
            <w:vAlign w:val="center"/>
          </w:tcPr>
          <w:p w14:paraId="5F8D6BE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4F71FF9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63665EC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24</w:t>
            </w:r>
          </w:p>
        </w:tc>
      </w:tr>
      <w:tr w:rsidR="009D6247" w14:paraId="168A6AF1" w14:textId="77777777">
        <w:trPr>
          <w:trHeight w:val="278"/>
        </w:trPr>
        <w:tc>
          <w:tcPr>
            <w:tcW w:w="1129" w:type="dxa"/>
            <w:tcBorders>
              <w:top w:val="nil"/>
              <w:left w:val="single" w:sz="4" w:space="0" w:color="auto"/>
              <w:bottom w:val="single" w:sz="4" w:space="0" w:color="auto"/>
              <w:right w:val="single" w:sz="4" w:space="0" w:color="auto"/>
            </w:tcBorders>
            <w:vAlign w:val="center"/>
          </w:tcPr>
          <w:p w14:paraId="0FAF563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548B9B6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地名地址库标准化处理平台</w:t>
            </w:r>
          </w:p>
        </w:tc>
        <w:tc>
          <w:tcPr>
            <w:tcW w:w="1418" w:type="dxa"/>
            <w:tcBorders>
              <w:top w:val="nil"/>
              <w:left w:val="nil"/>
              <w:bottom w:val="single" w:sz="4" w:space="0" w:color="auto"/>
              <w:right w:val="single" w:sz="4" w:space="0" w:color="auto"/>
            </w:tcBorders>
            <w:vAlign w:val="center"/>
          </w:tcPr>
          <w:p w14:paraId="0AD692D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4CB3D2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63F7051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24</w:t>
            </w:r>
          </w:p>
        </w:tc>
      </w:tr>
      <w:tr w:rsidR="009D6247" w14:paraId="2045D2AD" w14:textId="77777777">
        <w:trPr>
          <w:trHeight w:val="278"/>
        </w:trPr>
        <w:tc>
          <w:tcPr>
            <w:tcW w:w="1129" w:type="dxa"/>
            <w:tcBorders>
              <w:top w:val="nil"/>
              <w:left w:val="single" w:sz="4" w:space="0" w:color="auto"/>
              <w:bottom w:val="single" w:sz="4" w:space="0" w:color="auto"/>
              <w:right w:val="single" w:sz="4" w:space="0" w:color="auto"/>
            </w:tcBorders>
            <w:vAlign w:val="center"/>
          </w:tcPr>
          <w:p w14:paraId="57356C8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790593F"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二维地图服务制作体系</w:t>
            </w:r>
          </w:p>
        </w:tc>
        <w:tc>
          <w:tcPr>
            <w:tcW w:w="1418" w:type="dxa"/>
            <w:tcBorders>
              <w:top w:val="nil"/>
              <w:left w:val="nil"/>
              <w:bottom w:val="single" w:sz="4" w:space="0" w:color="auto"/>
              <w:right w:val="single" w:sz="4" w:space="0" w:color="auto"/>
            </w:tcBorders>
            <w:vAlign w:val="center"/>
          </w:tcPr>
          <w:p w14:paraId="37BC8B3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c>
          <w:tcPr>
            <w:tcW w:w="993" w:type="dxa"/>
            <w:tcBorders>
              <w:top w:val="nil"/>
              <w:left w:val="nil"/>
              <w:bottom w:val="single" w:sz="4" w:space="0" w:color="auto"/>
              <w:right w:val="single" w:sz="4" w:space="0" w:color="auto"/>
            </w:tcBorders>
            <w:noWrap/>
            <w:vAlign w:val="center"/>
          </w:tcPr>
          <w:p w14:paraId="5734D7A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2142F1E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40</w:t>
            </w:r>
          </w:p>
        </w:tc>
      </w:tr>
      <w:tr w:rsidR="009D6247" w14:paraId="154BE850" w14:textId="77777777">
        <w:trPr>
          <w:trHeight w:val="278"/>
        </w:trPr>
        <w:tc>
          <w:tcPr>
            <w:tcW w:w="1129" w:type="dxa"/>
            <w:tcBorders>
              <w:top w:val="nil"/>
              <w:left w:val="single" w:sz="4" w:space="0" w:color="auto"/>
              <w:bottom w:val="single" w:sz="4" w:space="0" w:color="auto"/>
              <w:right w:val="single" w:sz="4" w:space="0" w:color="auto"/>
            </w:tcBorders>
            <w:vAlign w:val="center"/>
          </w:tcPr>
          <w:p w14:paraId="31B0087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4940CFD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矢量瓦片服务生成引擎</w:t>
            </w:r>
          </w:p>
        </w:tc>
        <w:tc>
          <w:tcPr>
            <w:tcW w:w="1418" w:type="dxa"/>
            <w:tcBorders>
              <w:top w:val="nil"/>
              <w:left w:val="nil"/>
              <w:bottom w:val="single" w:sz="4" w:space="0" w:color="auto"/>
              <w:right w:val="single" w:sz="4" w:space="0" w:color="auto"/>
            </w:tcBorders>
            <w:vAlign w:val="center"/>
          </w:tcPr>
          <w:p w14:paraId="5672171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71EC98B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1CAC33C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68EC6FD3" w14:textId="77777777">
        <w:trPr>
          <w:trHeight w:val="278"/>
        </w:trPr>
        <w:tc>
          <w:tcPr>
            <w:tcW w:w="1129" w:type="dxa"/>
            <w:tcBorders>
              <w:top w:val="nil"/>
              <w:left w:val="single" w:sz="4" w:space="0" w:color="auto"/>
              <w:bottom w:val="single" w:sz="4" w:space="0" w:color="auto"/>
              <w:right w:val="single" w:sz="4" w:space="0" w:color="auto"/>
            </w:tcBorders>
            <w:vAlign w:val="center"/>
          </w:tcPr>
          <w:p w14:paraId="1C1BF85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7811F83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影像瓦片服务生成系统</w:t>
            </w:r>
          </w:p>
        </w:tc>
        <w:tc>
          <w:tcPr>
            <w:tcW w:w="1418" w:type="dxa"/>
            <w:tcBorders>
              <w:top w:val="nil"/>
              <w:left w:val="nil"/>
              <w:bottom w:val="single" w:sz="4" w:space="0" w:color="auto"/>
              <w:right w:val="single" w:sz="4" w:space="0" w:color="auto"/>
            </w:tcBorders>
            <w:vAlign w:val="center"/>
          </w:tcPr>
          <w:p w14:paraId="646B558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04BDF5D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068CF70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498474F1" w14:textId="77777777">
        <w:trPr>
          <w:trHeight w:val="278"/>
        </w:trPr>
        <w:tc>
          <w:tcPr>
            <w:tcW w:w="1129" w:type="dxa"/>
            <w:tcBorders>
              <w:top w:val="nil"/>
              <w:left w:val="single" w:sz="4" w:space="0" w:color="auto"/>
              <w:bottom w:val="single" w:sz="4" w:space="0" w:color="auto"/>
              <w:right w:val="single" w:sz="4" w:space="0" w:color="auto"/>
            </w:tcBorders>
            <w:vAlign w:val="center"/>
          </w:tcPr>
          <w:p w14:paraId="518ACDA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5500CEB2"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专题地图服务制作体系</w:t>
            </w:r>
          </w:p>
        </w:tc>
        <w:tc>
          <w:tcPr>
            <w:tcW w:w="1418" w:type="dxa"/>
            <w:tcBorders>
              <w:top w:val="nil"/>
              <w:left w:val="nil"/>
              <w:bottom w:val="single" w:sz="4" w:space="0" w:color="auto"/>
              <w:right w:val="single" w:sz="4" w:space="0" w:color="auto"/>
            </w:tcBorders>
            <w:vAlign w:val="center"/>
          </w:tcPr>
          <w:p w14:paraId="1B0657A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c>
          <w:tcPr>
            <w:tcW w:w="993" w:type="dxa"/>
            <w:tcBorders>
              <w:top w:val="nil"/>
              <w:left w:val="nil"/>
              <w:bottom w:val="single" w:sz="4" w:space="0" w:color="auto"/>
              <w:right w:val="single" w:sz="4" w:space="0" w:color="auto"/>
            </w:tcBorders>
            <w:noWrap/>
            <w:vAlign w:val="center"/>
          </w:tcPr>
          <w:p w14:paraId="5D5CBAF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497C884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32</w:t>
            </w:r>
          </w:p>
        </w:tc>
      </w:tr>
      <w:tr w:rsidR="009D6247" w14:paraId="22EE7CF8" w14:textId="77777777">
        <w:trPr>
          <w:trHeight w:val="278"/>
        </w:trPr>
        <w:tc>
          <w:tcPr>
            <w:tcW w:w="1129" w:type="dxa"/>
            <w:tcBorders>
              <w:top w:val="nil"/>
              <w:left w:val="single" w:sz="4" w:space="0" w:color="auto"/>
              <w:bottom w:val="single" w:sz="4" w:space="0" w:color="auto"/>
              <w:right w:val="single" w:sz="4" w:space="0" w:color="auto"/>
            </w:tcBorders>
            <w:vAlign w:val="center"/>
          </w:tcPr>
          <w:p w14:paraId="79870C0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4CE5578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公共设施专题服务生成系统</w:t>
            </w:r>
          </w:p>
        </w:tc>
        <w:tc>
          <w:tcPr>
            <w:tcW w:w="1418" w:type="dxa"/>
            <w:tcBorders>
              <w:top w:val="nil"/>
              <w:left w:val="nil"/>
              <w:bottom w:val="single" w:sz="4" w:space="0" w:color="auto"/>
              <w:right w:val="single" w:sz="4" w:space="0" w:color="auto"/>
            </w:tcBorders>
            <w:vAlign w:val="center"/>
          </w:tcPr>
          <w:p w14:paraId="155B16E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62898AD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51A0DA9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r>
      <w:tr w:rsidR="009D6247" w14:paraId="4F5022FB" w14:textId="77777777">
        <w:trPr>
          <w:trHeight w:val="278"/>
        </w:trPr>
        <w:tc>
          <w:tcPr>
            <w:tcW w:w="1129" w:type="dxa"/>
            <w:tcBorders>
              <w:top w:val="nil"/>
              <w:left w:val="single" w:sz="4" w:space="0" w:color="auto"/>
              <w:bottom w:val="single" w:sz="4" w:space="0" w:color="auto"/>
              <w:right w:val="single" w:sz="4" w:space="0" w:color="auto"/>
            </w:tcBorders>
            <w:vAlign w:val="center"/>
          </w:tcPr>
          <w:p w14:paraId="323CECB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6652124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道路交通专题服务生成系统</w:t>
            </w:r>
          </w:p>
        </w:tc>
        <w:tc>
          <w:tcPr>
            <w:tcW w:w="1418" w:type="dxa"/>
            <w:tcBorders>
              <w:top w:val="nil"/>
              <w:left w:val="nil"/>
              <w:bottom w:val="single" w:sz="4" w:space="0" w:color="auto"/>
              <w:right w:val="single" w:sz="4" w:space="0" w:color="auto"/>
            </w:tcBorders>
            <w:vAlign w:val="center"/>
          </w:tcPr>
          <w:p w14:paraId="759419E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4DB303F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67AC128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r>
      <w:tr w:rsidR="009D6247" w14:paraId="5F027C9F" w14:textId="77777777">
        <w:trPr>
          <w:trHeight w:val="278"/>
        </w:trPr>
        <w:tc>
          <w:tcPr>
            <w:tcW w:w="1129" w:type="dxa"/>
            <w:tcBorders>
              <w:top w:val="nil"/>
              <w:left w:val="single" w:sz="4" w:space="0" w:color="auto"/>
              <w:bottom w:val="single" w:sz="4" w:space="0" w:color="auto"/>
              <w:right w:val="single" w:sz="4" w:space="0" w:color="auto"/>
            </w:tcBorders>
            <w:vAlign w:val="center"/>
          </w:tcPr>
          <w:p w14:paraId="505AD1C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72E638F"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功能迁移与优化体系</w:t>
            </w:r>
          </w:p>
        </w:tc>
        <w:tc>
          <w:tcPr>
            <w:tcW w:w="1418" w:type="dxa"/>
            <w:tcBorders>
              <w:top w:val="nil"/>
              <w:left w:val="nil"/>
              <w:bottom w:val="single" w:sz="4" w:space="0" w:color="auto"/>
              <w:right w:val="single" w:sz="4" w:space="0" w:color="auto"/>
            </w:tcBorders>
            <w:vAlign w:val="center"/>
          </w:tcPr>
          <w:p w14:paraId="59AE3B7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c>
          <w:tcPr>
            <w:tcW w:w="993" w:type="dxa"/>
            <w:tcBorders>
              <w:top w:val="nil"/>
              <w:left w:val="nil"/>
              <w:bottom w:val="single" w:sz="4" w:space="0" w:color="auto"/>
              <w:right w:val="single" w:sz="4" w:space="0" w:color="auto"/>
            </w:tcBorders>
            <w:noWrap/>
            <w:vAlign w:val="center"/>
          </w:tcPr>
          <w:p w14:paraId="0C2D22C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3A9AC84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32</w:t>
            </w:r>
          </w:p>
        </w:tc>
      </w:tr>
      <w:tr w:rsidR="009D6247" w14:paraId="0E80288A" w14:textId="77777777">
        <w:trPr>
          <w:trHeight w:val="278"/>
        </w:trPr>
        <w:tc>
          <w:tcPr>
            <w:tcW w:w="1129" w:type="dxa"/>
            <w:tcBorders>
              <w:top w:val="nil"/>
              <w:left w:val="single" w:sz="4" w:space="0" w:color="auto"/>
              <w:bottom w:val="single" w:sz="4" w:space="0" w:color="auto"/>
              <w:right w:val="single" w:sz="4" w:space="0" w:color="auto"/>
            </w:tcBorders>
            <w:vAlign w:val="center"/>
          </w:tcPr>
          <w:p w14:paraId="7D73D35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5F80EE2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基础功能迁移与优化</w:t>
            </w:r>
          </w:p>
        </w:tc>
        <w:tc>
          <w:tcPr>
            <w:tcW w:w="1418" w:type="dxa"/>
            <w:tcBorders>
              <w:top w:val="nil"/>
              <w:left w:val="nil"/>
              <w:bottom w:val="single" w:sz="4" w:space="0" w:color="auto"/>
              <w:right w:val="single" w:sz="4" w:space="0" w:color="auto"/>
            </w:tcBorders>
            <w:vAlign w:val="center"/>
          </w:tcPr>
          <w:p w14:paraId="703C435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52EFB11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506A064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r>
      <w:tr w:rsidR="009D6247" w14:paraId="0D07ACA0" w14:textId="77777777">
        <w:trPr>
          <w:trHeight w:val="278"/>
        </w:trPr>
        <w:tc>
          <w:tcPr>
            <w:tcW w:w="1129" w:type="dxa"/>
            <w:tcBorders>
              <w:top w:val="nil"/>
              <w:left w:val="single" w:sz="4" w:space="0" w:color="auto"/>
              <w:bottom w:val="single" w:sz="4" w:space="0" w:color="auto"/>
              <w:right w:val="single" w:sz="4" w:space="0" w:color="auto"/>
            </w:tcBorders>
            <w:vAlign w:val="center"/>
          </w:tcPr>
          <w:p w14:paraId="659FFFE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462A70C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地图引擎功能迁移与优化</w:t>
            </w:r>
          </w:p>
        </w:tc>
        <w:tc>
          <w:tcPr>
            <w:tcW w:w="1418" w:type="dxa"/>
            <w:tcBorders>
              <w:top w:val="nil"/>
              <w:left w:val="nil"/>
              <w:bottom w:val="single" w:sz="4" w:space="0" w:color="auto"/>
              <w:right w:val="single" w:sz="4" w:space="0" w:color="auto"/>
            </w:tcBorders>
            <w:vAlign w:val="center"/>
          </w:tcPr>
          <w:p w14:paraId="653667C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7338081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479A7F0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r>
      <w:tr w:rsidR="009D6247" w14:paraId="3E18A3E0" w14:textId="77777777">
        <w:trPr>
          <w:trHeight w:val="278"/>
        </w:trPr>
        <w:tc>
          <w:tcPr>
            <w:tcW w:w="1129" w:type="dxa"/>
            <w:tcBorders>
              <w:top w:val="nil"/>
              <w:left w:val="single" w:sz="4" w:space="0" w:color="auto"/>
              <w:bottom w:val="single" w:sz="4" w:space="0" w:color="auto"/>
              <w:right w:val="single" w:sz="4" w:space="0" w:color="auto"/>
            </w:tcBorders>
            <w:vAlign w:val="center"/>
          </w:tcPr>
          <w:p w14:paraId="7A76266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五</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21AB302E"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系统集成与门户迁移体系</w:t>
            </w:r>
          </w:p>
        </w:tc>
        <w:tc>
          <w:tcPr>
            <w:tcW w:w="1418" w:type="dxa"/>
            <w:tcBorders>
              <w:top w:val="nil"/>
              <w:left w:val="nil"/>
              <w:bottom w:val="single" w:sz="4" w:space="0" w:color="auto"/>
              <w:right w:val="single" w:sz="4" w:space="0" w:color="auto"/>
            </w:tcBorders>
            <w:vAlign w:val="center"/>
          </w:tcPr>
          <w:p w14:paraId="3F641F9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c>
          <w:tcPr>
            <w:tcW w:w="993" w:type="dxa"/>
            <w:tcBorders>
              <w:top w:val="nil"/>
              <w:left w:val="nil"/>
              <w:bottom w:val="single" w:sz="4" w:space="0" w:color="auto"/>
              <w:right w:val="single" w:sz="4" w:space="0" w:color="auto"/>
            </w:tcBorders>
            <w:noWrap/>
            <w:vAlign w:val="center"/>
          </w:tcPr>
          <w:p w14:paraId="7F1BC2C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670B787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32</w:t>
            </w:r>
          </w:p>
        </w:tc>
      </w:tr>
      <w:tr w:rsidR="009D6247" w14:paraId="40659C61" w14:textId="77777777">
        <w:trPr>
          <w:trHeight w:val="278"/>
        </w:trPr>
        <w:tc>
          <w:tcPr>
            <w:tcW w:w="1129" w:type="dxa"/>
            <w:tcBorders>
              <w:top w:val="nil"/>
              <w:left w:val="single" w:sz="4" w:space="0" w:color="auto"/>
              <w:bottom w:val="single" w:sz="4" w:space="0" w:color="auto"/>
              <w:right w:val="single" w:sz="4" w:space="0" w:color="auto"/>
            </w:tcBorders>
            <w:vAlign w:val="center"/>
          </w:tcPr>
          <w:p w14:paraId="5253A8E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6E82BE2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系统集成框架设计</w:t>
            </w:r>
          </w:p>
        </w:tc>
        <w:tc>
          <w:tcPr>
            <w:tcW w:w="1418" w:type="dxa"/>
            <w:tcBorders>
              <w:top w:val="nil"/>
              <w:left w:val="nil"/>
              <w:bottom w:val="single" w:sz="4" w:space="0" w:color="auto"/>
              <w:right w:val="single" w:sz="4" w:space="0" w:color="auto"/>
            </w:tcBorders>
            <w:vAlign w:val="center"/>
          </w:tcPr>
          <w:p w14:paraId="28C5555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356740D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55307E2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r>
      <w:tr w:rsidR="009D6247" w14:paraId="6B040EE9" w14:textId="77777777">
        <w:trPr>
          <w:trHeight w:val="278"/>
        </w:trPr>
        <w:tc>
          <w:tcPr>
            <w:tcW w:w="1129" w:type="dxa"/>
            <w:tcBorders>
              <w:top w:val="nil"/>
              <w:left w:val="single" w:sz="4" w:space="0" w:color="auto"/>
              <w:bottom w:val="single" w:sz="4" w:space="0" w:color="auto"/>
              <w:right w:val="single" w:sz="4" w:space="0" w:color="auto"/>
            </w:tcBorders>
            <w:vAlign w:val="center"/>
          </w:tcPr>
          <w:p w14:paraId="152CFDC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7A1041C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门户网站迁移与优化</w:t>
            </w:r>
          </w:p>
        </w:tc>
        <w:tc>
          <w:tcPr>
            <w:tcW w:w="1418" w:type="dxa"/>
            <w:tcBorders>
              <w:top w:val="nil"/>
              <w:left w:val="nil"/>
              <w:bottom w:val="single" w:sz="4" w:space="0" w:color="auto"/>
              <w:right w:val="single" w:sz="4" w:space="0" w:color="auto"/>
            </w:tcBorders>
            <w:vAlign w:val="center"/>
          </w:tcPr>
          <w:p w14:paraId="5CB99AD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5775C84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5C92138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r>
      <w:tr w:rsidR="009D6247" w14:paraId="6EDEFF8C" w14:textId="77777777">
        <w:trPr>
          <w:trHeight w:val="278"/>
        </w:trPr>
        <w:tc>
          <w:tcPr>
            <w:tcW w:w="1129" w:type="dxa"/>
            <w:tcBorders>
              <w:top w:val="nil"/>
              <w:left w:val="single" w:sz="4" w:space="0" w:color="auto"/>
              <w:bottom w:val="single" w:sz="4" w:space="0" w:color="auto"/>
              <w:right w:val="single" w:sz="4" w:space="0" w:color="auto"/>
            </w:tcBorders>
            <w:vAlign w:val="center"/>
          </w:tcPr>
          <w:p w14:paraId="15BCFDE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六</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E663B8D"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系统测试与质量保障体系</w:t>
            </w:r>
          </w:p>
        </w:tc>
        <w:tc>
          <w:tcPr>
            <w:tcW w:w="1418" w:type="dxa"/>
            <w:tcBorders>
              <w:top w:val="nil"/>
              <w:left w:val="nil"/>
              <w:bottom w:val="single" w:sz="4" w:space="0" w:color="auto"/>
              <w:right w:val="single" w:sz="4" w:space="0" w:color="auto"/>
            </w:tcBorders>
            <w:vAlign w:val="center"/>
          </w:tcPr>
          <w:p w14:paraId="03074A8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c>
          <w:tcPr>
            <w:tcW w:w="993" w:type="dxa"/>
            <w:tcBorders>
              <w:top w:val="nil"/>
              <w:left w:val="nil"/>
              <w:bottom w:val="single" w:sz="4" w:space="0" w:color="auto"/>
              <w:right w:val="single" w:sz="4" w:space="0" w:color="auto"/>
            </w:tcBorders>
            <w:noWrap/>
            <w:vAlign w:val="center"/>
          </w:tcPr>
          <w:p w14:paraId="49C28FE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48187F7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32</w:t>
            </w:r>
          </w:p>
        </w:tc>
      </w:tr>
      <w:tr w:rsidR="009D6247" w14:paraId="54055B38" w14:textId="77777777">
        <w:trPr>
          <w:trHeight w:val="278"/>
        </w:trPr>
        <w:tc>
          <w:tcPr>
            <w:tcW w:w="1129" w:type="dxa"/>
            <w:tcBorders>
              <w:top w:val="nil"/>
              <w:left w:val="single" w:sz="4" w:space="0" w:color="auto"/>
              <w:bottom w:val="single" w:sz="4" w:space="0" w:color="auto"/>
              <w:right w:val="single" w:sz="4" w:space="0" w:color="auto"/>
            </w:tcBorders>
            <w:vAlign w:val="center"/>
          </w:tcPr>
          <w:p w14:paraId="7BFE9FB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7241DAB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系统测试策略与方法</w:t>
            </w:r>
          </w:p>
        </w:tc>
        <w:tc>
          <w:tcPr>
            <w:tcW w:w="1418" w:type="dxa"/>
            <w:tcBorders>
              <w:top w:val="nil"/>
              <w:left w:val="nil"/>
              <w:bottom w:val="single" w:sz="4" w:space="0" w:color="auto"/>
              <w:right w:val="single" w:sz="4" w:space="0" w:color="auto"/>
            </w:tcBorders>
            <w:vAlign w:val="center"/>
          </w:tcPr>
          <w:p w14:paraId="637070F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6BAB003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1A33E5D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r>
      <w:tr w:rsidR="009D6247" w14:paraId="7E4B1E03" w14:textId="77777777">
        <w:trPr>
          <w:trHeight w:val="278"/>
        </w:trPr>
        <w:tc>
          <w:tcPr>
            <w:tcW w:w="1129" w:type="dxa"/>
            <w:tcBorders>
              <w:top w:val="nil"/>
              <w:left w:val="single" w:sz="4" w:space="0" w:color="auto"/>
              <w:bottom w:val="single" w:sz="4" w:space="0" w:color="auto"/>
              <w:right w:val="single" w:sz="4" w:space="0" w:color="auto"/>
            </w:tcBorders>
            <w:vAlign w:val="center"/>
          </w:tcPr>
          <w:p w14:paraId="6C8965A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6E0ECB7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质量保障措施</w:t>
            </w:r>
          </w:p>
        </w:tc>
        <w:tc>
          <w:tcPr>
            <w:tcW w:w="1418" w:type="dxa"/>
            <w:tcBorders>
              <w:top w:val="nil"/>
              <w:left w:val="nil"/>
              <w:bottom w:val="single" w:sz="4" w:space="0" w:color="auto"/>
              <w:right w:val="single" w:sz="4" w:space="0" w:color="auto"/>
            </w:tcBorders>
            <w:vAlign w:val="center"/>
          </w:tcPr>
          <w:p w14:paraId="48A01C1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4162C7C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05969E7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r>
      <w:tr w:rsidR="009D6247" w14:paraId="74F73B8D" w14:textId="77777777">
        <w:trPr>
          <w:trHeight w:val="278"/>
        </w:trPr>
        <w:tc>
          <w:tcPr>
            <w:tcW w:w="1129" w:type="dxa"/>
            <w:tcBorders>
              <w:top w:val="nil"/>
              <w:left w:val="single" w:sz="4" w:space="0" w:color="auto"/>
              <w:bottom w:val="single" w:sz="4" w:space="0" w:color="auto"/>
              <w:right w:val="single" w:sz="4" w:space="0" w:color="auto"/>
            </w:tcBorders>
            <w:vAlign w:val="center"/>
          </w:tcPr>
          <w:p w14:paraId="22CB5BE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三</w:t>
            </w:r>
          </w:p>
        </w:tc>
        <w:tc>
          <w:tcPr>
            <w:tcW w:w="3685" w:type="dxa"/>
            <w:tcBorders>
              <w:top w:val="nil"/>
              <w:left w:val="nil"/>
              <w:bottom w:val="single" w:sz="4" w:space="0" w:color="auto"/>
              <w:right w:val="single" w:sz="4" w:space="0" w:color="auto"/>
            </w:tcBorders>
            <w:vAlign w:val="center"/>
          </w:tcPr>
          <w:p w14:paraId="6E91FF8A"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w:t>
            </w:r>
            <w:proofErr w:type="gramStart"/>
            <w:r>
              <w:rPr>
                <w:rFonts w:eastAsia="微软雅黑"/>
                <w:color w:val="000000"/>
                <w:kern w:val="0"/>
                <w:sz w:val="20"/>
                <w:szCs w:val="20"/>
              </w:rPr>
              <w:t>端部署</w:t>
            </w:r>
            <w:proofErr w:type="gramEnd"/>
          </w:p>
        </w:tc>
        <w:tc>
          <w:tcPr>
            <w:tcW w:w="1418" w:type="dxa"/>
            <w:tcBorders>
              <w:top w:val="nil"/>
              <w:left w:val="nil"/>
              <w:bottom w:val="single" w:sz="4" w:space="0" w:color="auto"/>
              <w:right w:val="single" w:sz="4" w:space="0" w:color="auto"/>
            </w:tcBorders>
            <w:noWrap/>
            <w:vAlign w:val="center"/>
          </w:tcPr>
          <w:p w14:paraId="720541A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4EB55D1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1EC1341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300</w:t>
            </w:r>
          </w:p>
        </w:tc>
      </w:tr>
      <w:tr w:rsidR="009D6247" w14:paraId="642C7C31" w14:textId="77777777">
        <w:trPr>
          <w:trHeight w:val="278"/>
        </w:trPr>
        <w:tc>
          <w:tcPr>
            <w:tcW w:w="1129" w:type="dxa"/>
            <w:tcBorders>
              <w:top w:val="nil"/>
              <w:left w:val="single" w:sz="4" w:space="0" w:color="auto"/>
              <w:bottom w:val="single" w:sz="4" w:space="0" w:color="auto"/>
              <w:right w:val="single" w:sz="4" w:space="0" w:color="auto"/>
            </w:tcBorders>
            <w:vAlign w:val="center"/>
          </w:tcPr>
          <w:p w14:paraId="4BB4861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6788C930"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移动端地图服务调用开发</w:t>
            </w:r>
          </w:p>
        </w:tc>
        <w:tc>
          <w:tcPr>
            <w:tcW w:w="1418" w:type="dxa"/>
            <w:tcBorders>
              <w:top w:val="nil"/>
              <w:left w:val="nil"/>
              <w:bottom w:val="single" w:sz="4" w:space="0" w:color="auto"/>
              <w:right w:val="single" w:sz="4" w:space="0" w:color="auto"/>
            </w:tcBorders>
            <w:vAlign w:val="center"/>
          </w:tcPr>
          <w:p w14:paraId="059B366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c>
          <w:tcPr>
            <w:tcW w:w="993" w:type="dxa"/>
            <w:tcBorders>
              <w:top w:val="nil"/>
              <w:left w:val="nil"/>
              <w:bottom w:val="single" w:sz="4" w:space="0" w:color="auto"/>
              <w:right w:val="single" w:sz="4" w:space="0" w:color="auto"/>
            </w:tcBorders>
            <w:noWrap/>
            <w:vAlign w:val="center"/>
          </w:tcPr>
          <w:p w14:paraId="2E8363A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019249F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40</w:t>
            </w:r>
          </w:p>
        </w:tc>
      </w:tr>
      <w:tr w:rsidR="009D6247" w14:paraId="643BFE8B" w14:textId="77777777">
        <w:trPr>
          <w:trHeight w:val="278"/>
        </w:trPr>
        <w:tc>
          <w:tcPr>
            <w:tcW w:w="1129" w:type="dxa"/>
            <w:tcBorders>
              <w:top w:val="nil"/>
              <w:left w:val="single" w:sz="4" w:space="0" w:color="auto"/>
              <w:bottom w:val="single" w:sz="4" w:space="0" w:color="auto"/>
              <w:right w:val="single" w:sz="4" w:space="0" w:color="auto"/>
            </w:tcBorders>
            <w:vAlign w:val="center"/>
          </w:tcPr>
          <w:p w14:paraId="19A5607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78733D9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服务调用架构设计</w:t>
            </w:r>
          </w:p>
        </w:tc>
        <w:tc>
          <w:tcPr>
            <w:tcW w:w="1418" w:type="dxa"/>
            <w:tcBorders>
              <w:top w:val="nil"/>
              <w:left w:val="nil"/>
              <w:bottom w:val="single" w:sz="4" w:space="0" w:color="auto"/>
              <w:right w:val="single" w:sz="4" w:space="0" w:color="auto"/>
            </w:tcBorders>
            <w:vAlign w:val="center"/>
          </w:tcPr>
          <w:p w14:paraId="780E2A0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526E876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754E9F2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5D5AF15A" w14:textId="77777777">
        <w:trPr>
          <w:trHeight w:val="278"/>
        </w:trPr>
        <w:tc>
          <w:tcPr>
            <w:tcW w:w="1129" w:type="dxa"/>
            <w:tcBorders>
              <w:top w:val="nil"/>
              <w:left w:val="single" w:sz="4" w:space="0" w:color="auto"/>
              <w:bottom w:val="single" w:sz="4" w:space="0" w:color="auto"/>
              <w:right w:val="single" w:sz="4" w:space="0" w:color="auto"/>
            </w:tcBorders>
            <w:vAlign w:val="center"/>
          </w:tcPr>
          <w:p w14:paraId="6CA10C0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7956B00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服务性能优化</w:t>
            </w:r>
          </w:p>
        </w:tc>
        <w:tc>
          <w:tcPr>
            <w:tcW w:w="1418" w:type="dxa"/>
            <w:tcBorders>
              <w:top w:val="nil"/>
              <w:left w:val="nil"/>
              <w:bottom w:val="single" w:sz="4" w:space="0" w:color="auto"/>
              <w:right w:val="single" w:sz="4" w:space="0" w:color="auto"/>
            </w:tcBorders>
            <w:vAlign w:val="center"/>
          </w:tcPr>
          <w:p w14:paraId="0DAC980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314FF12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62E3EF2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3EFB04C9" w14:textId="77777777">
        <w:trPr>
          <w:trHeight w:val="278"/>
        </w:trPr>
        <w:tc>
          <w:tcPr>
            <w:tcW w:w="1129" w:type="dxa"/>
            <w:tcBorders>
              <w:top w:val="nil"/>
              <w:left w:val="single" w:sz="4" w:space="0" w:color="auto"/>
              <w:bottom w:val="single" w:sz="4" w:space="0" w:color="auto"/>
              <w:right w:val="single" w:sz="4" w:space="0" w:color="auto"/>
            </w:tcBorders>
            <w:vAlign w:val="center"/>
          </w:tcPr>
          <w:p w14:paraId="04E9F46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1E519358"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移动端地图功能开发</w:t>
            </w:r>
          </w:p>
        </w:tc>
        <w:tc>
          <w:tcPr>
            <w:tcW w:w="1418" w:type="dxa"/>
            <w:tcBorders>
              <w:top w:val="nil"/>
              <w:left w:val="nil"/>
              <w:bottom w:val="single" w:sz="4" w:space="0" w:color="auto"/>
              <w:right w:val="single" w:sz="4" w:space="0" w:color="auto"/>
            </w:tcBorders>
            <w:noWrap/>
            <w:vAlign w:val="center"/>
          </w:tcPr>
          <w:p w14:paraId="3A8E69D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80</w:t>
            </w:r>
          </w:p>
        </w:tc>
        <w:tc>
          <w:tcPr>
            <w:tcW w:w="993" w:type="dxa"/>
            <w:tcBorders>
              <w:top w:val="nil"/>
              <w:left w:val="nil"/>
              <w:bottom w:val="single" w:sz="4" w:space="0" w:color="auto"/>
              <w:right w:val="single" w:sz="4" w:space="0" w:color="auto"/>
            </w:tcBorders>
            <w:noWrap/>
            <w:vAlign w:val="center"/>
          </w:tcPr>
          <w:p w14:paraId="047F32E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1ED07A9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160</w:t>
            </w:r>
          </w:p>
        </w:tc>
      </w:tr>
      <w:tr w:rsidR="009D6247" w14:paraId="5CF4E968" w14:textId="77777777">
        <w:trPr>
          <w:trHeight w:val="278"/>
        </w:trPr>
        <w:tc>
          <w:tcPr>
            <w:tcW w:w="1129" w:type="dxa"/>
            <w:tcBorders>
              <w:top w:val="nil"/>
              <w:left w:val="single" w:sz="4" w:space="0" w:color="auto"/>
              <w:bottom w:val="single" w:sz="4" w:space="0" w:color="auto"/>
              <w:right w:val="single" w:sz="4" w:space="0" w:color="auto"/>
            </w:tcBorders>
            <w:vAlign w:val="center"/>
          </w:tcPr>
          <w:p w14:paraId="3EF3736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1C9E1A5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注册登录模块</w:t>
            </w:r>
          </w:p>
        </w:tc>
        <w:tc>
          <w:tcPr>
            <w:tcW w:w="1418" w:type="dxa"/>
            <w:tcBorders>
              <w:top w:val="nil"/>
              <w:left w:val="nil"/>
              <w:bottom w:val="single" w:sz="4" w:space="0" w:color="auto"/>
              <w:right w:val="single" w:sz="4" w:space="0" w:color="auto"/>
            </w:tcBorders>
            <w:vAlign w:val="center"/>
          </w:tcPr>
          <w:p w14:paraId="78656E1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63D7D8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6005E37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264432AD" w14:textId="77777777">
        <w:trPr>
          <w:trHeight w:val="278"/>
        </w:trPr>
        <w:tc>
          <w:tcPr>
            <w:tcW w:w="1129" w:type="dxa"/>
            <w:tcBorders>
              <w:top w:val="nil"/>
              <w:left w:val="single" w:sz="4" w:space="0" w:color="auto"/>
              <w:bottom w:val="single" w:sz="4" w:space="0" w:color="auto"/>
              <w:right w:val="single" w:sz="4" w:space="0" w:color="auto"/>
            </w:tcBorders>
            <w:vAlign w:val="center"/>
          </w:tcPr>
          <w:p w14:paraId="3AAB210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522013F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基础地图功能</w:t>
            </w:r>
          </w:p>
        </w:tc>
        <w:tc>
          <w:tcPr>
            <w:tcW w:w="1418" w:type="dxa"/>
            <w:tcBorders>
              <w:top w:val="nil"/>
              <w:left w:val="nil"/>
              <w:bottom w:val="single" w:sz="4" w:space="0" w:color="auto"/>
              <w:right w:val="single" w:sz="4" w:space="0" w:color="auto"/>
            </w:tcBorders>
            <w:vAlign w:val="center"/>
          </w:tcPr>
          <w:p w14:paraId="33AACA9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3A29DC5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72F7C4C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63ACE5FF" w14:textId="77777777">
        <w:trPr>
          <w:trHeight w:val="278"/>
        </w:trPr>
        <w:tc>
          <w:tcPr>
            <w:tcW w:w="1129" w:type="dxa"/>
            <w:tcBorders>
              <w:top w:val="nil"/>
              <w:left w:val="single" w:sz="4" w:space="0" w:color="auto"/>
              <w:bottom w:val="single" w:sz="4" w:space="0" w:color="auto"/>
              <w:right w:val="single" w:sz="4" w:space="0" w:color="auto"/>
            </w:tcBorders>
            <w:vAlign w:val="center"/>
          </w:tcPr>
          <w:p w14:paraId="2158D56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680010A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专题地图模块</w:t>
            </w:r>
          </w:p>
        </w:tc>
        <w:tc>
          <w:tcPr>
            <w:tcW w:w="1418" w:type="dxa"/>
            <w:tcBorders>
              <w:top w:val="nil"/>
              <w:left w:val="nil"/>
              <w:bottom w:val="single" w:sz="4" w:space="0" w:color="auto"/>
              <w:right w:val="single" w:sz="4" w:space="0" w:color="auto"/>
            </w:tcBorders>
            <w:vAlign w:val="center"/>
          </w:tcPr>
          <w:p w14:paraId="658CE6D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981653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2415641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4B7D0D4D" w14:textId="77777777">
        <w:trPr>
          <w:trHeight w:val="278"/>
        </w:trPr>
        <w:tc>
          <w:tcPr>
            <w:tcW w:w="1129" w:type="dxa"/>
            <w:tcBorders>
              <w:top w:val="nil"/>
              <w:left w:val="single" w:sz="4" w:space="0" w:color="auto"/>
              <w:bottom w:val="single" w:sz="4" w:space="0" w:color="auto"/>
              <w:right w:val="single" w:sz="4" w:space="0" w:color="auto"/>
            </w:tcBorders>
            <w:vAlign w:val="center"/>
          </w:tcPr>
          <w:p w14:paraId="7B00513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56385BD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地图工具集</w:t>
            </w:r>
          </w:p>
        </w:tc>
        <w:tc>
          <w:tcPr>
            <w:tcW w:w="1418" w:type="dxa"/>
            <w:tcBorders>
              <w:top w:val="nil"/>
              <w:left w:val="nil"/>
              <w:bottom w:val="single" w:sz="4" w:space="0" w:color="auto"/>
              <w:right w:val="single" w:sz="4" w:space="0" w:color="auto"/>
            </w:tcBorders>
            <w:vAlign w:val="center"/>
          </w:tcPr>
          <w:p w14:paraId="4B27E4B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547D9D9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721284C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17DDEC9D" w14:textId="77777777">
        <w:trPr>
          <w:trHeight w:val="278"/>
        </w:trPr>
        <w:tc>
          <w:tcPr>
            <w:tcW w:w="1129" w:type="dxa"/>
            <w:tcBorders>
              <w:top w:val="nil"/>
              <w:left w:val="single" w:sz="4" w:space="0" w:color="auto"/>
              <w:bottom w:val="single" w:sz="4" w:space="0" w:color="auto"/>
              <w:right w:val="single" w:sz="4" w:space="0" w:color="auto"/>
            </w:tcBorders>
            <w:vAlign w:val="center"/>
          </w:tcPr>
          <w:p w14:paraId="17742D9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5F060C4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地图标</w:t>
            </w:r>
            <w:proofErr w:type="gramStart"/>
            <w:r>
              <w:rPr>
                <w:rFonts w:eastAsia="微软雅黑"/>
                <w:color w:val="000000"/>
                <w:kern w:val="0"/>
                <w:sz w:val="20"/>
                <w:szCs w:val="20"/>
              </w:rPr>
              <w:t>绘系统</w:t>
            </w:r>
            <w:proofErr w:type="gramEnd"/>
          </w:p>
        </w:tc>
        <w:tc>
          <w:tcPr>
            <w:tcW w:w="1418" w:type="dxa"/>
            <w:tcBorders>
              <w:top w:val="nil"/>
              <w:left w:val="nil"/>
              <w:bottom w:val="single" w:sz="4" w:space="0" w:color="auto"/>
              <w:right w:val="single" w:sz="4" w:space="0" w:color="auto"/>
            </w:tcBorders>
            <w:vAlign w:val="center"/>
          </w:tcPr>
          <w:p w14:paraId="061163B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42A791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4C73F72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6BD1D0A1" w14:textId="77777777">
        <w:trPr>
          <w:trHeight w:val="278"/>
        </w:trPr>
        <w:tc>
          <w:tcPr>
            <w:tcW w:w="1129" w:type="dxa"/>
            <w:tcBorders>
              <w:top w:val="nil"/>
              <w:left w:val="single" w:sz="4" w:space="0" w:color="auto"/>
              <w:bottom w:val="single" w:sz="4" w:space="0" w:color="auto"/>
              <w:right w:val="single" w:sz="4" w:space="0" w:color="auto"/>
            </w:tcBorders>
            <w:vAlign w:val="center"/>
          </w:tcPr>
          <w:p w14:paraId="37CAFB2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w:t>
            </w:r>
          </w:p>
        </w:tc>
        <w:tc>
          <w:tcPr>
            <w:tcW w:w="3685" w:type="dxa"/>
            <w:tcBorders>
              <w:top w:val="nil"/>
              <w:left w:val="nil"/>
              <w:bottom w:val="single" w:sz="4" w:space="0" w:color="auto"/>
              <w:right w:val="single" w:sz="4" w:space="0" w:color="auto"/>
            </w:tcBorders>
            <w:vAlign w:val="center"/>
          </w:tcPr>
          <w:p w14:paraId="0112093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定位与轨迹管理</w:t>
            </w:r>
          </w:p>
        </w:tc>
        <w:tc>
          <w:tcPr>
            <w:tcW w:w="1418" w:type="dxa"/>
            <w:tcBorders>
              <w:top w:val="nil"/>
              <w:left w:val="nil"/>
              <w:bottom w:val="single" w:sz="4" w:space="0" w:color="auto"/>
              <w:right w:val="single" w:sz="4" w:space="0" w:color="auto"/>
            </w:tcBorders>
            <w:vAlign w:val="center"/>
          </w:tcPr>
          <w:p w14:paraId="2BF975F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1C2ED0B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4B0A790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28784D25" w14:textId="77777777">
        <w:trPr>
          <w:trHeight w:val="278"/>
        </w:trPr>
        <w:tc>
          <w:tcPr>
            <w:tcW w:w="1129" w:type="dxa"/>
            <w:tcBorders>
              <w:top w:val="nil"/>
              <w:left w:val="single" w:sz="4" w:space="0" w:color="auto"/>
              <w:bottom w:val="single" w:sz="4" w:space="0" w:color="auto"/>
              <w:right w:val="single" w:sz="4" w:space="0" w:color="auto"/>
            </w:tcBorders>
            <w:vAlign w:val="center"/>
          </w:tcPr>
          <w:p w14:paraId="6B3D92C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7</w:t>
            </w:r>
          </w:p>
        </w:tc>
        <w:tc>
          <w:tcPr>
            <w:tcW w:w="3685" w:type="dxa"/>
            <w:tcBorders>
              <w:top w:val="nil"/>
              <w:left w:val="nil"/>
              <w:bottom w:val="single" w:sz="4" w:space="0" w:color="auto"/>
              <w:right w:val="single" w:sz="4" w:space="0" w:color="auto"/>
            </w:tcBorders>
            <w:vAlign w:val="center"/>
          </w:tcPr>
          <w:p w14:paraId="34355B9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个人中心模块</w:t>
            </w:r>
          </w:p>
        </w:tc>
        <w:tc>
          <w:tcPr>
            <w:tcW w:w="1418" w:type="dxa"/>
            <w:tcBorders>
              <w:top w:val="nil"/>
              <w:left w:val="nil"/>
              <w:bottom w:val="single" w:sz="4" w:space="0" w:color="auto"/>
              <w:right w:val="single" w:sz="4" w:space="0" w:color="auto"/>
            </w:tcBorders>
            <w:vAlign w:val="center"/>
          </w:tcPr>
          <w:p w14:paraId="7E06EA8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A60D60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1FFF840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162F18AB" w14:textId="77777777">
        <w:trPr>
          <w:trHeight w:val="278"/>
        </w:trPr>
        <w:tc>
          <w:tcPr>
            <w:tcW w:w="1129" w:type="dxa"/>
            <w:tcBorders>
              <w:top w:val="nil"/>
              <w:left w:val="single" w:sz="4" w:space="0" w:color="auto"/>
              <w:bottom w:val="single" w:sz="4" w:space="0" w:color="auto"/>
              <w:right w:val="single" w:sz="4" w:space="0" w:color="auto"/>
            </w:tcBorders>
            <w:vAlign w:val="center"/>
          </w:tcPr>
          <w:p w14:paraId="2A34470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lastRenderedPageBreak/>
              <w:t>8</w:t>
            </w:r>
          </w:p>
        </w:tc>
        <w:tc>
          <w:tcPr>
            <w:tcW w:w="3685" w:type="dxa"/>
            <w:tcBorders>
              <w:top w:val="nil"/>
              <w:left w:val="nil"/>
              <w:bottom w:val="single" w:sz="4" w:space="0" w:color="auto"/>
              <w:right w:val="single" w:sz="4" w:space="0" w:color="auto"/>
            </w:tcBorders>
            <w:vAlign w:val="center"/>
          </w:tcPr>
          <w:p w14:paraId="3296A9E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系统配置扩展</w:t>
            </w:r>
          </w:p>
        </w:tc>
        <w:tc>
          <w:tcPr>
            <w:tcW w:w="1418" w:type="dxa"/>
            <w:tcBorders>
              <w:top w:val="nil"/>
              <w:left w:val="nil"/>
              <w:bottom w:val="single" w:sz="4" w:space="0" w:color="auto"/>
              <w:right w:val="single" w:sz="4" w:space="0" w:color="auto"/>
            </w:tcBorders>
            <w:vAlign w:val="center"/>
          </w:tcPr>
          <w:p w14:paraId="5901814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29CA342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4D3F731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7FE95366" w14:textId="77777777">
        <w:trPr>
          <w:trHeight w:val="278"/>
        </w:trPr>
        <w:tc>
          <w:tcPr>
            <w:tcW w:w="1129" w:type="dxa"/>
            <w:tcBorders>
              <w:top w:val="nil"/>
              <w:left w:val="single" w:sz="4" w:space="0" w:color="auto"/>
              <w:bottom w:val="single" w:sz="4" w:space="0" w:color="auto"/>
              <w:right w:val="single" w:sz="4" w:space="0" w:color="auto"/>
            </w:tcBorders>
            <w:vAlign w:val="center"/>
          </w:tcPr>
          <w:p w14:paraId="27D20D6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058BB26"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内外部接口设计</w:t>
            </w:r>
          </w:p>
        </w:tc>
        <w:tc>
          <w:tcPr>
            <w:tcW w:w="1418" w:type="dxa"/>
            <w:tcBorders>
              <w:top w:val="nil"/>
              <w:left w:val="nil"/>
              <w:bottom w:val="single" w:sz="4" w:space="0" w:color="auto"/>
              <w:right w:val="single" w:sz="4" w:space="0" w:color="auto"/>
            </w:tcBorders>
            <w:noWrap/>
            <w:vAlign w:val="center"/>
          </w:tcPr>
          <w:p w14:paraId="27108A6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50</w:t>
            </w:r>
          </w:p>
        </w:tc>
        <w:tc>
          <w:tcPr>
            <w:tcW w:w="993" w:type="dxa"/>
            <w:tcBorders>
              <w:top w:val="nil"/>
              <w:left w:val="nil"/>
              <w:bottom w:val="single" w:sz="4" w:space="0" w:color="auto"/>
              <w:right w:val="single" w:sz="4" w:space="0" w:color="auto"/>
            </w:tcBorders>
            <w:noWrap/>
            <w:vAlign w:val="center"/>
          </w:tcPr>
          <w:p w14:paraId="4099827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5C2E867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100</w:t>
            </w:r>
          </w:p>
        </w:tc>
      </w:tr>
      <w:tr w:rsidR="009D6247" w14:paraId="78C1C272" w14:textId="77777777">
        <w:trPr>
          <w:trHeight w:val="278"/>
        </w:trPr>
        <w:tc>
          <w:tcPr>
            <w:tcW w:w="1129" w:type="dxa"/>
            <w:tcBorders>
              <w:top w:val="nil"/>
              <w:left w:val="single" w:sz="4" w:space="0" w:color="auto"/>
              <w:bottom w:val="single" w:sz="4" w:space="0" w:color="auto"/>
              <w:right w:val="single" w:sz="4" w:space="0" w:color="auto"/>
            </w:tcBorders>
            <w:vAlign w:val="center"/>
          </w:tcPr>
          <w:p w14:paraId="35317DE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46B78E3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地图服务接口</w:t>
            </w:r>
          </w:p>
        </w:tc>
        <w:tc>
          <w:tcPr>
            <w:tcW w:w="1418" w:type="dxa"/>
            <w:tcBorders>
              <w:top w:val="nil"/>
              <w:left w:val="nil"/>
              <w:bottom w:val="single" w:sz="4" w:space="0" w:color="auto"/>
              <w:right w:val="single" w:sz="4" w:space="0" w:color="auto"/>
            </w:tcBorders>
            <w:vAlign w:val="center"/>
          </w:tcPr>
          <w:p w14:paraId="0AD692A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4C56BA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04C0EFF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4A8D7BA3" w14:textId="77777777">
        <w:trPr>
          <w:trHeight w:val="278"/>
        </w:trPr>
        <w:tc>
          <w:tcPr>
            <w:tcW w:w="1129" w:type="dxa"/>
            <w:tcBorders>
              <w:top w:val="nil"/>
              <w:left w:val="single" w:sz="4" w:space="0" w:color="auto"/>
              <w:bottom w:val="single" w:sz="4" w:space="0" w:color="auto"/>
              <w:right w:val="single" w:sz="4" w:space="0" w:color="auto"/>
            </w:tcBorders>
            <w:vAlign w:val="center"/>
          </w:tcPr>
          <w:p w14:paraId="3C4D7DB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03DC70F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信息查询服务接口</w:t>
            </w:r>
          </w:p>
        </w:tc>
        <w:tc>
          <w:tcPr>
            <w:tcW w:w="1418" w:type="dxa"/>
            <w:tcBorders>
              <w:top w:val="nil"/>
              <w:left w:val="nil"/>
              <w:bottom w:val="single" w:sz="4" w:space="0" w:color="auto"/>
              <w:right w:val="single" w:sz="4" w:space="0" w:color="auto"/>
            </w:tcBorders>
            <w:vAlign w:val="center"/>
          </w:tcPr>
          <w:p w14:paraId="3AE71A1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EDF993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73060F7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04C70745" w14:textId="77777777">
        <w:trPr>
          <w:trHeight w:val="278"/>
        </w:trPr>
        <w:tc>
          <w:tcPr>
            <w:tcW w:w="1129" w:type="dxa"/>
            <w:tcBorders>
              <w:top w:val="nil"/>
              <w:left w:val="single" w:sz="4" w:space="0" w:color="auto"/>
              <w:bottom w:val="single" w:sz="4" w:space="0" w:color="auto"/>
              <w:right w:val="single" w:sz="4" w:space="0" w:color="auto"/>
            </w:tcBorders>
            <w:vAlign w:val="center"/>
          </w:tcPr>
          <w:p w14:paraId="30CD09D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44FF269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统计分析服务接口</w:t>
            </w:r>
          </w:p>
        </w:tc>
        <w:tc>
          <w:tcPr>
            <w:tcW w:w="1418" w:type="dxa"/>
            <w:tcBorders>
              <w:top w:val="nil"/>
              <w:left w:val="nil"/>
              <w:bottom w:val="single" w:sz="4" w:space="0" w:color="auto"/>
              <w:right w:val="single" w:sz="4" w:space="0" w:color="auto"/>
            </w:tcBorders>
            <w:vAlign w:val="center"/>
          </w:tcPr>
          <w:p w14:paraId="0B79470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6A5AF6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5D46EB8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623C28DF" w14:textId="77777777">
        <w:trPr>
          <w:trHeight w:val="278"/>
        </w:trPr>
        <w:tc>
          <w:tcPr>
            <w:tcW w:w="1129" w:type="dxa"/>
            <w:tcBorders>
              <w:top w:val="nil"/>
              <w:left w:val="single" w:sz="4" w:space="0" w:color="auto"/>
              <w:bottom w:val="single" w:sz="4" w:space="0" w:color="auto"/>
              <w:right w:val="single" w:sz="4" w:space="0" w:color="auto"/>
            </w:tcBorders>
            <w:vAlign w:val="center"/>
          </w:tcPr>
          <w:p w14:paraId="626E986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47D9024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业务功能服务接口</w:t>
            </w:r>
          </w:p>
        </w:tc>
        <w:tc>
          <w:tcPr>
            <w:tcW w:w="1418" w:type="dxa"/>
            <w:tcBorders>
              <w:top w:val="nil"/>
              <w:left w:val="nil"/>
              <w:bottom w:val="single" w:sz="4" w:space="0" w:color="auto"/>
              <w:right w:val="single" w:sz="4" w:space="0" w:color="auto"/>
            </w:tcBorders>
            <w:vAlign w:val="center"/>
          </w:tcPr>
          <w:p w14:paraId="6B384DD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A0FA70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75874A5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51AC8328" w14:textId="77777777">
        <w:trPr>
          <w:trHeight w:val="278"/>
        </w:trPr>
        <w:tc>
          <w:tcPr>
            <w:tcW w:w="1129" w:type="dxa"/>
            <w:tcBorders>
              <w:top w:val="nil"/>
              <w:left w:val="single" w:sz="4" w:space="0" w:color="auto"/>
              <w:bottom w:val="single" w:sz="4" w:space="0" w:color="auto"/>
              <w:right w:val="single" w:sz="4" w:space="0" w:color="auto"/>
            </w:tcBorders>
            <w:vAlign w:val="center"/>
          </w:tcPr>
          <w:p w14:paraId="38F8EC9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409A620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用户相关服务接口</w:t>
            </w:r>
          </w:p>
        </w:tc>
        <w:tc>
          <w:tcPr>
            <w:tcW w:w="1418" w:type="dxa"/>
            <w:tcBorders>
              <w:top w:val="nil"/>
              <w:left w:val="nil"/>
              <w:bottom w:val="single" w:sz="4" w:space="0" w:color="auto"/>
              <w:right w:val="single" w:sz="4" w:space="0" w:color="auto"/>
            </w:tcBorders>
            <w:vAlign w:val="center"/>
          </w:tcPr>
          <w:p w14:paraId="7DAFB7A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592661D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3083F72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2EAA1546" w14:textId="77777777">
        <w:trPr>
          <w:trHeight w:val="278"/>
        </w:trPr>
        <w:tc>
          <w:tcPr>
            <w:tcW w:w="1129" w:type="dxa"/>
            <w:tcBorders>
              <w:top w:val="nil"/>
              <w:left w:val="single" w:sz="4" w:space="0" w:color="auto"/>
              <w:bottom w:val="single" w:sz="4" w:space="0" w:color="auto"/>
              <w:right w:val="single" w:sz="4" w:space="0" w:color="auto"/>
            </w:tcBorders>
            <w:vAlign w:val="center"/>
          </w:tcPr>
          <w:p w14:paraId="62306B0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四</w:t>
            </w:r>
          </w:p>
        </w:tc>
        <w:tc>
          <w:tcPr>
            <w:tcW w:w="3685" w:type="dxa"/>
            <w:tcBorders>
              <w:top w:val="nil"/>
              <w:left w:val="nil"/>
              <w:bottom w:val="single" w:sz="4" w:space="0" w:color="auto"/>
              <w:right w:val="single" w:sz="4" w:space="0" w:color="auto"/>
            </w:tcBorders>
            <w:vAlign w:val="center"/>
          </w:tcPr>
          <w:p w14:paraId="7686A8AE"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地名地址库</w:t>
            </w:r>
          </w:p>
        </w:tc>
        <w:tc>
          <w:tcPr>
            <w:tcW w:w="1418" w:type="dxa"/>
            <w:tcBorders>
              <w:top w:val="nil"/>
              <w:left w:val="nil"/>
              <w:bottom w:val="single" w:sz="4" w:space="0" w:color="auto"/>
              <w:right w:val="single" w:sz="4" w:space="0" w:color="auto"/>
            </w:tcBorders>
            <w:noWrap/>
            <w:vAlign w:val="center"/>
          </w:tcPr>
          <w:p w14:paraId="270223C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182474C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49A088B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92</w:t>
            </w:r>
          </w:p>
        </w:tc>
      </w:tr>
      <w:tr w:rsidR="009D6247" w14:paraId="1A01027B" w14:textId="77777777">
        <w:trPr>
          <w:trHeight w:val="278"/>
        </w:trPr>
        <w:tc>
          <w:tcPr>
            <w:tcW w:w="1129" w:type="dxa"/>
            <w:tcBorders>
              <w:top w:val="nil"/>
              <w:left w:val="single" w:sz="4" w:space="0" w:color="auto"/>
              <w:bottom w:val="single" w:sz="4" w:space="0" w:color="auto"/>
              <w:right w:val="single" w:sz="4" w:space="0" w:color="auto"/>
            </w:tcBorders>
            <w:vAlign w:val="center"/>
          </w:tcPr>
          <w:p w14:paraId="4DFEDFC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5DB4B07"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地名地址</w:t>
            </w:r>
            <w:proofErr w:type="gramStart"/>
            <w:r>
              <w:rPr>
                <w:rFonts w:eastAsia="微软雅黑"/>
                <w:color w:val="000000"/>
                <w:kern w:val="0"/>
                <w:sz w:val="20"/>
                <w:szCs w:val="20"/>
              </w:rPr>
              <w:t>库服务</w:t>
            </w:r>
            <w:proofErr w:type="gramEnd"/>
            <w:r>
              <w:rPr>
                <w:rFonts w:eastAsia="微软雅黑"/>
                <w:color w:val="000000"/>
                <w:kern w:val="0"/>
                <w:sz w:val="20"/>
                <w:szCs w:val="20"/>
              </w:rPr>
              <w:t>建设内容与优化设计</w:t>
            </w:r>
          </w:p>
        </w:tc>
        <w:tc>
          <w:tcPr>
            <w:tcW w:w="1418" w:type="dxa"/>
            <w:tcBorders>
              <w:top w:val="nil"/>
              <w:left w:val="nil"/>
              <w:bottom w:val="single" w:sz="4" w:space="0" w:color="auto"/>
              <w:right w:val="single" w:sz="4" w:space="0" w:color="auto"/>
            </w:tcBorders>
            <w:vAlign w:val="center"/>
          </w:tcPr>
          <w:p w14:paraId="08DA29C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34828AA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0F0DA85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4132E594" w14:textId="77777777">
        <w:trPr>
          <w:trHeight w:val="278"/>
        </w:trPr>
        <w:tc>
          <w:tcPr>
            <w:tcW w:w="1129" w:type="dxa"/>
            <w:tcBorders>
              <w:top w:val="nil"/>
              <w:left w:val="single" w:sz="4" w:space="0" w:color="auto"/>
              <w:bottom w:val="single" w:sz="4" w:space="0" w:color="auto"/>
              <w:right w:val="single" w:sz="4" w:space="0" w:color="auto"/>
            </w:tcBorders>
            <w:vAlign w:val="center"/>
          </w:tcPr>
          <w:p w14:paraId="33C8E47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CF1F436"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三库融合架构设计</w:t>
            </w:r>
          </w:p>
        </w:tc>
        <w:tc>
          <w:tcPr>
            <w:tcW w:w="1418" w:type="dxa"/>
            <w:tcBorders>
              <w:top w:val="nil"/>
              <w:left w:val="nil"/>
              <w:bottom w:val="single" w:sz="4" w:space="0" w:color="auto"/>
              <w:right w:val="single" w:sz="4" w:space="0" w:color="auto"/>
            </w:tcBorders>
            <w:noWrap/>
            <w:vAlign w:val="center"/>
          </w:tcPr>
          <w:p w14:paraId="293297E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14FB56E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0941ED2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04AB227F" w14:textId="77777777">
        <w:trPr>
          <w:trHeight w:val="278"/>
        </w:trPr>
        <w:tc>
          <w:tcPr>
            <w:tcW w:w="1129" w:type="dxa"/>
            <w:tcBorders>
              <w:top w:val="nil"/>
              <w:left w:val="single" w:sz="4" w:space="0" w:color="auto"/>
              <w:bottom w:val="single" w:sz="4" w:space="0" w:color="auto"/>
              <w:right w:val="single" w:sz="4" w:space="0" w:color="auto"/>
            </w:tcBorders>
            <w:vAlign w:val="center"/>
          </w:tcPr>
          <w:p w14:paraId="589E296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6A6DE3C"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去人地址精准映射</w:t>
            </w:r>
          </w:p>
        </w:tc>
        <w:tc>
          <w:tcPr>
            <w:tcW w:w="1418" w:type="dxa"/>
            <w:tcBorders>
              <w:top w:val="nil"/>
              <w:left w:val="nil"/>
              <w:bottom w:val="single" w:sz="4" w:space="0" w:color="auto"/>
              <w:right w:val="single" w:sz="4" w:space="0" w:color="auto"/>
            </w:tcBorders>
            <w:noWrap/>
            <w:vAlign w:val="center"/>
          </w:tcPr>
          <w:p w14:paraId="0AA875C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7BBAD57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499C1A5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2316975A" w14:textId="77777777">
        <w:trPr>
          <w:trHeight w:val="278"/>
        </w:trPr>
        <w:tc>
          <w:tcPr>
            <w:tcW w:w="1129" w:type="dxa"/>
            <w:tcBorders>
              <w:top w:val="nil"/>
              <w:left w:val="single" w:sz="4" w:space="0" w:color="auto"/>
              <w:bottom w:val="single" w:sz="4" w:space="0" w:color="auto"/>
              <w:right w:val="single" w:sz="4" w:space="0" w:color="auto"/>
            </w:tcBorders>
            <w:vAlign w:val="center"/>
          </w:tcPr>
          <w:p w14:paraId="3457200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D7487BC"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地理信息地图深度对接</w:t>
            </w:r>
          </w:p>
        </w:tc>
        <w:tc>
          <w:tcPr>
            <w:tcW w:w="1418" w:type="dxa"/>
            <w:tcBorders>
              <w:top w:val="nil"/>
              <w:left w:val="nil"/>
              <w:bottom w:val="single" w:sz="4" w:space="0" w:color="auto"/>
              <w:right w:val="single" w:sz="4" w:space="0" w:color="auto"/>
            </w:tcBorders>
            <w:noWrap/>
            <w:vAlign w:val="center"/>
          </w:tcPr>
          <w:p w14:paraId="4A87ECF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noWrap/>
            <w:vAlign w:val="center"/>
          </w:tcPr>
          <w:p w14:paraId="5B99DBD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38940F2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16</w:t>
            </w:r>
          </w:p>
        </w:tc>
      </w:tr>
      <w:tr w:rsidR="009D6247" w14:paraId="16C9B126" w14:textId="77777777">
        <w:trPr>
          <w:trHeight w:val="278"/>
        </w:trPr>
        <w:tc>
          <w:tcPr>
            <w:tcW w:w="1129" w:type="dxa"/>
            <w:tcBorders>
              <w:top w:val="nil"/>
              <w:left w:val="single" w:sz="4" w:space="0" w:color="auto"/>
              <w:bottom w:val="single" w:sz="4" w:space="0" w:color="auto"/>
              <w:right w:val="single" w:sz="4" w:space="0" w:color="auto"/>
            </w:tcBorders>
            <w:vAlign w:val="center"/>
          </w:tcPr>
          <w:p w14:paraId="34B90A0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五</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9C34A99"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动态更新与质量管控</w:t>
            </w:r>
          </w:p>
        </w:tc>
        <w:tc>
          <w:tcPr>
            <w:tcW w:w="1418" w:type="dxa"/>
            <w:tcBorders>
              <w:top w:val="nil"/>
              <w:left w:val="nil"/>
              <w:bottom w:val="single" w:sz="4" w:space="0" w:color="auto"/>
              <w:right w:val="single" w:sz="4" w:space="0" w:color="auto"/>
            </w:tcBorders>
            <w:noWrap/>
            <w:vAlign w:val="center"/>
          </w:tcPr>
          <w:p w14:paraId="14119A1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noWrap/>
            <w:vAlign w:val="center"/>
          </w:tcPr>
          <w:p w14:paraId="0250206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56F8831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16</w:t>
            </w:r>
          </w:p>
        </w:tc>
      </w:tr>
      <w:tr w:rsidR="009D6247" w14:paraId="7799AD3A" w14:textId="77777777">
        <w:trPr>
          <w:trHeight w:val="278"/>
        </w:trPr>
        <w:tc>
          <w:tcPr>
            <w:tcW w:w="1129" w:type="dxa"/>
            <w:tcBorders>
              <w:top w:val="nil"/>
              <w:left w:val="single" w:sz="4" w:space="0" w:color="auto"/>
              <w:bottom w:val="single" w:sz="4" w:space="0" w:color="auto"/>
              <w:right w:val="single" w:sz="4" w:space="0" w:color="auto"/>
            </w:tcBorders>
            <w:vAlign w:val="center"/>
          </w:tcPr>
          <w:p w14:paraId="529DB43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总计</w:t>
            </w:r>
          </w:p>
        </w:tc>
        <w:tc>
          <w:tcPr>
            <w:tcW w:w="3685" w:type="dxa"/>
            <w:tcBorders>
              <w:top w:val="nil"/>
              <w:left w:val="nil"/>
              <w:bottom w:val="single" w:sz="4" w:space="0" w:color="auto"/>
              <w:right w:val="single" w:sz="4" w:space="0" w:color="auto"/>
            </w:tcBorders>
            <w:vAlign w:val="center"/>
          </w:tcPr>
          <w:p w14:paraId="07180278"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目录链</w:t>
            </w:r>
          </w:p>
        </w:tc>
        <w:tc>
          <w:tcPr>
            <w:tcW w:w="1418" w:type="dxa"/>
            <w:tcBorders>
              <w:top w:val="nil"/>
              <w:left w:val="nil"/>
              <w:bottom w:val="single" w:sz="4" w:space="0" w:color="auto"/>
              <w:right w:val="single" w:sz="4" w:space="0" w:color="auto"/>
            </w:tcBorders>
            <w:noWrap/>
            <w:vAlign w:val="center"/>
          </w:tcPr>
          <w:p w14:paraId="3F23709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4DA21C4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5F23B31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980</w:t>
            </w:r>
          </w:p>
        </w:tc>
      </w:tr>
      <w:tr w:rsidR="009D6247" w14:paraId="648E095F" w14:textId="77777777">
        <w:trPr>
          <w:trHeight w:val="278"/>
        </w:trPr>
        <w:tc>
          <w:tcPr>
            <w:tcW w:w="1129" w:type="dxa"/>
            <w:tcBorders>
              <w:top w:val="nil"/>
              <w:left w:val="single" w:sz="4" w:space="0" w:color="auto"/>
              <w:bottom w:val="single" w:sz="4" w:space="0" w:color="auto"/>
              <w:right w:val="single" w:sz="4" w:space="0" w:color="auto"/>
            </w:tcBorders>
            <w:vAlign w:val="center"/>
          </w:tcPr>
          <w:p w14:paraId="5D97754B"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一</w:t>
            </w:r>
            <w:proofErr w:type="gramEnd"/>
          </w:p>
        </w:tc>
        <w:tc>
          <w:tcPr>
            <w:tcW w:w="3685" w:type="dxa"/>
            <w:tcBorders>
              <w:top w:val="nil"/>
              <w:left w:val="nil"/>
              <w:bottom w:val="single" w:sz="4" w:space="0" w:color="auto"/>
              <w:right w:val="single" w:sz="4" w:space="0" w:color="auto"/>
            </w:tcBorders>
            <w:vAlign w:val="center"/>
          </w:tcPr>
          <w:p w14:paraId="167B956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目录管理平台</w:t>
            </w:r>
          </w:p>
        </w:tc>
        <w:tc>
          <w:tcPr>
            <w:tcW w:w="1418" w:type="dxa"/>
            <w:tcBorders>
              <w:top w:val="nil"/>
              <w:left w:val="nil"/>
              <w:bottom w:val="single" w:sz="4" w:space="0" w:color="auto"/>
              <w:right w:val="single" w:sz="4" w:space="0" w:color="auto"/>
            </w:tcBorders>
            <w:noWrap/>
            <w:vAlign w:val="center"/>
          </w:tcPr>
          <w:p w14:paraId="1E1EDA5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c>
          <w:tcPr>
            <w:tcW w:w="993" w:type="dxa"/>
            <w:tcBorders>
              <w:top w:val="nil"/>
              <w:left w:val="nil"/>
              <w:bottom w:val="single" w:sz="4" w:space="0" w:color="auto"/>
              <w:right w:val="single" w:sz="4" w:space="0" w:color="auto"/>
            </w:tcBorders>
            <w:noWrap/>
            <w:vAlign w:val="center"/>
          </w:tcPr>
          <w:p w14:paraId="20AA501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40CF1CB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60</w:t>
            </w:r>
          </w:p>
        </w:tc>
      </w:tr>
      <w:tr w:rsidR="009D6247" w14:paraId="6A8909C9" w14:textId="77777777">
        <w:trPr>
          <w:trHeight w:val="278"/>
        </w:trPr>
        <w:tc>
          <w:tcPr>
            <w:tcW w:w="1129" w:type="dxa"/>
            <w:tcBorders>
              <w:top w:val="nil"/>
              <w:left w:val="single" w:sz="4" w:space="0" w:color="auto"/>
              <w:bottom w:val="single" w:sz="4" w:space="0" w:color="auto"/>
              <w:right w:val="single" w:sz="4" w:space="0" w:color="auto"/>
            </w:tcBorders>
            <w:vAlign w:val="center"/>
          </w:tcPr>
          <w:p w14:paraId="380A80B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二</w:t>
            </w:r>
          </w:p>
        </w:tc>
        <w:tc>
          <w:tcPr>
            <w:tcW w:w="3685" w:type="dxa"/>
            <w:tcBorders>
              <w:top w:val="nil"/>
              <w:left w:val="nil"/>
              <w:bottom w:val="single" w:sz="4" w:space="0" w:color="auto"/>
              <w:right w:val="single" w:sz="4" w:space="0" w:color="auto"/>
            </w:tcBorders>
            <w:vAlign w:val="center"/>
          </w:tcPr>
          <w:p w14:paraId="05F9BCD6"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三定目录管理功能</w:t>
            </w:r>
          </w:p>
        </w:tc>
        <w:tc>
          <w:tcPr>
            <w:tcW w:w="1418" w:type="dxa"/>
            <w:tcBorders>
              <w:top w:val="nil"/>
              <w:left w:val="nil"/>
              <w:bottom w:val="single" w:sz="4" w:space="0" w:color="auto"/>
              <w:right w:val="single" w:sz="4" w:space="0" w:color="auto"/>
            </w:tcBorders>
            <w:noWrap/>
            <w:vAlign w:val="center"/>
          </w:tcPr>
          <w:p w14:paraId="58CE1FF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c>
          <w:tcPr>
            <w:tcW w:w="993" w:type="dxa"/>
            <w:tcBorders>
              <w:top w:val="nil"/>
              <w:left w:val="nil"/>
              <w:bottom w:val="single" w:sz="4" w:space="0" w:color="auto"/>
              <w:right w:val="single" w:sz="4" w:space="0" w:color="auto"/>
            </w:tcBorders>
            <w:noWrap/>
            <w:vAlign w:val="center"/>
          </w:tcPr>
          <w:p w14:paraId="76ADA98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7F4DE64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60</w:t>
            </w:r>
          </w:p>
        </w:tc>
      </w:tr>
      <w:tr w:rsidR="009D6247" w14:paraId="5B1219E4" w14:textId="77777777">
        <w:trPr>
          <w:trHeight w:val="278"/>
        </w:trPr>
        <w:tc>
          <w:tcPr>
            <w:tcW w:w="1129" w:type="dxa"/>
            <w:tcBorders>
              <w:top w:val="nil"/>
              <w:left w:val="single" w:sz="4" w:space="0" w:color="auto"/>
              <w:bottom w:val="single" w:sz="4" w:space="0" w:color="auto"/>
              <w:right w:val="single" w:sz="4" w:space="0" w:color="auto"/>
            </w:tcBorders>
            <w:vAlign w:val="center"/>
          </w:tcPr>
          <w:p w14:paraId="264960E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三</w:t>
            </w:r>
          </w:p>
        </w:tc>
        <w:tc>
          <w:tcPr>
            <w:tcW w:w="3685" w:type="dxa"/>
            <w:tcBorders>
              <w:top w:val="nil"/>
              <w:left w:val="nil"/>
              <w:bottom w:val="single" w:sz="4" w:space="0" w:color="auto"/>
              <w:right w:val="single" w:sz="4" w:space="0" w:color="auto"/>
            </w:tcBorders>
            <w:vAlign w:val="center"/>
          </w:tcPr>
          <w:p w14:paraId="68183611"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业务部门管理</w:t>
            </w:r>
          </w:p>
        </w:tc>
        <w:tc>
          <w:tcPr>
            <w:tcW w:w="1418" w:type="dxa"/>
            <w:tcBorders>
              <w:top w:val="nil"/>
              <w:left w:val="nil"/>
              <w:bottom w:val="single" w:sz="4" w:space="0" w:color="auto"/>
              <w:right w:val="single" w:sz="4" w:space="0" w:color="auto"/>
            </w:tcBorders>
            <w:noWrap/>
            <w:vAlign w:val="center"/>
          </w:tcPr>
          <w:p w14:paraId="03DF1F7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c>
          <w:tcPr>
            <w:tcW w:w="993" w:type="dxa"/>
            <w:tcBorders>
              <w:top w:val="nil"/>
              <w:left w:val="nil"/>
              <w:bottom w:val="single" w:sz="4" w:space="0" w:color="auto"/>
              <w:right w:val="single" w:sz="4" w:space="0" w:color="auto"/>
            </w:tcBorders>
            <w:noWrap/>
            <w:vAlign w:val="center"/>
          </w:tcPr>
          <w:p w14:paraId="21C5EFC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418D0BF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60</w:t>
            </w:r>
          </w:p>
        </w:tc>
      </w:tr>
      <w:tr w:rsidR="009D6247" w14:paraId="42194A77" w14:textId="77777777">
        <w:trPr>
          <w:trHeight w:val="278"/>
        </w:trPr>
        <w:tc>
          <w:tcPr>
            <w:tcW w:w="1129" w:type="dxa"/>
            <w:tcBorders>
              <w:top w:val="nil"/>
              <w:left w:val="single" w:sz="4" w:space="0" w:color="auto"/>
              <w:bottom w:val="single" w:sz="4" w:space="0" w:color="auto"/>
              <w:right w:val="single" w:sz="4" w:space="0" w:color="auto"/>
            </w:tcBorders>
            <w:vAlign w:val="center"/>
          </w:tcPr>
          <w:p w14:paraId="60781B0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四</w:t>
            </w:r>
          </w:p>
        </w:tc>
        <w:tc>
          <w:tcPr>
            <w:tcW w:w="3685" w:type="dxa"/>
            <w:tcBorders>
              <w:top w:val="nil"/>
              <w:left w:val="nil"/>
              <w:bottom w:val="single" w:sz="4" w:space="0" w:color="auto"/>
              <w:right w:val="single" w:sz="4" w:space="0" w:color="auto"/>
            </w:tcBorders>
            <w:vAlign w:val="center"/>
          </w:tcPr>
          <w:p w14:paraId="7AB14476"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职责目录管理</w:t>
            </w:r>
          </w:p>
        </w:tc>
        <w:tc>
          <w:tcPr>
            <w:tcW w:w="1418" w:type="dxa"/>
            <w:tcBorders>
              <w:top w:val="nil"/>
              <w:left w:val="nil"/>
              <w:bottom w:val="single" w:sz="4" w:space="0" w:color="auto"/>
              <w:right w:val="single" w:sz="4" w:space="0" w:color="auto"/>
            </w:tcBorders>
            <w:noWrap/>
            <w:vAlign w:val="center"/>
          </w:tcPr>
          <w:p w14:paraId="7D9C652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c>
          <w:tcPr>
            <w:tcW w:w="993" w:type="dxa"/>
            <w:tcBorders>
              <w:top w:val="nil"/>
              <w:left w:val="nil"/>
              <w:bottom w:val="single" w:sz="4" w:space="0" w:color="auto"/>
              <w:right w:val="single" w:sz="4" w:space="0" w:color="auto"/>
            </w:tcBorders>
            <w:noWrap/>
            <w:vAlign w:val="center"/>
          </w:tcPr>
          <w:p w14:paraId="73E1F7A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3EE714E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60</w:t>
            </w:r>
          </w:p>
        </w:tc>
      </w:tr>
      <w:tr w:rsidR="009D6247" w14:paraId="3A1F14A7" w14:textId="77777777">
        <w:trPr>
          <w:trHeight w:val="278"/>
        </w:trPr>
        <w:tc>
          <w:tcPr>
            <w:tcW w:w="1129" w:type="dxa"/>
            <w:tcBorders>
              <w:top w:val="nil"/>
              <w:left w:val="single" w:sz="4" w:space="0" w:color="auto"/>
              <w:bottom w:val="single" w:sz="4" w:space="0" w:color="auto"/>
              <w:right w:val="single" w:sz="4" w:space="0" w:color="auto"/>
            </w:tcBorders>
            <w:vAlign w:val="center"/>
          </w:tcPr>
          <w:p w14:paraId="5F4A96B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五</w:t>
            </w:r>
          </w:p>
        </w:tc>
        <w:tc>
          <w:tcPr>
            <w:tcW w:w="3685" w:type="dxa"/>
            <w:tcBorders>
              <w:top w:val="nil"/>
              <w:left w:val="nil"/>
              <w:bottom w:val="single" w:sz="4" w:space="0" w:color="auto"/>
              <w:right w:val="single" w:sz="4" w:space="0" w:color="auto"/>
            </w:tcBorders>
            <w:vAlign w:val="center"/>
          </w:tcPr>
          <w:p w14:paraId="4B83C783"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信息系统管理</w:t>
            </w:r>
          </w:p>
        </w:tc>
        <w:tc>
          <w:tcPr>
            <w:tcW w:w="1418" w:type="dxa"/>
            <w:tcBorders>
              <w:top w:val="nil"/>
              <w:left w:val="nil"/>
              <w:bottom w:val="single" w:sz="4" w:space="0" w:color="auto"/>
              <w:right w:val="single" w:sz="4" w:space="0" w:color="auto"/>
            </w:tcBorders>
            <w:noWrap/>
            <w:vAlign w:val="center"/>
          </w:tcPr>
          <w:p w14:paraId="1989C3C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c>
          <w:tcPr>
            <w:tcW w:w="993" w:type="dxa"/>
            <w:tcBorders>
              <w:top w:val="nil"/>
              <w:left w:val="nil"/>
              <w:bottom w:val="single" w:sz="4" w:space="0" w:color="auto"/>
              <w:right w:val="single" w:sz="4" w:space="0" w:color="auto"/>
            </w:tcBorders>
            <w:noWrap/>
            <w:vAlign w:val="center"/>
          </w:tcPr>
          <w:p w14:paraId="5529A02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38F2151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60</w:t>
            </w:r>
          </w:p>
        </w:tc>
      </w:tr>
      <w:tr w:rsidR="009D6247" w14:paraId="646293BF" w14:textId="77777777">
        <w:trPr>
          <w:trHeight w:val="278"/>
        </w:trPr>
        <w:tc>
          <w:tcPr>
            <w:tcW w:w="1129" w:type="dxa"/>
            <w:tcBorders>
              <w:top w:val="nil"/>
              <w:left w:val="single" w:sz="4" w:space="0" w:color="auto"/>
              <w:bottom w:val="single" w:sz="4" w:space="0" w:color="auto"/>
              <w:right w:val="single" w:sz="4" w:space="0" w:color="auto"/>
            </w:tcBorders>
            <w:vAlign w:val="center"/>
          </w:tcPr>
          <w:p w14:paraId="55681E9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六</w:t>
            </w:r>
          </w:p>
        </w:tc>
        <w:tc>
          <w:tcPr>
            <w:tcW w:w="3685" w:type="dxa"/>
            <w:tcBorders>
              <w:top w:val="nil"/>
              <w:left w:val="nil"/>
              <w:bottom w:val="single" w:sz="4" w:space="0" w:color="auto"/>
              <w:right w:val="single" w:sz="4" w:space="0" w:color="auto"/>
            </w:tcBorders>
            <w:vAlign w:val="center"/>
          </w:tcPr>
          <w:p w14:paraId="166A4B1E"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数据目录管理</w:t>
            </w:r>
          </w:p>
        </w:tc>
        <w:tc>
          <w:tcPr>
            <w:tcW w:w="1418" w:type="dxa"/>
            <w:tcBorders>
              <w:top w:val="nil"/>
              <w:left w:val="nil"/>
              <w:bottom w:val="single" w:sz="4" w:space="0" w:color="auto"/>
              <w:right w:val="single" w:sz="4" w:space="0" w:color="auto"/>
            </w:tcBorders>
            <w:noWrap/>
            <w:vAlign w:val="center"/>
          </w:tcPr>
          <w:p w14:paraId="06D0839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c>
          <w:tcPr>
            <w:tcW w:w="993" w:type="dxa"/>
            <w:tcBorders>
              <w:top w:val="nil"/>
              <w:left w:val="nil"/>
              <w:bottom w:val="single" w:sz="4" w:space="0" w:color="auto"/>
              <w:right w:val="single" w:sz="4" w:space="0" w:color="auto"/>
            </w:tcBorders>
            <w:noWrap/>
            <w:vAlign w:val="center"/>
          </w:tcPr>
          <w:p w14:paraId="0854C22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36A7F4A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60</w:t>
            </w:r>
          </w:p>
        </w:tc>
      </w:tr>
      <w:tr w:rsidR="009D6247" w14:paraId="15FCA7F3" w14:textId="77777777">
        <w:trPr>
          <w:trHeight w:val="278"/>
        </w:trPr>
        <w:tc>
          <w:tcPr>
            <w:tcW w:w="1129" w:type="dxa"/>
            <w:tcBorders>
              <w:top w:val="nil"/>
              <w:left w:val="single" w:sz="4" w:space="0" w:color="auto"/>
              <w:bottom w:val="single" w:sz="4" w:space="0" w:color="auto"/>
              <w:right w:val="single" w:sz="4" w:space="0" w:color="auto"/>
            </w:tcBorders>
            <w:vAlign w:val="center"/>
          </w:tcPr>
          <w:p w14:paraId="34CAECB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七</w:t>
            </w:r>
          </w:p>
        </w:tc>
        <w:tc>
          <w:tcPr>
            <w:tcW w:w="3685" w:type="dxa"/>
            <w:tcBorders>
              <w:top w:val="nil"/>
              <w:left w:val="nil"/>
              <w:bottom w:val="single" w:sz="4" w:space="0" w:color="auto"/>
              <w:right w:val="single" w:sz="4" w:space="0" w:color="auto"/>
            </w:tcBorders>
            <w:vAlign w:val="center"/>
          </w:tcPr>
          <w:p w14:paraId="67E8ED2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目录编制助手</w:t>
            </w:r>
          </w:p>
        </w:tc>
        <w:tc>
          <w:tcPr>
            <w:tcW w:w="1418" w:type="dxa"/>
            <w:tcBorders>
              <w:top w:val="nil"/>
              <w:left w:val="nil"/>
              <w:bottom w:val="single" w:sz="4" w:space="0" w:color="auto"/>
              <w:right w:val="single" w:sz="4" w:space="0" w:color="auto"/>
            </w:tcBorders>
            <w:noWrap/>
            <w:vAlign w:val="center"/>
          </w:tcPr>
          <w:p w14:paraId="6DDE802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c>
          <w:tcPr>
            <w:tcW w:w="993" w:type="dxa"/>
            <w:tcBorders>
              <w:top w:val="nil"/>
              <w:left w:val="nil"/>
              <w:bottom w:val="single" w:sz="4" w:space="0" w:color="auto"/>
              <w:right w:val="single" w:sz="4" w:space="0" w:color="auto"/>
            </w:tcBorders>
            <w:noWrap/>
            <w:vAlign w:val="center"/>
          </w:tcPr>
          <w:p w14:paraId="0BE73E9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415932B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60</w:t>
            </w:r>
          </w:p>
        </w:tc>
      </w:tr>
      <w:tr w:rsidR="009D6247" w14:paraId="655B62A3" w14:textId="77777777">
        <w:trPr>
          <w:trHeight w:val="278"/>
        </w:trPr>
        <w:tc>
          <w:tcPr>
            <w:tcW w:w="1129" w:type="dxa"/>
            <w:tcBorders>
              <w:top w:val="nil"/>
              <w:left w:val="single" w:sz="4" w:space="0" w:color="auto"/>
              <w:bottom w:val="single" w:sz="4" w:space="0" w:color="auto"/>
              <w:right w:val="single" w:sz="4" w:space="0" w:color="auto"/>
            </w:tcBorders>
            <w:vAlign w:val="center"/>
          </w:tcPr>
          <w:p w14:paraId="18C3D19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八</w:t>
            </w:r>
          </w:p>
        </w:tc>
        <w:tc>
          <w:tcPr>
            <w:tcW w:w="3685" w:type="dxa"/>
            <w:tcBorders>
              <w:top w:val="nil"/>
              <w:left w:val="nil"/>
              <w:bottom w:val="single" w:sz="4" w:space="0" w:color="auto"/>
              <w:right w:val="single" w:sz="4" w:space="0" w:color="auto"/>
            </w:tcBorders>
            <w:vAlign w:val="center"/>
          </w:tcPr>
          <w:p w14:paraId="2B4C9687"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智能编目</w:t>
            </w:r>
          </w:p>
        </w:tc>
        <w:tc>
          <w:tcPr>
            <w:tcW w:w="1418" w:type="dxa"/>
            <w:tcBorders>
              <w:top w:val="nil"/>
              <w:left w:val="nil"/>
              <w:bottom w:val="single" w:sz="4" w:space="0" w:color="auto"/>
              <w:right w:val="single" w:sz="4" w:space="0" w:color="auto"/>
            </w:tcBorders>
            <w:noWrap/>
            <w:vAlign w:val="center"/>
          </w:tcPr>
          <w:p w14:paraId="3437788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28</w:t>
            </w:r>
          </w:p>
        </w:tc>
        <w:tc>
          <w:tcPr>
            <w:tcW w:w="993" w:type="dxa"/>
            <w:tcBorders>
              <w:top w:val="nil"/>
              <w:left w:val="nil"/>
              <w:bottom w:val="single" w:sz="4" w:space="0" w:color="auto"/>
              <w:right w:val="single" w:sz="4" w:space="0" w:color="auto"/>
            </w:tcBorders>
            <w:noWrap/>
            <w:vAlign w:val="center"/>
          </w:tcPr>
          <w:p w14:paraId="4F16E74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3CB420C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56</w:t>
            </w:r>
          </w:p>
        </w:tc>
      </w:tr>
      <w:tr w:rsidR="009D6247" w14:paraId="300CB617" w14:textId="77777777">
        <w:trPr>
          <w:trHeight w:val="278"/>
        </w:trPr>
        <w:tc>
          <w:tcPr>
            <w:tcW w:w="1129" w:type="dxa"/>
            <w:tcBorders>
              <w:top w:val="nil"/>
              <w:left w:val="single" w:sz="4" w:space="0" w:color="auto"/>
              <w:bottom w:val="single" w:sz="4" w:space="0" w:color="auto"/>
              <w:right w:val="single" w:sz="4" w:space="0" w:color="auto"/>
            </w:tcBorders>
            <w:vAlign w:val="center"/>
          </w:tcPr>
          <w:p w14:paraId="7DE4055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九</w:t>
            </w:r>
          </w:p>
        </w:tc>
        <w:tc>
          <w:tcPr>
            <w:tcW w:w="3685" w:type="dxa"/>
            <w:tcBorders>
              <w:top w:val="nil"/>
              <w:left w:val="nil"/>
              <w:bottom w:val="single" w:sz="4" w:space="0" w:color="auto"/>
              <w:right w:val="single" w:sz="4" w:space="0" w:color="auto"/>
            </w:tcBorders>
            <w:vAlign w:val="center"/>
          </w:tcPr>
          <w:p w14:paraId="2FACE92A"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目录查询</w:t>
            </w:r>
          </w:p>
        </w:tc>
        <w:tc>
          <w:tcPr>
            <w:tcW w:w="1418" w:type="dxa"/>
            <w:tcBorders>
              <w:top w:val="nil"/>
              <w:left w:val="nil"/>
              <w:bottom w:val="single" w:sz="4" w:space="0" w:color="auto"/>
              <w:right w:val="single" w:sz="4" w:space="0" w:color="auto"/>
            </w:tcBorders>
            <w:noWrap/>
            <w:vAlign w:val="center"/>
          </w:tcPr>
          <w:p w14:paraId="1779CA1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28</w:t>
            </w:r>
          </w:p>
        </w:tc>
        <w:tc>
          <w:tcPr>
            <w:tcW w:w="993" w:type="dxa"/>
            <w:tcBorders>
              <w:top w:val="nil"/>
              <w:left w:val="nil"/>
              <w:bottom w:val="single" w:sz="4" w:space="0" w:color="auto"/>
              <w:right w:val="single" w:sz="4" w:space="0" w:color="auto"/>
            </w:tcBorders>
            <w:noWrap/>
            <w:vAlign w:val="center"/>
          </w:tcPr>
          <w:p w14:paraId="364AF2C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744FAF8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56</w:t>
            </w:r>
          </w:p>
        </w:tc>
      </w:tr>
      <w:tr w:rsidR="009D6247" w14:paraId="4E007B4A" w14:textId="77777777">
        <w:trPr>
          <w:trHeight w:val="278"/>
        </w:trPr>
        <w:tc>
          <w:tcPr>
            <w:tcW w:w="1129" w:type="dxa"/>
            <w:tcBorders>
              <w:top w:val="nil"/>
              <w:left w:val="single" w:sz="4" w:space="0" w:color="auto"/>
              <w:bottom w:val="single" w:sz="4" w:space="0" w:color="auto"/>
              <w:right w:val="single" w:sz="4" w:space="0" w:color="auto"/>
            </w:tcBorders>
            <w:vAlign w:val="center"/>
          </w:tcPr>
          <w:p w14:paraId="72B25C1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十</w:t>
            </w:r>
          </w:p>
        </w:tc>
        <w:tc>
          <w:tcPr>
            <w:tcW w:w="3685" w:type="dxa"/>
            <w:tcBorders>
              <w:top w:val="nil"/>
              <w:left w:val="nil"/>
              <w:bottom w:val="single" w:sz="4" w:space="0" w:color="auto"/>
              <w:right w:val="single" w:sz="4" w:space="0" w:color="auto"/>
            </w:tcBorders>
            <w:vAlign w:val="center"/>
          </w:tcPr>
          <w:p w14:paraId="3F846A26"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目录提交</w:t>
            </w:r>
          </w:p>
        </w:tc>
        <w:tc>
          <w:tcPr>
            <w:tcW w:w="1418" w:type="dxa"/>
            <w:tcBorders>
              <w:top w:val="nil"/>
              <w:left w:val="nil"/>
              <w:bottom w:val="single" w:sz="4" w:space="0" w:color="auto"/>
              <w:right w:val="single" w:sz="4" w:space="0" w:color="auto"/>
            </w:tcBorders>
            <w:noWrap/>
            <w:vAlign w:val="center"/>
          </w:tcPr>
          <w:p w14:paraId="55E914D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28</w:t>
            </w:r>
          </w:p>
        </w:tc>
        <w:tc>
          <w:tcPr>
            <w:tcW w:w="993" w:type="dxa"/>
            <w:tcBorders>
              <w:top w:val="nil"/>
              <w:left w:val="nil"/>
              <w:bottom w:val="single" w:sz="4" w:space="0" w:color="auto"/>
              <w:right w:val="single" w:sz="4" w:space="0" w:color="auto"/>
            </w:tcBorders>
            <w:noWrap/>
            <w:vAlign w:val="center"/>
          </w:tcPr>
          <w:p w14:paraId="69D1383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1A65C9E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56</w:t>
            </w:r>
          </w:p>
        </w:tc>
      </w:tr>
      <w:tr w:rsidR="009D6247" w14:paraId="0247A3E3" w14:textId="77777777">
        <w:trPr>
          <w:trHeight w:val="278"/>
        </w:trPr>
        <w:tc>
          <w:tcPr>
            <w:tcW w:w="1129" w:type="dxa"/>
            <w:tcBorders>
              <w:top w:val="nil"/>
              <w:left w:val="single" w:sz="4" w:space="0" w:color="auto"/>
              <w:bottom w:val="single" w:sz="4" w:space="0" w:color="auto"/>
              <w:right w:val="single" w:sz="4" w:space="0" w:color="auto"/>
            </w:tcBorders>
            <w:vAlign w:val="center"/>
          </w:tcPr>
          <w:p w14:paraId="038698D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十一</w:t>
            </w:r>
          </w:p>
        </w:tc>
        <w:tc>
          <w:tcPr>
            <w:tcW w:w="3685" w:type="dxa"/>
            <w:tcBorders>
              <w:top w:val="nil"/>
              <w:left w:val="nil"/>
              <w:bottom w:val="single" w:sz="4" w:space="0" w:color="auto"/>
              <w:right w:val="single" w:sz="4" w:space="0" w:color="auto"/>
            </w:tcBorders>
            <w:vAlign w:val="center"/>
          </w:tcPr>
          <w:p w14:paraId="5DA1D9C6"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目录删除</w:t>
            </w:r>
          </w:p>
        </w:tc>
        <w:tc>
          <w:tcPr>
            <w:tcW w:w="1418" w:type="dxa"/>
            <w:tcBorders>
              <w:top w:val="nil"/>
              <w:left w:val="nil"/>
              <w:bottom w:val="single" w:sz="4" w:space="0" w:color="auto"/>
              <w:right w:val="single" w:sz="4" w:space="0" w:color="auto"/>
            </w:tcBorders>
            <w:noWrap/>
            <w:vAlign w:val="center"/>
          </w:tcPr>
          <w:p w14:paraId="252C7C3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28</w:t>
            </w:r>
          </w:p>
        </w:tc>
        <w:tc>
          <w:tcPr>
            <w:tcW w:w="993" w:type="dxa"/>
            <w:tcBorders>
              <w:top w:val="nil"/>
              <w:left w:val="nil"/>
              <w:bottom w:val="single" w:sz="4" w:space="0" w:color="auto"/>
              <w:right w:val="single" w:sz="4" w:space="0" w:color="auto"/>
            </w:tcBorders>
            <w:noWrap/>
            <w:vAlign w:val="center"/>
          </w:tcPr>
          <w:p w14:paraId="36A50F8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7552BDC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56</w:t>
            </w:r>
          </w:p>
        </w:tc>
      </w:tr>
      <w:tr w:rsidR="009D6247" w14:paraId="00218EF7" w14:textId="77777777">
        <w:trPr>
          <w:trHeight w:val="278"/>
        </w:trPr>
        <w:tc>
          <w:tcPr>
            <w:tcW w:w="1129" w:type="dxa"/>
            <w:tcBorders>
              <w:top w:val="nil"/>
              <w:left w:val="single" w:sz="4" w:space="0" w:color="auto"/>
              <w:bottom w:val="single" w:sz="4" w:space="0" w:color="auto"/>
              <w:right w:val="single" w:sz="4" w:space="0" w:color="auto"/>
            </w:tcBorders>
            <w:vAlign w:val="center"/>
          </w:tcPr>
          <w:p w14:paraId="1166E34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十二</w:t>
            </w:r>
          </w:p>
        </w:tc>
        <w:tc>
          <w:tcPr>
            <w:tcW w:w="3685" w:type="dxa"/>
            <w:tcBorders>
              <w:top w:val="nil"/>
              <w:left w:val="nil"/>
              <w:bottom w:val="single" w:sz="4" w:space="0" w:color="auto"/>
              <w:right w:val="single" w:sz="4" w:space="0" w:color="auto"/>
            </w:tcBorders>
            <w:vAlign w:val="center"/>
          </w:tcPr>
          <w:p w14:paraId="3328F967"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目录资源挂接功能</w:t>
            </w:r>
          </w:p>
        </w:tc>
        <w:tc>
          <w:tcPr>
            <w:tcW w:w="1418" w:type="dxa"/>
            <w:tcBorders>
              <w:top w:val="nil"/>
              <w:left w:val="nil"/>
              <w:bottom w:val="single" w:sz="4" w:space="0" w:color="auto"/>
              <w:right w:val="single" w:sz="4" w:space="0" w:color="auto"/>
            </w:tcBorders>
            <w:noWrap/>
            <w:vAlign w:val="center"/>
          </w:tcPr>
          <w:p w14:paraId="45F4A52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28</w:t>
            </w:r>
          </w:p>
        </w:tc>
        <w:tc>
          <w:tcPr>
            <w:tcW w:w="993" w:type="dxa"/>
            <w:tcBorders>
              <w:top w:val="nil"/>
              <w:left w:val="nil"/>
              <w:bottom w:val="single" w:sz="4" w:space="0" w:color="auto"/>
              <w:right w:val="single" w:sz="4" w:space="0" w:color="auto"/>
            </w:tcBorders>
            <w:noWrap/>
            <w:vAlign w:val="center"/>
          </w:tcPr>
          <w:p w14:paraId="5570C6F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628E175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56</w:t>
            </w:r>
          </w:p>
        </w:tc>
      </w:tr>
      <w:tr w:rsidR="009D6247" w14:paraId="4487FE92" w14:textId="77777777">
        <w:trPr>
          <w:trHeight w:val="278"/>
        </w:trPr>
        <w:tc>
          <w:tcPr>
            <w:tcW w:w="1129" w:type="dxa"/>
            <w:tcBorders>
              <w:top w:val="nil"/>
              <w:left w:val="single" w:sz="4" w:space="0" w:color="auto"/>
              <w:bottom w:val="single" w:sz="4" w:space="0" w:color="auto"/>
              <w:right w:val="single" w:sz="4" w:space="0" w:color="auto"/>
            </w:tcBorders>
            <w:vAlign w:val="center"/>
          </w:tcPr>
          <w:p w14:paraId="22765BF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十三</w:t>
            </w:r>
          </w:p>
        </w:tc>
        <w:tc>
          <w:tcPr>
            <w:tcW w:w="3685" w:type="dxa"/>
            <w:tcBorders>
              <w:top w:val="nil"/>
              <w:left w:val="nil"/>
              <w:bottom w:val="single" w:sz="4" w:space="0" w:color="auto"/>
              <w:right w:val="single" w:sz="4" w:space="0" w:color="auto"/>
            </w:tcBorders>
            <w:vAlign w:val="center"/>
          </w:tcPr>
          <w:p w14:paraId="31B3027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密钥提交</w:t>
            </w:r>
          </w:p>
        </w:tc>
        <w:tc>
          <w:tcPr>
            <w:tcW w:w="1418" w:type="dxa"/>
            <w:tcBorders>
              <w:top w:val="nil"/>
              <w:left w:val="nil"/>
              <w:bottom w:val="single" w:sz="4" w:space="0" w:color="auto"/>
              <w:right w:val="single" w:sz="4" w:space="0" w:color="auto"/>
            </w:tcBorders>
            <w:noWrap/>
            <w:vAlign w:val="center"/>
          </w:tcPr>
          <w:p w14:paraId="3B71D75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28</w:t>
            </w:r>
          </w:p>
        </w:tc>
        <w:tc>
          <w:tcPr>
            <w:tcW w:w="993" w:type="dxa"/>
            <w:tcBorders>
              <w:top w:val="nil"/>
              <w:left w:val="nil"/>
              <w:bottom w:val="single" w:sz="4" w:space="0" w:color="auto"/>
              <w:right w:val="single" w:sz="4" w:space="0" w:color="auto"/>
            </w:tcBorders>
            <w:noWrap/>
            <w:vAlign w:val="center"/>
          </w:tcPr>
          <w:p w14:paraId="195EC4C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63AED0A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56</w:t>
            </w:r>
          </w:p>
        </w:tc>
      </w:tr>
      <w:tr w:rsidR="009D6247" w14:paraId="05AFC9CC" w14:textId="77777777">
        <w:trPr>
          <w:trHeight w:val="278"/>
        </w:trPr>
        <w:tc>
          <w:tcPr>
            <w:tcW w:w="1129" w:type="dxa"/>
            <w:tcBorders>
              <w:top w:val="nil"/>
              <w:left w:val="single" w:sz="4" w:space="0" w:color="auto"/>
              <w:bottom w:val="single" w:sz="4" w:space="0" w:color="auto"/>
              <w:right w:val="single" w:sz="4" w:space="0" w:color="auto"/>
            </w:tcBorders>
            <w:vAlign w:val="center"/>
          </w:tcPr>
          <w:p w14:paraId="303E07B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十四</w:t>
            </w:r>
          </w:p>
        </w:tc>
        <w:tc>
          <w:tcPr>
            <w:tcW w:w="3685" w:type="dxa"/>
            <w:tcBorders>
              <w:top w:val="nil"/>
              <w:left w:val="nil"/>
              <w:bottom w:val="single" w:sz="4" w:space="0" w:color="auto"/>
              <w:right w:val="single" w:sz="4" w:space="0" w:color="auto"/>
            </w:tcBorders>
            <w:vAlign w:val="center"/>
          </w:tcPr>
          <w:p w14:paraId="56BA1DA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网络策略配置</w:t>
            </w:r>
          </w:p>
        </w:tc>
        <w:tc>
          <w:tcPr>
            <w:tcW w:w="1418" w:type="dxa"/>
            <w:tcBorders>
              <w:top w:val="nil"/>
              <w:left w:val="nil"/>
              <w:bottom w:val="single" w:sz="4" w:space="0" w:color="auto"/>
              <w:right w:val="single" w:sz="4" w:space="0" w:color="auto"/>
            </w:tcBorders>
            <w:noWrap/>
            <w:vAlign w:val="center"/>
          </w:tcPr>
          <w:p w14:paraId="3D0FFE9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28</w:t>
            </w:r>
          </w:p>
        </w:tc>
        <w:tc>
          <w:tcPr>
            <w:tcW w:w="993" w:type="dxa"/>
            <w:tcBorders>
              <w:top w:val="nil"/>
              <w:left w:val="nil"/>
              <w:bottom w:val="single" w:sz="4" w:space="0" w:color="auto"/>
              <w:right w:val="single" w:sz="4" w:space="0" w:color="auto"/>
            </w:tcBorders>
            <w:noWrap/>
            <w:vAlign w:val="center"/>
          </w:tcPr>
          <w:p w14:paraId="29A68A7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751A1BF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56</w:t>
            </w:r>
          </w:p>
        </w:tc>
      </w:tr>
      <w:tr w:rsidR="009D6247" w14:paraId="400E81A6" w14:textId="77777777">
        <w:trPr>
          <w:trHeight w:val="278"/>
        </w:trPr>
        <w:tc>
          <w:tcPr>
            <w:tcW w:w="1129" w:type="dxa"/>
            <w:tcBorders>
              <w:top w:val="nil"/>
              <w:left w:val="single" w:sz="4" w:space="0" w:color="auto"/>
              <w:bottom w:val="single" w:sz="4" w:space="0" w:color="auto"/>
              <w:right w:val="single" w:sz="4" w:space="0" w:color="auto"/>
            </w:tcBorders>
            <w:vAlign w:val="center"/>
          </w:tcPr>
          <w:p w14:paraId="43DD3C5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十五</w:t>
            </w:r>
          </w:p>
        </w:tc>
        <w:tc>
          <w:tcPr>
            <w:tcW w:w="3685" w:type="dxa"/>
            <w:tcBorders>
              <w:top w:val="nil"/>
              <w:left w:val="nil"/>
              <w:bottom w:val="single" w:sz="4" w:space="0" w:color="auto"/>
              <w:right w:val="single" w:sz="4" w:space="0" w:color="auto"/>
            </w:tcBorders>
            <w:vAlign w:val="center"/>
          </w:tcPr>
          <w:p w14:paraId="196106BD"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网络验证</w:t>
            </w:r>
          </w:p>
        </w:tc>
        <w:tc>
          <w:tcPr>
            <w:tcW w:w="1418" w:type="dxa"/>
            <w:tcBorders>
              <w:top w:val="nil"/>
              <w:left w:val="nil"/>
              <w:bottom w:val="single" w:sz="4" w:space="0" w:color="auto"/>
              <w:right w:val="single" w:sz="4" w:space="0" w:color="auto"/>
            </w:tcBorders>
            <w:noWrap/>
            <w:vAlign w:val="center"/>
          </w:tcPr>
          <w:p w14:paraId="3A4C436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28</w:t>
            </w:r>
          </w:p>
        </w:tc>
        <w:tc>
          <w:tcPr>
            <w:tcW w:w="993" w:type="dxa"/>
            <w:tcBorders>
              <w:top w:val="nil"/>
              <w:left w:val="nil"/>
              <w:bottom w:val="single" w:sz="4" w:space="0" w:color="auto"/>
              <w:right w:val="single" w:sz="4" w:space="0" w:color="auto"/>
            </w:tcBorders>
            <w:noWrap/>
            <w:vAlign w:val="center"/>
          </w:tcPr>
          <w:p w14:paraId="1AC35A0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5360B50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56</w:t>
            </w:r>
          </w:p>
        </w:tc>
      </w:tr>
      <w:tr w:rsidR="009D6247" w14:paraId="1A3082C1" w14:textId="77777777">
        <w:trPr>
          <w:trHeight w:val="278"/>
        </w:trPr>
        <w:tc>
          <w:tcPr>
            <w:tcW w:w="1129" w:type="dxa"/>
            <w:tcBorders>
              <w:top w:val="nil"/>
              <w:left w:val="single" w:sz="4" w:space="0" w:color="auto"/>
              <w:bottom w:val="single" w:sz="4" w:space="0" w:color="auto"/>
              <w:right w:val="single" w:sz="4" w:space="0" w:color="auto"/>
            </w:tcBorders>
            <w:vAlign w:val="center"/>
          </w:tcPr>
          <w:p w14:paraId="0790938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十六</w:t>
            </w:r>
          </w:p>
        </w:tc>
        <w:tc>
          <w:tcPr>
            <w:tcW w:w="3685" w:type="dxa"/>
            <w:tcBorders>
              <w:top w:val="nil"/>
              <w:left w:val="nil"/>
              <w:bottom w:val="single" w:sz="4" w:space="0" w:color="auto"/>
              <w:right w:val="single" w:sz="4" w:space="0" w:color="auto"/>
            </w:tcBorders>
            <w:vAlign w:val="center"/>
          </w:tcPr>
          <w:p w14:paraId="50793E52"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数据探测</w:t>
            </w:r>
          </w:p>
        </w:tc>
        <w:tc>
          <w:tcPr>
            <w:tcW w:w="1418" w:type="dxa"/>
            <w:tcBorders>
              <w:top w:val="nil"/>
              <w:left w:val="nil"/>
              <w:bottom w:val="single" w:sz="4" w:space="0" w:color="auto"/>
              <w:right w:val="single" w:sz="4" w:space="0" w:color="auto"/>
            </w:tcBorders>
            <w:noWrap/>
            <w:vAlign w:val="center"/>
          </w:tcPr>
          <w:p w14:paraId="5658AF2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28</w:t>
            </w:r>
          </w:p>
        </w:tc>
        <w:tc>
          <w:tcPr>
            <w:tcW w:w="993" w:type="dxa"/>
            <w:tcBorders>
              <w:top w:val="nil"/>
              <w:left w:val="nil"/>
              <w:bottom w:val="single" w:sz="4" w:space="0" w:color="auto"/>
              <w:right w:val="single" w:sz="4" w:space="0" w:color="auto"/>
            </w:tcBorders>
            <w:noWrap/>
            <w:vAlign w:val="center"/>
          </w:tcPr>
          <w:p w14:paraId="23450D9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2B27353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56</w:t>
            </w:r>
          </w:p>
        </w:tc>
      </w:tr>
      <w:tr w:rsidR="009D6247" w14:paraId="3554DB78" w14:textId="77777777">
        <w:trPr>
          <w:trHeight w:val="278"/>
        </w:trPr>
        <w:tc>
          <w:tcPr>
            <w:tcW w:w="1129" w:type="dxa"/>
            <w:tcBorders>
              <w:top w:val="nil"/>
              <w:left w:val="single" w:sz="4" w:space="0" w:color="auto"/>
              <w:bottom w:val="single" w:sz="4" w:space="0" w:color="auto"/>
              <w:right w:val="single" w:sz="4" w:space="0" w:color="auto"/>
            </w:tcBorders>
            <w:vAlign w:val="center"/>
          </w:tcPr>
          <w:p w14:paraId="5214D37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十七</w:t>
            </w:r>
          </w:p>
        </w:tc>
        <w:tc>
          <w:tcPr>
            <w:tcW w:w="3685" w:type="dxa"/>
            <w:tcBorders>
              <w:top w:val="nil"/>
              <w:left w:val="nil"/>
              <w:bottom w:val="single" w:sz="4" w:space="0" w:color="auto"/>
              <w:right w:val="single" w:sz="4" w:space="0" w:color="auto"/>
            </w:tcBorders>
            <w:vAlign w:val="center"/>
          </w:tcPr>
          <w:p w14:paraId="04009223"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数据共享管理功能</w:t>
            </w:r>
          </w:p>
        </w:tc>
        <w:tc>
          <w:tcPr>
            <w:tcW w:w="1418" w:type="dxa"/>
            <w:tcBorders>
              <w:top w:val="nil"/>
              <w:left w:val="nil"/>
              <w:bottom w:val="single" w:sz="4" w:space="0" w:color="auto"/>
              <w:right w:val="single" w:sz="4" w:space="0" w:color="auto"/>
            </w:tcBorders>
            <w:noWrap/>
            <w:vAlign w:val="center"/>
          </w:tcPr>
          <w:p w14:paraId="24F2F46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28</w:t>
            </w:r>
          </w:p>
        </w:tc>
        <w:tc>
          <w:tcPr>
            <w:tcW w:w="993" w:type="dxa"/>
            <w:tcBorders>
              <w:top w:val="nil"/>
              <w:left w:val="nil"/>
              <w:bottom w:val="single" w:sz="4" w:space="0" w:color="auto"/>
              <w:right w:val="single" w:sz="4" w:space="0" w:color="auto"/>
            </w:tcBorders>
            <w:noWrap/>
            <w:vAlign w:val="center"/>
          </w:tcPr>
          <w:p w14:paraId="1796C2E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0DC0B7B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56</w:t>
            </w:r>
          </w:p>
        </w:tc>
      </w:tr>
      <w:tr w:rsidR="009D6247" w14:paraId="3F56E90D" w14:textId="77777777">
        <w:trPr>
          <w:trHeight w:val="278"/>
        </w:trPr>
        <w:tc>
          <w:tcPr>
            <w:tcW w:w="1129" w:type="dxa"/>
            <w:tcBorders>
              <w:top w:val="nil"/>
              <w:left w:val="single" w:sz="4" w:space="0" w:color="auto"/>
              <w:bottom w:val="single" w:sz="4" w:space="0" w:color="auto"/>
              <w:right w:val="single" w:sz="4" w:space="0" w:color="auto"/>
            </w:tcBorders>
            <w:vAlign w:val="center"/>
          </w:tcPr>
          <w:p w14:paraId="13746B5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总计</w:t>
            </w:r>
          </w:p>
        </w:tc>
        <w:tc>
          <w:tcPr>
            <w:tcW w:w="3685" w:type="dxa"/>
            <w:tcBorders>
              <w:top w:val="nil"/>
              <w:left w:val="nil"/>
              <w:bottom w:val="single" w:sz="4" w:space="0" w:color="auto"/>
              <w:right w:val="single" w:sz="4" w:space="0" w:color="auto"/>
            </w:tcBorders>
            <w:vAlign w:val="center"/>
          </w:tcPr>
          <w:p w14:paraId="74463C18"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低代码开发环境</w:t>
            </w:r>
          </w:p>
        </w:tc>
        <w:tc>
          <w:tcPr>
            <w:tcW w:w="1418" w:type="dxa"/>
            <w:tcBorders>
              <w:top w:val="nil"/>
              <w:left w:val="nil"/>
              <w:bottom w:val="single" w:sz="4" w:space="0" w:color="auto"/>
              <w:right w:val="single" w:sz="4" w:space="0" w:color="auto"/>
            </w:tcBorders>
            <w:noWrap/>
            <w:vAlign w:val="center"/>
          </w:tcPr>
          <w:p w14:paraId="457C68F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50D3BC7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65F33C2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216</w:t>
            </w:r>
          </w:p>
        </w:tc>
      </w:tr>
      <w:tr w:rsidR="009D6247" w14:paraId="33A5C362" w14:textId="77777777">
        <w:trPr>
          <w:trHeight w:val="278"/>
        </w:trPr>
        <w:tc>
          <w:tcPr>
            <w:tcW w:w="1129" w:type="dxa"/>
            <w:tcBorders>
              <w:top w:val="nil"/>
              <w:left w:val="single" w:sz="4" w:space="0" w:color="auto"/>
              <w:bottom w:val="single" w:sz="4" w:space="0" w:color="auto"/>
              <w:right w:val="single" w:sz="4" w:space="0" w:color="auto"/>
            </w:tcBorders>
            <w:vAlign w:val="center"/>
          </w:tcPr>
          <w:p w14:paraId="04376581"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一</w:t>
            </w:r>
            <w:proofErr w:type="gramEnd"/>
          </w:p>
        </w:tc>
        <w:tc>
          <w:tcPr>
            <w:tcW w:w="3685" w:type="dxa"/>
            <w:tcBorders>
              <w:top w:val="nil"/>
              <w:left w:val="nil"/>
              <w:bottom w:val="single" w:sz="4" w:space="0" w:color="auto"/>
              <w:right w:val="single" w:sz="4" w:space="0" w:color="auto"/>
            </w:tcBorders>
            <w:vAlign w:val="center"/>
          </w:tcPr>
          <w:p w14:paraId="5C3DA7CE"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场景化可视化开发体系构建</w:t>
            </w:r>
          </w:p>
        </w:tc>
        <w:tc>
          <w:tcPr>
            <w:tcW w:w="1418" w:type="dxa"/>
            <w:tcBorders>
              <w:top w:val="nil"/>
              <w:left w:val="nil"/>
              <w:bottom w:val="single" w:sz="4" w:space="0" w:color="auto"/>
              <w:right w:val="single" w:sz="4" w:space="0" w:color="auto"/>
            </w:tcBorders>
            <w:noWrap/>
            <w:vAlign w:val="center"/>
          </w:tcPr>
          <w:p w14:paraId="445B6E8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02AC82C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2F2182D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72</w:t>
            </w:r>
          </w:p>
        </w:tc>
      </w:tr>
      <w:tr w:rsidR="009D6247" w14:paraId="781BCFA7" w14:textId="77777777">
        <w:trPr>
          <w:trHeight w:val="278"/>
        </w:trPr>
        <w:tc>
          <w:tcPr>
            <w:tcW w:w="1129" w:type="dxa"/>
            <w:tcBorders>
              <w:top w:val="nil"/>
              <w:left w:val="single" w:sz="4" w:space="0" w:color="auto"/>
              <w:bottom w:val="single" w:sz="4" w:space="0" w:color="auto"/>
              <w:right w:val="single" w:sz="4" w:space="0" w:color="auto"/>
            </w:tcBorders>
            <w:vAlign w:val="center"/>
          </w:tcPr>
          <w:p w14:paraId="79455D7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751EA5E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智能页面设计与渲染引擎</w:t>
            </w:r>
          </w:p>
        </w:tc>
        <w:tc>
          <w:tcPr>
            <w:tcW w:w="1418" w:type="dxa"/>
            <w:tcBorders>
              <w:top w:val="nil"/>
              <w:left w:val="nil"/>
              <w:bottom w:val="single" w:sz="4" w:space="0" w:color="auto"/>
              <w:right w:val="single" w:sz="4" w:space="0" w:color="auto"/>
            </w:tcBorders>
            <w:vAlign w:val="center"/>
          </w:tcPr>
          <w:p w14:paraId="33CF271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2D1C9D8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1701" w:type="dxa"/>
            <w:tcBorders>
              <w:top w:val="nil"/>
              <w:left w:val="nil"/>
              <w:bottom w:val="single" w:sz="4" w:space="0" w:color="auto"/>
              <w:right w:val="single" w:sz="4" w:space="0" w:color="auto"/>
            </w:tcBorders>
            <w:vAlign w:val="center"/>
          </w:tcPr>
          <w:p w14:paraId="3DD38ED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18</w:t>
            </w:r>
          </w:p>
        </w:tc>
      </w:tr>
      <w:tr w:rsidR="009D6247" w14:paraId="48AAE0BE" w14:textId="77777777">
        <w:trPr>
          <w:trHeight w:val="278"/>
        </w:trPr>
        <w:tc>
          <w:tcPr>
            <w:tcW w:w="1129" w:type="dxa"/>
            <w:tcBorders>
              <w:top w:val="nil"/>
              <w:left w:val="single" w:sz="4" w:space="0" w:color="auto"/>
              <w:bottom w:val="single" w:sz="4" w:space="0" w:color="auto"/>
              <w:right w:val="single" w:sz="4" w:space="0" w:color="auto"/>
            </w:tcBorders>
            <w:vAlign w:val="center"/>
          </w:tcPr>
          <w:p w14:paraId="5DFA3C0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63DE4DEE"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双向交互逻辑设计器</w:t>
            </w:r>
          </w:p>
        </w:tc>
        <w:tc>
          <w:tcPr>
            <w:tcW w:w="1418" w:type="dxa"/>
            <w:tcBorders>
              <w:top w:val="nil"/>
              <w:left w:val="nil"/>
              <w:bottom w:val="single" w:sz="4" w:space="0" w:color="auto"/>
              <w:right w:val="single" w:sz="4" w:space="0" w:color="auto"/>
            </w:tcBorders>
            <w:vAlign w:val="center"/>
          </w:tcPr>
          <w:p w14:paraId="62609EC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2FB8AAD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5A7EAC7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1F7A43C9" w14:textId="77777777">
        <w:trPr>
          <w:trHeight w:val="278"/>
        </w:trPr>
        <w:tc>
          <w:tcPr>
            <w:tcW w:w="1129" w:type="dxa"/>
            <w:tcBorders>
              <w:top w:val="nil"/>
              <w:left w:val="single" w:sz="4" w:space="0" w:color="auto"/>
              <w:bottom w:val="single" w:sz="4" w:space="0" w:color="auto"/>
              <w:right w:val="single" w:sz="4" w:space="0" w:color="auto"/>
            </w:tcBorders>
            <w:vAlign w:val="center"/>
          </w:tcPr>
          <w:p w14:paraId="5E7CA38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6E995477"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多维数据模型与关系</w:t>
            </w:r>
            <w:proofErr w:type="gramStart"/>
            <w:r>
              <w:rPr>
                <w:rFonts w:eastAsia="微软雅黑"/>
                <w:color w:val="000000"/>
                <w:kern w:val="0"/>
                <w:sz w:val="20"/>
                <w:szCs w:val="20"/>
              </w:rPr>
              <w:t>设计器</w:t>
            </w:r>
            <w:proofErr w:type="gramEnd"/>
          </w:p>
        </w:tc>
        <w:tc>
          <w:tcPr>
            <w:tcW w:w="1418" w:type="dxa"/>
            <w:tcBorders>
              <w:top w:val="nil"/>
              <w:left w:val="nil"/>
              <w:bottom w:val="single" w:sz="4" w:space="0" w:color="auto"/>
              <w:right w:val="single" w:sz="4" w:space="0" w:color="auto"/>
            </w:tcBorders>
            <w:vAlign w:val="center"/>
          </w:tcPr>
          <w:p w14:paraId="0B4A59D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3E64285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36CC97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BD5F1C1" w14:textId="77777777">
        <w:trPr>
          <w:trHeight w:val="278"/>
        </w:trPr>
        <w:tc>
          <w:tcPr>
            <w:tcW w:w="1129" w:type="dxa"/>
            <w:tcBorders>
              <w:top w:val="nil"/>
              <w:left w:val="single" w:sz="4" w:space="0" w:color="auto"/>
              <w:bottom w:val="single" w:sz="4" w:space="0" w:color="auto"/>
              <w:right w:val="single" w:sz="4" w:space="0" w:color="auto"/>
            </w:tcBorders>
            <w:vAlign w:val="center"/>
          </w:tcPr>
          <w:p w14:paraId="3087302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D4F934C"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专业化流程与表单</w:t>
            </w:r>
            <w:proofErr w:type="gramStart"/>
            <w:r>
              <w:rPr>
                <w:rFonts w:eastAsia="微软雅黑"/>
                <w:color w:val="000000"/>
                <w:kern w:val="0"/>
                <w:sz w:val="20"/>
                <w:szCs w:val="20"/>
              </w:rPr>
              <w:t>设计器</w:t>
            </w:r>
            <w:proofErr w:type="gramEnd"/>
          </w:p>
        </w:tc>
        <w:tc>
          <w:tcPr>
            <w:tcW w:w="1418" w:type="dxa"/>
            <w:tcBorders>
              <w:top w:val="nil"/>
              <w:left w:val="nil"/>
              <w:bottom w:val="single" w:sz="4" w:space="0" w:color="auto"/>
              <w:right w:val="single" w:sz="4" w:space="0" w:color="auto"/>
            </w:tcBorders>
            <w:vAlign w:val="center"/>
          </w:tcPr>
          <w:p w14:paraId="00D2B4D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2E71252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45AA283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6FA2E1C" w14:textId="77777777">
        <w:trPr>
          <w:trHeight w:val="278"/>
        </w:trPr>
        <w:tc>
          <w:tcPr>
            <w:tcW w:w="1129" w:type="dxa"/>
            <w:tcBorders>
              <w:top w:val="nil"/>
              <w:left w:val="single" w:sz="4" w:space="0" w:color="auto"/>
              <w:bottom w:val="single" w:sz="4" w:space="0" w:color="auto"/>
              <w:right w:val="single" w:sz="4" w:space="0" w:color="auto"/>
            </w:tcBorders>
            <w:vAlign w:val="center"/>
          </w:tcPr>
          <w:p w14:paraId="49A84F9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二</w:t>
            </w:r>
          </w:p>
        </w:tc>
        <w:tc>
          <w:tcPr>
            <w:tcW w:w="3685" w:type="dxa"/>
            <w:tcBorders>
              <w:top w:val="nil"/>
              <w:left w:val="nil"/>
              <w:bottom w:val="single" w:sz="4" w:space="0" w:color="auto"/>
              <w:right w:val="single" w:sz="4" w:space="0" w:color="auto"/>
            </w:tcBorders>
            <w:vAlign w:val="center"/>
          </w:tcPr>
          <w:p w14:paraId="5901D222"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高性能核心引擎集群建设</w:t>
            </w:r>
          </w:p>
        </w:tc>
        <w:tc>
          <w:tcPr>
            <w:tcW w:w="1418" w:type="dxa"/>
            <w:tcBorders>
              <w:top w:val="nil"/>
              <w:left w:val="nil"/>
              <w:bottom w:val="single" w:sz="4" w:space="0" w:color="auto"/>
              <w:right w:val="single" w:sz="4" w:space="0" w:color="auto"/>
            </w:tcBorders>
            <w:noWrap/>
            <w:vAlign w:val="center"/>
          </w:tcPr>
          <w:p w14:paraId="35E7356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01F7613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0A5A584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72</w:t>
            </w:r>
          </w:p>
        </w:tc>
      </w:tr>
      <w:tr w:rsidR="009D6247" w14:paraId="3796447E" w14:textId="77777777">
        <w:trPr>
          <w:trHeight w:val="278"/>
        </w:trPr>
        <w:tc>
          <w:tcPr>
            <w:tcW w:w="1129" w:type="dxa"/>
            <w:tcBorders>
              <w:top w:val="nil"/>
              <w:left w:val="single" w:sz="4" w:space="0" w:color="auto"/>
              <w:bottom w:val="single" w:sz="4" w:space="0" w:color="auto"/>
              <w:right w:val="single" w:sz="4" w:space="0" w:color="auto"/>
            </w:tcBorders>
            <w:vAlign w:val="center"/>
          </w:tcPr>
          <w:p w14:paraId="06C7B21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lastRenderedPageBreak/>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608FE2B"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统一集成与连接器引擎</w:t>
            </w:r>
          </w:p>
        </w:tc>
        <w:tc>
          <w:tcPr>
            <w:tcW w:w="1418" w:type="dxa"/>
            <w:tcBorders>
              <w:top w:val="nil"/>
              <w:left w:val="nil"/>
              <w:bottom w:val="single" w:sz="4" w:space="0" w:color="auto"/>
              <w:right w:val="single" w:sz="4" w:space="0" w:color="auto"/>
            </w:tcBorders>
            <w:vAlign w:val="center"/>
          </w:tcPr>
          <w:p w14:paraId="120B863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5F2900F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4315D4E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663105DF" w14:textId="77777777">
        <w:trPr>
          <w:trHeight w:val="278"/>
        </w:trPr>
        <w:tc>
          <w:tcPr>
            <w:tcW w:w="1129" w:type="dxa"/>
            <w:tcBorders>
              <w:top w:val="nil"/>
              <w:left w:val="single" w:sz="4" w:space="0" w:color="auto"/>
              <w:bottom w:val="single" w:sz="4" w:space="0" w:color="auto"/>
              <w:right w:val="single" w:sz="4" w:space="0" w:color="auto"/>
            </w:tcBorders>
            <w:vAlign w:val="center"/>
          </w:tcPr>
          <w:p w14:paraId="1ACE58B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 xml:space="preserve">　</w:t>
            </w:r>
          </w:p>
        </w:tc>
        <w:tc>
          <w:tcPr>
            <w:tcW w:w="3685" w:type="dxa"/>
            <w:tcBorders>
              <w:top w:val="nil"/>
              <w:left w:val="nil"/>
              <w:bottom w:val="single" w:sz="4" w:space="0" w:color="auto"/>
              <w:right w:val="single" w:sz="4" w:space="0" w:color="auto"/>
            </w:tcBorders>
            <w:vAlign w:val="center"/>
          </w:tcPr>
          <w:p w14:paraId="792D1347"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决策与规则引擎集群</w:t>
            </w:r>
          </w:p>
        </w:tc>
        <w:tc>
          <w:tcPr>
            <w:tcW w:w="1418" w:type="dxa"/>
            <w:tcBorders>
              <w:top w:val="nil"/>
              <w:left w:val="nil"/>
              <w:bottom w:val="single" w:sz="4" w:space="0" w:color="auto"/>
              <w:right w:val="single" w:sz="4" w:space="0" w:color="auto"/>
            </w:tcBorders>
            <w:vAlign w:val="center"/>
          </w:tcPr>
          <w:p w14:paraId="5149859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0C9733B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1FA709D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2E0CA69" w14:textId="77777777">
        <w:trPr>
          <w:trHeight w:val="278"/>
        </w:trPr>
        <w:tc>
          <w:tcPr>
            <w:tcW w:w="1129" w:type="dxa"/>
            <w:tcBorders>
              <w:top w:val="nil"/>
              <w:left w:val="single" w:sz="4" w:space="0" w:color="auto"/>
              <w:bottom w:val="single" w:sz="4" w:space="0" w:color="auto"/>
              <w:right w:val="single" w:sz="4" w:space="0" w:color="auto"/>
            </w:tcBorders>
            <w:vAlign w:val="center"/>
          </w:tcPr>
          <w:p w14:paraId="01BB1F8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 xml:space="preserve">　</w:t>
            </w:r>
          </w:p>
        </w:tc>
        <w:tc>
          <w:tcPr>
            <w:tcW w:w="3685" w:type="dxa"/>
            <w:tcBorders>
              <w:top w:val="nil"/>
              <w:left w:val="nil"/>
              <w:bottom w:val="single" w:sz="4" w:space="0" w:color="auto"/>
              <w:right w:val="single" w:sz="4" w:space="0" w:color="auto"/>
            </w:tcBorders>
            <w:vAlign w:val="center"/>
          </w:tcPr>
          <w:p w14:paraId="02B4ED30"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人工智能与数据智能引擎</w:t>
            </w:r>
          </w:p>
        </w:tc>
        <w:tc>
          <w:tcPr>
            <w:tcW w:w="1418" w:type="dxa"/>
            <w:tcBorders>
              <w:top w:val="nil"/>
              <w:left w:val="nil"/>
              <w:bottom w:val="single" w:sz="4" w:space="0" w:color="auto"/>
              <w:right w:val="single" w:sz="4" w:space="0" w:color="auto"/>
            </w:tcBorders>
            <w:vAlign w:val="center"/>
          </w:tcPr>
          <w:p w14:paraId="71FC02E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6C097A0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429AACB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0B03B2F0" w14:textId="77777777">
        <w:trPr>
          <w:trHeight w:val="278"/>
        </w:trPr>
        <w:tc>
          <w:tcPr>
            <w:tcW w:w="1129" w:type="dxa"/>
            <w:tcBorders>
              <w:top w:val="nil"/>
              <w:left w:val="single" w:sz="4" w:space="0" w:color="auto"/>
              <w:bottom w:val="single" w:sz="4" w:space="0" w:color="auto"/>
              <w:right w:val="single" w:sz="4" w:space="0" w:color="auto"/>
            </w:tcBorders>
            <w:vAlign w:val="center"/>
          </w:tcPr>
          <w:p w14:paraId="44C2077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62A65572"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移动端深度赋能引擎</w:t>
            </w:r>
          </w:p>
        </w:tc>
        <w:tc>
          <w:tcPr>
            <w:tcW w:w="1418" w:type="dxa"/>
            <w:tcBorders>
              <w:top w:val="nil"/>
              <w:left w:val="nil"/>
              <w:bottom w:val="single" w:sz="4" w:space="0" w:color="auto"/>
              <w:right w:val="single" w:sz="4" w:space="0" w:color="auto"/>
            </w:tcBorders>
            <w:vAlign w:val="center"/>
          </w:tcPr>
          <w:p w14:paraId="2228ED1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171CCD7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47044CD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1CC1F73" w14:textId="77777777">
        <w:trPr>
          <w:trHeight w:val="278"/>
        </w:trPr>
        <w:tc>
          <w:tcPr>
            <w:tcW w:w="1129" w:type="dxa"/>
            <w:tcBorders>
              <w:top w:val="nil"/>
              <w:left w:val="single" w:sz="4" w:space="0" w:color="auto"/>
              <w:bottom w:val="single" w:sz="4" w:space="0" w:color="auto"/>
              <w:right w:val="single" w:sz="4" w:space="0" w:color="auto"/>
            </w:tcBorders>
            <w:vAlign w:val="center"/>
          </w:tcPr>
          <w:p w14:paraId="27F45FD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三</w:t>
            </w:r>
          </w:p>
        </w:tc>
        <w:tc>
          <w:tcPr>
            <w:tcW w:w="3685" w:type="dxa"/>
            <w:tcBorders>
              <w:top w:val="nil"/>
              <w:left w:val="nil"/>
              <w:bottom w:val="single" w:sz="4" w:space="0" w:color="auto"/>
              <w:right w:val="single" w:sz="4" w:space="0" w:color="auto"/>
            </w:tcBorders>
            <w:vAlign w:val="center"/>
          </w:tcPr>
          <w:p w14:paraId="650D1C28"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企业</w:t>
            </w:r>
            <w:proofErr w:type="gramStart"/>
            <w:r>
              <w:rPr>
                <w:rFonts w:eastAsia="微软雅黑"/>
                <w:color w:val="000000"/>
                <w:kern w:val="0"/>
                <w:sz w:val="20"/>
                <w:szCs w:val="20"/>
              </w:rPr>
              <w:t>级治理</w:t>
            </w:r>
            <w:proofErr w:type="gramEnd"/>
            <w:r>
              <w:rPr>
                <w:rFonts w:eastAsia="微软雅黑"/>
                <w:color w:val="000000"/>
                <w:kern w:val="0"/>
                <w:sz w:val="20"/>
                <w:szCs w:val="20"/>
              </w:rPr>
              <w:t>与运维体系构建</w:t>
            </w:r>
          </w:p>
        </w:tc>
        <w:tc>
          <w:tcPr>
            <w:tcW w:w="1418" w:type="dxa"/>
            <w:tcBorders>
              <w:top w:val="nil"/>
              <w:left w:val="nil"/>
              <w:bottom w:val="single" w:sz="4" w:space="0" w:color="auto"/>
              <w:right w:val="single" w:sz="4" w:space="0" w:color="auto"/>
            </w:tcBorders>
            <w:noWrap/>
            <w:vAlign w:val="center"/>
          </w:tcPr>
          <w:p w14:paraId="42FE2A0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2BA0612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42BB2D7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54</w:t>
            </w:r>
          </w:p>
        </w:tc>
      </w:tr>
      <w:tr w:rsidR="009D6247" w14:paraId="49F2A232" w14:textId="77777777">
        <w:trPr>
          <w:trHeight w:val="278"/>
        </w:trPr>
        <w:tc>
          <w:tcPr>
            <w:tcW w:w="1129" w:type="dxa"/>
            <w:tcBorders>
              <w:top w:val="nil"/>
              <w:left w:val="single" w:sz="4" w:space="0" w:color="auto"/>
              <w:bottom w:val="single" w:sz="4" w:space="0" w:color="auto"/>
              <w:right w:val="single" w:sz="4" w:space="0" w:color="auto"/>
            </w:tcBorders>
            <w:vAlign w:val="center"/>
          </w:tcPr>
          <w:p w14:paraId="2EDF43D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63B3AE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平台运维监控中心</w:t>
            </w:r>
          </w:p>
        </w:tc>
        <w:tc>
          <w:tcPr>
            <w:tcW w:w="1418" w:type="dxa"/>
            <w:tcBorders>
              <w:top w:val="nil"/>
              <w:left w:val="nil"/>
              <w:bottom w:val="single" w:sz="4" w:space="0" w:color="auto"/>
              <w:right w:val="single" w:sz="4" w:space="0" w:color="auto"/>
            </w:tcBorders>
            <w:vAlign w:val="center"/>
          </w:tcPr>
          <w:p w14:paraId="694F333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1E6C9E8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480A307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7D3C4F3E" w14:textId="77777777">
        <w:trPr>
          <w:trHeight w:val="278"/>
        </w:trPr>
        <w:tc>
          <w:tcPr>
            <w:tcW w:w="1129" w:type="dxa"/>
            <w:tcBorders>
              <w:top w:val="nil"/>
              <w:left w:val="single" w:sz="4" w:space="0" w:color="auto"/>
              <w:bottom w:val="single" w:sz="4" w:space="0" w:color="auto"/>
              <w:right w:val="single" w:sz="4" w:space="0" w:color="auto"/>
            </w:tcBorders>
            <w:vAlign w:val="center"/>
          </w:tcPr>
          <w:p w14:paraId="7C4524E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3A518AC"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DevOps</w:t>
            </w:r>
            <w:r>
              <w:rPr>
                <w:rFonts w:eastAsia="微软雅黑"/>
                <w:color w:val="000000"/>
                <w:kern w:val="0"/>
                <w:sz w:val="20"/>
                <w:szCs w:val="20"/>
              </w:rPr>
              <w:t>一体化流水线</w:t>
            </w:r>
          </w:p>
        </w:tc>
        <w:tc>
          <w:tcPr>
            <w:tcW w:w="1418" w:type="dxa"/>
            <w:tcBorders>
              <w:top w:val="nil"/>
              <w:left w:val="nil"/>
              <w:bottom w:val="single" w:sz="4" w:space="0" w:color="auto"/>
              <w:right w:val="single" w:sz="4" w:space="0" w:color="auto"/>
            </w:tcBorders>
            <w:vAlign w:val="center"/>
          </w:tcPr>
          <w:p w14:paraId="6FB029D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54430A0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2AE3B8F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34E8B7AA" w14:textId="77777777">
        <w:trPr>
          <w:trHeight w:val="278"/>
        </w:trPr>
        <w:tc>
          <w:tcPr>
            <w:tcW w:w="1129" w:type="dxa"/>
            <w:tcBorders>
              <w:top w:val="nil"/>
              <w:left w:val="single" w:sz="4" w:space="0" w:color="auto"/>
              <w:bottom w:val="single" w:sz="4" w:space="0" w:color="auto"/>
              <w:right w:val="single" w:sz="4" w:space="0" w:color="auto"/>
            </w:tcBorders>
            <w:vAlign w:val="center"/>
          </w:tcPr>
          <w:p w14:paraId="0DB90A7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ED34456"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安全与合</w:t>
            </w:r>
            <w:proofErr w:type="gramStart"/>
            <w:r>
              <w:rPr>
                <w:rFonts w:eastAsia="微软雅黑"/>
                <w:color w:val="000000"/>
                <w:kern w:val="0"/>
                <w:sz w:val="20"/>
                <w:szCs w:val="20"/>
              </w:rPr>
              <w:t>规</w:t>
            </w:r>
            <w:proofErr w:type="gramEnd"/>
            <w:r>
              <w:rPr>
                <w:rFonts w:eastAsia="微软雅黑"/>
                <w:color w:val="000000"/>
                <w:kern w:val="0"/>
                <w:sz w:val="20"/>
                <w:szCs w:val="20"/>
              </w:rPr>
              <w:t>治理中心</w:t>
            </w:r>
          </w:p>
        </w:tc>
        <w:tc>
          <w:tcPr>
            <w:tcW w:w="1418" w:type="dxa"/>
            <w:tcBorders>
              <w:top w:val="nil"/>
              <w:left w:val="nil"/>
              <w:bottom w:val="single" w:sz="4" w:space="0" w:color="auto"/>
              <w:right w:val="single" w:sz="4" w:space="0" w:color="auto"/>
            </w:tcBorders>
            <w:vAlign w:val="center"/>
          </w:tcPr>
          <w:p w14:paraId="59F1473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18452C9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30CC9E7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7FDA862C" w14:textId="77777777">
        <w:trPr>
          <w:trHeight w:val="278"/>
        </w:trPr>
        <w:tc>
          <w:tcPr>
            <w:tcW w:w="1129" w:type="dxa"/>
            <w:tcBorders>
              <w:top w:val="nil"/>
              <w:left w:val="single" w:sz="4" w:space="0" w:color="auto"/>
              <w:bottom w:val="single" w:sz="4" w:space="0" w:color="auto"/>
              <w:right w:val="single" w:sz="4" w:space="0" w:color="auto"/>
            </w:tcBorders>
            <w:vAlign w:val="center"/>
          </w:tcPr>
          <w:p w14:paraId="5EDACC9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四</w:t>
            </w:r>
          </w:p>
        </w:tc>
        <w:tc>
          <w:tcPr>
            <w:tcW w:w="3685" w:type="dxa"/>
            <w:tcBorders>
              <w:top w:val="nil"/>
              <w:left w:val="nil"/>
              <w:bottom w:val="single" w:sz="4" w:space="0" w:color="auto"/>
              <w:right w:val="single" w:sz="4" w:space="0" w:color="auto"/>
            </w:tcBorders>
            <w:vAlign w:val="center"/>
          </w:tcPr>
          <w:p w14:paraId="0AE6F8C0"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生态与运营体系建设</w:t>
            </w:r>
          </w:p>
        </w:tc>
        <w:tc>
          <w:tcPr>
            <w:tcW w:w="1418" w:type="dxa"/>
            <w:tcBorders>
              <w:top w:val="nil"/>
              <w:left w:val="nil"/>
              <w:bottom w:val="single" w:sz="4" w:space="0" w:color="auto"/>
              <w:right w:val="single" w:sz="4" w:space="0" w:color="auto"/>
            </w:tcBorders>
            <w:noWrap/>
            <w:vAlign w:val="center"/>
          </w:tcPr>
          <w:p w14:paraId="59E18CF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12</w:t>
            </w:r>
          </w:p>
        </w:tc>
        <w:tc>
          <w:tcPr>
            <w:tcW w:w="993" w:type="dxa"/>
            <w:tcBorders>
              <w:top w:val="nil"/>
              <w:left w:val="nil"/>
              <w:bottom w:val="single" w:sz="4" w:space="0" w:color="auto"/>
              <w:right w:val="single" w:sz="4" w:space="0" w:color="auto"/>
            </w:tcBorders>
            <w:noWrap/>
            <w:vAlign w:val="center"/>
          </w:tcPr>
          <w:p w14:paraId="3CE9571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5EBFD1A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71DE595" w14:textId="77777777">
        <w:trPr>
          <w:trHeight w:val="278"/>
        </w:trPr>
        <w:tc>
          <w:tcPr>
            <w:tcW w:w="1129" w:type="dxa"/>
            <w:tcBorders>
              <w:top w:val="nil"/>
              <w:left w:val="single" w:sz="4" w:space="0" w:color="auto"/>
              <w:bottom w:val="single" w:sz="4" w:space="0" w:color="auto"/>
              <w:right w:val="single" w:sz="4" w:space="0" w:color="auto"/>
            </w:tcBorders>
            <w:vAlign w:val="center"/>
          </w:tcPr>
          <w:p w14:paraId="7D5A410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总计</w:t>
            </w:r>
          </w:p>
        </w:tc>
        <w:tc>
          <w:tcPr>
            <w:tcW w:w="3685" w:type="dxa"/>
            <w:tcBorders>
              <w:top w:val="nil"/>
              <w:left w:val="nil"/>
              <w:bottom w:val="single" w:sz="4" w:space="0" w:color="auto"/>
              <w:right w:val="single" w:sz="4" w:space="0" w:color="auto"/>
            </w:tcBorders>
            <w:vAlign w:val="center"/>
          </w:tcPr>
          <w:p w14:paraId="0A7D1A30"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人工智能大模型</w:t>
            </w:r>
          </w:p>
        </w:tc>
        <w:tc>
          <w:tcPr>
            <w:tcW w:w="1418" w:type="dxa"/>
            <w:tcBorders>
              <w:top w:val="nil"/>
              <w:left w:val="nil"/>
              <w:bottom w:val="single" w:sz="4" w:space="0" w:color="auto"/>
              <w:right w:val="single" w:sz="4" w:space="0" w:color="auto"/>
            </w:tcBorders>
            <w:noWrap/>
            <w:vAlign w:val="center"/>
          </w:tcPr>
          <w:p w14:paraId="7C624DE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6254303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52C9E9D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956</w:t>
            </w:r>
          </w:p>
        </w:tc>
      </w:tr>
      <w:tr w:rsidR="009D6247" w14:paraId="1A6335BC" w14:textId="77777777">
        <w:trPr>
          <w:trHeight w:val="278"/>
        </w:trPr>
        <w:tc>
          <w:tcPr>
            <w:tcW w:w="1129" w:type="dxa"/>
            <w:tcBorders>
              <w:top w:val="nil"/>
              <w:left w:val="single" w:sz="4" w:space="0" w:color="auto"/>
              <w:bottom w:val="single" w:sz="4" w:space="0" w:color="auto"/>
              <w:right w:val="single" w:sz="4" w:space="0" w:color="auto"/>
            </w:tcBorders>
            <w:vAlign w:val="center"/>
          </w:tcPr>
          <w:p w14:paraId="40FD493D"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一</w:t>
            </w:r>
            <w:proofErr w:type="gramEnd"/>
          </w:p>
        </w:tc>
        <w:tc>
          <w:tcPr>
            <w:tcW w:w="3685" w:type="dxa"/>
            <w:tcBorders>
              <w:top w:val="nil"/>
              <w:left w:val="nil"/>
              <w:bottom w:val="single" w:sz="4" w:space="0" w:color="auto"/>
              <w:right w:val="single" w:sz="4" w:space="0" w:color="auto"/>
            </w:tcBorders>
            <w:vAlign w:val="center"/>
          </w:tcPr>
          <w:p w14:paraId="4FEF8745" w14:textId="77777777" w:rsidR="009D6247" w:rsidRDefault="00000000">
            <w:pPr>
              <w:widowControl/>
              <w:spacing w:line="0" w:lineRule="atLeast"/>
              <w:ind w:firstLineChars="0" w:firstLine="0"/>
              <w:jc w:val="left"/>
              <w:rPr>
                <w:rFonts w:eastAsia="微软雅黑"/>
                <w:color w:val="000000"/>
                <w:kern w:val="0"/>
                <w:sz w:val="20"/>
                <w:szCs w:val="20"/>
              </w:rPr>
            </w:pPr>
            <w:proofErr w:type="gramStart"/>
            <w:r>
              <w:rPr>
                <w:rFonts w:eastAsia="微软雅黑"/>
                <w:color w:val="000000"/>
                <w:kern w:val="0"/>
                <w:sz w:val="20"/>
                <w:szCs w:val="20"/>
              </w:rPr>
              <w:t>训推一体化算力</w:t>
            </w:r>
            <w:proofErr w:type="gramEnd"/>
            <w:r>
              <w:rPr>
                <w:rFonts w:eastAsia="微软雅黑"/>
                <w:color w:val="000000"/>
                <w:kern w:val="0"/>
                <w:sz w:val="20"/>
                <w:szCs w:val="20"/>
              </w:rPr>
              <w:t>平台</w:t>
            </w:r>
          </w:p>
        </w:tc>
        <w:tc>
          <w:tcPr>
            <w:tcW w:w="1418" w:type="dxa"/>
            <w:tcBorders>
              <w:top w:val="nil"/>
              <w:left w:val="nil"/>
              <w:bottom w:val="single" w:sz="4" w:space="0" w:color="auto"/>
              <w:right w:val="single" w:sz="4" w:space="0" w:color="auto"/>
            </w:tcBorders>
            <w:noWrap/>
            <w:vAlign w:val="center"/>
          </w:tcPr>
          <w:p w14:paraId="3325414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3746FBA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3930A62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200</w:t>
            </w:r>
          </w:p>
        </w:tc>
      </w:tr>
      <w:tr w:rsidR="009D6247" w14:paraId="08407799" w14:textId="77777777">
        <w:trPr>
          <w:trHeight w:val="278"/>
        </w:trPr>
        <w:tc>
          <w:tcPr>
            <w:tcW w:w="1129" w:type="dxa"/>
            <w:tcBorders>
              <w:top w:val="nil"/>
              <w:left w:val="single" w:sz="4" w:space="0" w:color="auto"/>
              <w:bottom w:val="single" w:sz="4" w:space="0" w:color="auto"/>
              <w:right w:val="single" w:sz="4" w:space="0" w:color="auto"/>
            </w:tcBorders>
            <w:vAlign w:val="center"/>
          </w:tcPr>
          <w:p w14:paraId="6B1121A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B459C0E"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架构设计</w:t>
            </w:r>
          </w:p>
        </w:tc>
        <w:tc>
          <w:tcPr>
            <w:tcW w:w="1418" w:type="dxa"/>
            <w:tcBorders>
              <w:top w:val="nil"/>
              <w:left w:val="nil"/>
              <w:bottom w:val="single" w:sz="4" w:space="0" w:color="auto"/>
              <w:right w:val="single" w:sz="4" w:space="0" w:color="auto"/>
            </w:tcBorders>
            <w:vAlign w:val="center"/>
          </w:tcPr>
          <w:p w14:paraId="08806D2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1E911A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1701" w:type="dxa"/>
            <w:tcBorders>
              <w:top w:val="nil"/>
              <w:left w:val="nil"/>
              <w:bottom w:val="single" w:sz="4" w:space="0" w:color="auto"/>
              <w:right w:val="single" w:sz="4" w:space="0" w:color="auto"/>
            </w:tcBorders>
            <w:vAlign w:val="center"/>
          </w:tcPr>
          <w:p w14:paraId="2556A68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r>
      <w:tr w:rsidR="009D6247" w14:paraId="7C1D4ACC" w14:textId="77777777">
        <w:trPr>
          <w:trHeight w:val="278"/>
        </w:trPr>
        <w:tc>
          <w:tcPr>
            <w:tcW w:w="1129" w:type="dxa"/>
            <w:tcBorders>
              <w:top w:val="nil"/>
              <w:left w:val="single" w:sz="4" w:space="0" w:color="auto"/>
              <w:bottom w:val="single" w:sz="4" w:space="0" w:color="auto"/>
              <w:right w:val="single" w:sz="4" w:space="0" w:color="auto"/>
            </w:tcBorders>
            <w:vAlign w:val="center"/>
          </w:tcPr>
          <w:p w14:paraId="2C38CC2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19FD988A"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功能设计</w:t>
            </w:r>
          </w:p>
        </w:tc>
        <w:tc>
          <w:tcPr>
            <w:tcW w:w="1418" w:type="dxa"/>
            <w:tcBorders>
              <w:top w:val="nil"/>
              <w:left w:val="nil"/>
              <w:bottom w:val="single" w:sz="4" w:space="0" w:color="auto"/>
              <w:right w:val="single" w:sz="4" w:space="0" w:color="auto"/>
            </w:tcBorders>
            <w:vAlign w:val="center"/>
          </w:tcPr>
          <w:p w14:paraId="30D1B6D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90</w:t>
            </w:r>
          </w:p>
        </w:tc>
        <w:tc>
          <w:tcPr>
            <w:tcW w:w="993" w:type="dxa"/>
            <w:tcBorders>
              <w:top w:val="nil"/>
              <w:left w:val="nil"/>
              <w:bottom w:val="single" w:sz="4" w:space="0" w:color="auto"/>
              <w:right w:val="single" w:sz="4" w:space="0" w:color="auto"/>
            </w:tcBorders>
            <w:vAlign w:val="center"/>
          </w:tcPr>
          <w:p w14:paraId="785FD4E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0F77A5B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180</w:t>
            </w:r>
          </w:p>
        </w:tc>
      </w:tr>
      <w:tr w:rsidR="009D6247" w14:paraId="2B8EE627" w14:textId="77777777">
        <w:trPr>
          <w:trHeight w:val="278"/>
        </w:trPr>
        <w:tc>
          <w:tcPr>
            <w:tcW w:w="1129" w:type="dxa"/>
            <w:tcBorders>
              <w:top w:val="nil"/>
              <w:left w:val="single" w:sz="4" w:space="0" w:color="auto"/>
              <w:bottom w:val="single" w:sz="4" w:space="0" w:color="auto"/>
              <w:right w:val="single" w:sz="4" w:space="0" w:color="auto"/>
            </w:tcBorders>
            <w:vAlign w:val="center"/>
          </w:tcPr>
          <w:p w14:paraId="0ACB74D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3A4E11F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集群概览</w:t>
            </w:r>
          </w:p>
        </w:tc>
        <w:tc>
          <w:tcPr>
            <w:tcW w:w="1418" w:type="dxa"/>
            <w:tcBorders>
              <w:top w:val="nil"/>
              <w:left w:val="nil"/>
              <w:bottom w:val="single" w:sz="4" w:space="0" w:color="auto"/>
              <w:right w:val="single" w:sz="4" w:space="0" w:color="auto"/>
            </w:tcBorders>
            <w:vAlign w:val="center"/>
          </w:tcPr>
          <w:p w14:paraId="601494A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1098065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3338F80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0B0D0A70" w14:textId="77777777">
        <w:trPr>
          <w:trHeight w:val="278"/>
        </w:trPr>
        <w:tc>
          <w:tcPr>
            <w:tcW w:w="1129" w:type="dxa"/>
            <w:tcBorders>
              <w:top w:val="nil"/>
              <w:left w:val="single" w:sz="4" w:space="0" w:color="auto"/>
              <w:bottom w:val="single" w:sz="4" w:space="0" w:color="auto"/>
              <w:right w:val="single" w:sz="4" w:space="0" w:color="auto"/>
            </w:tcBorders>
            <w:vAlign w:val="center"/>
          </w:tcPr>
          <w:p w14:paraId="24202AF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011CA2B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集群管理</w:t>
            </w:r>
          </w:p>
        </w:tc>
        <w:tc>
          <w:tcPr>
            <w:tcW w:w="1418" w:type="dxa"/>
            <w:tcBorders>
              <w:top w:val="nil"/>
              <w:left w:val="nil"/>
              <w:bottom w:val="single" w:sz="4" w:space="0" w:color="auto"/>
              <w:right w:val="single" w:sz="4" w:space="0" w:color="auto"/>
            </w:tcBorders>
            <w:vAlign w:val="center"/>
          </w:tcPr>
          <w:p w14:paraId="429C0D2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77B202A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031D031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30FE663A" w14:textId="77777777">
        <w:trPr>
          <w:trHeight w:val="278"/>
        </w:trPr>
        <w:tc>
          <w:tcPr>
            <w:tcW w:w="1129" w:type="dxa"/>
            <w:tcBorders>
              <w:top w:val="nil"/>
              <w:left w:val="single" w:sz="4" w:space="0" w:color="auto"/>
              <w:bottom w:val="single" w:sz="4" w:space="0" w:color="auto"/>
              <w:right w:val="single" w:sz="4" w:space="0" w:color="auto"/>
            </w:tcBorders>
            <w:vAlign w:val="center"/>
          </w:tcPr>
          <w:p w14:paraId="0E56263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1A03AC1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AI</w:t>
            </w:r>
            <w:r>
              <w:rPr>
                <w:rFonts w:eastAsia="微软雅黑"/>
                <w:color w:val="000000"/>
                <w:kern w:val="0"/>
                <w:sz w:val="20"/>
                <w:szCs w:val="20"/>
              </w:rPr>
              <w:t>资源管理</w:t>
            </w:r>
          </w:p>
        </w:tc>
        <w:tc>
          <w:tcPr>
            <w:tcW w:w="1418" w:type="dxa"/>
            <w:tcBorders>
              <w:top w:val="nil"/>
              <w:left w:val="nil"/>
              <w:bottom w:val="single" w:sz="4" w:space="0" w:color="auto"/>
              <w:right w:val="single" w:sz="4" w:space="0" w:color="auto"/>
            </w:tcBorders>
            <w:vAlign w:val="center"/>
          </w:tcPr>
          <w:p w14:paraId="19ED9C7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B98B34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3C234AE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2EBB955A" w14:textId="77777777">
        <w:trPr>
          <w:trHeight w:val="278"/>
        </w:trPr>
        <w:tc>
          <w:tcPr>
            <w:tcW w:w="1129" w:type="dxa"/>
            <w:tcBorders>
              <w:top w:val="nil"/>
              <w:left w:val="single" w:sz="4" w:space="0" w:color="auto"/>
              <w:bottom w:val="single" w:sz="4" w:space="0" w:color="auto"/>
              <w:right w:val="single" w:sz="4" w:space="0" w:color="auto"/>
            </w:tcBorders>
            <w:vAlign w:val="center"/>
          </w:tcPr>
          <w:p w14:paraId="2AA489C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05464E7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训练推理</w:t>
            </w:r>
          </w:p>
        </w:tc>
        <w:tc>
          <w:tcPr>
            <w:tcW w:w="1418" w:type="dxa"/>
            <w:tcBorders>
              <w:top w:val="nil"/>
              <w:left w:val="nil"/>
              <w:bottom w:val="single" w:sz="4" w:space="0" w:color="auto"/>
              <w:right w:val="single" w:sz="4" w:space="0" w:color="auto"/>
            </w:tcBorders>
            <w:vAlign w:val="center"/>
          </w:tcPr>
          <w:p w14:paraId="753C12E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1CADF73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58F0F38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0E5C57CA" w14:textId="77777777">
        <w:trPr>
          <w:trHeight w:val="278"/>
        </w:trPr>
        <w:tc>
          <w:tcPr>
            <w:tcW w:w="1129" w:type="dxa"/>
            <w:tcBorders>
              <w:top w:val="nil"/>
              <w:left w:val="single" w:sz="4" w:space="0" w:color="auto"/>
              <w:bottom w:val="single" w:sz="4" w:space="0" w:color="auto"/>
              <w:right w:val="single" w:sz="4" w:space="0" w:color="auto"/>
            </w:tcBorders>
            <w:vAlign w:val="center"/>
          </w:tcPr>
          <w:p w14:paraId="6D5D7B9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365ACD7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镜像管理</w:t>
            </w:r>
          </w:p>
        </w:tc>
        <w:tc>
          <w:tcPr>
            <w:tcW w:w="1418" w:type="dxa"/>
            <w:tcBorders>
              <w:top w:val="nil"/>
              <w:left w:val="nil"/>
              <w:bottom w:val="single" w:sz="4" w:space="0" w:color="auto"/>
              <w:right w:val="single" w:sz="4" w:space="0" w:color="auto"/>
            </w:tcBorders>
            <w:vAlign w:val="center"/>
          </w:tcPr>
          <w:p w14:paraId="5488E28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2267843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7848727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30625C5C" w14:textId="77777777">
        <w:trPr>
          <w:trHeight w:val="278"/>
        </w:trPr>
        <w:tc>
          <w:tcPr>
            <w:tcW w:w="1129" w:type="dxa"/>
            <w:tcBorders>
              <w:top w:val="nil"/>
              <w:left w:val="single" w:sz="4" w:space="0" w:color="auto"/>
              <w:bottom w:val="single" w:sz="4" w:space="0" w:color="auto"/>
              <w:right w:val="single" w:sz="4" w:space="0" w:color="auto"/>
            </w:tcBorders>
            <w:vAlign w:val="center"/>
          </w:tcPr>
          <w:p w14:paraId="07A08CF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w:t>
            </w:r>
          </w:p>
        </w:tc>
        <w:tc>
          <w:tcPr>
            <w:tcW w:w="3685" w:type="dxa"/>
            <w:tcBorders>
              <w:top w:val="nil"/>
              <w:left w:val="nil"/>
              <w:bottom w:val="single" w:sz="4" w:space="0" w:color="auto"/>
              <w:right w:val="single" w:sz="4" w:space="0" w:color="auto"/>
            </w:tcBorders>
            <w:vAlign w:val="center"/>
          </w:tcPr>
          <w:p w14:paraId="354CBC7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用户管理</w:t>
            </w:r>
          </w:p>
        </w:tc>
        <w:tc>
          <w:tcPr>
            <w:tcW w:w="1418" w:type="dxa"/>
            <w:tcBorders>
              <w:top w:val="nil"/>
              <w:left w:val="nil"/>
              <w:bottom w:val="single" w:sz="4" w:space="0" w:color="auto"/>
              <w:right w:val="single" w:sz="4" w:space="0" w:color="auto"/>
            </w:tcBorders>
            <w:vAlign w:val="center"/>
          </w:tcPr>
          <w:p w14:paraId="5BE802A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EBB2C3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1D9D235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0DD84D1E" w14:textId="77777777">
        <w:trPr>
          <w:trHeight w:val="278"/>
        </w:trPr>
        <w:tc>
          <w:tcPr>
            <w:tcW w:w="1129" w:type="dxa"/>
            <w:tcBorders>
              <w:top w:val="nil"/>
              <w:left w:val="single" w:sz="4" w:space="0" w:color="auto"/>
              <w:bottom w:val="single" w:sz="4" w:space="0" w:color="auto"/>
              <w:right w:val="single" w:sz="4" w:space="0" w:color="auto"/>
            </w:tcBorders>
            <w:vAlign w:val="center"/>
          </w:tcPr>
          <w:p w14:paraId="487E0A6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7</w:t>
            </w:r>
          </w:p>
        </w:tc>
        <w:tc>
          <w:tcPr>
            <w:tcW w:w="3685" w:type="dxa"/>
            <w:tcBorders>
              <w:top w:val="nil"/>
              <w:left w:val="nil"/>
              <w:bottom w:val="single" w:sz="4" w:space="0" w:color="auto"/>
              <w:right w:val="single" w:sz="4" w:space="0" w:color="auto"/>
            </w:tcBorders>
            <w:vAlign w:val="center"/>
          </w:tcPr>
          <w:p w14:paraId="2661776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存储服务</w:t>
            </w:r>
          </w:p>
        </w:tc>
        <w:tc>
          <w:tcPr>
            <w:tcW w:w="1418" w:type="dxa"/>
            <w:tcBorders>
              <w:top w:val="nil"/>
              <w:left w:val="nil"/>
              <w:bottom w:val="single" w:sz="4" w:space="0" w:color="auto"/>
              <w:right w:val="single" w:sz="4" w:space="0" w:color="auto"/>
            </w:tcBorders>
            <w:vAlign w:val="center"/>
          </w:tcPr>
          <w:p w14:paraId="042F1C9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1E6882B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2A6C0A6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2FEE2786" w14:textId="77777777">
        <w:trPr>
          <w:trHeight w:val="278"/>
        </w:trPr>
        <w:tc>
          <w:tcPr>
            <w:tcW w:w="1129" w:type="dxa"/>
            <w:tcBorders>
              <w:top w:val="nil"/>
              <w:left w:val="single" w:sz="4" w:space="0" w:color="auto"/>
              <w:bottom w:val="single" w:sz="4" w:space="0" w:color="auto"/>
              <w:right w:val="single" w:sz="4" w:space="0" w:color="auto"/>
            </w:tcBorders>
            <w:vAlign w:val="center"/>
          </w:tcPr>
          <w:p w14:paraId="3E132BC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3685" w:type="dxa"/>
            <w:tcBorders>
              <w:top w:val="nil"/>
              <w:left w:val="nil"/>
              <w:bottom w:val="single" w:sz="4" w:space="0" w:color="auto"/>
              <w:right w:val="single" w:sz="4" w:space="0" w:color="auto"/>
            </w:tcBorders>
            <w:vAlign w:val="center"/>
          </w:tcPr>
          <w:p w14:paraId="008232E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资源管理</w:t>
            </w:r>
          </w:p>
        </w:tc>
        <w:tc>
          <w:tcPr>
            <w:tcW w:w="1418" w:type="dxa"/>
            <w:tcBorders>
              <w:top w:val="nil"/>
              <w:left w:val="nil"/>
              <w:bottom w:val="single" w:sz="4" w:space="0" w:color="auto"/>
              <w:right w:val="single" w:sz="4" w:space="0" w:color="auto"/>
            </w:tcBorders>
            <w:vAlign w:val="center"/>
          </w:tcPr>
          <w:p w14:paraId="1DE78CB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570DA57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4192986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6F31DE6E" w14:textId="77777777">
        <w:trPr>
          <w:trHeight w:val="278"/>
        </w:trPr>
        <w:tc>
          <w:tcPr>
            <w:tcW w:w="1129" w:type="dxa"/>
            <w:tcBorders>
              <w:top w:val="nil"/>
              <w:left w:val="single" w:sz="4" w:space="0" w:color="auto"/>
              <w:bottom w:val="single" w:sz="4" w:space="0" w:color="auto"/>
              <w:right w:val="single" w:sz="4" w:space="0" w:color="auto"/>
            </w:tcBorders>
            <w:vAlign w:val="center"/>
          </w:tcPr>
          <w:p w14:paraId="5E6F13A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9</w:t>
            </w:r>
          </w:p>
        </w:tc>
        <w:tc>
          <w:tcPr>
            <w:tcW w:w="3685" w:type="dxa"/>
            <w:tcBorders>
              <w:top w:val="nil"/>
              <w:left w:val="nil"/>
              <w:bottom w:val="single" w:sz="4" w:space="0" w:color="auto"/>
              <w:right w:val="single" w:sz="4" w:space="0" w:color="auto"/>
            </w:tcBorders>
            <w:vAlign w:val="center"/>
          </w:tcPr>
          <w:p w14:paraId="66529F1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计费管理</w:t>
            </w:r>
          </w:p>
        </w:tc>
        <w:tc>
          <w:tcPr>
            <w:tcW w:w="1418" w:type="dxa"/>
            <w:tcBorders>
              <w:top w:val="nil"/>
              <w:left w:val="nil"/>
              <w:bottom w:val="single" w:sz="4" w:space="0" w:color="auto"/>
              <w:right w:val="single" w:sz="4" w:space="0" w:color="auto"/>
            </w:tcBorders>
            <w:vAlign w:val="center"/>
          </w:tcPr>
          <w:p w14:paraId="0AAD83D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3DA7336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526B087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6A6EA331" w14:textId="77777777">
        <w:trPr>
          <w:trHeight w:val="278"/>
        </w:trPr>
        <w:tc>
          <w:tcPr>
            <w:tcW w:w="1129" w:type="dxa"/>
            <w:tcBorders>
              <w:top w:val="nil"/>
              <w:left w:val="single" w:sz="4" w:space="0" w:color="auto"/>
              <w:bottom w:val="single" w:sz="4" w:space="0" w:color="auto"/>
              <w:right w:val="single" w:sz="4" w:space="0" w:color="auto"/>
            </w:tcBorders>
            <w:vAlign w:val="center"/>
          </w:tcPr>
          <w:p w14:paraId="672F0A2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二</w:t>
            </w:r>
          </w:p>
        </w:tc>
        <w:tc>
          <w:tcPr>
            <w:tcW w:w="3685" w:type="dxa"/>
            <w:tcBorders>
              <w:top w:val="nil"/>
              <w:left w:val="nil"/>
              <w:bottom w:val="single" w:sz="4" w:space="0" w:color="auto"/>
              <w:right w:val="single" w:sz="4" w:space="0" w:color="auto"/>
            </w:tcBorders>
            <w:vAlign w:val="center"/>
          </w:tcPr>
          <w:p w14:paraId="12A6A06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大模型核心能力层</w:t>
            </w:r>
          </w:p>
        </w:tc>
        <w:tc>
          <w:tcPr>
            <w:tcW w:w="1418" w:type="dxa"/>
            <w:tcBorders>
              <w:top w:val="nil"/>
              <w:left w:val="nil"/>
              <w:bottom w:val="single" w:sz="4" w:space="0" w:color="auto"/>
              <w:right w:val="single" w:sz="4" w:space="0" w:color="auto"/>
            </w:tcBorders>
            <w:noWrap/>
            <w:vAlign w:val="center"/>
          </w:tcPr>
          <w:p w14:paraId="1D63E4B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1C49DF6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590D331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60</w:t>
            </w:r>
          </w:p>
        </w:tc>
      </w:tr>
      <w:tr w:rsidR="009D6247" w14:paraId="0622F4E8" w14:textId="77777777">
        <w:trPr>
          <w:trHeight w:val="278"/>
        </w:trPr>
        <w:tc>
          <w:tcPr>
            <w:tcW w:w="1129" w:type="dxa"/>
            <w:tcBorders>
              <w:top w:val="nil"/>
              <w:left w:val="single" w:sz="4" w:space="0" w:color="auto"/>
              <w:bottom w:val="single" w:sz="4" w:space="0" w:color="auto"/>
              <w:right w:val="single" w:sz="4" w:space="0" w:color="auto"/>
            </w:tcBorders>
            <w:vAlign w:val="center"/>
          </w:tcPr>
          <w:p w14:paraId="31778FD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52D5899D"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主流开源基础大模型</w:t>
            </w:r>
          </w:p>
        </w:tc>
        <w:tc>
          <w:tcPr>
            <w:tcW w:w="1418" w:type="dxa"/>
            <w:tcBorders>
              <w:top w:val="nil"/>
              <w:left w:val="nil"/>
              <w:bottom w:val="single" w:sz="4" w:space="0" w:color="auto"/>
              <w:right w:val="single" w:sz="4" w:space="0" w:color="auto"/>
            </w:tcBorders>
            <w:vAlign w:val="center"/>
          </w:tcPr>
          <w:p w14:paraId="650D1E7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noWrap/>
            <w:vAlign w:val="center"/>
          </w:tcPr>
          <w:p w14:paraId="435640D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5F02B69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r>
      <w:tr w:rsidR="009D6247" w14:paraId="5EA6BFFC" w14:textId="77777777">
        <w:trPr>
          <w:trHeight w:val="278"/>
        </w:trPr>
        <w:tc>
          <w:tcPr>
            <w:tcW w:w="1129" w:type="dxa"/>
            <w:tcBorders>
              <w:top w:val="nil"/>
              <w:left w:val="single" w:sz="4" w:space="0" w:color="auto"/>
              <w:bottom w:val="single" w:sz="4" w:space="0" w:color="auto"/>
              <w:right w:val="single" w:sz="4" w:space="0" w:color="auto"/>
            </w:tcBorders>
            <w:vAlign w:val="center"/>
          </w:tcPr>
          <w:p w14:paraId="061A110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10CA5A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基础模型选择</w:t>
            </w:r>
          </w:p>
        </w:tc>
        <w:tc>
          <w:tcPr>
            <w:tcW w:w="1418" w:type="dxa"/>
            <w:tcBorders>
              <w:top w:val="nil"/>
              <w:left w:val="nil"/>
              <w:bottom w:val="single" w:sz="4" w:space="0" w:color="auto"/>
              <w:right w:val="single" w:sz="4" w:space="0" w:color="auto"/>
            </w:tcBorders>
            <w:vAlign w:val="center"/>
          </w:tcPr>
          <w:p w14:paraId="4D3B6BD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noWrap/>
            <w:vAlign w:val="center"/>
          </w:tcPr>
          <w:p w14:paraId="7BA4896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7237B85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r>
      <w:tr w:rsidR="009D6247" w14:paraId="1F609CD2" w14:textId="77777777">
        <w:trPr>
          <w:trHeight w:val="278"/>
        </w:trPr>
        <w:tc>
          <w:tcPr>
            <w:tcW w:w="1129" w:type="dxa"/>
            <w:tcBorders>
              <w:top w:val="nil"/>
              <w:left w:val="single" w:sz="4" w:space="0" w:color="auto"/>
              <w:bottom w:val="single" w:sz="4" w:space="0" w:color="auto"/>
              <w:right w:val="single" w:sz="4" w:space="0" w:color="auto"/>
            </w:tcBorders>
            <w:vAlign w:val="center"/>
          </w:tcPr>
          <w:p w14:paraId="3E20082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三</w:t>
            </w:r>
          </w:p>
        </w:tc>
        <w:tc>
          <w:tcPr>
            <w:tcW w:w="3685" w:type="dxa"/>
            <w:tcBorders>
              <w:top w:val="nil"/>
              <w:left w:val="nil"/>
              <w:bottom w:val="single" w:sz="4" w:space="0" w:color="auto"/>
              <w:right w:val="single" w:sz="4" w:space="0" w:color="auto"/>
            </w:tcBorders>
            <w:vAlign w:val="center"/>
          </w:tcPr>
          <w:p w14:paraId="6DE69A2F"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智能</w:t>
            </w:r>
            <w:proofErr w:type="gramStart"/>
            <w:r>
              <w:rPr>
                <w:rFonts w:eastAsia="微软雅黑"/>
                <w:color w:val="000000"/>
                <w:kern w:val="0"/>
                <w:sz w:val="20"/>
                <w:szCs w:val="20"/>
              </w:rPr>
              <w:t>体开发</w:t>
            </w:r>
            <w:proofErr w:type="gramEnd"/>
            <w:r>
              <w:rPr>
                <w:rFonts w:eastAsia="微软雅黑"/>
                <w:color w:val="000000"/>
                <w:kern w:val="0"/>
                <w:sz w:val="20"/>
                <w:szCs w:val="20"/>
              </w:rPr>
              <w:t>平台</w:t>
            </w:r>
          </w:p>
        </w:tc>
        <w:tc>
          <w:tcPr>
            <w:tcW w:w="1418" w:type="dxa"/>
            <w:tcBorders>
              <w:top w:val="nil"/>
              <w:left w:val="nil"/>
              <w:bottom w:val="single" w:sz="4" w:space="0" w:color="auto"/>
              <w:right w:val="single" w:sz="4" w:space="0" w:color="auto"/>
            </w:tcBorders>
            <w:noWrap/>
            <w:vAlign w:val="center"/>
          </w:tcPr>
          <w:p w14:paraId="42B5F63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59B42AB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6FD6D2C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528</w:t>
            </w:r>
          </w:p>
        </w:tc>
      </w:tr>
      <w:tr w:rsidR="009D6247" w14:paraId="2BB83C70" w14:textId="77777777">
        <w:trPr>
          <w:trHeight w:val="278"/>
        </w:trPr>
        <w:tc>
          <w:tcPr>
            <w:tcW w:w="1129" w:type="dxa"/>
            <w:tcBorders>
              <w:top w:val="nil"/>
              <w:left w:val="single" w:sz="4" w:space="0" w:color="auto"/>
              <w:bottom w:val="single" w:sz="4" w:space="0" w:color="auto"/>
              <w:right w:val="single" w:sz="4" w:space="0" w:color="auto"/>
            </w:tcBorders>
            <w:vAlign w:val="center"/>
          </w:tcPr>
          <w:p w14:paraId="586CE24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6430B9C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智能</w:t>
            </w:r>
            <w:proofErr w:type="gramStart"/>
            <w:r>
              <w:rPr>
                <w:rFonts w:eastAsia="微软雅黑"/>
                <w:color w:val="000000"/>
                <w:kern w:val="0"/>
                <w:sz w:val="20"/>
                <w:szCs w:val="20"/>
              </w:rPr>
              <w:t>体管理</w:t>
            </w:r>
            <w:proofErr w:type="gramEnd"/>
          </w:p>
        </w:tc>
        <w:tc>
          <w:tcPr>
            <w:tcW w:w="1418" w:type="dxa"/>
            <w:tcBorders>
              <w:top w:val="nil"/>
              <w:left w:val="nil"/>
              <w:bottom w:val="single" w:sz="4" w:space="0" w:color="auto"/>
              <w:right w:val="single" w:sz="4" w:space="0" w:color="auto"/>
            </w:tcBorders>
            <w:vAlign w:val="center"/>
          </w:tcPr>
          <w:p w14:paraId="3C53927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45</w:t>
            </w:r>
          </w:p>
        </w:tc>
        <w:tc>
          <w:tcPr>
            <w:tcW w:w="993" w:type="dxa"/>
            <w:tcBorders>
              <w:top w:val="nil"/>
              <w:left w:val="nil"/>
              <w:bottom w:val="single" w:sz="4" w:space="0" w:color="auto"/>
              <w:right w:val="single" w:sz="4" w:space="0" w:color="auto"/>
            </w:tcBorders>
            <w:noWrap/>
            <w:vAlign w:val="center"/>
          </w:tcPr>
          <w:p w14:paraId="6D266ED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7676195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90</w:t>
            </w:r>
          </w:p>
        </w:tc>
      </w:tr>
      <w:tr w:rsidR="009D6247" w14:paraId="26F2340D" w14:textId="77777777">
        <w:trPr>
          <w:trHeight w:val="278"/>
        </w:trPr>
        <w:tc>
          <w:tcPr>
            <w:tcW w:w="1129" w:type="dxa"/>
            <w:tcBorders>
              <w:top w:val="nil"/>
              <w:left w:val="single" w:sz="4" w:space="0" w:color="auto"/>
              <w:bottom w:val="single" w:sz="4" w:space="0" w:color="auto"/>
              <w:right w:val="single" w:sz="4" w:space="0" w:color="auto"/>
            </w:tcBorders>
            <w:vAlign w:val="center"/>
          </w:tcPr>
          <w:p w14:paraId="55F34FF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724F377A"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智能体低代码</w:t>
            </w:r>
            <w:proofErr w:type="gramEnd"/>
            <w:r>
              <w:rPr>
                <w:rFonts w:eastAsia="微软雅黑"/>
                <w:color w:val="000000"/>
                <w:kern w:val="0"/>
                <w:sz w:val="20"/>
                <w:szCs w:val="20"/>
              </w:rPr>
              <w:t>创建</w:t>
            </w:r>
          </w:p>
        </w:tc>
        <w:tc>
          <w:tcPr>
            <w:tcW w:w="1418" w:type="dxa"/>
            <w:tcBorders>
              <w:top w:val="nil"/>
              <w:left w:val="nil"/>
              <w:bottom w:val="single" w:sz="4" w:space="0" w:color="auto"/>
              <w:right w:val="single" w:sz="4" w:space="0" w:color="auto"/>
            </w:tcBorders>
            <w:vAlign w:val="center"/>
          </w:tcPr>
          <w:p w14:paraId="64103C7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vAlign w:val="center"/>
          </w:tcPr>
          <w:p w14:paraId="5DED099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69957D3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r>
      <w:tr w:rsidR="009D6247" w14:paraId="0110AE38" w14:textId="77777777">
        <w:trPr>
          <w:trHeight w:val="278"/>
        </w:trPr>
        <w:tc>
          <w:tcPr>
            <w:tcW w:w="1129" w:type="dxa"/>
            <w:tcBorders>
              <w:top w:val="nil"/>
              <w:left w:val="single" w:sz="4" w:space="0" w:color="auto"/>
              <w:bottom w:val="single" w:sz="4" w:space="0" w:color="auto"/>
              <w:right w:val="single" w:sz="4" w:space="0" w:color="auto"/>
            </w:tcBorders>
            <w:vAlign w:val="center"/>
          </w:tcPr>
          <w:p w14:paraId="34C3949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4E29263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智能体多模式发布</w:t>
            </w:r>
          </w:p>
        </w:tc>
        <w:tc>
          <w:tcPr>
            <w:tcW w:w="1418" w:type="dxa"/>
            <w:tcBorders>
              <w:top w:val="nil"/>
              <w:left w:val="nil"/>
              <w:bottom w:val="single" w:sz="4" w:space="0" w:color="auto"/>
              <w:right w:val="single" w:sz="4" w:space="0" w:color="auto"/>
            </w:tcBorders>
            <w:vAlign w:val="center"/>
          </w:tcPr>
          <w:p w14:paraId="1BAC34B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vAlign w:val="center"/>
          </w:tcPr>
          <w:p w14:paraId="386F52C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21C797A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r>
      <w:tr w:rsidR="009D6247" w14:paraId="3F54DC54" w14:textId="77777777">
        <w:trPr>
          <w:trHeight w:val="278"/>
        </w:trPr>
        <w:tc>
          <w:tcPr>
            <w:tcW w:w="1129" w:type="dxa"/>
            <w:tcBorders>
              <w:top w:val="nil"/>
              <w:left w:val="single" w:sz="4" w:space="0" w:color="auto"/>
              <w:bottom w:val="single" w:sz="4" w:space="0" w:color="auto"/>
              <w:right w:val="single" w:sz="4" w:space="0" w:color="auto"/>
            </w:tcBorders>
            <w:vAlign w:val="center"/>
          </w:tcPr>
          <w:p w14:paraId="77F84CB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0BA324E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智能体权限与监控</w:t>
            </w:r>
          </w:p>
        </w:tc>
        <w:tc>
          <w:tcPr>
            <w:tcW w:w="1418" w:type="dxa"/>
            <w:tcBorders>
              <w:top w:val="nil"/>
              <w:left w:val="nil"/>
              <w:bottom w:val="single" w:sz="4" w:space="0" w:color="auto"/>
              <w:right w:val="single" w:sz="4" w:space="0" w:color="auto"/>
            </w:tcBorders>
            <w:vAlign w:val="center"/>
          </w:tcPr>
          <w:p w14:paraId="0CCB880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vAlign w:val="center"/>
          </w:tcPr>
          <w:p w14:paraId="772DA99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2DD0D3A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r>
      <w:tr w:rsidR="009D6247" w14:paraId="477C72A8" w14:textId="77777777">
        <w:trPr>
          <w:trHeight w:val="278"/>
        </w:trPr>
        <w:tc>
          <w:tcPr>
            <w:tcW w:w="1129" w:type="dxa"/>
            <w:tcBorders>
              <w:top w:val="nil"/>
              <w:left w:val="single" w:sz="4" w:space="0" w:color="auto"/>
              <w:bottom w:val="single" w:sz="4" w:space="0" w:color="auto"/>
              <w:right w:val="single" w:sz="4" w:space="0" w:color="auto"/>
            </w:tcBorders>
            <w:vAlign w:val="center"/>
          </w:tcPr>
          <w:p w14:paraId="3595458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A98282D"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工作流管理</w:t>
            </w:r>
          </w:p>
        </w:tc>
        <w:tc>
          <w:tcPr>
            <w:tcW w:w="1418" w:type="dxa"/>
            <w:tcBorders>
              <w:top w:val="nil"/>
              <w:left w:val="nil"/>
              <w:bottom w:val="single" w:sz="4" w:space="0" w:color="auto"/>
              <w:right w:val="single" w:sz="4" w:space="0" w:color="auto"/>
            </w:tcBorders>
            <w:noWrap/>
            <w:vAlign w:val="center"/>
          </w:tcPr>
          <w:p w14:paraId="7A4A16A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45</w:t>
            </w:r>
          </w:p>
        </w:tc>
        <w:tc>
          <w:tcPr>
            <w:tcW w:w="993" w:type="dxa"/>
            <w:tcBorders>
              <w:top w:val="nil"/>
              <w:left w:val="nil"/>
              <w:bottom w:val="single" w:sz="4" w:space="0" w:color="auto"/>
              <w:right w:val="single" w:sz="4" w:space="0" w:color="auto"/>
            </w:tcBorders>
            <w:noWrap/>
            <w:vAlign w:val="center"/>
          </w:tcPr>
          <w:p w14:paraId="0754938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52ACBA8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90</w:t>
            </w:r>
          </w:p>
        </w:tc>
      </w:tr>
      <w:tr w:rsidR="009D6247" w14:paraId="1E81C8A9" w14:textId="77777777">
        <w:trPr>
          <w:trHeight w:val="278"/>
        </w:trPr>
        <w:tc>
          <w:tcPr>
            <w:tcW w:w="1129" w:type="dxa"/>
            <w:tcBorders>
              <w:top w:val="nil"/>
              <w:left w:val="single" w:sz="4" w:space="0" w:color="auto"/>
              <w:bottom w:val="single" w:sz="4" w:space="0" w:color="auto"/>
              <w:right w:val="single" w:sz="4" w:space="0" w:color="auto"/>
            </w:tcBorders>
            <w:vAlign w:val="center"/>
          </w:tcPr>
          <w:p w14:paraId="0C4777E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2CD02087"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工作流低代码</w:t>
            </w:r>
            <w:proofErr w:type="gramEnd"/>
            <w:r>
              <w:rPr>
                <w:rFonts w:eastAsia="微软雅黑"/>
                <w:color w:val="000000"/>
                <w:kern w:val="0"/>
                <w:sz w:val="20"/>
                <w:szCs w:val="20"/>
              </w:rPr>
              <w:t>创建</w:t>
            </w:r>
          </w:p>
        </w:tc>
        <w:tc>
          <w:tcPr>
            <w:tcW w:w="1418" w:type="dxa"/>
            <w:tcBorders>
              <w:top w:val="nil"/>
              <w:left w:val="nil"/>
              <w:bottom w:val="single" w:sz="4" w:space="0" w:color="auto"/>
              <w:right w:val="single" w:sz="4" w:space="0" w:color="auto"/>
            </w:tcBorders>
            <w:vAlign w:val="center"/>
          </w:tcPr>
          <w:p w14:paraId="477CB0B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vAlign w:val="center"/>
          </w:tcPr>
          <w:p w14:paraId="15931B0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4780427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r>
      <w:tr w:rsidR="009D6247" w14:paraId="1122BCD0" w14:textId="77777777">
        <w:trPr>
          <w:trHeight w:val="278"/>
        </w:trPr>
        <w:tc>
          <w:tcPr>
            <w:tcW w:w="1129" w:type="dxa"/>
            <w:tcBorders>
              <w:top w:val="nil"/>
              <w:left w:val="single" w:sz="4" w:space="0" w:color="auto"/>
              <w:bottom w:val="single" w:sz="4" w:space="0" w:color="auto"/>
              <w:right w:val="single" w:sz="4" w:space="0" w:color="auto"/>
            </w:tcBorders>
            <w:vAlign w:val="center"/>
          </w:tcPr>
          <w:p w14:paraId="73FBCC8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1DE2BF7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工作流调试与发布</w:t>
            </w:r>
          </w:p>
        </w:tc>
        <w:tc>
          <w:tcPr>
            <w:tcW w:w="1418" w:type="dxa"/>
            <w:tcBorders>
              <w:top w:val="nil"/>
              <w:left w:val="nil"/>
              <w:bottom w:val="single" w:sz="4" w:space="0" w:color="auto"/>
              <w:right w:val="single" w:sz="4" w:space="0" w:color="auto"/>
            </w:tcBorders>
            <w:vAlign w:val="center"/>
          </w:tcPr>
          <w:p w14:paraId="1ED849D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vAlign w:val="center"/>
          </w:tcPr>
          <w:p w14:paraId="6A94ADF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64E3C5A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r>
      <w:tr w:rsidR="009D6247" w14:paraId="1C02B994" w14:textId="77777777">
        <w:trPr>
          <w:trHeight w:val="278"/>
        </w:trPr>
        <w:tc>
          <w:tcPr>
            <w:tcW w:w="1129" w:type="dxa"/>
            <w:tcBorders>
              <w:top w:val="nil"/>
              <w:left w:val="single" w:sz="4" w:space="0" w:color="auto"/>
              <w:bottom w:val="single" w:sz="4" w:space="0" w:color="auto"/>
              <w:right w:val="single" w:sz="4" w:space="0" w:color="auto"/>
            </w:tcBorders>
            <w:vAlign w:val="center"/>
          </w:tcPr>
          <w:p w14:paraId="7CB237E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5C185A0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工作流监控与运维</w:t>
            </w:r>
          </w:p>
        </w:tc>
        <w:tc>
          <w:tcPr>
            <w:tcW w:w="1418" w:type="dxa"/>
            <w:tcBorders>
              <w:top w:val="nil"/>
              <w:left w:val="nil"/>
              <w:bottom w:val="single" w:sz="4" w:space="0" w:color="auto"/>
              <w:right w:val="single" w:sz="4" w:space="0" w:color="auto"/>
            </w:tcBorders>
            <w:vAlign w:val="center"/>
          </w:tcPr>
          <w:p w14:paraId="2D43DF1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vAlign w:val="center"/>
          </w:tcPr>
          <w:p w14:paraId="1FD1856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43F7FF1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r>
      <w:tr w:rsidR="009D6247" w14:paraId="31456551" w14:textId="77777777">
        <w:trPr>
          <w:trHeight w:val="278"/>
        </w:trPr>
        <w:tc>
          <w:tcPr>
            <w:tcW w:w="1129" w:type="dxa"/>
            <w:tcBorders>
              <w:top w:val="nil"/>
              <w:left w:val="single" w:sz="4" w:space="0" w:color="auto"/>
              <w:bottom w:val="single" w:sz="4" w:space="0" w:color="auto"/>
              <w:right w:val="single" w:sz="4" w:space="0" w:color="auto"/>
            </w:tcBorders>
            <w:vAlign w:val="center"/>
          </w:tcPr>
          <w:p w14:paraId="2F96258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2E2A7FD0"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评测集管理</w:t>
            </w:r>
          </w:p>
        </w:tc>
        <w:tc>
          <w:tcPr>
            <w:tcW w:w="1418" w:type="dxa"/>
            <w:tcBorders>
              <w:top w:val="nil"/>
              <w:left w:val="nil"/>
              <w:bottom w:val="single" w:sz="4" w:space="0" w:color="auto"/>
              <w:right w:val="single" w:sz="4" w:space="0" w:color="auto"/>
            </w:tcBorders>
            <w:noWrap/>
            <w:vAlign w:val="center"/>
          </w:tcPr>
          <w:p w14:paraId="2F762B4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36</w:t>
            </w:r>
          </w:p>
        </w:tc>
        <w:tc>
          <w:tcPr>
            <w:tcW w:w="993" w:type="dxa"/>
            <w:tcBorders>
              <w:top w:val="nil"/>
              <w:left w:val="nil"/>
              <w:bottom w:val="single" w:sz="4" w:space="0" w:color="auto"/>
              <w:right w:val="single" w:sz="4" w:space="0" w:color="auto"/>
            </w:tcBorders>
            <w:noWrap/>
            <w:vAlign w:val="center"/>
          </w:tcPr>
          <w:p w14:paraId="6366042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5BBB089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72</w:t>
            </w:r>
          </w:p>
        </w:tc>
      </w:tr>
      <w:tr w:rsidR="009D6247" w14:paraId="3C60FAED" w14:textId="77777777">
        <w:trPr>
          <w:trHeight w:val="278"/>
        </w:trPr>
        <w:tc>
          <w:tcPr>
            <w:tcW w:w="1129" w:type="dxa"/>
            <w:tcBorders>
              <w:top w:val="nil"/>
              <w:left w:val="single" w:sz="4" w:space="0" w:color="auto"/>
              <w:bottom w:val="single" w:sz="4" w:space="0" w:color="auto"/>
              <w:right w:val="single" w:sz="4" w:space="0" w:color="auto"/>
            </w:tcBorders>
            <w:noWrap/>
            <w:vAlign w:val="center"/>
          </w:tcPr>
          <w:p w14:paraId="4E4CB3C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w:t>
            </w:r>
          </w:p>
        </w:tc>
        <w:tc>
          <w:tcPr>
            <w:tcW w:w="3685" w:type="dxa"/>
            <w:tcBorders>
              <w:top w:val="nil"/>
              <w:left w:val="nil"/>
              <w:bottom w:val="single" w:sz="4" w:space="0" w:color="auto"/>
              <w:right w:val="single" w:sz="4" w:space="0" w:color="auto"/>
            </w:tcBorders>
            <w:vAlign w:val="center"/>
          </w:tcPr>
          <w:p w14:paraId="6F9AEEC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评测任务创建与管理</w:t>
            </w:r>
          </w:p>
        </w:tc>
        <w:tc>
          <w:tcPr>
            <w:tcW w:w="1418" w:type="dxa"/>
            <w:tcBorders>
              <w:top w:val="nil"/>
              <w:left w:val="nil"/>
              <w:bottom w:val="single" w:sz="4" w:space="0" w:color="auto"/>
              <w:right w:val="single" w:sz="4" w:space="0" w:color="auto"/>
            </w:tcBorders>
            <w:vAlign w:val="center"/>
          </w:tcPr>
          <w:p w14:paraId="25C8302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0BECF20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1C0D116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6D9806A8" w14:textId="77777777">
        <w:trPr>
          <w:trHeight w:val="278"/>
        </w:trPr>
        <w:tc>
          <w:tcPr>
            <w:tcW w:w="1129" w:type="dxa"/>
            <w:tcBorders>
              <w:top w:val="nil"/>
              <w:left w:val="single" w:sz="4" w:space="0" w:color="auto"/>
              <w:bottom w:val="single" w:sz="4" w:space="0" w:color="auto"/>
              <w:right w:val="single" w:sz="4" w:space="0" w:color="auto"/>
            </w:tcBorders>
            <w:vAlign w:val="center"/>
          </w:tcPr>
          <w:p w14:paraId="6F87288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2F2A48A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评测集全生命周期管理</w:t>
            </w:r>
          </w:p>
        </w:tc>
        <w:tc>
          <w:tcPr>
            <w:tcW w:w="1418" w:type="dxa"/>
            <w:tcBorders>
              <w:top w:val="nil"/>
              <w:left w:val="nil"/>
              <w:bottom w:val="single" w:sz="4" w:space="0" w:color="auto"/>
              <w:right w:val="single" w:sz="4" w:space="0" w:color="auto"/>
            </w:tcBorders>
            <w:vAlign w:val="center"/>
          </w:tcPr>
          <w:p w14:paraId="04326D3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1D94871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660F21F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6C94126A" w14:textId="77777777">
        <w:trPr>
          <w:trHeight w:val="278"/>
        </w:trPr>
        <w:tc>
          <w:tcPr>
            <w:tcW w:w="1129" w:type="dxa"/>
            <w:tcBorders>
              <w:top w:val="nil"/>
              <w:left w:val="single" w:sz="4" w:space="0" w:color="auto"/>
              <w:bottom w:val="single" w:sz="4" w:space="0" w:color="auto"/>
              <w:right w:val="single" w:sz="4" w:space="0" w:color="auto"/>
            </w:tcBorders>
            <w:noWrap/>
            <w:vAlign w:val="center"/>
          </w:tcPr>
          <w:p w14:paraId="7C443EC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w:t>
            </w:r>
          </w:p>
        </w:tc>
        <w:tc>
          <w:tcPr>
            <w:tcW w:w="3685" w:type="dxa"/>
            <w:tcBorders>
              <w:top w:val="nil"/>
              <w:left w:val="nil"/>
              <w:bottom w:val="single" w:sz="4" w:space="0" w:color="auto"/>
              <w:right w:val="single" w:sz="4" w:space="0" w:color="auto"/>
            </w:tcBorders>
            <w:vAlign w:val="center"/>
          </w:tcPr>
          <w:p w14:paraId="61288FB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评测规则与结果分析</w:t>
            </w:r>
          </w:p>
        </w:tc>
        <w:tc>
          <w:tcPr>
            <w:tcW w:w="1418" w:type="dxa"/>
            <w:tcBorders>
              <w:top w:val="nil"/>
              <w:left w:val="nil"/>
              <w:bottom w:val="single" w:sz="4" w:space="0" w:color="auto"/>
              <w:right w:val="single" w:sz="4" w:space="0" w:color="auto"/>
            </w:tcBorders>
            <w:vAlign w:val="center"/>
          </w:tcPr>
          <w:p w14:paraId="6C1D2C7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3640207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552AF8B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29115929" w14:textId="77777777">
        <w:trPr>
          <w:trHeight w:val="278"/>
        </w:trPr>
        <w:tc>
          <w:tcPr>
            <w:tcW w:w="1129" w:type="dxa"/>
            <w:tcBorders>
              <w:top w:val="nil"/>
              <w:left w:val="single" w:sz="4" w:space="0" w:color="auto"/>
              <w:bottom w:val="single" w:sz="4" w:space="0" w:color="auto"/>
              <w:right w:val="single" w:sz="4" w:space="0" w:color="auto"/>
            </w:tcBorders>
            <w:vAlign w:val="center"/>
          </w:tcPr>
          <w:p w14:paraId="0793647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lastRenderedPageBreak/>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C822217"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文本分析工具</w:t>
            </w:r>
          </w:p>
        </w:tc>
        <w:tc>
          <w:tcPr>
            <w:tcW w:w="1418" w:type="dxa"/>
            <w:tcBorders>
              <w:top w:val="nil"/>
              <w:left w:val="nil"/>
              <w:bottom w:val="single" w:sz="4" w:space="0" w:color="auto"/>
              <w:right w:val="single" w:sz="4" w:space="0" w:color="auto"/>
            </w:tcBorders>
            <w:noWrap/>
            <w:vAlign w:val="center"/>
          </w:tcPr>
          <w:p w14:paraId="6762A5A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48</w:t>
            </w:r>
          </w:p>
        </w:tc>
        <w:tc>
          <w:tcPr>
            <w:tcW w:w="993" w:type="dxa"/>
            <w:tcBorders>
              <w:top w:val="nil"/>
              <w:left w:val="nil"/>
              <w:bottom w:val="single" w:sz="4" w:space="0" w:color="auto"/>
              <w:right w:val="single" w:sz="4" w:space="0" w:color="auto"/>
            </w:tcBorders>
            <w:noWrap/>
            <w:vAlign w:val="center"/>
          </w:tcPr>
          <w:p w14:paraId="4E7A7EB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4C5D0EE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96</w:t>
            </w:r>
          </w:p>
        </w:tc>
      </w:tr>
      <w:tr w:rsidR="009D6247" w14:paraId="2C9A93C3" w14:textId="77777777">
        <w:trPr>
          <w:trHeight w:val="278"/>
        </w:trPr>
        <w:tc>
          <w:tcPr>
            <w:tcW w:w="1129" w:type="dxa"/>
            <w:tcBorders>
              <w:top w:val="nil"/>
              <w:left w:val="single" w:sz="4" w:space="0" w:color="auto"/>
              <w:bottom w:val="single" w:sz="4" w:space="0" w:color="auto"/>
              <w:right w:val="single" w:sz="4" w:space="0" w:color="auto"/>
            </w:tcBorders>
            <w:vAlign w:val="center"/>
          </w:tcPr>
          <w:p w14:paraId="199637F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32ECB4F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 xml:space="preserve">OCR </w:t>
            </w:r>
            <w:r>
              <w:rPr>
                <w:rFonts w:eastAsia="微软雅黑"/>
                <w:color w:val="000000"/>
                <w:kern w:val="0"/>
                <w:sz w:val="20"/>
                <w:szCs w:val="20"/>
              </w:rPr>
              <w:t>文字识别与文档处理</w:t>
            </w:r>
          </w:p>
        </w:tc>
        <w:tc>
          <w:tcPr>
            <w:tcW w:w="1418" w:type="dxa"/>
            <w:tcBorders>
              <w:top w:val="nil"/>
              <w:left w:val="nil"/>
              <w:bottom w:val="single" w:sz="4" w:space="0" w:color="auto"/>
              <w:right w:val="single" w:sz="4" w:space="0" w:color="auto"/>
            </w:tcBorders>
            <w:vAlign w:val="center"/>
          </w:tcPr>
          <w:p w14:paraId="3DE6A20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53E3830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5A27314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00D168B1" w14:textId="77777777">
        <w:trPr>
          <w:trHeight w:val="278"/>
        </w:trPr>
        <w:tc>
          <w:tcPr>
            <w:tcW w:w="1129" w:type="dxa"/>
            <w:tcBorders>
              <w:top w:val="nil"/>
              <w:left w:val="single" w:sz="4" w:space="0" w:color="auto"/>
              <w:bottom w:val="single" w:sz="4" w:space="0" w:color="auto"/>
              <w:right w:val="single" w:sz="4" w:space="0" w:color="auto"/>
            </w:tcBorders>
            <w:vAlign w:val="center"/>
          </w:tcPr>
          <w:p w14:paraId="41237C4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0964755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文本纠错与敏感</w:t>
            </w:r>
            <w:proofErr w:type="gramStart"/>
            <w:r>
              <w:rPr>
                <w:rFonts w:eastAsia="微软雅黑"/>
                <w:color w:val="000000"/>
                <w:kern w:val="0"/>
                <w:sz w:val="20"/>
                <w:szCs w:val="20"/>
              </w:rPr>
              <w:t>词管理</w:t>
            </w:r>
            <w:proofErr w:type="gramEnd"/>
          </w:p>
        </w:tc>
        <w:tc>
          <w:tcPr>
            <w:tcW w:w="1418" w:type="dxa"/>
            <w:tcBorders>
              <w:top w:val="nil"/>
              <w:left w:val="nil"/>
              <w:bottom w:val="single" w:sz="4" w:space="0" w:color="auto"/>
              <w:right w:val="single" w:sz="4" w:space="0" w:color="auto"/>
            </w:tcBorders>
            <w:vAlign w:val="center"/>
          </w:tcPr>
          <w:p w14:paraId="6DF706A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38C7831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58FD19B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3C473DD4" w14:textId="77777777">
        <w:trPr>
          <w:trHeight w:val="278"/>
        </w:trPr>
        <w:tc>
          <w:tcPr>
            <w:tcW w:w="1129" w:type="dxa"/>
            <w:tcBorders>
              <w:top w:val="nil"/>
              <w:left w:val="single" w:sz="4" w:space="0" w:color="auto"/>
              <w:bottom w:val="single" w:sz="4" w:space="0" w:color="auto"/>
              <w:right w:val="single" w:sz="4" w:space="0" w:color="auto"/>
            </w:tcBorders>
            <w:vAlign w:val="center"/>
          </w:tcPr>
          <w:p w14:paraId="7CA9F98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1FD6CF3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语义检索与信息抽取</w:t>
            </w:r>
          </w:p>
        </w:tc>
        <w:tc>
          <w:tcPr>
            <w:tcW w:w="1418" w:type="dxa"/>
            <w:tcBorders>
              <w:top w:val="nil"/>
              <w:left w:val="nil"/>
              <w:bottom w:val="single" w:sz="4" w:space="0" w:color="auto"/>
              <w:right w:val="single" w:sz="4" w:space="0" w:color="auto"/>
            </w:tcBorders>
            <w:vAlign w:val="center"/>
          </w:tcPr>
          <w:p w14:paraId="0ED768B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8D7F24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0F75FBB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2E89BABB" w14:textId="77777777">
        <w:trPr>
          <w:trHeight w:val="278"/>
        </w:trPr>
        <w:tc>
          <w:tcPr>
            <w:tcW w:w="1129" w:type="dxa"/>
            <w:tcBorders>
              <w:top w:val="nil"/>
              <w:left w:val="single" w:sz="4" w:space="0" w:color="auto"/>
              <w:bottom w:val="single" w:sz="4" w:space="0" w:color="auto"/>
              <w:right w:val="single" w:sz="4" w:space="0" w:color="auto"/>
            </w:tcBorders>
            <w:vAlign w:val="center"/>
          </w:tcPr>
          <w:p w14:paraId="141BC26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07FD17A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财务校验与舆情分析</w:t>
            </w:r>
          </w:p>
        </w:tc>
        <w:tc>
          <w:tcPr>
            <w:tcW w:w="1418" w:type="dxa"/>
            <w:tcBorders>
              <w:top w:val="nil"/>
              <w:left w:val="nil"/>
              <w:bottom w:val="single" w:sz="4" w:space="0" w:color="auto"/>
              <w:right w:val="single" w:sz="4" w:space="0" w:color="auto"/>
            </w:tcBorders>
            <w:vAlign w:val="center"/>
          </w:tcPr>
          <w:p w14:paraId="1381F4C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B995C1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456E2B8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7163A75A" w14:textId="77777777">
        <w:trPr>
          <w:trHeight w:val="278"/>
        </w:trPr>
        <w:tc>
          <w:tcPr>
            <w:tcW w:w="1129" w:type="dxa"/>
            <w:tcBorders>
              <w:top w:val="nil"/>
              <w:left w:val="single" w:sz="4" w:space="0" w:color="auto"/>
              <w:bottom w:val="single" w:sz="4" w:space="0" w:color="auto"/>
              <w:right w:val="single" w:sz="4" w:space="0" w:color="auto"/>
            </w:tcBorders>
            <w:vAlign w:val="center"/>
          </w:tcPr>
          <w:p w14:paraId="74CD711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五</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878ABC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知识库管理</w:t>
            </w:r>
          </w:p>
        </w:tc>
        <w:tc>
          <w:tcPr>
            <w:tcW w:w="1418" w:type="dxa"/>
            <w:tcBorders>
              <w:top w:val="nil"/>
              <w:left w:val="nil"/>
              <w:bottom w:val="single" w:sz="4" w:space="0" w:color="auto"/>
              <w:right w:val="single" w:sz="4" w:space="0" w:color="auto"/>
            </w:tcBorders>
            <w:noWrap/>
            <w:vAlign w:val="center"/>
          </w:tcPr>
          <w:p w14:paraId="1862566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36</w:t>
            </w:r>
          </w:p>
        </w:tc>
        <w:tc>
          <w:tcPr>
            <w:tcW w:w="993" w:type="dxa"/>
            <w:tcBorders>
              <w:top w:val="nil"/>
              <w:left w:val="nil"/>
              <w:bottom w:val="single" w:sz="4" w:space="0" w:color="auto"/>
              <w:right w:val="single" w:sz="4" w:space="0" w:color="auto"/>
            </w:tcBorders>
            <w:noWrap/>
            <w:vAlign w:val="center"/>
          </w:tcPr>
          <w:p w14:paraId="0F99328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0333B2E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72</w:t>
            </w:r>
          </w:p>
        </w:tc>
      </w:tr>
      <w:tr w:rsidR="009D6247" w14:paraId="1C218DDF" w14:textId="77777777">
        <w:trPr>
          <w:trHeight w:val="278"/>
        </w:trPr>
        <w:tc>
          <w:tcPr>
            <w:tcW w:w="1129" w:type="dxa"/>
            <w:tcBorders>
              <w:top w:val="nil"/>
              <w:left w:val="single" w:sz="4" w:space="0" w:color="auto"/>
              <w:bottom w:val="single" w:sz="4" w:space="0" w:color="auto"/>
              <w:right w:val="single" w:sz="4" w:space="0" w:color="auto"/>
            </w:tcBorders>
            <w:vAlign w:val="center"/>
          </w:tcPr>
          <w:p w14:paraId="17181A9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12BFE24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知识库创建与知识导入</w:t>
            </w:r>
          </w:p>
        </w:tc>
        <w:tc>
          <w:tcPr>
            <w:tcW w:w="1418" w:type="dxa"/>
            <w:tcBorders>
              <w:top w:val="nil"/>
              <w:left w:val="nil"/>
              <w:bottom w:val="single" w:sz="4" w:space="0" w:color="auto"/>
              <w:right w:val="single" w:sz="4" w:space="0" w:color="auto"/>
            </w:tcBorders>
            <w:vAlign w:val="center"/>
          </w:tcPr>
          <w:p w14:paraId="6657863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46C4EB6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0B88DA0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70E0FC27" w14:textId="77777777">
        <w:trPr>
          <w:trHeight w:val="278"/>
        </w:trPr>
        <w:tc>
          <w:tcPr>
            <w:tcW w:w="1129" w:type="dxa"/>
            <w:tcBorders>
              <w:top w:val="nil"/>
              <w:left w:val="single" w:sz="4" w:space="0" w:color="auto"/>
              <w:bottom w:val="single" w:sz="4" w:space="0" w:color="auto"/>
              <w:right w:val="single" w:sz="4" w:space="0" w:color="auto"/>
            </w:tcBorders>
            <w:vAlign w:val="center"/>
          </w:tcPr>
          <w:p w14:paraId="4E4C6E7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6537A06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知识检索与应用</w:t>
            </w:r>
          </w:p>
        </w:tc>
        <w:tc>
          <w:tcPr>
            <w:tcW w:w="1418" w:type="dxa"/>
            <w:tcBorders>
              <w:top w:val="nil"/>
              <w:left w:val="nil"/>
              <w:bottom w:val="single" w:sz="4" w:space="0" w:color="auto"/>
              <w:right w:val="single" w:sz="4" w:space="0" w:color="auto"/>
            </w:tcBorders>
            <w:vAlign w:val="center"/>
          </w:tcPr>
          <w:p w14:paraId="2210837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E8FC74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1CDD4D0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664BC930" w14:textId="77777777">
        <w:trPr>
          <w:trHeight w:val="278"/>
        </w:trPr>
        <w:tc>
          <w:tcPr>
            <w:tcW w:w="1129" w:type="dxa"/>
            <w:tcBorders>
              <w:top w:val="nil"/>
              <w:left w:val="single" w:sz="4" w:space="0" w:color="auto"/>
              <w:bottom w:val="single" w:sz="4" w:space="0" w:color="auto"/>
              <w:right w:val="single" w:sz="4" w:space="0" w:color="auto"/>
            </w:tcBorders>
            <w:vAlign w:val="center"/>
          </w:tcPr>
          <w:p w14:paraId="0236529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790C20F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知识库维护与安全</w:t>
            </w:r>
          </w:p>
        </w:tc>
        <w:tc>
          <w:tcPr>
            <w:tcW w:w="1418" w:type="dxa"/>
            <w:tcBorders>
              <w:top w:val="nil"/>
              <w:left w:val="nil"/>
              <w:bottom w:val="single" w:sz="4" w:space="0" w:color="auto"/>
              <w:right w:val="single" w:sz="4" w:space="0" w:color="auto"/>
            </w:tcBorders>
            <w:vAlign w:val="center"/>
          </w:tcPr>
          <w:p w14:paraId="615A361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5CDB144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5BA50F6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3D9E15A2" w14:textId="77777777">
        <w:trPr>
          <w:trHeight w:val="278"/>
        </w:trPr>
        <w:tc>
          <w:tcPr>
            <w:tcW w:w="1129" w:type="dxa"/>
            <w:tcBorders>
              <w:top w:val="nil"/>
              <w:left w:val="single" w:sz="4" w:space="0" w:color="auto"/>
              <w:bottom w:val="single" w:sz="4" w:space="0" w:color="auto"/>
              <w:right w:val="single" w:sz="4" w:space="0" w:color="auto"/>
            </w:tcBorders>
            <w:vAlign w:val="center"/>
          </w:tcPr>
          <w:p w14:paraId="0472252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六</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2A094162"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用户与权限管理</w:t>
            </w:r>
          </w:p>
        </w:tc>
        <w:tc>
          <w:tcPr>
            <w:tcW w:w="1418" w:type="dxa"/>
            <w:tcBorders>
              <w:top w:val="nil"/>
              <w:left w:val="nil"/>
              <w:bottom w:val="single" w:sz="4" w:space="0" w:color="auto"/>
              <w:right w:val="single" w:sz="4" w:space="0" w:color="auto"/>
            </w:tcBorders>
            <w:noWrap/>
            <w:vAlign w:val="center"/>
          </w:tcPr>
          <w:p w14:paraId="401E271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30</w:t>
            </w:r>
          </w:p>
        </w:tc>
        <w:tc>
          <w:tcPr>
            <w:tcW w:w="993" w:type="dxa"/>
            <w:tcBorders>
              <w:top w:val="nil"/>
              <w:left w:val="nil"/>
              <w:bottom w:val="single" w:sz="4" w:space="0" w:color="auto"/>
              <w:right w:val="single" w:sz="4" w:space="0" w:color="auto"/>
            </w:tcBorders>
            <w:noWrap/>
            <w:vAlign w:val="center"/>
          </w:tcPr>
          <w:p w14:paraId="5FCF6D8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33AAE19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60</w:t>
            </w:r>
          </w:p>
        </w:tc>
      </w:tr>
      <w:tr w:rsidR="009D6247" w14:paraId="4E4BB255" w14:textId="77777777">
        <w:trPr>
          <w:trHeight w:val="278"/>
        </w:trPr>
        <w:tc>
          <w:tcPr>
            <w:tcW w:w="1129" w:type="dxa"/>
            <w:tcBorders>
              <w:top w:val="nil"/>
              <w:left w:val="single" w:sz="4" w:space="0" w:color="auto"/>
              <w:bottom w:val="single" w:sz="4" w:space="0" w:color="auto"/>
              <w:right w:val="single" w:sz="4" w:space="0" w:color="auto"/>
            </w:tcBorders>
            <w:vAlign w:val="center"/>
          </w:tcPr>
          <w:p w14:paraId="74B0BA4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3AE6E1C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组织管理</w:t>
            </w:r>
          </w:p>
        </w:tc>
        <w:tc>
          <w:tcPr>
            <w:tcW w:w="1418" w:type="dxa"/>
            <w:tcBorders>
              <w:top w:val="nil"/>
              <w:left w:val="nil"/>
              <w:bottom w:val="single" w:sz="4" w:space="0" w:color="auto"/>
              <w:right w:val="single" w:sz="4" w:space="0" w:color="auto"/>
            </w:tcBorders>
            <w:vAlign w:val="center"/>
          </w:tcPr>
          <w:p w14:paraId="46705AB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5F5627D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0743C79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4AD0E8E4" w14:textId="77777777">
        <w:trPr>
          <w:trHeight w:val="278"/>
        </w:trPr>
        <w:tc>
          <w:tcPr>
            <w:tcW w:w="1129" w:type="dxa"/>
            <w:tcBorders>
              <w:top w:val="nil"/>
              <w:left w:val="single" w:sz="4" w:space="0" w:color="auto"/>
              <w:bottom w:val="single" w:sz="4" w:space="0" w:color="auto"/>
              <w:right w:val="single" w:sz="4" w:space="0" w:color="auto"/>
            </w:tcBorders>
            <w:vAlign w:val="center"/>
          </w:tcPr>
          <w:p w14:paraId="49054A9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6B0C137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用户管理</w:t>
            </w:r>
          </w:p>
        </w:tc>
        <w:tc>
          <w:tcPr>
            <w:tcW w:w="1418" w:type="dxa"/>
            <w:tcBorders>
              <w:top w:val="nil"/>
              <w:left w:val="nil"/>
              <w:bottom w:val="single" w:sz="4" w:space="0" w:color="auto"/>
              <w:right w:val="single" w:sz="4" w:space="0" w:color="auto"/>
            </w:tcBorders>
            <w:vAlign w:val="center"/>
          </w:tcPr>
          <w:p w14:paraId="4952CEE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08D89A0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789A197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2FF16C88" w14:textId="77777777">
        <w:trPr>
          <w:trHeight w:val="278"/>
        </w:trPr>
        <w:tc>
          <w:tcPr>
            <w:tcW w:w="1129" w:type="dxa"/>
            <w:tcBorders>
              <w:top w:val="nil"/>
              <w:left w:val="single" w:sz="4" w:space="0" w:color="auto"/>
              <w:bottom w:val="single" w:sz="4" w:space="0" w:color="auto"/>
              <w:right w:val="single" w:sz="4" w:space="0" w:color="auto"/>
            </w:tcBorders>
            <w:vAlign w:val="center"/>
          </w:tcPr>
          <w:p w14:paraId="4B833EE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0510259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用户组与密码安全</w:t>
            </w:r>
          </w:p>
        </w:tc>
        <w:tc>
          <w:tcPr>
            <w:tcW w:w="1418" w:type="dxa"/>
            <w:tcBorders>
              <w:top w:val="nil"/>
              <w:left w:val="nil"/>
              <w:bottom w:val="single" w:sz="4" w:space="0" w:color="auto"/>
              <w:right w:val="single" w:sz="4" w:space="0" w:color="auto"/>
            </w:tcBorders>
            <w:vAlign w:val="center"/>
          </w:tcPr>
          <w:p w14:paraId="577EE24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39BAADA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49A3E76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20</w:t>
            </w:r>
          </w:p>
        </w:tc>
      </w:tr>
      <w:tr w:rsidR="009D6247" w14:paraId="250076B1" w14:textId="77777777">
        <w:trPr>
          <w:trHeight w:val="278"/>
        </w:trPr>
        <w:tc>
          <w:tcPr>
            <w:tcW w:w="1129" w:type="dxa"/>
            <w:tcBorders>
              <w:top w:val="nil"/>
              <w:left w:val="single" w:sz="4" w:space="0" w:color="auto"/>
              <w:bottom w:val="single" w:sz="4" w:space="0" w:color="auto"/>
              <w:right w:val="single" w:sz="4" w:space="0" w:color="auto"/>
            </w:tcBorders>
            <w:vAlign w:val="center"/>
          </w:tcPr>
          <w:p w14:paraId="5BDD588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七</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5599F29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文件格式处理与安全模块</w:t>
            </w:r>
          </w:p>
        </w:tc>
        <w:tc>
          <w:tcPr>
            <w:tcW w:w="1418" w:type="dxa"/>
            <w:tcBorders>
              <w:top w:val="nil"/>
              <w:left w:val="nil"/>
              <w:bottom w:val="single" w:sz="4" w:space="0" w:color="auto"/>
              <w:right w:val="single" w:sz="4" w:space="0" w:color="auto"/>
            </w:tcBorders>
            <w:noWrap/>
            <w:vAlign w:val="center"/>
          </w:tcPr>
          <w:p w14:paraId="0DFC192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24</w:t>
            </w:r>
          </w:p>
        </w:tc>
        <w:tc>
          <w:tcPr>
            <w:tcW w:w="993" w:type="dxa"/>
            <w:tcBorders>
              <w:top w:val="nil"/>
              <w:left w:val="nil"/>
              <w:bottom w:val="single" w:sz="4" w:space="0" w:color="auto"/>
              <w:right w:val="single" w:sz="4" w:space="0" w:color="auto"/>
            </w:tcBorders>
            <w:noWrap/>
            <w:vAlign w:val="center"/>
          </w:tcPr>
          <w:p w14:paraId="1B5E54B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0CE414D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48</w:t>
            </w:r>
          </w:p>
        </w:tc>
      </w:tr>
      <w:tr w:rsidR="009D6247" w14:paraId="27D61061" w14:textId="77777777">
        <w:trPr>
          <w:trHeight w:val="278"/>
        </w:trPr>
        <w:tc>
          <w:tcPr>
            <w:tcW w:w="1129" w:type="dxa"/>
            <w:tcBorders>
              <w:top w:val="nil"/>
              <w:left w:val="single" w:sz="4" w:space="0" w:color="auto"/>
              <w:bottom w:val="single" w:sz="4" w:space="0" w:color="auto"/>
              <w:right w:val="single" w:sz="4" w:space="0" w:color="auto"/>
            </w:tcBorders>
            <w:vAlign w:val="center"/>
          </w:tcPr>
          <w:p w14:paraId="1DD61E1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3A4C741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多格式文件支持与处理</w:t>
            </w:r>
          </w:p>
        </w:tc>
        <w:tc>
          <w:tcPr>
            <w:tcW w:w="1418" w:type="dxa"/>
            <w:tcBorders>
              <w:top w:val="nil"/>
              <w:left w:val="nil"/>
              <w:bottom w:val="single" w:sz="4" w:space="0" w:color="auto"/>
              <w:right w:val="single" w:sz="4" w:space="0" w:color="auto"/>
            </w:tcBorders>
            <w:vAlign w:val="center"/>
          </w:tcPr>
          <w:p w14:paraId="220EE1F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2FFE7B8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50D5742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1CC546C4" w14:textId="77777777">
        <w:trPr>
          <w:trHeight w:val="278"/>
        </w:trPr>
        <w:tc>
          <w:tcPr>
            <w:tcW w:w="1129" w:type="dxa"/>
            <w:tcBorders>
              <w:top w:val="nil"/>
              <w:left w:val="single" w:sz="4" w:space="0" w:color="auto"/>
              <w:bottom w:val="single" w:sz="4" w:space="0" w:color="auto"/>
              <w:right w:val="single" w:sz="4" w:space="0" w:color="auto"/>
            </w:tcBorders>
            <w:vAlign w:val="center"/>
          </w:tcPr>
          <w:p w14:paraId="5A3F17A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417B474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文件安全检测与管控</w:t>
            </w:r>
          </w:p>
        </w:tc>
        <w:tc>
          <w:tcPr>
            <w:tcW w:w="1418" w:type="dxa"/>
            <w:tcBorders>
              <w:top w:val="nil"/>
              <w:left w:val="nil"/>
              <w:bottom w:val="single" w:sz="4" w:space="0" w:color="auto"/>
              <w:right w:val="single" w:sz="4" w:space="0" w:color="auto"/>
            </w:tcBorders>
            <w:vAlign w:val="center"/>
          </w:tcPr>
          <w:p w14:paraId="316A079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4BB230C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vAlign w:val="center"/>
          </w:tcPr>
          <w:p w14:paraId="0E0624F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7F58AF31" w14:textId="77777777">
        <w:trPr>
          <w:trHeight w:val="278"/>
        </w:trPr>
        <w:tc>
          <w:tcPr>
            <w:tcW w:w="1129" w:type="dxa"/>
            <w:tcBorders>
              <w:top w:val="nil"/>
              <w:left w:val="single" w:sz="4" w:space="0" w:color="auto"/>
              <w:bottom w:val="single" w:sz="4" w:space="0" w:color="auto"/>
              <w:right w:val="single" w:sz="4" w:space="0" w:color="auto"/>
            </w:tcBorders>
            <w:vAlign w:val="center"/>
          </w:tcPr>
          <w:p w14:paraId="57388CA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四</w:t>
            </w:r>
          </w:p>
        </w:tc>
        <w:tc>
          <w:tcPr>
            <w:tcW w:w="3685" w:type="dxa"/>
            <w:tcBorders>
              <w:top w:val="nil"/>
              <w:left w:val="nil"/>
              <w:bottom w:val="single" w:sz="4" w:space="0" w:color="auto"/>
              <w:right w:val="single" w:sz="4" w:space="0" w:color="auto"/>
            </w:tcBorders>
            <w:vAlign w:val="center"/>
          </w:tcPr>
          <w:p w14:paraId="2F795031"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共性政务服务智能应用</w:t>
            </w:r>
          </w:p>
        </w:tc>
        <w:tc>
          <w:tcPr>
            <w:tcW w:w="1418" w:type="dxa"/>
            <w:tcBorders>
              <w:top w:val="nil"/>
              <w:left w:val="nil"/>
              <w:bottom w:val="single" w:sz="4" w:space="0" w:color="auto"/>
              <w:right w:val="single" w:sz="4" w:space="0" w:color="auto"/>
            </w:tcBorders>
            <w:noWrap/>
            <w:vAlign w:val="center"/>
          </w:tcPr>
          <w:p w14:paraId="5C0639F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75EBCF7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7281F9C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48</w:t>
            </w:r>
          </w:p>
        </w:tc>
      </w:tr>
      <w:tr w:rsidR="009D6247" w14:paraId="4249D76B" w14:textId="77777777">
        <w:trPr>
          <w:trHeight w:val="278"/>
        </w:trPr>
        <w:tc>
          <w:tcPr>
            <w:tcW w:w="1129" w:type="dxa"/>
            <w:tcBorders>
              <w:top w:val="nil"/>
              <w:left w:val="single" w:sz="4" w:space="0" w:color="auto"/>
              <w:bottom w:val="single" w:sz="4" w:space="0" w:color="auto"/>
              <w:right w:val="single" w:sz="4" w:space="0" w:color="auto"/>
            </w:tcBorders>
            <w:vAlign w:val="center"/>
          </w:tcPr>
          <w:p w14:paraId="0845F1E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7E5DCB3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政策解读</w:t>
            </w:r>
          </w:p>
        </w:tc>
        <w:tc>
          <w:tcPr>
            <w:tcW w:w="1418" w:type="dxa"/>
            <w:tcBorders>
              <w:top w:val="nil"/>
              <w:left w:val="nil"/>
              <w:bottom w:val="single" w:sz="4" w:space="0" w:color="auto"/>
              <w:right w:val="single" w:sz="4" w:space="0" w:color="auto"/>
            </w:tcBorders>
            <w:noWrap/>
            <w:vAlign w:val="center"/>
          </w:tcPr>
          <w:p w14:paraId="6F49BB7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7AA9D75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60B6077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4DBA985D" w14:textId="77777777">
        <w:trPr>
          <w:trHeight w:val="278"/>
        </w:trPr>
        <w:tc>
          <w:tcPr>
            <w:tcW w:w="1129" w:type="dxa"/>
            <w:tcBorders>
              <w:top w:val="nil"/>
              <w:left w:val="single" w:sz="4" w:space="0" w:color="auto"/>
              <w:bottom w:val="single" w:sz="4" w:space="0" w:color="auto"/>
              <w:right w:val="single" w:sz="4" w:space="0" w:color="auto"/>
            </w:tcBorders>
            <w:vAlign w:val="center"/>
          </w:tcPr>
          <w:p w14:paraId="25DA06A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83D1166"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普法问答</w:t>
            </w:r>
          </w:p>
        </w:tc>
        <w:tc>
          <w:tcPr>
            <w:tcW w:w="1418" w:type="dxa"/>
            <w:tcBorders>
              <w:top w:val="nil"/>
              <w:left w:val="nil"/>
              <w:bottom w:val="single" w:sz="4" w:space="0" w:color="auto"/>
              <w:right w:val="single" w:sz="4" w:space="0" w:color="auto"/>
            </w:tcBorders>
            <w:noWrap/>
            <w:vAlign w:val="center"/>
          </w:tcPr>
          <w:p w14:paraId="19D157C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0F20A84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72E4C73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65E67064" w14:textId="77777777">
        <w:trPr>
          <w:trHeight w:val="278"/>
        </w:trPr>
        <w:tc>
          <w:tcPr>
            <w:tcW w:w="1129" w:type="dxa"/>
            <w:tcBorders>
              <w:top w:val="nil"/>
              <w:left w:val="single" w:sz="4" w:space="0" w:color="auto"/>
              <w:bottom w:val="single" w:sz="4" w:space="0" w:color="auto"/>
              <w:right w:val="single" w:sz="4" w:space="0" w:color="auto"/>
            </w:tcBorders>
            <w:vAlign w:val="center"/>
          </w:tcPr>
          <w:p w14:paraId="0A74017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五</w:t>
            </w:r>
          </w:p>
        </w:tc>
        <w:tc>
          <w:tcPr>
            <w:tcW w:w="3685" w:type="dxa"/>
            <w:tcBorders>
              <w:top w:val="nil"/>
              <w:left w:val="nil"/>
              <w:bottom w:val="single" w:sz="4" w:space="0" w:color="auto"/>
              <w:right w:val="single" w:sz="4" w:space="0" w:color="auto"/>
            </w:tcBorders>
            <w:vAlign w:val="center"/>
          </w:tcPr>
          <w:p w14:paraId="1F69690F"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赋能一体化办公平台</w:t>
            </w:r>
          </w:p>
        </w:tc>
        <w:tc>
          <w:tcPr>
            <w:tcW w:w="1418" w:type="dxa"/>
            <w:tcBorders>
              <w:top w:val="nil"/>
              <w:left w:val="nil"/>
              <w:bottom w:val="single" w:sz="4" w:space="0" w:color="auto"/>
              <w:right w:val="single" w:sz="4" w:space="0" w:color="auto"/>
            </w:tcBorders>
            <w:vAlign w:val="center"/>
          </w:tcPr>
          <w:p w14:paraId="29F01FB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7BFDA35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4C6F539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120</w:t>
            </w:r>
          </w:p>
        </w:tc>
      </w:tr>
      <w:tr w:rsidR="009D6247" w14:paraId="00DD8D00" w14:textId="77777777">
        <w:trPr>
          <w:trHeight w:val="278"/>
        </w:trPr>
        <w:tc>
          <w:tcPr>
            <w:tcW w:w="1129" w:type="dxa"/>
            <w:tcBorders>
              <w:top w:val="nil"/>
              <w:left w:val="single" w:sz="4" w:space="0" w:color="auto"/>
              <w:bottom w:val="single" w:sz="4" w:space="0" w:color="auto"/>
              <w:right w:val="single" w:sz="4" w:space="0" w:color="auto"/>
            </w:tcBorders>
            <w:vAlign w:val="center"/>
          </w:tcPr>
          <w:p w14:paraId="5472906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A1BBF93"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智能民情分析</w:t>
            </w:r>
          </w:p>
        </w:tc>
        <w:tc>
          <w:tcPr>
            <w:tcW w:w="1418" w:type="dxa"/>
            <w:tcBorders>
              <w:top w:val="nil"/>
              <w:left w:val="nil"/>
              <w:bottom w:val="single" w:sz="4" w:space="0" w:color="auto"/>
              <w:right w:val="single" w:sz="4" w:space="0" w:color="auto"/>
            </w:tcBorders>
            <w:noWrap/>
            <w:vAlign w:val="center"/>
          </w:tcPr>
          <w:p w14:paraId="25914EA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noWrap/>
            <w:vAlign w:val="center"/>
          </w:tcPr>
          <w:p w14:paraId="52835E3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14C2665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r>
      <w:tr w:rsidR="009D6247" w14:paraId="22AF6C0F" w14:textId="77777777">
        <w:trPr>
          <w:trHeight w:val="278"/>
        </w:trPr>
        <w:tc>
          <w:tcPr>
            <w:tcW w:w="1129" w:type="dxa"/>
            <w:tcBorders>
              <w:top w:val="nil"/>
              <w:left w:val="single" w:sz="4" w:space="0" w:color="auto"/>
              <w:bottom w:val="single" w:sz="4" w:space="0" w:color="auto"/>
              <w:right w:val="single" w:sz="4" w:space="0" w:color="auto"/>
            </w:tcBorders>
            <w:vAlign w:val="center"/>
          </w:tcPr>
          <w:p w14:paraId="4E76E79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29FFE66"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公文写作</w:t>
            </w:r>
          </w:p>
        </w:tc>
        <w:tc>
          <w:tcPr>
            <w:tcW w:w="1418" w:type="dxa"/>
            <w:tcBorders>
              <w:top w:val="nil"/>
              <w:left w:val="nil"/>
              <w:bottom w:val="single" w:sz="4" w:space="0" w:color="auto"/>
              <w:right w:val="single" w:sz="4" w:space="0" w:color="auto"/>
            </w:tcBorders>
            <w:noWrap/>
            <w:vAlign w:val="center"/>
          </w:tcPr>
          <w:p w14:paraId="0EEF733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noWrap/>
            <w:vAlign w:val="center"/>
          </w:tcPr>
          <w:p w14:paraId="1324990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7E0F0E9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r>
      <w:tr w:rsidR="009D6247" w14:paraId="1D72ADCE" w14:textId="77777777">
        <w:trPr>
          <w:trHeight w:val="278"/>
        </w:trPr>
        <w:tc>
          <w:tcPr>
            <w:tcW w:w="1129" w:type="dxa"/>
            <w:tcBorders>
              <w:top w:val="nil"/>
              <w:left w:val="single" w:sz="4" w:space="0" w:color="auto"/>
              <w:bottom w:val="single" w:sz="4" w:space="0" w:color="auto"/>
              <w:right w:val="single" w:sz="4" w:space="0" w:color="auto"/>
            </w:tcBorders>
            <w:vAlign w:val="center"/>
          </w:tcPr>
          <w:p w14:paraId="3ED12DB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79D40DD6"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文档智能校对</w:t>
            </w:r>
          </w:p>
        </w:tc>
        <w:tc>
          <w:tcPr>
            <w:tcW w:w="1418" w:type="dxa"/>
            <w:tcBorders>
              <w:top w:val="nil"/>
              <w:left w:val="nil"/>
              <w:bottom w:val="single" w:sz="4" w:space="0" w:color="auto"/>
              <w:right w:val="single" w:sz="4" w:space="0" w:color="auto"/>
            </w:tcBorders>
            <w:noWrap/>
            <w:vAlign w:val="center"/>
          </w:tcPr>
          <w:p w14:paraId="5723BFB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noWrap/>
            <w:vAlign w:val="center"/>
          </w:tcPr>
          <w:p w14:paraId="117E4B1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3512632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r>
      <w:tr w:rsidR="009D6247" w14:paraId="60913353" w14:textId="77777777">
        <w:trPr>
          <w:trHeight w:val="278"/>
        </w:trPr>
        <w:tc>
          <w:tcPr>
            <w:tcW w:w="1129" w:type="dxa"/>
            <w:tcBorders>
              <w:top w:val="nil"/>
              <w:left w:val="single" w:sz="4" w:space="0" w:color="auto"/>
              <w:bottom w:val="single" w:sz="4" w:space="0" w:color="auto"/>
              <w:right w:val="single" w:sz="4" w:space="0" w:color="auto"/>
            </w:tcBorders>
            <w:vAlign w:val="center"/>
          </w:tcPr>
          <w:p w14:paraId="53827B1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FBA3272" w14:textId="77777777" w:rsidR="009D6247" w:rsidRDefault="00000000">
            <w:pPr>
              <w:widowControl/>
              <w:spacing w:line="0" w:lineRule="atLeast"/>
              <w:ind w:firstLineChars="0" w:firstLine="0"/>
              <w:jc w:val="left"/>
              <w:rPr>
                <w:rFonts w:eastAsia="微软雅黑"/>
                <w:color w:val="000000"/>
                <w:kern w:val="0"/>
                <w:sz w:val="20"/>
                <w:szCs w:val="20"/>
              </w:rPr>
            </w:pPr>
            <w:proofErr w:type="gramStart"/>
            <w:r>
              <w:rPr>
                <w:rFonts w:eastAsia="微软雅黑"/>
                <w:color w:val="000000"/>
                <w:kern w:val="0"/>
                <w:sz w:val="20"/>
                <w:szCs w:val="20"/>
              </w:rPr>
              <w:t>录音智记</w:t>
            </w:r>
            <w:proofErr w:type="gramEnd"/>
          </w:p>
        </w:tc>
        <w:tc>
          <w:tcPr>
            <w:tcW w:w="1418" w:type="dxa"/>
            <w:tcBorders>
              <w:top w:val="nil"/>
              <w:left w:val="nil"/>
              <w:bottom w:val="single" w:sz="4" w:space="0" w:color="auto"/>
              <w:right w:val="single" w:sz="4" w:space="0" w:color="auto"/>
            </w:tcBorders>
            <w:noWrap/>
            <w:vAlign w:val="center"/>
          </w:tcPr>
          <w:p w14:paraId="352E259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noWrap/>
            <w:vAlign w:val="center"/>
          </w:tcPr>
          <w:p w14:paraId="4665EEF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w:t>
            </w:r>
          </w:p>
        </w:tc>
        <w:tc>
          <w:tcPr>
            <w:tcW w:w="1701" w:type="dxa"/>
            <w:tcBorders>
              <w:top w:val="nil"/>
              <w:left w:val="nil"/>
              <w:bottom w:val="single" w:sz="4" w:space="0" w:color="auto"/>
              <w:right w:val="single" w:sz="4" w:space="0" w:color="auto"/>
            </w:tcBorders>
            <w:noWrap/>
            <w:vAlign w:val="center"/>
          </w:tcPr>
          <w:p w14:paraId="4F8C9DD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r>
      <w:tr w:rsidR="009D6247" w14:paraId="20D50BDC" w14:textId="77777777">
        <w:trPr>
          <w:trHeight w:val="278"/>
        </w:trPr>
        <w:tc>
          <w:tcPr>
            <w:tcW w:w="1129" w:type="dxa"/>
            <w:tcBorders>
              <w:top w:val="nil"/>
              <w:left w:val="single" w:sz="4" w:space="0" w:color="auto"/>
              <w:bottom w:val="single" w:sz="4" w:space="0" w:color="auto"/>
              <w:right w:val="single" w:sz="4" w:space="0" w:color="auto"/>
            </w:tcBorders>
            <w:vAlign w:val="center"/>
          </w:tcPr>
          <w:p w14:paraId="3D6AE3A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总计</w:t>
            </w:r>
          </w:p>
        </w:tc>
        <w:tc>
          <w:tcPr>
            <w:tcW w:w="3685" w:type="dxa"/>
            <w:tcBorders>
              <w:top w:val="nil"/>
              <w:left w:val="nil"/>
              <w:bottom w:val="single" w:sz="4" w:space="0" w:color="auto"/>
              <w:right w:val="single" w:sz="4" w:space="0" w:color="auto"/>
            </w:tcBorders>
            <w:vAlign w:val="center"/>
          </w:tcPr>
          <w:p w14:paraId="48AC31BE"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一体化办公平台</w:t>
            </w:r>
          </w:p>
        </w:tc>
        <w:tc>
          <w:tcPr>
            <w:tcW w:w="1418" w:type="dxa"/>
            <w:tcBorders>
              <w:top w:val="nil"/>
              <w:left w:val="nil"/>
              <w:bottom w:val="single" w:sz="4" w:space="0" w:color="auto"/>
              <w:right w:val="single" w:sz="4" w:space="0" w:color="auto"/>
            </w:tcBorders>
            <w:noWrap/>
            <w:vAlign w:val="center"/>
          </w:tcPr>
          <w:p w14:paraId="10FD291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5B1DC30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1FD09AF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2595</w:t>
            </w:r>
          </w:p>
        </w:tc>
      </w:tr>
      <w:tr w:rsidR="009D6247" w14:paraId="787C5A0F" w14:textId="77777777">
        <w:trPr>
          <w:trHeight w:val="278"/>
        </w:trPr>
        <w:tc>
          <w:tcPr>
            <w:tcW w:w="1129" w:type="dxa"/>
            <w:tcBorders>
              <w:top w:val="nil"/>
              <w:left w:val="single" w:sz="4" w:space="0" w:color="auto"/>
              <w:bottom w:val="single" w:sz="4" w:space="0" w:color="auto"/>
              <w:right w:val="single" w:sz="4" w:space="0" w:color="auto"/>
            </w:tcBorders>
            <w:vAlign w:val="center"/>
          </w:tcPr>
          <w:p w14:paraId="2834B783"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一</w:t>
            </w:r>
            <w:proofErr w:type="gramEnd"/>
          </w:p>
        </w:tc>
        <w:tc>
          <w:tcPr>
            <w:tcW w:w="3685" w:type="dxa"/>
            <w:tcBorders>
              <w:top w:val="nil"/>
              <w:left w:val="nil"/>
              <w:bottom w:val="single" w:sz="4" w:space="0" w:color="auto"/>
              <w:right w:val="single" w:sz="4" w:space="0" w:color="auto"/>
            </w:tcBorders>
            <w:vAlign w:val="center"/>
          </w:tcPr>
          <w:p w14:paraId="0970E619"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门户平台建设</w:t>
            </w:r>
          </w:p>
        </w:tc>
        <w:tc>
          <w:tcPr>
            <w:tcW w:w="1418" w:type="dxa"/>
            <w:tcBorders>
              <w:top w:val="nil"/>
              <w:left w:val="nil"/>
              <w:bottom w:val="single" w:sz="4" w:space="0" w:color="auto"/>
              <w:right w:val="single" w:sz="4" w:space="0" w:color="auto"/>
            </w:tcBorders>
            <w:noWrap/>
            <w:vAlign w:val="center"/>
          </w:tcPr>
          <w:p w14:paraId="4B3807D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3F91131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3B95AF8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300</w:t>
            </w:r>
          </w:p>
        </w:tc>
      </w:tr>
      <w:tr w:rsidR="009D6247" w14:paraId="0778FC9E" w14:textId="77777777">
        <w:trPr>
          <w:trHeight w:val="278"/>
        </w:trPr>
        <w:tc>
          <w:tcPr>
            <w:tcW w:w="1129" w:type="dxa"/>
            <w:tcBorders>
              <w:top w:val="nil"/>
              <w:left w:val="single" w:sz="4" w:space="0" w:color="auto"/>
              <w:bottom w:val="single" w:sz="4" w:space="0" w:color="auto"/>
              <w:right w:val="single" w:sz="4" w:space="0" w:color="auto"/>
            </w:tcBorders>
            <w:vAlign w:val="center"/>
          </w:tcPr>
          <w:p w14:paraId="5597E73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F8ED751"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政务门户子系统</w:t>
            </w:r>
          </w:p>
        </w:tc>
        <w:tc>
          <w:tcPr>
            <w:tcW w:w="1418" w:type="dxa"/>
            <w:tcBorders>
              <w:top w:val="nil"/>
              <w:left w:val="nil"/>
              <w:bottom w:val="single" w:sz="4" w:space="0" w:color="auto"/>
              <w:right w:val="single" w:sz="4" w:space="0" w:color="auto"/>
            </w:tcBorders>
            <w:vAlign w:val="center"/>
          </w:tcPr>
          <w:p w14:paraId="65E7153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200</w:t>
            </w:r>
          </w:p>
        </w:tc>
        <w:tc>
          <w:tcPr>
            <w:tcW w:w="993" w:type="dxa"/>
            <w:tcBorders>
              <w:top w:val="nil"/>
              <w:left w:val="nil"/>
              <w:bottom w:val="single" w:sz="4" w:space="0" w:color="auto"/>
              <w:right w:val="single" w:sz="4" w:space="0" w:color="auto"/>
            </w:tcBorders>
            <w:vAlign w:val="center"/>
          </w:tcPr>
          <w:p w14:paraId="6D24DFA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1701" w:type="dxa"/>
            <w:tcBorders>
              <w:top w:val="nil"/>
              <w:left w:val="nil"/>
              <w:bottom w:val="single" w:sz="4" w:space="0" w:color="auto"/>
              <w:right w:val="single" w:sz="4" w:space="0" w:color="auto"/>
            </w:tcBorders>
            <w:vAlign w:val="center"/>
          </w:tcPr>
          <w:p w14:paraId="3AA5D8B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300</w:t>
            </w:r>
          </w:p>
        </w:tc>
      </w:tr>
      <w:tr w:rsidR="009D6247" w14:paraId="4A18AE42" w14:textId="77777777">
        <w:trPr>
          <w:trHeight w:val="278"/>
        </w:trPr>
        <w:tc>
          <w:tcPr>
            <w:tcW w:w="1129" w:type="dxa"/>
            <w:tcBorders>
              <w:top w:val="nil"/>
              <w:left w:val="single" w:sz="4" w:space="0" w:color="auto"/>
              <w:bottom w:val="single" w:sz="4" w:space="0" w:color="auto"/>
              <w:right w:val="single" w:sz="4" w:space="0" w:color="auto"/>
            </w:tcBorders>
            <w:vAlign w:val="center"/>
          </w:tcPr>
          <w:p w14:paraId="477FFC1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13F6A4C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统一身份认证</w:t>
            </w:r>
          </w:p>
        </w:tc>
        <w:tc>
          <w:tcPr>
            <w:tcW w:w="1418" w:type="dxa"/>
            <w:tcBorders>
              <w:top w:val="nil"/>
              <w:left w:val="nil"/>
              <w:bottom w:val="single" w:sz="4" w:space="0" w:color="auto"/>
              <w:right w:val="single" w:sz="4" w:space="0" w:color="auto"/>
            </w:tcBorders>
            <w:vAlign w:val="center"/>
          </w:tcPr>
          <w:p w14:paraId="781CE08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06DF752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459D998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12</w:t>
            </w:r>
          </w:p>
        </w:tc>
      </w:tr>
      <w:tr w:rsidR="009D6247" w14:paraId="37409821" w14:textId="77777777">
        <w:trPr>
          <w:trHeight w:val="278"/>
        </w:trPr>
        <w:tc>
          <w:tcPr>
            <w:tcW w:w="1129" w:type="dxa"/>
            <w:tcBorders>
              <w:top w:val="nil"/>
              <w:left w:val="single" w:sz="4" w:space="0" w:color="auto"/>
              <w:bottom w:val="single" w:sz="4" w:space="0" w:color="auto"/>
              <w:right w:val="single" w:sz="4" w:space="0" w:color="auto"/>
            </w:tcBorders>
            <w:vAlign w:val="center"/>
          </w:tcPr>
          <w:p w14:paraId="2FE1F35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0A422B6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单点登录</w:t>
            </w:r>
          </w:p>
        </w:tc>
        <w:tc>
          <w:tcPr>
            <w:tcW w:w="1418" w:type="dxa"/>
            <w:tcBorders>
              <w:top w:val="nil"/>
              <w:left w:val="nil"/>
              <w:bottom w:val="single" w:sz="4" w:space="0" w:color="auto"/>
              <w:right w:val="single" w:sz="4" w:space="0" w:color="auto"/>
            </w:tcBorders>
            <w:vAlign w:val="center"/>
          </w:tcPr>
          <w:p w14:paraId="2786CDA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798B657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73C0671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12</w:t>
            </w:r>
          </w:p>
        </w:tc>
      </w:tr>
      <w:tr w:rsidR="009D6247" w14:paraId="749A1EB6" w14:textId="77777777">
        <w:trPr>
          <w:trHeight w:val="278"/>
        </w:trPr>
        <w:tc>
          <w:tcPr>
            <w:tcW w:w="1129" w:type="dxa"/>
            <w:tcBorders>
              <w:top w:val="nil"/>
              <w:left w:val="single" w:sz="4" w:space="0" w:color="auto"/>
              <w:bottom w:val="single" w:sz="4" w:space="0" w:color="auto"/>
              <w:right w:val="single" w:sz="4" w:space="0" w:color="auto"/>
            </w:tcBorders>
            <w:vAlign w:val="center"/>
          </w:tcPr>
          <w:p w14:paraId="441906A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0F21E8C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信息发布</w:t>
            </w:r>
          </w:p>
        </w:tc>
        <w:tc>
          <w:tcPr>
            <w:tcW w:w="1418" w:type="dxa"/>
            <w:tcBorders>
              <w:top w:val="nil"/>
              <w:left w:val="nil"/>
              <w:bottom w:val="single" w:sz="4" w:space="0" w:color="auto"/>
              <w:right w:val="single" w:sz="4" w:space="0" w:color="auto"/>
            </w:tcBorders>
            <w:vAlign w:val="center"/>
          </w:tcPr>
          <w:p w14:paraId="22EBCA2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AB7D67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9AAB2C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1313264A" w14:textId="77777777">
        <w:trPr>
          <w:trHeight w:val="278"/>
        </w:trPr>
        <w:tc>
          <w:tcPr>
            <w:tcW w:w="1129" w:type="dxa"/>
            <w:tcBorders>
              <w:top w:val="nil"/>
              <w:left w:val="single" w:sz="4" w:space="0" w:color="auto"/>
              <w:bottom w:val="single" w:sz="4" w:space="0" w:color="auto"/>
              <w:right w:val="single" w:sz="4" w:space="0" w:color="auto"/>
            </w:tcBorders>
            <w:vAlign w:val="center"/>
          </w:tcPr>
          <w:p w14:paraId="57992DD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2A7F94F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内容管理</w:t>
            </w:r>
          </w:p>
        </w:tc>
        <w:tc>
          <w:tcPr>
            <w:tcW w:w="1418" w:type="dxa"/>
            <w:tcBorders>
              <w:top w:val="nil"/>
              <w:left w:val="nil"/>
              <w:bottom w:val="single" w:sz="4" w:space="0" w:color="auto"/>
              <w:right w:val="single" w:sz="4" w:space="0" w:color="auto"/>
            </w:tcBorders>
            <w:vAlign w:val="center"/>
          </w:tcPr>
          <w:p w14:paraId="7B8208F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69DD72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0539F4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12FFFB5F" w14:textId="77777777">
        <w:trPr>
          <w:trHeight w:val="278"/>
        </w:trPr>
        <w:tc>
          <w:tcPr>
            <w:tcW w:w="1129" w:type="dxa"/>
            <w:tcBorders>
              <w:top w:val="nil"/>
              <w:left w:val="single" w:sz="4" w:space="0" w:color="auto"/>
              <w:bottom w:val="single" w:sz="4" w:space="0" w:color="auto"/>
              <w:right w:val="single" w:sz="4" w:space="0" w:color="auto"/>
            </w:tcBorders>
            <w:vAlign w:val="center"/>
          </w:tcPr>
          <w:p w14:paraId="60B0AC2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74C8B0F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栏目管理</w:t>
            </w:r>
          </w:p>
        </w:tc>
        <w:tc>
          <w:tcPr>
            <w:tcW w:w="1418" w:type="dxa"/>
            <w:tcBorders>
              <w:top w:val="nil"/>
              <w:left w:val="nil"/>
              <w:bottom w:val="single" w:sz="4" w:space="0" w:color="auto"/>
              <w:right w:val="single" w:sz="4" w:space="0" w:color="auto"/>
            </w:tcBorders>
            <w:vAlign w:val="center"/>
          </w:tcPr>
          <w:p w14:paraId="52394C3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7B2ECB0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4D2EAF1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1ED69C5C" w14:textId="77777777">
        <w:trPr>
          <w:trHeight w:val="278"/>
        </w:trPr>
        <w:tc>
          <w:tcPr>
            <w:tcW w:w="1129" w:type="dxa"/>
            <w:tcBorders>
              <w:top w:val="nil"/>
              <w:left w:val="single" w:sz="4" w:space="0" w:color="auto"/>
              <w:bottom w:val="single" w:sz="4" w:space="0" w:color="auto"/>
              <w:right w:val="single" w:sz="4" w:space="0" w:color="auto"/>
            </w:tcBorders>
            <w:vAlign w:val="center"/>
          </w:tcPr>
          <w:p w14:paraId="015B223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w:t>
            </w:r>
          </w:p>
        </w:tc>
        <w:tc>
          <w:tcPr>
            <w:tcW w:w="3685" w:type="dxa"/>
            <w:tcBorders>
              <w:top w:val="nil"/>
              <w:left w:val="nil"/>
              <w:bottom w:val="single" w:sz="4" w:space="0" w:color="auto"/>
              <w:right w:val="single" w:sz="4" w:space="0" w:color="auto"/>
            </w:tcBorders>
            <w:vAlign w:val="center"/>
          </w:tcPr>
          <w:p w14:paraId="203C3C0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全文检索</w:t>
            </w:r>
          </w:p>
        </w:tc>
        <w:tc>
          <w:tcPr>
            <w:tcW w:w="1418" w:type="dxa"/>
            <w:tcBorders>
              <w:top w:val="nil"/>
              <w:left w:val="nil"/>
              <w:bottom w:val="single" w:sz="4" w:space="0" w:color="auto"/>
              <w:right w:val="single" w:sz="4" w:space="0" w:color="auto"/>
            </w:tcBorders>
            <w:vAlign w:val="center"/>
          </w:tcPr>
          <w:p w14:paraId="41D773D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018302C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A0DCF4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57D4A112" w14:textId="77777777">
        <w:trPr>
          <w:trHeight w:val="278"/>
        </w:trPr>
        <w:tc>
          <w:tcPr>
            <w:tcW w:w="1129" w:type="dxa"/>
            <w:tcBorders>
              <w:top w:val="nil"/>
              <w:left w:val="single" w:sz="4" w:space="0" w:color="auto"/>
              <w:bottom w:val="single" w:sz="4" w:space="0" w:color="auto"/>
              <w:right w:val="single" w:sz="4" w:space="0" w:color="auto"/>
            </w:tcBorders>
            <w:vAlign w:val="center"/>
          </w:tcPr>
          <w:p w14:paraId="2A393D2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7</w:t>
            </w:r>
          </w:p>
        </w:tc>
        <w:tc>
          <w:tcPr>
            <w:tcW w:w="3685" w:type="dxa"/>
            <w:tcBorders>
              <w:top w:val="nil"/>
              <w:left w:val="nil"/>
              <w:bottom w:val="single" w:sz="4" w:space="0" w:color="auto"/>
              <w:right w:val="single" w:sz="4" w:space="0" w:color="auto"/>
            </w:tcBorders>
            <w:vAlign w:val="center"/>
          </w:tcPr>
          <w:p w14:paraId="70EC5E3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工作动态</w:t>
            </w:r>
          </w:p>
        </w:tc>
        <w:tc>
          <w:tcPr>
            <w:tcW w:w="1418" w:type="dxa"/>
            <w:tcBorders>
              <w:top w:val="nil"/>
              <w:left w:val="nil"/>
              <w:bottom w:val="single" w:sz="4" w:space="0" w:color="auto"/>
              <w:right w:val="single" w:sz="4" w:space="0" w:color="auto"/>
            </w:tcBorders>
            <w:vAlign w:val="center"/>
          </w:tcPr>
          <w:p w14:paraId="36E85AE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0AF376F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9283DB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570EDD0" w14:textId="77777777">
        <w:trPr>
          <w:trHeight w:val="278"/>
        </w:trPr>
        <w:tc>
          <w:tcPr>
            <w:tcW w:w="1129" w:type="dxa"/>
            <w:tcBorders>
              <w:top w:val="nil"/>
              <w:left w:val="single" w:sz="4" w:space="0" w:color="auto"/>
              <w:bottom w:val="single" w:sz="4" w:space="0" w:color="auto"/>
              <w:right w:val="single" w:sz="4" w:space="0" w:color="auto"/>
            </w:tcBorders>
            <w:vAlign w:val="center"/>
          </w:tcPr>
          <w:p w14:paraId="1334189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3685" w:type="dxa"/>
            <w:tcBorders>
              <w:top w:val="nil"/>
              <w:left w:val="nil"/>
              <w:bottom w:val="single" w:sz="4" w:space="0" w:color="auto"/>
              <w:right w:val="single" w:sz="4" w:space="0" w:color="auto"/>
            </w:tcBorders>
            <w:vAlign w:val="center"/>
          </w:tcPr>
          <w:p w14:paraId="50A025A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政务新闻</w:t>
            </w:r>
          </w:p>
        </w:tc>
        <w:tc>
          <w:tcPr>
            <w:tcW w:w="1418" w:type="dxa"/>
            <w:tcBorders>
              <w:top w:val="nil"/>
              <w:left w:val="nil"/>
              <w:bottom w:val="single" w:sz="4" w:space="0" w:color="auto"/>
              <w:right w:val="single" w:sz="4" w:space="0" w:color="auto"/>
            </w:tcBorders>
            <w:vAlign w:val="center"/>
          </w:tcPr>
          <w:p w14:paraId="2AD17ED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41FBCBA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73C0C5C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79A6CFC1" w14:textId="77777777">
        <w:trPr>
          <w:trHeight w:val="278"/>
        </w:trPr>
        <w:tc>
          <w:tcPr>
            <w:tcW w:w="1129" w:type="dxa"/>
            <w:tcBorders>
              <w:top w:val="nil"/>
              <w:left w:val="single" w:sz="4" w:space="0" w:color="auto"/>
              <w:bottom w:val="single" w:sz="4" w:space="0" w:color="auto"/>
              <w:right w:val="single" w:sz="4" w:space="0" w:color="auto"/>
            </w:tcBorders>
            <w:vAlign w:val="center"/>
          </w:tcPr>
          <w:p w14:paraId="1860222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9</w:t>
            </w:r>
          </w:p>
        </w:tc>
        <w:tc>
          <w:tcPr>
            <w:tcW w:w="3685" w:type="dxa"/>
            <w:tcBorders>
              <w:top w:val="nil"/>
              <w:left w:val="nil"/>
              <w:bottom w:val="single" w:sz="4" w:space="0" w:color="auto"/>
              <w:right w:val="single" w:sz="4" w:space="0" w:color="auto"/>
            </w:tcBorders>
            <w:vAlign w:val="center"/>
          </w:tcPr>
          <w:p w14:paraId="3B0AE0A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文件管理</w:t>
            </w:r>
          </w:p>
        </w:tc>
        <w:tc>
          <w:tcPr>
            <w:tcW w:w="1418" w:type="dxa"/>
            <w:tcBorders>
              <w:top w:val="nil"/>
              <w:left w:val="nil"/>
              <w:bottom w:val="single" w:sz="4" w:space="0" w:color="auto"/>
              <w:right w:val="single" w:sz="4" w:space="0" w:color="auto"/>
            </w:tcBorders>
            <w:vAlign w:val="center"/>
          </w:tcPr>
          <w:p w14:paraId="2B58254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F9AF5B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6D2A23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71B38F41" w14:textId="77777777">
        <w:trPr>
          <w:trHeight w:val="278"/>
        </w:trPr>
        <w:tc>
          <w:tcPr>
            <w:tcW w:w="1129" w:type="dxa"/>
            <w:tcBorders>
              <w:top w:val="nil"/>
              <w:left w:val="single" w:sz="4" w:space="0" w:color="auto"/>
              <w:bottom w:val="single" w:sz="4" w:space="0" w:color="auto"/>
              <w:right w:val="single" w:sz="4" w:space="0" w:color="auto"/>
            </w:tcBorders>
            <w:vAlign w:val="center"/>
          </w:tcPr>
          <w:p w14:paraId="0F7D17E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3685" w:type="dxa"/>
            <w:tcBorders>
              <w:top w:val="nil"/>
              <w:left w:val="nil"/>
              <w:bottom w:val="single" w:sz="4" w:space="0" w:color="auto"/>
              <w:right w:val="single" w:sz="4" w:space="0" w:color="auto"/>
            </w:tcBorders>
            <w:vAlign w:val="center"/>
          </w:tcPr>
          <w:p w14:paraId="4D0AA4E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专题管理</w:t>
            </w:r>
          </w:p>
        </w:tc>
        <w:tc>
          <w:tcPr>
            <w:tcW w:w="1418" w:type="dxa"/>
            <w:tcBorders>
              <w:top w:val="nil"/>
              <w:left w:val="nil"/>
              <w:bottom w:val="single" w:sz="4" w:space="0" w:color="auto"/>
              <w:right w:val="single" w:sz="4" w:space="0" w:color="auto"/>
            </w:tcBorders>
            <w:vAlign w:val="center"/>
          </w:tcPr>
          <w:p w14:paraId="2C64FD4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39561C1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7812D4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63D2C962" w14:textId="77777777">
        <w:trPr>
          <w:trHeight w:val="278"/>
        </w:trPr>
        <w:tc>
          <w:tcPr>
            <w:tcW w:w="1129" w:type="dxa"/>
            <w:tcBorders>
              <w:top w:val="nil"/>
              <w:left w:val="single" w:sz="4" w:space="0" w:color="auto"/>
              <w:bottom w:val="single" w:sz="4" w:space="0" w:color="auto"/>
              <w:right w:val="single" w:sz="4" w:space="0" w:color="auto"/>
            </w:tcBorders>
            <w:vAlign w:val="center"/>
          </w:tcPr>
          <w:p w14:paraId="108B97D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11</w:t>
            </w:r>
          </w:p>
        </w:tc>
        <w:tc>
          <w:tcPr>
            <w:tcW w:w="3685" w:type="dxa"/>
            <w:tcBorders>
              <w:top w:val="nil"/>
              <w:left w:val="nil"/>
              <w:bottom w:val="single" w:sz="4" w:space="0" w:color="auto"/>
              <w:right w:val="single" w:sz="4" w:space="0" w:color="auto"/>
            </w:tcBorders>
            <w:vAlign w:val="center"/>
          </w:tcPr>
          <w:p w14:paraId="564DDED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权限管理</w:t>
            </w:r>
          </w:p>
        </w:tc>
        <w:tc>
          <w:tcPr>
            <w:tcW w:w="1418" w:type="dxa"/>
            <w:tcBorders>
              <w:top w:val="nil"/>
              <w:left w:val="nil"/>
              <w:bottom w:val="single" w:sz="4" w:space="0" w:color="auto"/>
              <w:right w:val="single" w:sz="4" w:space="0" w:color="auto"/>
            </w:tcBorders>
            <w:vAlign w:val="center"/>
          </w:tcPr>
          <w:p w14:paraId="0469B02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59677F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58843AD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0408012" w14:textId="77777777">
        <w:trPr>
          <w:trHeight w:val="278"/>
        </w:trPr>
        <w:tc>
          <w:tcPr>
            <w:tcW w:w="1129" w:type="dxa"/>
            <w:tcBorders>
              <w:top w:val="nil"/>
              <w:left w:val="single" w:sz="4" w:space="0" w:color="auto"/>
              <w:bottom w:val="single" w:sz="4" w:space="0" w:color="auto"/>
              <w:right w:val="single" w:sz="4" w:space="0" w:color="auto"/>
            </w:tcBorders>
            <w:vAlign w:val="center"/>
          </w:tcPr>
          <w:p w14:paraId="2884AF0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lastRenderedPageBreak/>
              <w:t>12</w:t>
            </w:r>
          </w:p>
        </w:tc>
        <w:tc>
          <w:tcPr>
            <w:tcW w:w="3685" w:type="dxa"/>
            <w:tcBorders>
              <w:top w:val="nil"/>
              <w:left w:val="nil"/>
              <w:bottom w:val="single" w:sz="4" w:space="0" w:color="auto"/>
              <w:right w:val="single" w:sz="4" w:space="0" w:color="auto"/>
            </w:tcBorders>
            <w:vAlign w:val="center"/>
          </w:tcPr>
          <w:p w14:paraId="053BBE7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主题管理</w:t>
            </w:r>
          </w:p>
        </w:tc>
        <w:tc>
          <w:tcPr>
            <w:tcW w:w="1418" w:type="dxa"/>
            <w:tcBorders>
              <w:top w:val="nil"/>
              <w:left w:val="nil"/>
              <w:bottom w:val="single" w:sz="4" w:space="0" w:color="auto"/>
              <w:right w:val="single" w:sz="4" w:space="0" w:color="auto"/>
            </w:tcBorders>
            <w:vAlign w:val="center"/>
          </w:tcPr>
          <w:p w14:paraId="6006BF0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DDB940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BCA057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03EE6CEA" w14:textId="77777777">
        <w:trPr>
          <w:trHeight w:val="278"/>
        </w:trPr>
        <w:tc>
          <w:tcPr>
            <w:tcW w:w="1129" w:type="dxa"/>
            <w:tcBorders>
              <w:top w:val="nil"/>
              <w:left w:val="single" w:sz="4" w:space="0" w:color="auto"/>
              <w:bottom w:val="single" w:sz="4" w:space="0" w:color="auto"/>
              <w:right w:val="single" w:sz="4" w:space="0" w:color="auto"/>
            </w:tcBorders>
            <w:vAlign w:val="center"/>
          </w:tcPr>
          <w:p w14:paraId="057E044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13</w:t>
            </w:r>
          </w:p>
        </w:tc>
        <w:tc>
          <w:tcPr>
            <w:tcW w:w="3685" w:type="dxa"/>
            <w:tcBorders>
              <w:top w:val="nil"/>
              <w:left w:val="nil"/>
              <w:bottom w:val="single" w:sz="4" w:space="0" w:color="auto"/>
              <w:right w:val="single" w:sz="4" w:space="0" w:color="auto"/>
            </w:tcBorders>
            <w:vAlign w:val="center"/>
          </w:tcPr>
          <w:p w14:paraId="4E7744E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媒体资源管理</w:t>
            </w:r>
          </w:p>
        </w:tc>
        <w:tc>
          <w:tcPr>
            <w:tcW w:w="1418" w:type="dxa"/>
            <w:tcBorders>
              <w:top w:val="nil"/>
              <w:left w:val="nil"/>
              <w:bottom w:val="single" w:sz="4" w:space="0" w:color="auto"/>
              <w:right w:val="single" w:sz="4" w:space="0" w:color="auto"/>
            </w:tcBorders>
            <w:vAlign w:val="center"/>
          </w:tcPr>
          <w:p w14:paraId="509A35D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47106B9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5BFC950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58D0891B" w14:textId="77777777">
        <w:trPr>
          <w:trHeight w:val="278"/>
        </w:trPr>
        <w:tc>
          <w:tcPr>
            <w:tcW w:w="1129" w:type="dxa"/>
            <w:tcBorders>
              <w:top w:val="nil"/>
              <w:left w:val="single" w:sz="4" w:space="0" w:color="auto"/>
              <w:bottom w:val="single" w:sz="4" w:space="0" w:color="auto"/>
              <w:right w:val="single" w:sz="4" w:space="0" w:color="auto"/>
            </w:tcBorders>
            <w:vAlign w:val="center"/>
          </w:tcPr>
          <w:p w14:paraId="6CD4FD0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14</w:t>
            </w:r>
          </w:p>
        </w:tc>
        <w:tc>
          <w:tcPr>
            <w:tcW w:w="3685" w:type="dxa"/>
            <w:tcBorders>
              <w:top w:val="nil"/>
              <w:left w:val="nil"/>
              <w:bottom w:val="single" w:sz="4" w:space="0" w:color="auto"/>
              <w:right w:val="single" w:sz="4" w:space="0" w:color="auto"/>
            </w:tcBorders>
            <w:vAlign w:val="center"/>
          </w:tcPr>
          <w:p w14:paraId="41FC2CA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模板管理</w:t>
            </w:r>
          </w:p>
        </w:tc>
        <w:tc>
          <w:tcPr>
            <w:tcW w:w="1418" w:type="dxa"/>
            <w:tcBorders>
              <w:top w:val="nil"/>
              <w:left w:val="nil"/>
              <w:bottom w:val="single" w:sz="4" w:space="0" w:color="auto"/>
              <w:right w:val="single" w:sz="4" w:space="0" w:color="auto"/>
            </w:tcBorders>
            <w:vAlign w:val="center"/>
          </w:tcPr>
          <w:p w14:paraId="024A734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D34B4B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A04E4F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618FAC18" w14:textId="77777777">
        <w:trPr>
          <w:trHeight w:val="278"/>
        </w:trPr>
        <w:tc>
          <w:tcPr>
            <w:tcW w:w="1129" w:type="dxa"/>
            <w:tcBorders>
              <w:top w:val="nil"/>
              <w:left w:val="single" w:sz="4" w:space="0" w:color="auto"/>
              <w:bottom w:val="single" w:sz="4" w:space="0" w:color="auto"/>
              <w:right w:val="single" w:sz="4" w:space="0" w:color="auto"/>
            </w:tcBorders>
            <w:vAlign w:val="center"/>
          </w:tcPr>
          <w:p w14:paraId="5328C58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3685" w:type="dxa"/>
            <w:tcBorders>
              <w:top w:val="nil"/>
              <w:left w:val="nil"/>
              <w:bottom w:val="single" w:sz="4" w:space="0" w:color="auto"/>
              <w:right w:val="single" w:sz="4" w:space="0" w:color="auto"/>
            </w:tcBorders>
            <w:vAlign w:val="center"/>
          </w:tcPr>
          <w:p w14:paraId="5E2F658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插件管理</w:t>
            </w:r>
          </w:p>
        </w:tc>
        <w:tc>
          <w:tcPr>
            <w:tcW w:w="1418" w:type="dxa"/>
            <w:tcBorders>
              <w:top w:val="nil"/>
              <w:left w:val="nil"/>
              <w:bottom w:val="single" w:sz="4" w:space="0" w:color="auto"/>
              <w:right w:val="single" w:sz="4" w:space="0" w:color="auto"/>
            </w:tcBorders>
            <w:vAlign w:val="center"/>
          </w:tcPr>
          <w:p w14:paraId="5B5795F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4A20B9A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47E6FB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047E383F" w14:textId="77777777">
        <w:trPr>
          <w:trHeight w:val="278"/>
        </w:trPr>
        <w:tc>
          <w:tcPr>
            <w:tcW w:w="1129" w:type="dxa"/>
            <w:tcBorders>
              <w:top w:val="nil"/>
              <w:left w:val="single" w:sz="4" w:space="0" w:color="auto"/>
              <w:bottom w:val="single" w:sz="4" w:space="0" w:color="auto"/>
              <w:right w:val="single" w:sz="4" w:space="0" w:color="auto"/>
            </w:tcBorders>
            <w:vAlign w:val="center"/>
          </w:tcPr>
          <w:p w14:paraId="5FCA09E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c>
          <w:tcPr>
            <w:tcW w:w="3685" w:type="dxa"/>
            <w:tcBorders>
              <w:top w:val="nil"/>
              <w:left w:val="nil"/>
              <w:bottom w:val="single" w:sz="4" w:space="0" w:color="auto"/>
              <w:right w:val="single" w:sz="4" w:space="0" w:color="auto"/>
            </w:tcBorders>
            <w:vAlign w:val="center"/>
          </w:tcPr>
          <w:p w14:paraId="64EAE66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日志管理</w:t>
            </w:r>
          </w:p>
        </w:tc>
        <w:tc>
          <w:tcPr>
            <w:tcW w:w="1418" w:type="dxa"/>
            <w:tcBorders>
              <w:top w:val="nil"/>
              <w:left w:val="nil"/>
              <w:bottom w:val="single" w:sz="4" w:space="0" w:color="auto"/>
              <w:right w:val="single" w:sz="4" w:space="0" w:color="auto"/>
            </w:tcBorders>
            <w:vAlign w:val="center"/>
          </w:tcPr>
          <w:p w14:paraId="2296683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F29F66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7DEAC2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7A187C19" w14:textId="77777777">
        <w:trPr>
          <w:trHeight w:val="278"/>
        </w:trPr>
        <w:tc>
          <w:tcPr>
            <w:tcW w:w="1129" w:type="dxa"/>
            <w:tcBorders>
              <w:top w:val="nil"/>
              <w:left w:val="single" w:sz="4" w:space="0" w:color="auto"/>
              <w:bottom w:val="single" w:sz="4" w:space="0" w:color="auto"/>
              <w:right w:val="single" w:sz="4" w:space="0" w:color="auto"/>
            </w:tcBorders>
            <w:vAlign w:val="center"/>
          </w:tcPr>
          <w:p w14:paraId="79407C9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17</w:t>
            </w:r>
          </w:p>
        </w:tc>
        <w:tc>
          <w:tcPr>
            <w:tcW w:w="3685" w:type="dxa"/>
            <w:tcBorders>
              <w:top w:val="nil"/>
              <w:left w:val="nil"/>
              <w:bottom w:val="single" w:sz="4" w:space="0" w:color="auto"/>
              <w:right w:val="single" w:sz="4" w:space="0" w:color="auto"/>
            </w:tcBorders>
            <w:vAlign w:val="center"/>
          </w:tcPr>
          <w:p w14:paraId="39F86D1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运维监控</w:t>
            </w:r>
          </w:p>
        </w:tc>
        <w:tc>
          <w:tcPr>
            <w:tcW w:w="1418" w:type="dxa"/>
            <w:tcBorders>
              <w:top w:val="nil"/>
              <w:left w:val="nil"/>
              <w:bottom w:val="single" w:sz="4" w:space="0" w:color="auto"/>
              <w:right w:val="single" w:sz="4" w:space="0" w:color="auto"/>
            </w:tcBorders>
            <w:vAlign w:val="center"/>
          </w:tcPr>
          <w:p w14:paraId="0A7D18A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C2721E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44C31A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10B6D31D" w14:textId="77777777">
        <w:trPr>
          <w:trHeight w:val="278"/>
        </w:trPr>
        <w:tc>
          <w:tcPr>
            <w:tcW w:w="1129" w:type="dxa"/>
            <w:tcBorders>
              <w:top w:val="nil"/>
              <w:left w:val="single" w:sz="4" w:space="0" w:color="auto"/>
              <w:bottom w:val="single" w:sz="4" w:space="0" w:color="auto"/>
              <w:right w:val="single" w:sz="4" w:space="0" w:color="auto"/>
            </w:tcBorders>
            <w:vAlign w:val="center"/>
          </w:tcPr>
          <w:p w14:paraId="185DB50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18</w:t>
            </w:r>
          </w:p>
        </w:tc>
        <w:tc>
          <w:tcPr>
            <w:tcW w:w="3685" w:type="dxa"/>
            <w:tcBorders>
              <w:top w:val="nil"/>
              <w:left w:val="nil"/>
              <w:bottom w:val="single" w:sz="4" w:space="0" w:color="auto"/>
              <w:right w:val="single" w:sz="4" w:space="0" w:color="auto"/>
            </w:tcBorders>
            <w:vAlign w:val="center"/>
          </w:tcPr>
          <w:p w14:paraId="5DF6C7C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个人信息</w:t>
            </w:r>
          </w:p>
        </w:tc>
        <w:tc>
          <w:tcPr>
            <w:tcW w:w="1418" w:type="dxa"/>
            <w:tcBorders>
              <w:top w:val="nil"/>
              <w:left w:val="nil"/>
              <w:bottom w:val="single" w:sz="4" w:space="0" w:color="auto"/>
              <w:right w:val="single" w:sz="4" w:space="0" w:color="auto"/>
            </w:tcBorders>
            <w:vAlign w:val="center"/>
          </w:tcPr>
          <w:p w14:paraId="5F59F46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1902039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7D50681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6A5EE5E3" w14:textId="77777777">
        <w:trPr>
          <w:trHeight w:val="278"/>
        </w:trPr>
        <w:tc>
          <w:tcPr>
            <w:tcW w:w="1129" w:type="dxa"/>
            <w:tcBorders>
              <w:top w:val="nil"/>
              <w:left w:val="single" w:sz="4" w:space="0" w:color="auto"/>
              <w:bottom w:val="single" w:sz="4" w:space="0" w:color="auto"/>
              <w:right w:val="single" w:sz="4" w:space="0" w:color="auto"/>
            </w:tcBorders>
            <w:vAlign w:val="center"/>
          </w:tcPr>
          <w:p w14:paraId="50CDCA6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二</w:t>
            </w:r>
          </w:p>
        </w:tc>
        <w:tc>
          <w:tcPr>
            <w:tcW w:w="3685" w:type="dxa"/>
            <w:tcBorders>
              <w:top w:val="nil"/>
              <w:left w:val="nil"/>
              <w:bottom w:val="single" w:sz="4" w:space="0" w:color="auto"/>
              <w:right w:val="single" w:sz="4" w:space="0" w:color="auto"/>
            </w:tcBorders>
            <w:vAlign w:val="center"/>
          </w:tcPr>
          <w:p w14:paraId="01DA236B"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协同办公平台建设</w:t>
            </w:r>
          </w:p>
        </w:tc>
        <w:tc>
          <w:tcPr>
            <w:tcW w:w="1418" w:type="dxa"/>
            <w:tcBorders>
              <w:top w:val="nil"/>
              <w:left w:val="nil"/>
              <w:bottom w:val="single" w:sz="4" w:space="0" w:color="auto"/>
              <w:right w:val="single" w:sz="4" w:space="0" w:color="auto"/>
            </w:tcBorders>
            <w:noWrap/>
            <w:vAlign w:val="center"/>
          </w:tcPr>
          <w:p w14:paraId="288D5F1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5286D1E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19303B4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423</w:t>
            </w:r>
          </w:p>
        </w:tc>
      </w:tr>
      <w:tr w:rsidR="009D6247" w14:paraId="723A3629" w14:textId="77777777">
        <w:trPr>
          <w:trHeight w:val="278"/>
        </w:trPr>
        <w:tc>
          <w:tcPr>
            <w:tcW w:w="1129" w:type="dxa"/>
            <w:tcBorders>
              <w:top w:val="nil"/>
              <w:left w:val="single" w:sz="4" w:space="0" w:color="auto"/>
              <w:bottom w:val="single" w:sz="4" w:space="0" w:color="auto"/>
              <w:right w:val="single" w:sz="4" w:space="0" w:color="auto"/>
            </w:tcBorders>
            <w:vAlign w:val="center"/>
          </w:tcPr>
          <w:p w14:paraId="55A6202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612CB7E8"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办文</w:t>
            </w:r>
          </w:p>
        </w:tc>
        <w:tc>
          <w:tcPr>
            <w:tcW w:w="1418" w:type="dxa"/>
            <w:tcBorders>
              <w:top w:val="nil"/>
              <w:left w:val="nil"/>
              <w:bottom w:val="single" w:sz="4" w:space="0" w:color="auto"/>
              <w:right w:val="single" w:sz="4" w:space="0" w:color="auto"/>
            </w:tcBorders>
            <w:vAlign w:val="center"/>
          </w:tcPr>
          <w:p w14:paraId="0B98388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120</w:t>
            </w:r>
          </w:p>
        </w:tc>
        <w:tc>
          <w:tcPr>
            <w:tcW w:w="993" w:type="dxa"/>
            <w:tcBorders>
              <w:top w:val="nil"/>
              <w:left w:val="nil"/>
              <w:bottom w:val="single" w:sz="4" w:space="0" w:color="auto"/>
              <w:right w:val="single" w:sz="4" w:space="0" w:color="auto"/>
            </w:tcBorders>
            <w:noWrap/>
            <w:vAlign w:val="center"/>
          </w:tcPr>
          <w:p w14:paraId="69BCF5B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112C796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180</w:t>
            </w:r>
          </w:p>
        </w:tc>
      </w:tr>
      <w:tr w:rsidR="009D6247" w14:paraId="36E35AC0" w14:textId="77777777">
        <w:trPr>
          <w:trHeight w:val="278"/>
        </w:trPr>
        <w:tc>
          <w:tcPr>
            <w:tcW w:w="1129" w:type="dxa"/>
            <w:tcBorders>
              <w:top w:val="nil"/>
              <w:left w:val="single" w:sz="4" w:space="0" w:color="auto"/>
              <w:bottom w:val="single" w:sz="4" w:space="0" w:color="auto"/>
              <w:right w:val="single" w:sz="4" w:space="0" w:color="auto"/>
            </w:tcBorders>
            <w:vAlign w:val="center"/>
          </w:tcPr>
          <w:p w14:paraId="3E3CC99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3D0F7CA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收文管理</w:t>
            </w:r>
          </w:p>
        </w:tc>
        <w:tc>
          <w:tcPr>
            <w:tcW w:w="1418" w:type="dxa"/>
            <w:tcBorders>
              <w:top w:val="nil"/>
              <w:left w:val="nil"/>
              <w:bottom w:val="single" w:sz="4" w:space="0" w:color="auto"/>
              <w:right w:val="single" w:sz="4" w:space="0" w:color="auto"/>
            </w:tcBorders>
            <w:vAlign w:val="center"/>
          </w:tcPr>
          <w:p w14:paraId="162DECB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ADFA88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7150769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7807A87B" w14:textId="77777777">
        <w:trPr>
          <w:trHeight w:val="278"/>
        </w:trPr>
        <w:tc>
          <w:tcPr>
            <w:tcW w:w="1129" w:type="dxa"/>
            <w:tcBorders>
              <w:top w:val="nil"/>
              <w:left w:val="single" w:sz="4" w:space="0" w:color="auto"/>
              <w:bottom w:val="single" w:sz="4" w:space="0" w:color="auto"/>
              <w:right w:val="single" w:sz="4" w:space="0" w:color="auto"/>
            </w:tcBorders>
            <w:vAlign w:val="center"/>
          </w:tcPr>
          <w:p w14:paraId="4B1D390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3B2109F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发文管理</w:t>
            </w:r>
          </w:p>
        </w:tc>
        <w:tc>
          <w:tcPr>
            <w:tcW w:w="1418" w:type="dxa"/>
            <w:tcBorders>
              <w:top w:val="nil"/>
              <w:left w:val="nil"/>
              <w:bottom w:val="single" w:sz="4" w:space="0" w:color="auto"/>
              <w:right w:val="single" w:sz="4" w:space="0" w:color="auto"/>
            </w:tcBorders>
            <w:vAlign w:val="center"/>
          </w:tcPr>
          <w:p w14:paraId="7D876B4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4F2C090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763BAF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2690A7B" w14:textId="77777777">
        <w:trPr>
          <w:trHeight w:val="278"/>
        </w:trPr>
        <w:tc>
          <w:tcPr>
            <w:tcW w:w="1129" w:type="dxa"/>
            <w:tcBorders>
              <w:top w:val="nil"/>
              <w:left w:val="single" w:sz="4" w:space="0" w:color="auto"/>
              <w:bottom w:val="single" w:sz="4" w:space="0" w:color="auto"/>
              <w:right w:val="single" w:sz="4" w:space="0" w:color="auto"/>
            </w:tcBorders>
            <w:vAlign w:val="center"/>
          </w:tcPr>
          <w:p w14:paraId="58D77D5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5DEFE91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审批管理</w:t>
            </w:r>
          </w:p>
        </w:tc>
        <w:tc>
          <w:tcPr>
            <w:tcW w:w="1418" w:type="dxa"/>
            <w:tcBorders>
              <w:top w:val="nil"/>
              <w:left w:val="nil"/>
              <w:bottom w:val="single" w:sz="4" w:space="0" w:color="auto"/>
              <w:right w:val="single" w:sz="4" w:space="0" w:color="auto"/>
            </w:tcBorders>
            <w:vAlign w:val="center"/>
          </w:tcPr>
          <w:p w14:paraId="57CDEE9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1246415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C465CF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527BD573" w14:textId="77777777">
        <w:trPr>
          <w:trHeight w:val="278"/>
        </w:trPr>
        <w:tc>
          <w:tcPr>
            <w:tcW w:w="1129" w:type="dxa"/>
            <w:tcBorders>
              <w:top w:val="nil"/>
              <w:left w:val="single" w:sz="4" w:space="0" w:color="auto"/>
              <w:bottom w:val="single" w:sz="4" w:space="0" w:color="auto"/>
              <w:right w:val="single" w:sz="4" w:space="0" w:color="auto"/>
            </w:tcBorders>
            <w:vAlign w:val="center"/>
          </w:tcPr>
          <w:p w14:paraId="32C3E49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2025D29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模板管理</w:t>
            </w:r>
          </w:p>
        </w:tc>
        <w:tc>
          <w:tcPr>
            <w:tcW w:w="1418" w:type="dxa"/>
            <w:tcBorders>
              <w:top w:val="nil"/>
              <w:left w:val="nil"/>
              <w:bottom w:val="single" w:sz="4" w:space="0" w:color="auto"/>
              <w:right w:val="single" w:sz="4" w:space="0" w:color="auto"/>
            </w:tcBorders>
            <w:vAlign w:val="center"/>
          </w:tcPr>
          <w:p w14:paraId="660BF0B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31EC03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7DC039F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3D5655F7" w14:textId="77777777">
        <w:trPr>
          <w:trHeight w:val="278"/>
        </w:trPr>
        <w:tc>
          <w:tcPr>
            <w:tcW w:w="1129" w:type="dxa"/>
            <w:tcBorders>
              <w:top w:val="nil"/>
              <w:left w:val="single" w:sz="4" w:space="0" w:color="auto"/>
              <w:bottom w:val="single" w:sz="4" w:space="0" w:color="auto"/>
              <w:right w:val="single" w:sz="4" w:space="0" w:color="auto"/>
            </w:tcBorders>
            <w:vAlign w:val="center"/>
          </w:tcPr>
          <w:p w14:paraId="73B8833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088E475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公文办理</w:t>
            </w:r>
          </w:p>
        </w:tc>
        <w:tc>
          <w:tcPr>
            <w:tcW w:w="1418" w:type="dxa"/>
            <w:tcBorders>
              <w:top w:val="nil"/>
              <w:left w:val="nil"/>
              <w:bottom w:val="single" w:sz="4" w:space="0" w:color="auto"/>
              <w:right w:val="single" w:sz="4" w:space="0" w:color="auto"/>
            </w:tcBorders>
            <w:vAlign w:val="center"/>
          </w:tcPr>
          <w:p w14:paraId="5553D2B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0BC75E7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7A80E17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0982C871" w14:textId="77777777">
        <w:trPr>
          <w:trHeight w:val="278"/>
        </w:trPr>
        <w:tc>
          <w:tcPr>
            <w:tcW w:w="1129" w:type="dxa"/>
            <w:tcBorders>
              <w:top w:val="nil"/>
              <w:left w:val="single" w:sz="4" w:space="0" w:color="auto"/>
              <w:bottom w:val="single" w:sz="4" w:space="0" w:color="auto"/>
              <w:right w:val="single" w:sz="4" w:space="0" w:color="auto"/>
            </w:tcBorders>
            <w:vAlign w:val="center"/>
          </w:tcPr>
          <w:p w14:paraId="342CC65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w:t>
            </w:r>
          </w:p>
        </w:tc>
        <w:tc>
          <w:tcPr>
            <w:tcW w:w="3685" w:type="dxa"/>
            <w:tcBorders>
              <w:top w:val="nil"/>
              <w:left w:val="nil"/>
              <w:bottom w:val="single" w:sz="4" w:space="0" w:color="auto"/>
              <w:right w:val="single" w:sz="4" w:space="0" w:color="auto"/>
            </w:tcBorders>
            <w:vAlign w:val="center"/>
          </w:tcPr>
          <w:p w14:paraId="34C2AB4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综合查询</w:t>
            </w:r>
          </w:p>
        </w:tc>
        <w:tc>
          <w:tcPr>
            <w:tcW w:w="1418" w:type="dxa"/>
            <w:tcBorders>
              <w:top w:val="nil"/>
              <w:left w:val="nil"/>
              <w:bottom w:val="single" w:sz="4" w:space="0" w:color="auto"/>
              <w:right w:val="single" w:sz="4" w:space="0" w:color="auto"/>
            </w:tcBorders>
            <w:vAlign w:val="center"/>
          </w:tcPr>
          <w:p w14:paraId="2B30FC2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1145998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620204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77B51D72" w14:textId="77777777">
        <w:trPr>
          <w:trHeight w:val="278"/>
        </w:trPr>
        <w:tc>
          <w:tcPr>
            <w:tcW w:w="1129" w:type="dxa"/>
            <w:tcBorders>
              <w:top w:val="nil"/>
              <w:left w:val="single" w:sz="4" w:space="0" w:color="auto"/>
              <w:bottom w:val="single" w:sz="4" w:space="0" w:color="auto"/>
              <w:right w:val="single" w:sz="4" w:space="0" w:color="auto"/>
            </w:tcBorders>
            <w:vAlign w:val="center"/>
          </w:tcPr>
          <w:p w14:paraId="7950549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7</w:t>
            </w:r>
          </w:p>
        </w:tc>
        <w:tc>
          <w:tcPr>
            <w:tcW w:w="3685" w:type="dxa"/>
            <w:tcBorders>
              <w:top w:val="nil"/>
              <w:left w:val="nil"/>
              <w:bottom w:val="single" w:sz="4" w:space="0" w:color="auto"/>
              <w:right w:val="single" w:sz="4" w:space="0" w:color="auto"/>
            </w:tcBorders>
            <w:vAlign w:val="center"/>
          </w:tcPr>
          <w:p w14:paraId="19C91D6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档案管理</w:t>
            </w:r>
          </w:p>
        </w:tc>
        <w:tc>
          <w:tcPr>
            <w:tcW w:w="1418" w:type="dxa"/>
            <w:tcBorders>
              <w:top w:val="nil"/>
              <w:left w:val="nil"/>
              <w:bottom w:val="single" w:sz="4" w:space="0" w:color="auto"/>
              <w:right w:val="single" w:sz="4" w:space="0" w:color="auto"/>
            </w:tcBorders>
            <w:vAlign w:val="center"/>
          </w:tcPr>
          <w:p w14:paraId="5379293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A2F236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D6E335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3AC025C4" w14:textId="77777777">
        <w:trPr>
          <w:trHeight w:val="278"/>
        </w:trPr>
        <w:tc>
          <w:tcPr>
            <w:tcW w:w="1129" w:type="dxa"/>
            <w:tcBorders>
              <w:top w:val="nil"/>
              <w:left w:val="single" w:sz="4" w:space="0" w:color="auto"/>
              <w:bottom w:val="single" w:sz="4" w:space="0" w:color="auto"/>
              <w:right w:val="single" w:sz="4" w:space="0" w:color="auto"/>
            </w:tcBorders>
            <w:vAlign w:val="center"/>
          </w:tcPr>
          <w:p w14:paraId="7A37942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3685" w:type="dxa"/>
            <w:tcBorders>
              <w:top w:val="nil"/>
              <w:left w:val="nil"/>
              <w:bottom w:val="single" w:sz="4" w:space="0" w:color="auto"/>
              <w:right w:val="single" w:sz="4" w:space="0" w:color="auto"/>
            </w:tcBorders>
            <w:vAlign w:val="center"/>
          </w:tcPr>
          <w:p w14:paraId="413A774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信息上报</w:t>
            </w:r>
          </w:p>
        </w:tc>
        <w:tc>
          <w:tcPr>
            <w:tcW w:w="1418" w:type="dxa"/>
            <w:tcBorders>
              <w:top w:val="nil"/>
              <w:left w:val="nil"/>
              <w:bottom w:val="single" w:sz="4" w:space="0" w:color="auto"/>
              <w:right w:val="single" w:sz="4" w:space="0" w:color="auto"/>
            </w:tcBorders>
            <w:vAlign w:val="center"/>
          </w:tcPr>
          <w:p w14:paraId="7AFDB42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1F6320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CEB524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4A0B175" w14:textId="77777777">
        <w:trPr>
          <w:trHeight w:val="278"/>
        </w:trPr>
        <w:tc>
          <w:tcPr>
            <w:tcW w:w="1129" w:type="dxa"/>
            <w:tcBorders>
              <w:top w:val="nil"/>
              <w:left w:val="single" w:sz="4" w:space="0" w:color="auto"/>
              <w:bottom w:val="single" w:sz="4" w:space="0" w:color="auto"/>
              <w:right w:val="single" w:sz="4" w:space="0" w:color="auto"/>
            </w:tcBorders>
            <w:vAlign w:val="center"/>
          </w:tcPr>
          <w:p w14:paraId="78759DF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9</w:t>
            </w:r>
          </w:p>
        </w:tc>
        <w:tc>
          <w:tcPr>
            <w:tcW w:w="3685" w:type="dxa"/>
            <w:tcBorders>
              <w:top w:val="nil"/>
              <w:left w:val="nil"/>
              <w:bottom w:val="single" w:sz="4" w:space="0" w:color="auto"/>
              <w:right w:val="single" w:sz="4" w:space="0" w:color="auto"/>
            </w:tcBorders>
            <w:vAlign w:val="center"/>
          </w:tcPr>
          <w:p w14:paraId="533A6E7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智能公文</w:t>
            </w:r>
          </w:p>
        </w:tc>
        <w:tc>
          <w:tcPr>
            <w:tcW w:w="1418" w:type="dxa"/>
            <w:tcBorders>
              <w:top w:val="nil"/>
              <w:left w:val="nil"/>
              <w:bottom w:val="single" w:sz="4" w:space="0" w:color="auto"/>
              <w:right w:val="single" w:sz="4" w:space="0" w:color="auto"/>
            </w:tcBorders>
            <w:vAlign w:val="center"/>
          </w:tcPr>
          <w:p w14:paraId="03AD963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3567950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1CD862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3A3F056" w14:textId="77777777">
        <w:trPr>
          <w:trHeight w:val="278"/>
        </w:trPr>
        <w:tc>
          <w:tcPr>
            <w:tcW w:w="1129" w:type="dxa"/>
            <w:tcBorders>
              <w:top w:val="nil"/>
              <w:left w:val="single" w:sz="4" w:space="0" w:color="auto"/>
              <w:bottom w:val="single" w:sz="4" w:space="0" w:color="auto"/>
              <w:right w:val="single" w:sz="4" w:space="0" w:color="auto"/>
            </w:tcBorders>
            <w:vAlign w:val="center"/>
          </w:tcPr>
          <w:p w14:paraId="43C491D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3685" w:type="dxa"/>
            <w:tcBorders>
              <w:top w:val="nil"/>
              <w:left w:val="nil"/>
              <w:bottom w:val="single" w:sz="4" w:space="0" w:color="auto"/>
              <w:right w:val="single" w:sz="4" w:space="0" w:color="auto"/>
            </w:tcBorders>
            <w:vAlign w:val="center"/>
          </w:tcPr>
          <w:p w14:paraId="671B079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数字档案</w:t>
            </w:r>
          </w:p>
        </w:tc>
        <w:tc>
          <w:tcPr>
            <w:tcW w:w="1418" w:type="dxa"/>
            <w:tcBorders>
              <w:top w:val="nil"/>
              <w:left w:val="nil"/>
              <w:bottom w:val="single" w:sz="4" w:space="0" w:color="auto"/>
              <w:right w:val="single" w:sz="4" w:space="0" w:color="auto"/>
            </w:tcBorders>
            <w:vAlign w:val="center"/>
          </w:tcPr>
          <w:p w14:paraId="12FF380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415F86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9E8662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7248C24" w14:textId="77777777">
        <w:trPr>
          <w:trHeight w:val="278"/>
        </w:trPr>
        <w:tc>
          <w:tcPr>
            <w:tcW w:w="1129" w:type="dxa"/>
            <w:tcBorders>
              <w:top w:val="nil"/>
              <w:left w:val="single" w:sz="4" w:space="0" w:color="auto"/>
              <w:bottom w:val="single" w:sz="4" w:space="0" w:color="auto"/>
              <w:right w:val="single" w:sz="4" w:space="0" w:color="auto"/>
            </w:tcBorders>
            <w:vAlign w:val="center"/>
          </w:tcPr>
          <w:p w14:paraId="6347EAF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590E93EC"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办事</w:t>
            </w:r>
          </w:p>
        </w:tc>
        <w:tc>
          <w:tcPr>
            <w:tcW w:w="1418" w:type="dxa"/>
            <w:tcBorders>
              <w:top w:val="nil"/>
              <w:left w:val="nil"/>
              <w:bottom w:val="single" w:sz="4" w:space="0" w:color="auto"/>
              <w:right w:val="single" w:sz="4" w:space="0" w:color="auto"/>
            </w:tcBorders>
            <w:vAlign w:val="center"/>
          </w:tcPr>
          <w:p w14:paraId="1F4D9E6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84</w:t>
            </w:r>
          </w:p>
        </w:tc>
        <w:tc>
          <w:tcPr>
            <w:tcW w:w="993" w:type="dxa"/>
            <w:tcBorders>
              <w:top w:val="nil"/>
              <w:left w:val="nil"/>
              <w:bottom w:val="single" w:sz="4" w:space="0" w:color="auto"/>
              <w:right w:val="single" w:sz="4" w:space="0" w:color="auto"/>
            </w:tcBorders>
            <w:noWrap/>
            <w:vAlign w:val="center"/>
          </w:tcPr>
          <w:p w14:paraId="7FC37F5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09F8C18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126</w:t>
            </w:r>
          </w:p>
        </w:tc>
      </w:tr>
      <w:tr w:rsidR="009D6247" w14:paraId="3A1A31A8" w14:textId="77777777">
        <w:trPr>
          <w:trHeight w:val="278"/>
        </w:trPr>
        <w:tc>
          <w:tcPr>
            <w:tcW w:w="1129" w:type="dxa"/>
            <w:tcBorders>
              <w:top w:val="nil"/>
              <w:left w:val="single" w:sz="4" w:space="0" w:color="auto"/>
              <w:bottom w:val="single" w:sz="4" w:space="0" w:color="auto"/>
              <w:right w:val="single" w:sz="4" w:space="0" w:color="auto"/>
            </w:tcBorders>
            <w:vAlign w:val="center"/>
          </w:tcPr>
          <w:p w14:paraId="40211AD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510F9B2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通知公告</w:t>
            </w:r>
          </w:p>
        </w:tc>
        <w:tc>
          <w:tcPr>
            <w:tcW w:w="1418" w:type="dxa"/>
            <w:tcBorders>
              <w:top w:val="nil"/>
              <w:left w:val="nil"/>
              <w:bottom w:val="single" w:sz="4" w:space="0" w:color="auto"/>
              <w:right w:val="single" w:sz="4" w:space="0" w:color="auto"/>
            </w:tcBorders>
            <w:vAlign w:val="center"/>
          </w:tcPr>
          <w:p w14:paraId="5EC0C47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243F09F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16EFE3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41CE700" w14:textId="77777777">
        <w:trPr>
          <w:trHeight w:val="278"/>
        </w:trPr>
        <w:tc>
          <w:tcPr>
            <w:tcW w:w="1129" w:type="dxa"/>
            <w:tcBorders>
              <w:top w:val="nil"/>
              <w:left w:val="single" w:sz="4" w:space="0" w:color="auto"/>
              <w:bottom w:val="single" w:sz="4" w:space="0" w:color="auto"/>
              <w:right w:val="single" w:sz="4" w:space="0" w:color="auto"/>
            </w:tcBorders>
            <w:vAlign w:val="center"/>
          </w:tcPr>
          <w:p w14:paraId="19EFD90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21663AC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印章管理</w:t>
            </w:r>
          </w:p>
        </w:tc>
        <w:tc>
          <w:tcPr>
            <w:tcW w:w="1418" w:type="dxa"/>
            <w:tcBorders>
              <w:top w:val="nil"/>
              <w:left w:val="nil"/>
              <w:bottom w:val="single" w:sz="4" w:space="0" w:color="auto"/>
              <w:right w:val="single" w:sz="4" w:space="0" w:color="auto"/>
            </w:tcBorders>
            <w:vAlign w:val="center"/>
          </w:tcPr>
          <w:p w14:paraId="69E9146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2DC134F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8190D3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1663A79" w14:textId="77777777">
        <w:trPr>
          <w:trHeight w:val="278"/>
        </w:trPr>
        <w:tc>
          <w:tcPr>
            <w:tcW w:w="1129" w:type="dxa"/>
            <w:tcBorders>
              <w:top w:val="nil"/>
              <w:left w:val="single" w:sz="4" w:space="0" w:color="auto"/>
              <w:bottom w:val="single" w:sz="4" w:space="0" w:color="auto"/>
              <w:right w:val="single" w:sz="4" w:space="0" w:color="auto"/>
            </w:tcBorders>
            <w:vAlign w:val="center"/>
          </w:tcPr>
          <w:p w14:paraId="03D6B3A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5EB7FB6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企业走访</w:t>
            </w:r>
          </w:p>
        </w:tc>
        <w:tc>
          <w:tcPr>
            <w:tcW w:w="1418" w:type="dxa"/>
            <w:tcBorders>
              <w:top w:val="nil"/>
              <w:left w:val="nil"/>
              <w:bottom w:val="single" w:sz="4" w:space="0" w:color="auto"/>
              <w:right w:val="single" w:sz="4" w:space="0" w:color="auto"/>
            </w:tcBorders>
            <w:vAlign w:val="center"/>
          </w:tcPr>
          <w:p w14:paraId="53341BB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11184D5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C5CDBB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F8510C0" w14:textId="77777777">
        <w:trPr>
          <w:trHeight w:val="278"/>
        </w:trPr>
        <w:tc>
          <w:tcPr>
            <w:tcW w:w="1129" w:type="dxa"/>
            <w:tcBorders>
              <w:top w:val="nil"/>
              <w:left w:val="single" w:sz="4" w:space="0" w:color="auto"/>
              <w:bottom w:val="single" w:sz="4" w:space="0" w:color="auto"/>
              <w:right w:val="single" w:sz="4" w:space="0" w:color="auto"/>
            </w:tcBorders>
            <w:vAlign w:val="center"/>
          </w:tcPr>
          <w:p w14:paraId="09DE0DF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26C9DC8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办公用品管理</w:t>
            </w:r>
          </w:p>
        </w:tc>
        <w:tc>
          <w:tcPr>
            <w:tcW w:w="1418" w:type="dxa"/>
            <w:tcBorders>
              <w:top w:val="nil"/>
              <w:left w:val="nil"/>
              <w:bottom w:val="single" w:sz="4" w:space="0" w:color="auto"/>
              <w:right w:val="single" w:sz="4" w:space="0" w:color="auto"/>
            </w:tcBorders>
            <w:vAlign w:val="center"/>
          </w:tcPr>
          <w:p w14:paraId="291DD1D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80780F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52EC54F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1B6418A1" w14:textId="77777777">
        <w:trPr>
          <w:trHeight w:val="278"/>
        </w:trPr>
        <w:tc>
          <w:tcPr>
            <w:tcW w:w="1129" w:type="dxa"/>
            <w:tcBorders>
              <w:top w:val="nil"/>
              <w:left w:val="single" w:sz="4" w:space="0" w:color="auto"/>
              <w:bottom w:val="single" w:sz="4" w:space="0" w:color="auto"/>
              <w:right w:val="single" w:sz="4" w:space="0" w:color="auto"/>
            </w:tcBorders>
            <w:vAlign w:val="center"/>
          </w:tcPr>
          <w:p w14:paraId="3EE0815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45CF06E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公务车管理</w:t>
            </w:r>
          </w:p>
        </w:tc>
        <w:tc>
          <w:tcPr>
            <w:tcW w:w="1418" w:type="dxa"/>
            <w:tcBorders>
              <w:top w:val="nil"/>
              <w:left w:val="nil"/>
              <w:bottom w:val="single" w:sz="4" w:space="0" w:color="auto"/>
              <w:right w:val="single" w:sz="4" w:space="0" w:color="auto"/>
            </w:tcBorders>
            <w:vAlign w:val="center"/>
          </w:tcPr>
          <w:p w14:paraId="3247AD8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02D8A19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4BBC8C6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3F97DA5" w14:textId="77777777">
        <w:trPr>
          <w:trHeight w:val="278"/>
        </w:trPr>
        <w:tc>
          <w:tcPr>
            <w:tcW w:w="1129" w:type="dxa"/>
            <w:tcBorders>
              <w:top w:val="nil"/>
              <w:left w:val="single" w:sz="4" w:space="0" w:color="auto"/>
              <w:bottom w:val="single" w:sz="4" w:space="0" w:color="auto"/>
              <w:right w:val="single" w:sz="4" w:space="0" w:color="auto"/>
            </w:tcBorders>
            <w:vAlign w:val="center"/>
          </w:tcPr>
          <w:p w14:paraId="6A11999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w:t>
            </w:r>
          </w:p>
        </w:tc>
        <w:tc>
          <w:tcPr>
            <w:tcW w:w="3685" w:type="dxa"/>
            <w:tcBorders>
              <w:top w:val="nil"/>
              <w:left w:val="nil"/>
              <w:bottom w:val="single" w:sz="4" w:space="0" w:color="auto"/>
              <w:right w:val="single" w:sz="4" w:space="0" w:color="auto"/>
            </w:tcBorders>
            <w:vAlign w:val="center"/>
          </w:tcPr>
          <w:p w14:paraId="403E7CD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知识共享管理</w:t>
            </w:r>
          </w:p>
        </w:tc>
        <w:tc>
          <w:tcPr>
            <w:tcW w:w="1418" w:type="dxa"/>
            <w:tcBorders>
              <w:top w:val="nil"/>
              <w:left w:val="nil"/>
              <w:bottom w:val="single" w:sz="4" w:space="0" w:color="auto"/>
              <w:right w:val="single" w:sz="4" w:space="0" w:color="auto"/>
            </w:tcBorders>
            <w:vAlign w:val="center"/>
          </w:tcPr>
          <w:p w14:paraId="384914E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6B3F45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0B1118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9EB42CB" w14:textId="77777777">
        <w:trPr>
          <w:trHeight w:val="278"/>
        </w:trPr>
        <w:tc>
          <w:tcPr>
            <w:tcW w:w="1129" w:type="dxa"/>
            <w:tcBorders>
              <w:top w:val="nil"/>
              <w:left w:val="single" w:sz="4" w:space="0" w:color="auto"/>
              <w:bottom w:val="single" w:sz="4" w:space="0" w:color="auto"/>
              <w:right w:val="single" w:sz="4" w:space="0" w:color="auto"/>
            </w:tcBorders>
            <w:vAlign w:val="center"/>
          </w:tcPr>
          <w:p w14:paraId="5555FF7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7</w:t>
            </w:r>
          </w:p>
        </w:tc>
        <w:tc>
          <w:tcPr>
            <w:tcW w:w="3685" w:type="dxa"/>
            <w:tcBorders>
              <w:top w:val="nil"/>
              <w:left w:val="nil"/>
              <w:bottom w:val="single" w:sz="4" w:space="0" w:color="auto"/>
              <w:right w:val="single" w:sz="4" w:space="0" w:color="auto"/>
            </w:tcBorders>
            <w:vAlign w:val="center"/>
          </w:tcPr>
          <w:p w14:paraId="5F36D1A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合同管理</w:t>
            </w:r>
          </w:p>
        </w:tc>
        <w:tc>
          <w:tcPr>
            <w:tcW w:w="1418" w:type="dxa"/>
            <w:tcBorders>
              <w:top w:val="nil"/>
              <w:left w:val="nil"/>
              <w:bottom w:val="single" w:sz="4" w:space="0" w:color="auto"/>
              <w:right w:val="single" w:sz="4" w:space="0" w:color="auto"/>
            </w:tcBorders>
            <w:vAlign w:val="center"/>
          </w:tcPr>
          <w:p w14:paraId="551691F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5DEAB2C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FDA6F4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591723C1" w14:textId="77777777">
        <w:trPr>
          <w:trHeight w:val="278"/>
        </w:trPr>
        <w:tc>
          <w:tcPr>
            <w:tcW w:w="1129" w:type="dxa"/>
            <w:tcBorders>
              <w:top w:val="nil"/>
              <w:left w:val="single" w:sz="4" w:space="0" w:color="auto"/>
              <w:bottom w:val="single" w:sz="4" w:space="0" w:color="auto"/>
              <w:right w:val="single" w:sz="4" w:space="0" w:color="auto"/>
            </w:tcBorders>
            <w:vAlign w:val="center"/>
          </w:tcPr>
          <w:p w14:paraId="616E3D5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5D33F30B"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办会</w:t>
            </w:r>
          </w:p>
        </w:tc>
        <w:tc>
          <w:tcPr>
            <w:tcW w:w="1418" w:type="dxa"/>
            <w:tcBorders>
              <w:top w:val="nil"/>
              <w:left w:val="nil"/>
              <w:bottom w:val="single" w:sz="4" w:space="0" w:color="auto"/>
              <w:right w:val="single" w:sz="4" w:space="0" w:color="auto"/>
            </w:tcBorders>
            <w:noWrap/>
            <w:vAlign w:val="center"/>
          </w:tcPr>
          <w:p w14:paraId="2CFFCEE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30</w:t>
            </w:r>
          </w:p>
        </w:tc>
        <w:tc>
          <w:tcPr>
            <w:tcW w:w="993" w:type="dxa"/>
            <w:tcBorders>
              <w:top w:val="nil"/>
              <w:left w:val="nil"/>
              <w:bottom w:val="single" w:sz="4" w:space="0" w:color="auto"/>
              <w:right w:val="single" w:sz="4" w:space="0" w:color="auto"/>
            </w:tcBorders>
            <w:noWrap/>
            <w:vAlign w:val="center"/>
          </w:tcPr>
          <w:p w14:paraId="6CB2437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0DD2551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45</w:t>
            </w:r>
          </w:p>
        </w:tc>
      </w:tr>
      <w:tr w:rsidR="009D6247" w14:paraId="72927EAA" w14:textId="77777777">
        <w:trPr>
          <w:trHeight w:val="278"/>
        </w:trPr>
        <w:tc>
          <w:tcPr>
            <w:tcW w:w="1129" w:type="dxa"/>
            <w:tcBorders>
              <w:top w:val="nil"/>
              <w:left w:val="single" w:sz="4" w:space="0" w:color="auto"/>
              <w:bottom w:val="single" w:sz="4" w:space="0" w:color="auto"/>
              <w:right w:val="single" w:sz="4" w:space="0" w:color="auto"/>
            </w:tcBorders>
            <w:vAlign w:val="center"/>
          </w:tcPr>
          <w:p w14:paraId="67C3792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510AD4E8"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人力资源</w:t>
            </w:r>
          </w:p>
        </w:tc>
        <w:tc>
          <w:tcPr>
            <w:tcW w:w="1418" w:type="dxa"/>
            <w:tcBorders>
              <w:top w:val="nil"/>
              <w:left w:val="nil"/>
              <w:bottom w:val="single" w:sz="4" w:space="0" w:color="auto"/>
              <w:right w:val="single" w:sz="4" w:space="0" w:color="auto"/>
            </w:tcBorders>
            <w:vAlign w:val="center"/>
          </w:tcPr>
          <w:p w14:paraId="2796B40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c>
          <w:tcPr>
            <w:tcW w:w="993" w:type="dxa"/>
            <w:tcBorders>
              <w:top w:val="nil"/>
              <w:left w:val="nil"/>
              <w:bottom w:val="single" w:sz="4" w:space="0" w:color="auto"/>
              <w:right w:val="single" w:sz="4" w:space="0" w:color="auto"/>
            </w:tcBorders>
            <w:noWrap/>
            <w:vAlign w:val="center"/>
          </w:tcPr>
          <w:p w14:paraId="5B85520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24A8961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7344CA60" w14:textId="77777777">
        <w:trPr>
          <w:trHeight w:val="278"/>
        </w:trPr>
        <w:tc>
          <w:tcPr>
            <w:tcW w:w="1129" w:type="dxa"/>
            <w:tcBorders>
              <w:top w:val="nil"/>
              <w:left w:val="single" w:sz="4" w:space="0" w:color="auto"/>
              <w:bottom w:val="single" w:sz="4" w:space="0" w:color="auto"/>
              <w:right w:val="single" w:sz="4" w:space="0" w:color="auto"/>
            </w:tcBorders>
            <w:vAlign w:val="center"/>
          </w:tcPr>
          <w:p w14:paraId="7912343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4A69467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人力资源管理</w:t>
            </w:r>
          </w:p>
        </w:tc>
        <w:tc>
          <w:tcPr>
            <w:tcW w:w="1418" w:type="dxa"/>
            <w:tcBorders>
              <w:top w:val="nil"/>
              <w:left w:val="nil"/>
              <w:bottom w:val="single" w:sz="4" w:space="0" w:color="auto"/>
              <w:right w:val="single" w:sz="4" w:space="0" w:color="auto"/>
            </w:tcBorders>
            <w:vAlign w:val="center"/>
          </w:tcPr>
          <w:p w14:paraId="43C2320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16</w:t>
            </w:r>
          </w:p>
        </w:tc>
        <w:tc>
          <w:tcPr>
            <w:tcW w:w="993" w:type="dxa"/>
            <w:tcBorders>
              <w:top w:val="nil"/>
              <w:left w:val="nil"/>
              <w:bottom w:val="single" w:sz="4" w:space="0" w:color="auto"/>
              <w:right w:val="single" w:sz="4" w:space="0" w:color="auto"/>
            </w:tcBorders>
            <w:vAlign w:val="center"/>
          </w:tcPr>
          <w:p w14:paraId="0C052F3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DF175E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24</w:t>
            </w:r>
          </w:p>
        </w:tc>
      </w:tr>
      <w:tr w:rsidR="009D6247" w14:paraId="39A4671A" w14:textId="77777777">
        <w:trPr>
          <w:trHeight w:val="278"/>
        </w:trPr>
        <w:tc>
          <w:tcPr>
            <w:tcW w:w="1129" w:type="dxa"/>
            <w:tcBorders>
              <w:top w:val="nil"/>
              <w:left w:val="single" w:sz="4" w:space="0" w:color="auto"/>
              <w:bottom w:val="single" w:sz="4" w:space="0" w:color="auto"/>
              <w:right w:val="single" w:sz="4" w:space="0" w:color="auto"/>
            </w:tcBorders>
            <w:vAlign w:val="center"/>
          </w:tcPr>
          <w:p w14:paraId="3114AC3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五</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11F0CF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督察督办</w:t>
            </w:r>
          </w:p>
        </w:tc>
        <w:tc>
          <w:tcPr>
            <w:tcW w:w="1418" w:type="dxa"/>
            <w:tcBorders>
              <w:top w:val="nil"/>
              <w:left w:val="nil"/>
              <w:bottom w:val="single" w:sz="4" w:space="0" w:color="auto"/>
              <w:right w:val="single" w:sz="4" w:space="0" w:color="auto"/>
            </w:tcBorders>
            <w:noWrap/>
            <w:vAlign w:val="center"/>
          </w:tcPr>
          <w:p w14:paraId="1F4099C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c>
          <w:tcPr>
            <w:tcW w:w="993" w:type="dxa"/>
            <w:tcBorders>
              <w:top w:val="nil"/>
              <w:left w:val="nil"/>
              <w:bottom w:val="single" w:sz="4" w:space="0" w:color="auto"/>
              <w:right w:val="single" w:sz="4" w:space="0" w:color="auto"/>
            </w:tcBorders>
            <w:noWrap/>
            <w:vAlign w:val="center"/>
          </w:tcPr>
          <w:p w14:paraId="0C571B9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04C94D3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r>
      <w:tr w:rsidR="009D6247" w14:paraId="4C28F2BE" w14:textId="77777777">
        <w:trPr>
          <w:trHeight w:val="278"/>
        </w:trPr>
        <w:tc>
          <w:tcPr>
            <w:tcW w:w="1129" w:type="dxa"/>
            <w:tcBorders>
              <w:top w:val="nil"/>
              <w:left w:val="single" w:sz="4" w:space="0" w:color="auto"/>
              <w:bottom w:val="single" w:sz="4" w:space="0" w:color="auto"/>
              <w:right w:val="single" w:sz="4" w:space="0" w:color="auto"/>
            </w:tcBorders>
            <w:vAlign w:val="center"/>
          </w:tcPr>
          <w:p w14:paraId="7314150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647818D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日程安排</w:t>
            </w:r>
          </w:p>
        </w:tc>
        <w:tc>
          <w:tcPr>
            <w:tcW w:w="1418" w:type="dxa"/>
            <w:tcBorders>
              <w:top w:val="nil"/>
              <w:left w:val="nil"/>
              <w:bottom w:val="single" w:sz="4" w:space="0" w:color="auto"/>
              <w:right w:val="single" w:sz="4" w:space="0" w:color="auto"/>
            </w:tcBorders>
            <w:vAlign w:val="center"/>
          </w:tcPr>
          <w:p w14:paraId="6E5CF14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7EA0109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5DA98A3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40E1CAF4" w14:textId="77777777">
        <w:trPr>
          <w:trHeight w:val="278"/>
        </w:trPr>
        <w:tc>
          <w:tcPr>
            <w:tcW w:w="1129" w:type="dxa"/>
            <w:tcBorders>
              <w:top w:val="nil"/>
              <w:left w:val="single" w:sz="4" w:space="0" w:color="auto"/>
              <w:bottom w:val="single" w:sz="4" w:space="0" w:color="auto"/>
              <w:right w:val="single" w:sz="4" w:space="0" w:color="auto"/>
            </w:tcBorders>
            <w:vAlign w:val="center"/>
          </w:tcPr>
          <w:p w14:paraId="59F53FC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309CD6E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督查绩效</w:t>
            </w:r>
          </w:p>
        </w:tc>
        <w:tc>
          <w:tcPr>
            <w:tcW w:w="1418" w:type="dxa"/>
            <w:tcBorders>
              <w:top w:val="nil"/>
              <w:left w:val="nil"/>
              <w:bottom w:val="single" w:sz="4" w:space="0" w:color="auto"/>
              <w:right w:val="single" w:sz="4" w:space="0" w:color="auto"/>
            </w:tcBorders>
            <w:vAlign w:val="center"/>
          </w:tcPr>
          <w:p w14:paraId="0BEDA12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364B4BD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1A8B98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5B2F111F" w14:textId="77777777">
        <w:trPr>
          <w:trHeight w:val="278"/>
        </w:trPr>
        <w:tc>
          <w:tcPr>
            <w:tcW w:w="1129" w:type="dxa"/>
            <w:tcBorders>
              <w:top w:val="nil"/>
              <w:left w:val="single" w:sz="4" w:space="0" w:color="auto"/>
              <w:bottom w:val="single" w:sz="4" w:space="0" w:color="auto"/>
              <w:right w:val="single" w:sz="4" w:space="0" w:color="auto"/>
            </w:tcBorders>
            <w:vAlign w:val="center"/>
          </w:tcPr>
          <w:p w14:paraId="3133CFD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六</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2BB9C200"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协同办公空间</w:t>
            </w:r>
          </w:p>
        </w:tc>
        <w:tc>
          <w:tcPr>
            <w:tcW w:w="1418" w:type="dxa"/>
            <w:tcBorders>
              <w:top w:val="nil"/>
              <w:left w:val="nil"/>
              <w:bottom w:val="single" w:sz="4" w:space="0" w:color="auto"/>
              <w:right w:val="single" w:sz="4" w:space="0" w:color="auto"/>
            </w:tcBorders>
            <w:noWrap/>
            <w:vAlign w:val="center"/>
          </w:tcPr>
          <w:p w14:paraId="105451B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0DD0B46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1AA586B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7858F59" w14:textId="77777777">
        <w:trPr>
          <w:trHeight w:val="278"/>
        </w:trPr>
        <w:tc>
          <w:tcPr>
            <w:tcW w:w="1129" w:type="dxa"/>
            <w:tcBorders>
              <w:top w:val="nil"/>
              <w:left w:val="single" w:sz="4" w:space="0" w:color="auto"/>
              <w:bottom w:val="single" w:sz="4" w:space="0" w:color="auto"/>
              <w:right w:val="single" w:sz="4" w:space="0" w:color="auto"/>
            </w:tcBorders>
            <w:vAlign w:val="center"/>
          </w:tcPr>
          <w:p w14:paraId="37B0B3E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三</w:t>
            </w:r>
          </w:p>
        </w:tc>
        <w:tc>
          <w:tcPr>
            <w:tcW w:w="3685" w:type="dxa"/>
            <w:tcBorders>
              <w:top w:val="nil"/>
              <w:left w:val="nil"/>
              <w:bottom w:val="single" w:sz="4" w:space="0" w:color="auto"/>
              <w:right w:val="single" w:sz="4" w:space="0" w:color="auto"/>
            </w:tcBorders>
            <w:vAlign w:val="center"/>
          </w:tcPr>
          <w:p w14:paraId="10F225AC"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移动端平台建设</w:t>
            </w:r>
          </w:p>
        </w:tc>
        <w:tc>
          <w:tcPr>
            <w:tcW w:w="1418" w:type="dxa"/>
            <w:tcBorders>
              <w:top w:val="nil"/>
              <w:left w:val="nil"/>
              <w:bottom w:val="single" w:sz="4" w:space="0" w:color="auto"/>
              <w:right w:val="single" w:sz="4" w:space="0" w:color="auto"/>
            </w:tcBorders>
            <w:vAlign w:val="center"/>
          </w:tcPr>
          <w:p w14:paraId="349BE3E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5B837D3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5E66C44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195</w:t>
            </w:r>
          </w:p>
        </w:tc>
      </w:tr>
      <w:tr w:rsidR="009D6247" w14:paraId="5E1F0A1A" w14:textId="77777777">
        <w:trPr>
          <w:trHeight w:val="278"/>
        </w:trPr>
        <w:tc>
          <w:tcPr>
            <w:tcW w:w="1129" w:type="dxa"/>
            <w:tcBorders>
              <w:top w:val="nil"/>
              <w:left w:val="single" w:sz="4" w:space="0" w:color="auto"/>
              <w:bottom w:val="single" w:sz="4" w:space="0" w:color="auto"/>
              <w:right w:val="single" w:sz="4" w:space="0" w:color="auto"/>
            </w:tcBorders>
            <w:vAlign w:val="center"/>
          </w:tcPr>
          <w:p w14:paraId="49D906D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25E8918B"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移动端平台公文审批子系</w:t>
            </w:r>
          </w:p>
        </w:tc>
        <w:tc>
          <w:tcPr>
            <w:tcW w:w="1418" w:type="dxa"/>
            <w:tcBorders>
              <w:top w:val="nil"/>
              <w:left w:val="nil"/>
              <w:bottom w:val="single" w:sz="4" w:space="0" w:color="auto"/>
              <w:right w:val="single" w:sz="4" w:space="0" w:color="auto"/>
            </w:tcBorders>
            <w:noWrap/>
            <w:vAlign w:val="center"/>
          </w:tcPr>
          <w:p w14:paraId="66244BB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20</w:t>
            </w:r>
          </w:p>
        </w:tc>
        <w:tc>
          <w:tcPr>
            <w:tcW w:w="993" w:type="dxa"/>
            <w:tcBorders>
              <w:top w:val="nil"/>
              <w:left w:val="nil"/>
              <w:bottom w:val="single" w:sz="4" w:space="0" w:color="auto"/>
              <w:right w:val="single" w:sz="4" w:space="0" w:color="auto"/>
            </w:tcBorders>
            <w:noWrap/>
            <w:vAlign w:val="center"/>
          </w:tcPr>
          <w:p w14:paraId="197ADED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19C2B82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30</w:t>
            </w:r>
          </w:p>
        </w:tc>
      </w:tr>
      <w:tr w:rsidR="009D6247" w14:paraId="14B5DAC9" w14:textId="77777777">
        <w:trPr>
          <w:trHeight w:val="278"/>
        </w:trPr>
        <w:tc>
          <w:tcPr>
            <w:tcW w:w="1129" w:type="dxa"/>
            <w:tcBorders>
              <w:top w:val="nil"/>
              <w:left w:val="single" w:sz="4" w:space="0" w:color="auto"/>
              <w:bottom w:val="single" w:sz="4" w:space="0" w:color="auto"/>
              <w:right w:val="single" w:sz="4" w:space="0" w:color="auto"/>
            </w:tcBorders>
            <w:vAlign w:val="center"/>
          </w:tcPr>
          <w:p w14:paraId="67D37D2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37754F1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移动端收文签批管理</w:t>
            </w:r>
          </w:p>
        </w:tc>
        <w:tc>
          <w:tcPr>
            <w:tcW w:w="1418" w:type="dxa"/>
            <w:tcBorders>
              <w:top w:val="nil"/>
              <w:left w:val="nil"/>
              <w:bottom w:val="single" w:sz="4" w:space="0" w:color="auto"/>
              <w:right w:val="single" w:sz="4" w:space="0" w:color="auto"/>
            </w:tcBorders>
            <w:vAlign w:val="center"/>
          </w:tcPr>
          <w:p w14:paraId="2A67B38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75EB57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7640F9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299E241D" w14:textId="77777777">
        <w:trPr>
          <w:trHeight w:val="278"/>
        </w:trPr>
        <w:tc>
          <w:tcPr>
            <w:tcW w:w="1129" w:type="dxa"/>
            <w:tcBorders>
              <w:top w:val="nil"/>
              <w:left w:val="single" w:sz="4" w:space="0" w:color="auto"/>
              <w:bottom w:val="single" w:sz="4" w:space="0" w:color="auto"/>
              <w:right w:val="single" w:sz="4" w:space="0" w:color="auto"/>
            </w:tcBorders>
            <w:vAlign w:val="center"/>
          </w:tcPr>
          <w:p w14:paraId="1F9711D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0193F6C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移动端发文签批管理</w:t>
            </w:r>
          </w:p>
        </w:tc>
        <w:tc>
          <w:tcPr>
            <w:tcW w:w="1418" w:type="dxa"/>
            <w:tcBorders>
              <w:top w:val="nil"/>
              <w:left w:val="nil"/>
              <w:bottom w:val="single" w:sz="4" w:space="0" w:color="auto"/>
              <w:right w:val="single" w:sz="4" w:space="0" w:color="auto"/>
            </w:tcBorders>
            <w:vAlign w:val="center"/>
          </w:tcPr>
          <w:p w14:paraId="246F782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3604E2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0A3DE9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51BDE90A" w14:textId="77777777">
        <w:trPr>
          <w:trHeight w:val="278"/>
        </w:trPr>
        <w:tc>
          <w:tcPr>
            <w:tcW w:w="1129" w:type="dxa"/>
            <w:tcBorders>
              <w:top w:val="nil"/>
              <w:left w:val="single" w:sz="4" w:space="0" w:color="auto"/>
              <w:bottom w:val="single" w:sz="4" w:space="0" w:color="auto"/>
              <w:right w:val="single" w:sz="4" w:space="0" w:color="auto"/>
            </w:tcBorders>
            <w:vAlign w:val="center"/>
          </w:tcPr>
          <w:p w14:paraId="32DC324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lastRenderedPageBreak/>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48250B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移动端会议纪要子系统</w:t>
            </w:r>
          </w:p>
        </w:tc>
        <w:tc>
          <w:tcPr>
            <w:tcW w:w="1418" w:type="dxa"/>
            <w:tcBorders>
              <w:top w:val="nil"/>
              <w:left w:val="nil"/>
              <w:bottom w:val="single" w:sz="4" w:space="0" w:color="auto"/>
              <w:right w:val="single" w:sz="4" w:space="0" w:color="auto"/>
            </w:tcBorders>
            <w:noWrap/>
            <w:vAlign w:val="center"/>
          </w:tcPr>
          <w:p w14:paraId="565F0FB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17EA236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0C5C733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7900EFF1" w14:textId="77777777">
        <w:trPr>
          <w:trHeight w:val="278"/>
        </w:trPr>
        <w:tc>
          <w:tcPr>
            <w:tcW w:w="1129" w:type="dxa"/>
            <w:tcBorders>
              <w:top w:val="nil"/>
              <w:left w:val="single" w:sz="4" w:space="0" w:color="auto"/>
              <w:bottom w:val="single" w:sz="4" w:space="0" w:color="auto"/>
              <w:right w:val="single" w:sz="4" w:space="0" w:color="auto"/>
            </w:tcBorders>
            <w:vAlign w:val="center"/>
          </w:tcPr>
          <w:p w14:paraId="7DA2047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4B922F4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移动端会议纪要签批管理</w:t>
            </w:r>
          </w:p>
        </w:tc>
        <w:tc>
          <w:tcPr>
            <w:tcW w:w="1418" w:type="dxa"/>
            <w:tcBorders>
              <w:top w:val="nil"/>
              <w:left w:val="nil"/>
              <w:bottom w:val="single" w:sz="4" w:space="0" w:color="auto"/>
              <w:right w:val="single" w:sz="4" w:space="0" w:color="auto"/>
            </w:tcBorders>
            <w:vAlign w:val="center"/>
          </w:tcPr>
          <w:p w14:paraId="422CC64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ABF8BE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167DFC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0797DF8B" w14:textId="77777777">
        <w:trPr>
          <w:trHeight w:val="278"/>
        </w:trPr>
        <w:tc>
          <w:tcPr>
            <w:tcW w:w="1129" w:type="dxa"/>
            <w:tcBorders>
              <w:top w:val="nil"/>
              <w:left w:val="single" w:sz="4" w:space="0" w:color="auto"/>
              <w:bottom w:val="single" w:sz="4" w:space="0" w:color="auto"/>
              <w:right w:val="single" w:sz="4" w:space="0" w:color="auto"/>
            </w:tcBorders>
            <w:vAlign w:val="center"/>
          </w:tcPr>
          <w:p w14:paraId="3401ED2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8F3F411"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移动端请假审批子系统</w:t>
            </w:r>
            <w:r>
              <w:rPr>
                <w:rFonts w:eastAsia="微软雅黑"/>
                <w:color w:val="000000"/>
                <w:kern w:val="0"/>
                <w:sz w:val="20"/>
                <w:szCs w:val="20"/>
              </w:rPr>
              <w:t>(</w:t>
            </w:r>
            <w:r>
              <w:rPr>
                <w:rFonts w:eastAsia="微软雅黑"/>
                <w:color w:val="000000"/>
                <w:kern w:val="0"/>
                <w:sz w:val="20"/>
                <w:szCs w:val="20"/>
              </w:rPr>
              <w:t>区级领导</w:t>
            </w:r>
            <w:r>
              <w:rPr>
                <w:rFonts w:eastAsia="微软雅黑"/>
                <w:color w:val="000000"/>
                <w:kern w:val="0"/>
                <w:sz w:val="20"/>
                <w:szCs w:val="20"/>
              </w:rPr>
              <w:t>)</w:t>
            </w:r>
          </w:p>
        </w:tc>
        <w:tc>
          <w:tcPr>
            <w:tcW w:w="1418" w:type="dxa"/>
            <w:tcBorders>
              <w:top w:val="nil"/>
              <w:left w:val="nil"/>
              <w:bottom w:val="single" w:sz="4" w:space="0" w:color="auto"/>
              <w:right w:val="single" w:sz="4" w:space="0" w:color="auto"/>
            </w:tcBorders>
            <w:noWrap/>
            <w:vAlign w:val="center"/>
          </w:tcPr>
          <w:p w14:paraId="51E7168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2958178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338B71C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136EFC2D" w14:textId="77777777">
        <w:trPr>
          <w:trHeight w:val="278"/>
        </w:trPr>
        <w:tc>
          <w:tcPr>
            <w:tcW w:w="1129" w:type="dxa"/>
            <w:tcBorders>
              <w:top w:val="nil"/>
              <w:left w:val="single" w:sz="4" w:space="0" w:color="auto"/>
              <w:bottom w:val="single" w:sz="4" w:space="0" w:color="auto"/>
              <w:right w:val="single" w:sz="4" w:space="0" w:color="auto"/>
            </w:tcBorders>
            <w:vAlign w:val="center"/>
          </w:tcPr>
          <w:p w14:paraId="6867969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6908D01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移动端请假审批（区级领导）管理</w:t>
            </w:r>
          </w:p>
        </w:tc>
        <w:tc>
          <w:tcPr>
            <w:tcW w:w="1418" w:type="dxa"/>
            <w:tcBorders>
              <w:top w:val="nil"/>
              <w:left w:val="nil"/>
              <w:bottom w:val="single" w:sz="4" w:space="0" w:color="auto"/>
              <w:right w:val="single" w:sz="4" w:space="0" w:color="auto"/>
            </w:tcBorders>
            <w:vAlign w:val="center"/>
          </w:tcPr>
          <w:p w14:paraId="12239C6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7B3509E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CC9592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548550D3" w14:textId="77777777">
        <w:trPr>
          <w:trHeight w:val="278"/>
        </w:trPr>
        <w:tc>
          <w:tcPr>
            <w:tcW w:w="1129" w:type="dxa"/>
            <w:tcBorders>
              <w:top w:val="nil"/>
              <w:left w:val="single" w:sz="4" w:space="0" w:color="auto"/>
              <w:bottom w:val="single" w:sz="4" w:space="0" w:color="auto"/>
              <w:right w:val="single" w:sz="4" w:space="0" w:color="auto"/>
            </w:tcBorders>
            <w:vAlign w:val="center"/>
          </w:tcPr>
          <w:p w14:paraId="23CD023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ADBF1B3"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w:t>
            </w:r>
            <w:proofErr w:type="gramStart"/>
            <w:r>
              <w:rPr>
                <w:rFonts w:eastAsia="微软雅黑"/>
                <w:color w:val="000000"/>
                <w:kern w:val="0"/>
                <w:sz w:val="20"/>
                <w:szCs w:val="20"/>
              </w:rPr>
              <w:t>端文件</w:t>
            </w:r>
            <w:proofErr w:type="gramEnd"/>
            <w:r>
              <w:rPr>
                <w:rFonts w:eastAsia="微软雅黑"/>
                <w:color w:val="000000"/>
                <w:kern w:val="0"/>
                <w:sz w:val="20"/>
                <w:szCs w:val="20"/>
              </w:rPr>
              <w:t>预审子系统</w:t>
            </w:r>
          </w:p>
        </w:tc>
        <w:tc>
          <w:tcPr>
            <w:tcW w:w="1418" w:type="dxa"/>
            <w:tcBorders>
              <w:top w:val="nil"/>
              <w:left w:val="nil"/>
              <w:bottom w:val="single" w:sz="4" w:space="0" w:color="auto"/>
              <w:right w:val="single" w:sz="4" w:space="0" w:color="auto"/>
            </w:tcBorders>
            <w:vAlign w:val="center"/>
          </w:tcPr>
          <w:p w14:paraId="32D4061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0AFA84B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47C10FB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08DB7992" w14:textId="77777777">
        <w:trPr>
          <w:trHeight w:val="278"/>
        </w:trPr>
        <w:tc>
          <w:tcPr>
            <w:tcW w:w="1129" w:type="dxa"/>
            <w:tcBorders>
              <w:top w:val="nil"/>
              <w:left w:val="single" w:sz="4" w:space="0" w:color="auto"/>
              <w:bottom w:val="single" w:sz="4" w:space="0" w:color="auto"/>
              <w:right w:val="single" w:sz="4" w:space="0" w:color="auto"/>
            </w:tcBorders>
            <w:vAlign w:val="center"/>
          </w:tcPr>
          <w:p w14:paraId="197A8AF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0D31F72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移动</w:t>
            </w:r>
            <w:proofErr w:type="gramStart"/>
            <w:r>
              <w:rPr>
                <w:rFonts w:eastAsia="微软雅黑"/>
                <w:color w:val="000000"/>
                <w:kern w:val="0"/>
                <w:sz w:val="20"/>
                <w:szCs w:val="20"/>
              </w:rPr>
              <w:t>端文件</w:t>
            </w:r>
            <w:proofErr w:type="gramEnd"/>
            <w:r>
              <w:rPr>
                <w:rFonts w:eastAsia="微软雅黑"/>
                <w:color w:val="000000"/>
                <w:kern w:val="0"/>
                <w:sz w:val="20"/>
                <w:szCs w:val="20"/>
              </w:rPr>
              <w:t>预审签批管理</w:t>
            </w:r>
          </w:p>
        </w:tc>
        <w:tc>
          <w:tcPr>
            <w:tcW w:w="1418" w:type="dxa"/>
            <w:tcBorders>
              <w:top w:val="nil"/>
              <w:left w:val="nil"/>
              <w:bottom w:val="single" w:sz="4" w:space="0" w:color="auto"/>
              <w:right w:val="single" w:sz="4" w:space="0" w:color="auto"/>
            </w:tcBorders>
            <w:vAlign w:val="center"/>
          </w:tcPr>
          <w:p w14:paraId="50E4643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4E4ACC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3C432B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31F5C308" w14:textId="77777777">
        <w:trPr>
          <w:trHeight w:val="278"/>
        </w:trPr>
        <w:tc>
          <w:tcPr>
            <w:tcW w:w="1129" w:type="dxa"/>
            <w:tcBorders>
              <w:top w:val="nil"/>
              <w:left w:val="single" w:sz="4" w:space="0" w:color="auto"/>
              <w:bottom w:val="single" w:sz="4" w:space="0" w:color="auto"/>
              <w:right w:val="single" w:sz="4" w:space="0" w:color="auto"/>
            </w:tcBorders>
            <w:vAlign w:val="center"/>
          </w:tcPr>
          <w:p w14:paraId="66D381A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五</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5B218C3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w:t>
            </w:r>
            <w:proofErr w:type="gramStart"/>
            <w:r>
              <w:rPr>
                <w:rFonts w:eastAsia="微软雅黑"/>
                <w:color w:val="000000"/>
                <w:kern w:val="0"/>
                <w:sz w:val="20"/>
                <w:szCs w:val="20"/>
              </w:rPr>
              <w:t>端企业</w:t>
            </w:r>
            <w:proofErr w:type="gramEnd"/>
            <w:r>
              <w:rPr>
                <w:rFonts w:eastAsia="微软雅黑"/>
                <w:color w:val="000000"/>
                <w:kern w:val="0"/>
                <w:sz w:val="20"/>
                <w:szCs w:val="20"/>
              </w:rPr>
              <w:t>服务子系统</w:t>
            </w:r>
          </w:p>
        </w:tc>
        <w:tc>
          <w:tcPr>
            <w:tcW w:w="1418" w:type="dxa"/>
            <w:tcBorders>
              <w:top w:val="nil"/>
              <w:left w:val="nil"/>
              <w:bottom w:val="single" w:sz="4" w:space="0" w:color="auto"/>
              <w:right w:val="single" w:sz="4" w:space="0" w:color="auto"/>
            </w:tcBorders>
            <w:noWrap/>
            <w:vAlign w:val="center"/>
          </w:tcPr>
          <w:p w14:paraId="310C8AF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493D25E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49E359B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7591A51D" w14:textId="77777777">
        <w:trPr>
          <w:trHeight w:val="278"/>
        </w:trPr>
        <w:tc>
          <w:tcPr>
            <w:tcW w:w="1129" w:type="dxa"/>
            <w:tcBorders>
              <w:top w:val="nil"/>
              <w:left w:val="single" w:sz="4" w:space="0" w:color="auto"/>
              <w:bottom w:val="single" w:sz="4" w:space="0" w:color="auto"/>
              <w:right w:val="single" w:sz="4" w:space="0" w:color="auto"/>
            </w:tcBorders>
            <w:vAlign w:val="center"/>
          </w:tcPr>
          <w:p w14:paraId="3C47E5E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2D4C444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移动</w:t>
            </w:r>
            <w:proofErr w:type="gramStart"/>
            <w:r>
              <w:rPr>
                <w:rFonts w:eastAsia="微软雅黑"/>
                <w:color w:val="000000"/>
                <w:kern w:val="0"/>
                <w:sz w:val="20"/>
                <w:szCs w:val="20"/>
              </w:rPr>
              <w:t>端企业</w:t>
            </w:r>
            <w:proofErr w:type="gramEnd"/>
            <w:r>
              <w:rPr>
                <w:rFonts w:eastAsia="微软雅黑"/>
                <w:color w:val="000000"/>
                <w:kern w:val="0"/>
                <w:sz w:val="20"/>
                <w:szCs w:val="20"/>
              </w:rPr>
              <w:t>服务签批管理</w:t>
            </w:r>
          </w:p>
        </w:tc>
        <w:tc>
          <w:tcPr>
            <w:tcW w:w="1418" w:type="dxa"/>
            <w:tcBorders>
              <w:top w:val="nil"/>
              <w:left w:val="nil"/>
              <w:bottom w:val="single" w:sz="4" w:space="0" w:color="auto"/>
              <w:right w:val="single" w:sz="4" w:space="0" w:color="auto"/>
            </w:tcBorders>
            <w:vAlign w:val="center"/>
          </w:tcPr>
          <w:p w14:paraId="61E55FA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3793FC3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433F7C5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0645D9FE" w14:textId="77777777">
        <w:trPr>
          <w:trHeight w:val="278"/>
        </w:trPr>
        <w:tc>
          <w:tcPr>
            <w:tcW w:w="1129" w:type="dxa"/>
            <w:tcBorders>
              <w:top w:val="nil"/>
              <w:left w:val="single" w:sz="4" w:space="0" w:color="auto"/>
              <w:bottom w:val="single" w:sz="4" w:space="0" w:color="auto"/>
              <w:right w:val="single" w:sz="4" w:space="0" w:color="auto"/>
            </w:tcBorders>
            <w:vAlign w:val="center"/>
          </w:tcPr>
          <w:p w14:paraId="6F783A6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六</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726463FE"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w:t>
            </w:r>
            <w:proofErr w:type="gramStart"/>
            <w:r>
              <w:rPr>
                <w:rFonts w:eastAsia="微软雅黑"/>
                <w:color w:val="000000"/>
                <w:kern w:val="0"/>
                <w:sz w:val="20"/>
                <w:szCs w:val="20"/>
              </w:rPr>
              <w:t>端个人</w:t>
            </w:r>
            <w:proofErr w:type="gramEnd"/>
            <w:r>
              <w:rPr>
                <w:rFonts w:eastAsia="微软雅黑"/>
                <w:color w:val="000000"/>
                <w:kern w:val="0"/>
                <w:sz w:val="20"/>
                <w:szCs w:val="20"/>
              </w:rPr>
              <w:t>文件子系统</w:t>
            </w:r>
          </w:p>
        </w:tc>
        <w:tc>
          <w:tcPr>
            <w:tcW w:w="1418" w:type="dxa"/>
            <w:tcBorders>
              <w:top w:val="nil"/>
              <w:left w:val="nil"/>
              <w:bottom w:val="single" w:sz="4" w:space="0" w:color="auto"/>
              <w:right w:val="single" w:sz="4" w:space="0" w:color="auto"/>
            </w:tcBorders>
            <w:noWrap/>
            <w:vAlign w:val="center"/>
          </w:tcPr>
          <w:p w14:paraId="105CEF8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585CCE7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7B69008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0DBCFBD3" w14:textId="77777777">
        <w:trPr>
          <w:trHeight w:val="278"/>
        </w:trPr>
        <w:tc>
          <w:tcPr>
            <w:tcW w:w="1129" w:type="dxa"/>
            <w:tcBorders>
              <w:top w:val="nil"/>
              <w:left w:val="single" w:sz="4" w:space="0" w:color="auto"/>
              <w:bottom w:val="single" w:sz="4" w:space="0" w:color="auto"/>
              <w:right w:val="single" w:sz="4" w:space="0" w:color="auto"/>
            </w:tcBorders>
            <w:vAlign w:val="center"/>
          </w:tcPr>
          <w:p w14:paraId="40C8998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6AB58E2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移动</w:t>
            </w:r>
            <w:proofErr w:type="gramStart"/>
            <w:r>
              <w:rPr>
                <w:rFonts w:eastAsia="微软雅黑"/>
                <w:color w:val="000000"/>
                <w:kern w:val="0"/>
                <w:sz w:val="20"/>
                <w:szCs w:val="20"/>
              </w:rPr>
              <w:t>端个人</w:t>
            </w:r>
            <w:proofErr w:type="gramEnd"/>
            <w:r>
              <w:rPr>
                <w:rFonts w:eastAsia="微软雅黑"/>
                <w:color w:val="000000"/>
                <w:kern w:val="0"/>
                <w:sz w:val="20"/>
                <w:szCs w:val="20"/>
              </w:rPr>
              <w:t>文件管理</w:t>
            </w:r>
          </w:p>
        </w:tc>
        <w:tc>
          <w:tcPr>
            <w:tcW w:w="1418" w:type="dxa"/>
            <w:tcBorders>
              <w:top w:val="nil"/>
              <w:left w:val="nil"/>
              <w:bottom w:val="single" w:sz="4" w:space="0" w:color="auto"/>
              <w:right w:val="single" w:sz="4" w:space="0" w:color="auto"/>
            </w:tcBorders>
            <w:vAlign w:val="center"/>
          </w:tcPr>
          <w:p w14:paraId="521A5E8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58A9596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73D6AD2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0C6AD447" w14:textId="77777777">
        <w:trPr>
          <w:trHeight w:val="278"/>
        </w:trPr>
        <w:tc>
          <w:tcPr>
            <w:tcW w:w="1129" w:type="dxa"/>
            <w:tcBorders>
              <w:top w:val="nil"/>
              <w:left w:val="single" w:sz="4" w:space="0" w:color="auto"/>
              <w:bottom w:val="single" w:sz="4" w:space="0" w:color="auto"/>
              <w:right w:val="single" w:sz="4" w:space="0" w:color="auto"/>
            </w:tcBorders>
            <w:vAlign w:val="center"/>
          </w:tcPr>
          <w:p w14:paraId="2615748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七</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2024B66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移动端</w:t>
            </w:r>
            <w:proofErr w:type="gramStart"/>
            <w:r>
              <w:rPr>
                <w:rFonts w:eastAsia="微软雅黑"/>
                <w:color w:val="000000"/>
                <w:kern w:val="0"/>
                <w:sz w:val="20"/>
                <w:szCs w:val="20"/>
              </w:rPr>
              <w:t>快捷语申请</w:t>
            </w:r>
            <w:proofErr w:type="gramEnd"/>
            <w:r>
              <w:rPr>
                <w:rFonts w:eastAsia="微软雅黑"/>
                <w:color w:val="000000"/>
                <w:kern w:val="0"/>
                <w:sz w:val="20"/>
                <w:szCs w:val="20"/>
              </w:rPr>
              <w:t>子系统</w:t>
            </w:r>
          </w:p>
        </w:tc>
        <w:tc>
          <w:tcPr>
            <w:tcW w:w="1418" w:type="dxa"/>
            <w:tcBorders>
              <w:top w:val="nil"/>
              <w:left w:val="nil"/>
              <w:bottom w:val="single" w:sz="4" w:space="0" w:color="auto"/>
              <w:right w:val="single" w:sz="4" w:space="0" w:color="auto"/>
            </w:tcBorders>
            <w:noWrap/>
            <w:vAlign w:val="center"/>
          </w:tcPr>
          <w:p w14:paraId="3B75CF2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3198E72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51E9ABA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3EAA4290" w14:textId="77777777">
        <w:trPr>
          <w:trHeight w:val="278"/>
        </w:trPr>
        <w:tc>
          <w:tcPr>
            <w:tcW w:w="1129" w:type="dxa"/>
            <w:tcBorders>
              <w:top w:val="nil"/>
              <w:left w:val="single" w:sz="4" w:space="0" w:color="auto"/>
              <w:bottom w:val="single" w:sz="4" w:space="0" w:color="auto"/>
              <w:right w:val="single" w:sz="4" w:space="0" w:color="auto"/>
            </w:tcBorders>
            <w:vAlign w:val="center"/>
          </w:tcPr>
          <w:p w14:paraId="795E5A8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33C37908"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快捷语申请子管理</w:t>
            </w:r>
            <w:proofErr w:type="gramEnd"/>
          </w:p>
        </w:tc>
        <w:tc>
          <w:tcPr>
            <w:tcW w:w="1418" w:type="dxa"/>
            <w:tcBorders>
              <w:top w:val="nil"/>
              <w:left w:val="nil"/>
              <w:bottom w:val="single" w:sz="4" w:space="0" w:color="auto"/>
              <w:right w:val="single" w:sz="4" w:space="0" w:color="auto"/>
            </w:tcBorders>
            <w:vAlign w:val="center"/>
          </w:tcPr>
          <w:p w14:paraId="6D07042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136C9E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DED2B7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1F6E05D0" w14:textId="77777777">
        <w:trPr>
          <w:trHeight w:val="278"/>
        </w:trPr>
        <w:tc>
          <w:tcPr>
            <w:tcW w:w="1129" w:type="dxa"/>
            <w:tcBorders>
              <w:top w:val="nil"/>
              <w:left w:val="single" w:sz="4" w:space="0" w:color="auto"/>
              <w:bottom w:val="single" w:sz="4" w:space="0" w:color="auto"/>
              <w:right w:val="single" w:sz="4" w:space="0" w:color="auto"/>
            </w:tcBorders>
            <w:vAlign w:val="center"/>
          </w:tcPr>
          <w:p w14:paraId="24C8545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八</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45993FC"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移动端会议信息子系统</w:t>
            </w:r>
          </w:p>
        </w:tc>
        <w:tc>
          <w:tcPr>
            <w:tcW w:w="1418" w:type="dxa"/>
            <w:tcBorders>
              <w:top w:val="nil"/>
              <w:left w:val="nil"/>
              <w:bottom w:val="single" w:sz="4" w:space="0" w:color="auto"/>
              <w:right w:val="single" w:sz="4" w:space="0" w:color="auto"/>
            </w:tcBorders>
            <w:noWrap/>
            <w:vAlign w:val="center"/>
          </w:tcPr>
          <w:p w14:paraId="6B8EEB5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64E806D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345AEE2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5A503A0B" w14:textId="77777777">
        <w:trPr>
          <w:trHeight w:val="278"/>
        </w:trPr>
        <w:tc>
          <w:tcPr>
            <w:tcW w:w="1129" w:type="dxa"/>
            <w:tcBorders>
              <w:top w:val="nil"/>
              <w:left w:val="single" w:sz="4" w:space="0" w:color="auto"/>
              <w:bottom w:val="single" w:sz="4" w:space="0" w:color="auto"/>
              <w:right w:val="single" w:sz="4" w:space="0" w:color="auto"/>
            </w:tcBorders>
            <w:vAlign w:val="center"/>
          </w:tcPr>
          <w:p w14:paraId="5AE1BB4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20DA6DE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移动端会议信息管理</w:t>
            </w:r>
          </w:p>
        </w:tc>
        <w:tc>
          <w:tcPr>
            <w:tcW w:w="1418" w:type="dxa"/>
            <w:tcBorders>
              <w:top w:val="nil"/>
              <w:left w:val="nil"/>
              <w:bottom w:val="single" w:sz="4" w:space="0" w:color="auto"/>
              <w:right w:val="single" w:sz="4" w:space="0" w:color="auto"/>
            </w:tcBorders>
            <w:vAlign w:val="center"/>
          </w:tcPr>
          <w:p w14:paraId="76B7325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D127A3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78E73E5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70FD5DBD" w14:textId="77777777">
        <w:trPr>
          <w:trHeight w:val="278"/>
        </w:trPr>
        <w:tc>
          <w:tcPr>
            <w:tcW w:w="1129" w:type="dxa"/>
            <w:tcBorders>
              <w:top w:val="nil"/>
              <w:left w:val="single" w:sz="4" w:space="0" w:color="auto"/>
              <w:bottom w:val="single" w:sz="4" w:space="0" w:color="auto"/>
              <w:right w:val="single" w:sz="4" w:space="0" w:color="auto"/>
            </w:tcBorders>
            <w:vAlign w:val="center"/>
          </w:tcPr>
          <w:p w14:paraId="52CFA41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九</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2D7F0DD"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移动端资讯信息批阅子系统</w:t>
            </w:r>
          </w:p>
        </w:tc>
        <w:tc>
          <w:tcPr>
            <w:tcW w:w="1418" w:type="dxa"/>
            <w:tcBorders>
              <w:top w:val="nil"/>
              <w:left w:val="nil"/>
              <w:bottom w:val="single" w:sz="4" w:space="0" w:color="auto"/>
              <w:right w:val="single" w:sz="4" w:space="0" w:color="auto"/>
            </w:tcBorders>
            <w:noWrap/>
            <w:vAlign w:val="center"/>
          </w:tcPr>
          <w:p w14:paraId="313FF93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7E48B64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4684D57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1B655902" w14:textId="77777777">
        <w:trPr>
          <w:trHeight w:val="278"/>
        </w:trPr>
        <w:tc>
          <w:tcPr>
            <w:tcW w:w="1129" w:type="dxa"/>
            <w:tcBorders>
              <w:top w:val="nil"/>
              <w:left w:val="single" w:sz="4" w:space="0" w:color="auto"/>
              <w:bottom w:val="single" w:sz="4" w:space="0" w:color="auto"/>
              <w:right w:val="single" w:sz="4" w:space="0" w:color="auto"/>
            </w:tcBorders>
            <w:vAlign w:val="center"/>
          </w:tcPr>
          <w:p w14:paraId="4302080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十</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FFA0161"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w:t>
            </w:r>
            <w:proofErr w:type="gramStart"/>
            <w:r>
              <w:rPr>
                <w:rFonts w:eastAsia="微软雅黑"/>
                <w:color w:val="000000"/>
                <w:kern w:val="0"/>
                <w:sz w:val="20"/>
                <w:szCs w:val="20"/>
              </w:rPr>
              <w:t>端个人</w:t>
            </w:r>
            <w:proofErr w:type="gramEnd"/>
            <w:r>
              <w:rPr>
                <w:rFonts w:eastAsia="微软雅黑"/>
                <w:color w:val="000000"/>
                <w:kern w:val="0"/>
                <w:sz w:val="20"/>
                <w:szCs w:val="20"/>
              </w:rPr>
              <w:t>请假子系统</w:t>
            </w:r>
            <w:r>
              <w:rPr>
                <w:rFonts w:eastAsia="微软雅黑"/>
                <w:color w:val="000000"/>
                <w:kern w:val="0"/>
                <w:sz w:val="20"/>
                <w:szCs w:val="20"/>
              </w:rPr>
              <w:t>(</w:t>
            </w:r>
            <w:r>
              <w:rPr>
                <w:rFonts w:eastAsia="微软雅黑"/>
                <w:color w:val="000000"/>
                <w:kern w:val="0"/>
                <w:sz w:val="20"/>
                <w:szCs w:val="20"/>
              </w:rPr>
              <w:t>处级领导</w:t>
            </w:r>
            <w:r>
              <w:rPr>
                <w:rFonts w:eastAsia="微软雅黑"/>
                <w:color w:val="000000"/>
                <w:kern w:val="0"/>
                <w:sz w:val="20"/>
                <w:szCs w:val="20"/>
              </w:rPr>
              <w:t>)</w:t>
            </w:r>
          </w:p>
        </w:tc>
        <w:tc>
          <w:tcPr>
            <w:tcW w:w="1418" w:type="dxa"/>
            <w:tcBorders>
              <w:top w:val="nil"/>
              <w:left w:val="nil"/>
              <w:bottom w:val="single" w:sz="4" w:space="0" w:color="auto"/>
              <w:right w:val="single" w:sz="4" w:space="0" w:color="auto"/>
            </w:tcBorders>
            <w:noWrap/>
            <w:vAlign w:val="center"/>
          </w:tcPr>
          <w:p w14:paraId="7513B91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10B13CF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7A7CA8D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1AE16327" w14:textId="77777777">
        <w:trPr>
          <w:trHeight w:val="278"/>
        </w:trPr>
        <w:tc>
          <w:tcPr>
            <w:tcW w:w="1129" w:type="dxa"/>
            <w:tcBorders>
              <w:top w:val="nil"/>
              <w:left w:val="single" w:sz="4" w:space="0" w:color="auto"/>
              <w:bottom w:val="single" w:sz="4" w:space="0" w:color="auto"/>
              <w:right w:val="single" w:sz="4" w:space="0" w:color="auto"/>
            </w:tcBorders>
            <w:vAlign w:val="center"/>
          </w:tcPr>
          <w:p w14:paraId="1A14579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1971796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移动</w:t>
            </w:r>
            <w:proofErr w:type="gramStart"/>
            <w:r>
              <w:rPr>
                <w:rFonts w:eastAsia="微软雅黑"/>
                <w:color w:val="000000"/>
                <w:kern w:val="0"/>
                <w:sz w:val="20"/>
                <w:szCs w:val="20"/>
              </w:rPr>
              <w:t>端个人</w:t>
            </w:r>
            <w:proofErr w:type="gramEnd"/>
            <w:r>
              <w:rPr>
                <w:rFonts w:eastAsia="微软雅黑"/>
                <w:color w:val="000000"/>
                <w:kern w:val="0"/>
                <w:sz w:val="20"/>
                <w:szCs w:val="20"/>
              </w:rPr>
              <w:t>请假（处级领导）管理</w:t>
            </w:r>
          </w:p>
        </w:tc>
        <w:tc>
          <w:tcPr>
            <w:tcW w:w="1418" w:type="dxa"/>
            <w:tcBorders>
              <w:top w:val="nil"/>
              <w:left w:val="nil"/>
              <w:bottom w:val="single" w:sz="4" w:space="0" w:color="auto"/>
              <w:right w:val="single" w:sz="4" w:space="0" w:color="auto"/>
            </w:tcBorders>
            <w:vAlign w:val="center"/>
          </w:tcPr>
          <w:p w14:paraId="314C133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E898C1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DD0B5F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134AA9C3" w14:textId="77777777">
        <w:trPr>
          <w:trHeight w:val="278"/>
        </w:trPr>
        <w:tc>
          <w:tcPr>
            <w:tcW w:w="1129" w:type="dxa"/>
            <w:tcBorders>
              <w:top w:val="nil"/>
              <w:left w:val="single" w:sz="4" w:space="0" w:color="auto"/>
              <w:bottom w:val="single" w:sz="4" w:space="0" w:color="auto"/>
              <w:right w:val="single" w:sz="4" w:space="0" w:color="auto"/>
            </w:tcBorders>
            <w:vAlign w:val="center"/>
          </w:tcPr>
          <w:p w14:paraId="53A59F4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十一</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13DBD437"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移动端离京备案子系统</w:t>
            </w:r>
            <w:r>
              <w:rPr>
                <w:rFonts w:eastAsia="微软雅黑"/>
                <w:color w:val="000000"/>
                <w:kern w:val="0"/>
                <w:sz w:val="20"/>
                <w:szCs w:val="20"/>
              </w:rPr>
              <w:t>(</w:t>
            </w:r>
            <w:r>
              <w:rPr>
                <w:rFonts w:eastAsia="微软雅黑"/>
                <w:color w:val="000000"/>
                <w:kern w:val="0"/>
                <w:sz w:val="20"/>
                <w:szCs w:val="20"/>
              </w:rPr>
              <w:t>处级领导</w:t>
            </w:r>
            <w:r>
              <w:rPr>
                <w:rFonts w:eastAsia="微软雅黑"/>
                <w:color w:val="000000"/>
                <w:kern w:val="0"/>
                <w:sz w:val="20"/>
                <w:szCs w:val="20"/>
              </w:rPr>
              <w:t>)</w:t>
            </w:r>
          </w:p>
        </w:tc>
        <w:tc>
          <w:tcPr>
            <w:tcW w:w="1418" w:type="dxa"/>
            <w:tcBorders>
              <w:top w:val="nil"/>
              <w:left w:val="nil"/>
              <w:bottom w:val="single" w:sz="4" w:space="0" w:color="auto"/>
              <w:right w:val="single" w:sz="4" w:space="0" w:color="auto"/>
            </w:tcBorders>
            <w:noWrap/>
            <w:vAlign w:val="center"/>
          </w:tcPr>
          <w:p w14:paraId="7368F3A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1C585E4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0525B98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446C94FC" w14:textId="77777777">
        <w:trPr>
          <w:trHeight w:val="278"/>
        </w:trPr>
        <w:tc>
          <w:tcPr>
            <w:tcW w:w="1129" w:type="dxa"/>
            <w:tcBorders>
              <w:top w:val="nil"/>
              <w:left w:val="single" w:sz="4" w:space="0" w:color="auto"/>
              <w:bottom w:val="single" w:sz="4" w:space="0" w:color="auto"/>
              <w:right w:val="single" w:sz="4" w:space="0" w:color="auto"/>
            </w:tcBorders>
            <w:vAlign w:val="center"/>
          </w:tcPr>
          <w:p w14:paraId="325F692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115178F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移动端离京备案（处级领导）管理</w:t>
            </w:r>
          </w:p>
        </w:tc>
        <w:tc>
          <w:tcPr>
            <w:tcW w:w="1418" w:type="dxa"/>
            <w:tcBorders>
              <w:top w:val="nil"/>
              <w:left w:val="nil"/>
              <w:bottom w:val="single" w:sz="4" w:space="0" w:color="auto"/>
              <w:right w:val="single" w:sz="4" w:space="0" w:color="auto"/>
            </w:tcBorders>
            <w:vAlign w:val="center"/>
          </w:tcPr>
          <w:p w14:paraId="7D9ABBB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341FBAA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4048D05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26E7239D" w14:textId="77777777">
        <w:trPr>
          <w:trHeight w:val="278"/>
        </w:trPr>
        <w:tc>
          <w:tcPr>
            <w:tcW w:w="1129" w:type="dxa"/>
            <w:tcBorders>
              <w:top w:val="nil"/>
              <w:left w:val="single" w:sz="4" w:space="0" w:color="auto"/>
              <w:bottom w:val="single" w:sz="4" w:space="0" w:color="auto"/>
              <w:right w:val="single" w:sz="4" w:space="0" w:color="auto"/>
            </w:tcBorders>
            <w:vAlign w:val="center"/>
          </w:tcPr>
          <w:p w14:paraId="149C4E0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十二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B6B4601"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移动端应用图标设计</w:t>
            </w:r>
          </w:p>
        </w:tc>
        <w:tc>
          <w:tcPr>
            <w:tcW w:w="1418" w:type="dxa"/>
            <w:tcBorders>
              <w:top w:val="nil"/>
              <w:left w:val="nil"/>
              <w:bottom w:val="single" w:sz="4" w:space="0" w:color="auto"/>
              <w:right w:val="single" w:sz="4" w:space="0" w:color="auto"/>
            </w:tcBorders>
            <w:noWrap/>
            <w:vAlign w:val="center"/>
          </w:tcPr>
          <w:p w14:paraId="6D6962D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noWrap/>
            <w:vAlign w:val="center"/>
          </w:tcPr>
          <w:p w14:paraId="7F00A63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56F5987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71F6B5CD" w14:textId="77777777">
        <w:trPr>
          <w:trHeight w:val="278"/>
        </w:trPr>
        <w:tc>
          <w:tcPr>
            <w:tcW w:w="1129" w:type="dxa"/>
            <w:tcBorders>
              <w:top w:val="nil"/>
              <w:left w:val="single" w:sz="4" w:space="0" w:color="auto"/>
              <w:bottom w:val="single" w:sz="4" w:space="0" w:color="auto"/>
              <w:right w:val="single" w:sz="4" w:space="0" w:color="auto"/>
            </w:tcBorders>
            <w:vAlign w:val="center"/>
          </w:tcPr>
          <w:p w14:paraId="0C4E06B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28647BA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移动端应用图标管理</w:t>
            </w:r>
          </w:p>
        </w:tc>
        <w:tc>
          <w:tcPr>
            <w:tcW w:w="1418" w:type="dxa"/>
            <w:tcBorders>
              <w:top w:val="nil"/>
              <w:left w:val="nil"/>
              <w:bottom w:val="single" w:sz="4" w:space="0" w:color="auto"/>
              <w:right w:val="single" w:sz="4" w:space="0" w:color="auto"/>
            </w:tcBorders>
            <w:vAlign w:val="center"/>
          </w:tcPr>
          <w:p w14:paraId="31E8F2C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50B6F48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5D0451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7898E911" w14:textId="77777777">
        <w:trPr>
          <w:trHeight w:val="278"/>
        </w:trPr>
        <w:tc>
          <w:tcPr>
            <w:tcW w:w="1129" w:type="dxa"/>
            <w:tcBorders>
              <w:top w:val="nil"/>
              <w:left w:val="single" w:sz="4" w:space="0" w:color="auto"/>
              <w:bottom w:val="single" w:sz="4" w:space="0" w:color="auto"/>
              <w:right w:val="single" w:sz="4" w:space="0" w:color="auto"/>
            </w:tcBorders>
            <w:vAlign w:val="center"/>
          </w:tcPr>
          <w:p w14:paraId="20A979C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四</w:t>
            </w:r>
          </w:p>
        </w:tc>
        <w:tc>
          <w:tcPr>
            <w:tcW w:w="3685" w:type="dxa"/>
            <w:tcBorders>
              <w:top w:val="nil"/>
              <w:left w:val="nil"/>
              <w:bottom w:val="single" w:sz="4" w:space="0" w:color="auto"/>
              <w:right w:val="single" w:sz="4" w:space="0" w:color="auto"/>
            </w:tcBorders>
            <w:vAlign w:val="center"/>
          </w:tcPr>
          <w:p w14:paraId="20B0936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基础支撑平台建设</w:t>
            </w:r>
          </w:p>
        </w:tc>
        <w:tc>
          <w:tcPr>
            <w:tcW w:w="1418" w:type="dxa"/>
            <w:tcBorders>
              <w:top w:val="nil"/>
              <w:left w:val="nil"/>
              <w:bottom w:val="single" w:sz="4" w:space="0" w:color="auto"/>
              <w:right w:val="single" w:sz="4" w:space="0" w:color="auto"/>
            </w:tcBorders>
            <w:noWrap/>
            <w:vAlign w:val="center"/>
          </w:tcPr>
          <w:p w14:paraId="3113389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496F142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4566174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267</w:t>
            </w:r>
          </w:p>
        </w:tc>
      </w:tr>
      <w:tr w:rsidR="009D6247" w14:paraId="26CFB069" w14:textId="77777777">
        <w:trPr>
          <w:trHeight w:val="278"/>
        </w:trPr>
        <w:tc>
          <w:tcPr>
            <w:tcW w:w="1129" w:type="dxa"/>
            <w:tcBorders>
              <w:top w:val="nil"/>
              <w:left w:val="single" w:sz="4" w:space="0" w:color="auto"/>
              <w:bottom w:val="single" w:sz="4" w:space="0" w:color="auto"/>
              <w:right w:val="single" w:sz="4" w:space="0" w:color="auto"/>
            </w:tcBorders>
            <w:vAlign w:val="center"/>
          </w:tcPr>
          <w:p w14:paraId="1D323A4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2AF338AC"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系统管理</w:t>
            </w:r>
          </w:p>
        </w:tc>
        <w:tc>
          <w:tcPr>
            <w:tcW w:w="1418" w:type="dxa"/>
            <w:tcBorders>
              <w:top w:val="nil"/>
              <w:left w:val="nil"/>
              <w:bottom w:val="single" w:sz="4" w:space="0" w:color="auto"/>
              <w:right w:val="single" w:sz="4" w:space="0" w:color="auto"/>
            </w:tcBorders>
            <w:noWrap/>
            <w:vAlign w:val="center"/>
          </w:tcPr>
          <w:p w14:paraId="4FD1E7C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50</w:t>
            </w:r>
          </w:p>
        </w:tc>
        <w:tc>
          <w:tcPr>
            <w:tcW w:w="993" w:type="dxa"/>
            <w:tcBorders>
              <w:top w:val="nil"/>
              <w:left w:val="nil"/>
              <w:bottom w:val="single" w:sz="4" w:space="0" w:color="auto"/>
              <w:right w:val="single" w:sz="4" w:space="0" w:color="auto"/>
            </w:tcBorders>
            <w:noWrap/>
            <w:vAlign w:val="center"/>
          </w:tcPr>
          <w:p w14:paraId="42B5166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3829633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75</w:t>
            </w:r>
          </w:p>
        </w:tc>
      </w:tr>
      <w:tr w:rsidR="009D6247" w14:paraId="432A3802" w14:textId="77777777">
        <w:trPr>
          <w:trHeight w:val="278"/>
        </w:trPr>
        <w:tc>
          <w:tcPr>
            <w:tcW w:w="1129" w:type="dxa"/>
            <w:tcBorders>
              <w:top w:val="nil"/>
              <w:left w:val="single" w:sz="4" w:space="0" w:color="auto"/>
              <w:bottom w:val="single" w:sz="4" w:space="0" w:color="auto"/>
              <w:right w:val="single" w:sz="4" w:space="0" w:color="auto"/>
            </w:tcBorders>
            <w:vAlign w:val="center"/>
          </w:tcPr>
          <w:p w14:paraId="08AF82E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503E0B8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机构管理子系统</w:t>
            </w:r>
          </w:p>
        </w:tc>
        <w:tc>
          <w:tcPr>
            <w:tcW w:w="1418" w:type="dxa"/>
            <w:tcBorders>
              <w:top w:val="nil"/>
              <w:left w:val="nil"/>
              <w:bottom w:val="single" w:sz="4" w:space="0" w:color="auto"/>
              <w:right w:val="single" w:sz="4" w:space="0" w:color="auto"/>
            </w:tcBorders>
            <w:vAlign w:val="center"/>
          </w:tcPr>
          <w:p w14:paraId="774CD63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59C2E13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446976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4C368BB0" w14:textId="77777777">
        <w:trPr>
          <w:trHeight w:val="278"/>
        </w:trPr>
        <w:tc>
          <w:tcPr>
            <w:tcW w:w="1129" w:type="dxa"/>
            <w:tcBorders>
              <w:top w:val="nil"/>
              <w:left w:val="single" w:sz="4" w:space="0" w:color="auto"/>
              <w:bottom w:val="single" w:sz="4" w:space="0" w:color="auto"/>
              <w:right w:val="single" w:sz="4" w:space="0" w:color="auto"/>
            </w:tcBorders>
            <w:vAlign w:val="center"/>
          </w:tcPr>
          <w:p w14:paraId="45B3816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12788D7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用户管理子系统</w:t>
            </w:r>
          </w:p>
        </w:tc>
        <w:tc>
          <w:tcPr>
            <w:tcW w:w="1418" w:type="dxa"/>
            <w:tcBorders>
              <w:top w:val="nil"/>
              <w:left w:val="nil"/>
              <w:bottom w:val="single" w:sz="4" w:space="0" w:color="auto"/>
              <w:right w:val="single" w:sz="4" w:space="0" w:color="auto"/>
            </w:tcBorders>
            <w:vAlign w:val="center"/>
          </w:tcPr>
          <w:p w14:paraId="35D6B19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0866E42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E4AF21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3C9D635D" w14:textId="77777777">
        <w:trPr>
          <w:trHeight w:val="278"/>
        </w:trPr>
        <w:tc>
          <w:tcPr>
            <w:tcW w:w="1129" w:type="dxa"/>
            <w:tcBorders>
              <w:top w:val="nil"/>
              <w:left w:val="single" w:sz="4" w:space="0" w:color="auto"/>
              <w:bottom w:val="single" w:sz="4" w:space="0" w:color="auto"/>
              <w:right w:val="single" w:sz="4" w:space="0" w:color="auto"/>
            </w:tcBorders>
            <w:vAlign w:val="center"/>
          </w:tcPr>
          <w:p w14:paraId="6399BA4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1B8BF96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角色管理子系统</w:t>
            </w:r>
          </w:p>
        </w:tc>
        <w:tc>
          <w:tcPr>
            <w:tcW w:w="1418" w:type="dxa"/>
            <w:tcBorders>
              <w:top w:val="nil"/>
              <w:left w:val="nil"/>
              <w:bottom w:val="single" w:sz="4" w:space="0" w:color="auto"/>
              <w:right w:val="single" w:sz="4" w:space="0" w:color="auto"/>
            </w:tcBorders>
            <w:vAlign w:val="center"/>
          </w:tcPr>
          <w:p w14:paraId="63EAD1E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284938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731D0D8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4EEF5DAD" w14:textId="77777777">
        <w:trPr>
          <w:trHeight w:val="278"/>
        </w:trPr>
        <w:tc>
          <w:tcPr>
            <w:tcW w:w="1129" w:type="dxa"/>
            <w:tcBorders>
              <w:top w:val="nil"/>
              <w:left w:val="single" w:sz="4" w:space="0" w:color="auto"/>
              <w:bottom w:val="single" w:sz="4" w:space="0" w:color="auto"/>
              <w:right w:val="single" w:sz="4" w:space="0" w:color="auto"/>
            </w:tcBorders>
            <w:vAlign w:val="center"/>
          </w:tcPr>
          <w:p w14:paraId="7CF9C6E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155100F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菜单管理子系统</w:t>
            </w:r>
          </w:p>
        </w:tc>
        <w:tc>
          <w:tcPr>
            <w:tcW w:w="1418" w:type="dxa"/>
            <w:tcBorders>
              <w:top w:val="nil"/>
              <w:left w:val="nil"/>
              <w:bottom w:val="single" w:sz="4" w:space="0" w:color="auto"/>
              <w:right w:val="single" w:sz="4" w:space="0" w:color="auto"/>
            </w:tcBorders>
            <w:vAlign w:val="center"/>
          </w:tcPr>
          <w:p w14:paraId="5F9DA97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3E7B0F8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20E701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6C80D213" w14:textId="77777777">
        <w:trPr>
          <w:trHeight w:val="278"/>
        </w:trPr>
        <w:tc>
          <w:tcPr>
            <w:tcW w:w="1129" w:type="dxa"/>
            <w:tcBorders>
              <w:top w:val="nil"/>
              <w:left w:val="single" w:sz="4" w:space="0" w:color="auto"/>
              <w:bottom w:val="single" w:sz="4" w:space="0" w:color="auto"/>
              <w:right w:val="single" w:sz="4" w:space="0" w:color="auto"/>
            </w:tcBorders>
            <w:vAlign w:val="center"/>
          </w:tcPr>
          <w:p w14:paraId="4FE9939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4ECF9DE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字典管理子系统</w:t>
            </w:r>
          </w:p>
        </w:tc>
        <w:tc>
          <w:tcPr>
            <w:tcW w:w="1418" w:type="dxa"/>
            <w:tcBorders>
              <w:top w:val="nil"/>
              <w:left w:val="nil"/>
              <w:bottom w:val="single" w:sz="4" w:space="0" w:color="auto"/>
              <w:right w:val="single" w:sz="4" w:space="0" w:color="auto"/>
            </w:tcBorders>
            <w:vAlign w:val="center"/>
          </w:tcPr>
          <w:p w14:paraId="0DE8D06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378ED49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7D7E2C9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45BA8978" w14:textId="77777777">
        <w:trPr>
          <w:trHeight w:val="278"/>
        </w:trPr>
        <w:tc>
          <w:tcPr>
            <w:tcW w:w="1129" w:type="dxa"/>
            <w:tcBorders>
              <w:top w:val="nil"/>
              <w:left w:val="single" w:sz="4" w:space="0" w:color="auto"/>
              <w:bottom w:val="single" w:sz="4" w:space="0" w:color="auto"/>
              <w:right w:val="single" w:sz="4" w:space="0" w:color="auto"/>
            </w:tcBorders>
            <w:vAlign w:val="center"/>
          </w:tcPr>
          <w:p w14:paraId="2508189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2A526A9"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应用支撑组件</w:t>
            </w:r>
          </w:p>
        </w:tc>
        <w:tc>
          <w:tcPr>
            <w:tcW w:w="1418" w:type="dxa"/>
            <w:tcBorders>
              <w:top w:val="nil"/>
              <w:left w:val="nil"/>
              <w:bottom w:val="single" w:sz="4" w:space="0" w:color="auto"/>
              <w:right w:val="single" w:sz="4" w:space="0" w:color="auto"/>
            </w:tcBorders>
            <w:noWrap/>
            <w:vAlign w:val="center"/>
          </w:tcPr>
          <w:p w14:paraId="54C9034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80</w:t>
            </w:r>
          </w:p>
        </w:tc>
        <w:tc>
          <w:tcPr>
            <w:tcW w:w="993" w:type="dxa"/>
            <w:tcBorders>
              <w:top w:val="nil"/>
              <w:left w:val="nil"/>
              <w:bottom w:val="single" w:sz="4" w:space="0" w:color="auto"/>
              <w:right w:val="single" w:sz="4" w:space="0" w:color="auto"/>
            </w:tcBorders>
            <w:noWrap/>
            <w:vAlign w:val="center"/>
          </w:tcPr>
          <w:p w14:paraId="3E8E90A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7E4F5D4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120</w:t>
            </w:r>
          </w:p>
        </w:tc>
      </w:tr>
      <w:tr w:rsidR="009D6247" w14:paraId="43455AD3" w14:textId="77777777">
        <w:trPr>
          <w:trHeight w:val="278"/>
        </w:trPr>
        <w:tc>
          <w:tcPr>
            <w:tcW w:w="1129" w:type="dxa"/>
            <w:tcBorders>
              <w:top w:val="nil"/>
              <w:left w:val="single" w:sz="4" w:space="0" w:color="auto"/>
              <w:bottom w:val="single" w:sz="4" w:space="0" w:color="auto"/>
              <w:right w:val="single" w:sz="4" w:space="0" w:color="auto"/>
            </w:tcBorders>
            <w:vAlign w:val="center"/>
          </w:tcPr>
          <w:p w14:paraId="2038933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3575726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工作流组件</w:t>
            </w:r>
          </w:p>
        </w:tc>
        <w:tc>
          <w:tcPr>
            <w:tcW w:w="1418" w:type="dxa"/>
            <w:tcBorders>
              <w:top w:val="nil"/>
              <w:left w:val="nil"/>
              <w:bottom w:val="single" w:sz="4" w:space="0" w:color="auto"/>
              <w:right w:val="single" w:sz="4" w:space="0" w:color="auto"/>
            </w:tcBorders>
            <w:vAlign w:val="center"/>
          </w:tcPr>
          <w:p w14:paraId="75B30B8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70CDE44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5BC48E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14A793F7" w14:textId="77777777">
        <w:trPr>
          <w:trHeight w:val="278"/>
        </w:trPr>
        <w:tc>
          <w:tcPr>
            <w:tcW w:w="1129" w:type="dxa"/>
            <w:tcBorders>
              <w:top w:val="nil"/>
              <w:left w:val="single" w:sz="4" w:space="0" w:color="auto"/>
              <w:bottom w:val="single" w:sz="4" w:space="0" w:color="auto"/>
              <w:right w:val="single" w:sz="4" w:space="0" w:color="auto"/>
            </w:tcBorders>
            <w:vAlign w:val="center"/>
          </w:tcPr>
          <w:p w14:paraId="56BA1E2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3D22AAC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电子表单组件</w:t>
            </w:r>
          </w:p>
        </w:tc>
        <w:tc>
          <w:tcPr>
            <w:tcW w:w="1418" w:type="dxa"/>
            <w:tcBorders>
              <w:top w:val="nil"/>
              <w:left w:val="nil"/>
              <w:bottom w:val="single" w:sz="4" w:space="0" w:color="auto"/>
              <w:right w:val="single" w:sz="4" w:space="0" w:color="auto"/>
            </w:tcBorders>
            <w:vAlign w:val="center"/>
          </w:tcPr>
          <w:p w14:paraId="75FEAFD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6ACCE9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E7EE1C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6C6B053F" w14:textId="77777777">
        <w:trPr>
          <w:trHeight w:val="278"/>
        </w:trPr>
        <w:tc>
          <w:tcPr>
            <w:tcW w:w="1129" w:type="dxa"/>
            <w:tcBorders>
              <w:top w:val="nil"/>
              <w:left w:val="single" w:sz="4" w:space="0" w:color="auto"/>
              <w:bottom w:val="single" w:sz="4" w:space="0" w:color="auto"/>
              <w:right w:val="single" w:sz="4" w:space="0" w:color="auto"/>
            </w:tcBorders>
            <w:vAlign w:val="center"/>
          </w:tcPr>
          <w:p w14:paraId="7BE41F1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798A275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统一消息组件</w:t>
            </w:r>
          </w:p>
        </w:tc>
        <w:tc>
          <w:tcPr>
            <w:tcW w:w="1418" w:type="dxa"/>
            <w:tcBorders>
              <w:top w:val="nil"/>
              <w:left w:val="nil"/>
              <w:bottom w:val="single" w:sz="4" w:space="0" w:color="auto"/>
              <w:right w:val="single" w:sz="4" w:space="0" w:color="auto"/>
            </w:tcBorders>
            <w:vAlign w:val="center"/>
          </w:tcPr>
          <w:p w14:paraId="44155C5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0283BCE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2F2170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46623237" w14:textId="77777777">
        <w:trPr>
          <w:trHeight w:val="278"/>
        </w:trPr>
        <w:tc>
          <w:tcPr>
            <w:tcW w:w="1129" w:type="dxa"/>
            <w:tcBorders>
              <w:top w:val="nil"/>
              <w:left w:val="single" w:sz="4" w:space="0" w:color="auto"/>
              <w:bottom w:val="single" w:sz="4" w:space="0" w:color="auto"/>
              <w:right w:val="single" w:sz="4" w:space="0" w:color="auto"/>
            </w:tcBorders>
            <w:vAlign w:val="center"/>
          </w:tcPr>
          <w:p w14:paraId="60B5233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2014F36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服务总线</w:t>
            </w:r>
          </w:p>
        </w:tc>
        <w:tc>
          <w:tcPr>
            <w:tcW w:w="1418" w:type="dxa"/>
            <w:tcBorders>
              <w:top w:val="nil"/>
              <w:left w:val="nil"/>
              <w:bottom w:val="single" w:sz="4" w:space="0" w:color="auto"/>
              <w:right w:val="single" w:sz="4" w:space="0" w:color="auto"/>
            </w:tcBorders>
            <w:vAlign w:val="center"/>
          </w:tcPr>
          <w:p w14:paraId="5EC9E0D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01C3D46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50B838A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3CB15C3F" w14:textId="77777777">
        <w:trPr>
          <w:trHeight w:val="278"/>
        </w:trPr>
        <w:tc>
          <w:tcPr>
            <w:tcW w:w="1129" w:type="dxa"/>
            <w:tcBorders>
              <w:top w:val="nil"/>
              <w:left w:val="single" w:sz="4" w:space="0" w:color="auto"/>
              <w:bottom w:val="single" w:sz="4" w:space="0" w:color="auto"/>
              <w:right w:val="single" w:sz="4" w:space="0" w:color="auto"/>
            </w:tcBorders>
            <w:vAlign w:val="center"/>
          </w:tcPr>
          <w:p w14:paraId="402D46C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24009E6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业务系统组件</w:t>
            </w:r>
          </w:p>
        </w:tc>
        <w:tc>
          <w:tcPr>
            <w:tcW w:w="1418" w:type="dxa"/>
            <w:tcBorders>
              <w:top w:val="nil"/>
              <w:left w:val="nil"/>
              <w:bottom w:val="single" w:sz="4" w:space="0" w:color="auto"/>
              <w:right w:val="single" w:sz="4" w:space="0" w:color="auto"/>
            </w:tcBorders>
            <w:vAlign w:val="center"/>
          </w:tcPr>
          <w:p w14:paraId="46CA918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643E421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437A0F7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23CD4DF1" w14:textId="77777777">
        <w:trPr>
          <w:trHeight w:val="278"/>
        </w:trPr>
        <w:tc>
          <w:tcPr>
            <w:tcW w:w="1129" w:type="dxa"/>
            <w:tcBorders>
              <w:top w:val="nil"/>
              <w:left w:val="single" w:sz="4" w:space="0" w:color="auto"/>
              <w:bottom w:val="single" w:sz="4" w:space="0" w:color="auto"/>
              <w:right w:val="single" w:sz="4" w:space="0" w:color="auto"/>
            </w:tcBorders>
            <w:vAlign w:val="center"/>
          </w:tcPr>
          <w:p w14:paraId="7B2C9FF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w:t>
            </w:r>
          </w:p>
        </w:tc>
        <w:tc>
          <w:tcPr>
            <w:tcW w:w="3685" w:type="dxa"/>
            <w:tcBorders>
              <w:top w:val="nil"/>
              <w:left w:val="nil"/>
              <w:bottom w:val="single" w:sz="4" w:space="0" w:color="auto"/>
              <w:right w:val="single" w:sz="4" w:space="0" w:color="auto"/>
            </w:tcBorders>
            <w:vAlign w:val="center"/>
          </w:tcPr>
          <w:p w14:paraId="7A00F68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内容管理组件</w:t>
            </w:r>
          </w:p>
        </w:tc>
        <w:tc>
          <w:tcPr>
            <w:tcW w:w="1418" w:type="dxa"/>
            <w:tcBorders>
              <w:top w:val="nil"/>
              <w:left w:val="nil"/>
              <w:bottom w:val="single" w:sz="4" w:space="0" w:color="auto"/>
              <w:right w:val="single" w:sz="4" w:space="0" w:color="auto"/>
            </w:tcBorders>
            <w:vAlign w:val="center"/>
          </w:tcPr>
          <w:p w14:paraId="11FF984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15829F6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4F2A460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15643868" w14:textId="77777777">
        <w:trPr>
          <w:trHeight w:val="278"/>
        </w:trPr>
        <w:tc>
          <w:tcPr>
            <w:tcW w:w="1129" w:type="dxa"/>
            <w:tcBorders>
              <w:top w:val="nil"/>
              <w:left w:val="single" w:sz="4" w:space="0" w:color="auto"/>
              <w:bottom w:val="single" w:sz="4" w:space="0" w:color="auto"/>
              <w:right w:val="single" w:sz="4" w:space="0" w:color="auto"/>
            </w:tcBorders>
            <w:vAlign w:val="center"/>
          </w:tcPr>
          <w:p w14:paraId="1633D06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7</w:t>
            </w:r>
          </w:p>
        </w:tc>
        <w:tc>
          <w:tcPr>
            <w:tcW w:w="3685" w:type="dxa"/>
            <w:tcBorders>
              <w:top w:val="nil"/>
              <w:left w:val="nil"/>
              <w:bottom w:val="single" w:sz="4" w:space="0" w:color="auto"/>
              <w:right w:val="single" w:sz="4" w:space="0" w:color="auto"/>
            </w:tcBorders>
            <w:vAlign w:val="center"/>
          </w:tcPr>
          <w:p w14:paraId="5CCE953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应用集成组件</w:t>
            </w:r>
          </w:p>
        </w:tc>
        <w:tc>
          <w:tcPr>
            <w:tcW w:w="1418" w:type="dxa"/>
            <w:tcBorders>
              <w:top w:val="nil"/>
              <w:left w:val="nil"/>
              <w:bottom w:val="single" w:sz="4" w:space="0" w:color="auto"/>
              <w:right w:val="single" w:sz="4" w:space="0" w:color="auto"/>
            </w:tcBorders>
            <w:vAlign w:val="center"/>
          </w:tcPr>
          <w:p w14:paraId="7C3F801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2B2146F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6AC91D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33D40841" w14:textId="77777777">
        <w:trPr>
          <w:trHeight w:val="278"/>
        </w:trPr>
        <w:tc>
          <w:tcPr>
            <w:tcW w:w="1129" w:type="dxa"/>
            <w:tcBorders>
              <w:top w:val="nil"/>
              <w:left w:val="single" w:sz="4" w:space="0" w:color="auto"/>
              <w:bottom w:val="single" w:sz="4" w:space="0" w:color="auto"/>
              <w:right w:val="single" w:sz="4" w:space="0" w:color="auto"/>
            </w:tcBorders>
            <w:vAlign w:val="center"/>
          </w:tcPr>
          <w:p w14:paraId="40D4A9F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3685" w:type="dxa"/>
            <w:tcBorders>
              <w:top w:val="nil"/>
              <w:left w:val="nil"/>
              <w:bottom w:val="single" w:sz="4" w:space="0" w:color="auto"/>
              <w:right w:val="single" w:sz="4" w:space="0" w:color="auto"/>
            </w:tcBorders>
            <w:vAlign w:val="center"/>
          </w:tcPr>
          <w:p w14:paraId="3988A3A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电子签章组件</w:t>
            </w:r>
          </w:p>
        </w:tc>
        <w:tc>
          <w:tcPr>
            <w:tcW w:w="1418" w:type="dxa"/>
            <w:tcBorders>
              <w:top w:val="nil"/>
              <w:left w:val="nil"/>
              <w:bottom w:val="single" w:sz="4" w:space="0" w:color="auto"/>
              <w:right w:val="single" w:sz="4" w:space="0" w:color="auto"/>
            </w:tcBorders>
            <w:vAlign w:val="center"/>
          </w:tcPr>
          <w:p w14:paraId="49FADF0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384A496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4EF1A6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4AAA2A95" w14:textId="77777777">
        <w:trPr>
          <w:trHeight w:val="278"/>
        </w:trPr>
        <w:tc>
          <w:tcPr>
            <w:tcW w:w="1129" w:type="dxa"/>
            <w:tcBorders>
              <w:top w:val="nil"/>
              <w:left w:val="single" w:sz="4" w:space="0" w:color="auto"/>
              <w:bottom w:val="single" w:sz="4" w:space="0" w:color="auto"/>
              <w:right w:val="single" w:sz="4" w:space="0" w:color="auto"/>
            </w:tcBorders>
            <w:vAlign w:val="center"/>
          </w:tcPr>
          <w:p w14:paraId="684D799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7F3F20E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安全支撑组件</w:t>
            </w:r>
          </w:p>
        </w:tc>
        <w:tc>
          <w:tcPr>
            <w:tcW w:w="1418" w:type="dxa"/>
            <w:tcBorders>
              <w:top w:val="nil"/>
              <w:left w:val="nil"/>
              <w:bottom w:val="single" w:sz="4" w:space="0" w:color="auto"/>
              <w:right w:val="single" w:sz="4" w:space="0" w:color="auto"/>
            </w:tcBorders>
            <w:noWrap/>
            <w:vAlign w:val="center"/>
          </w:tcPr>
          <w:p w14:paraId="33DDFF7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48</w:t>
            </w:r>
          </w:p>
        </w:tc>
        <w:tc>
          <w:tcPr>
            <w:tcW w:w="993" w:type="dxa"/>
            <w:tcBorders>
              <w:top w:val="nil"/>
              <w:left w:val="nil"/>
              <w:bottom w:val="single" w:sz="4" w:space="0" w:color="auto"/>
              <w:right w:val="single" w:sz="4" w:space="0" w:color="auto"/>
            </w:tcBorders>
            <w:noWrap/>
            <w:vAlign w:val="center"/>
          </w:tcPr>
          <w:p w14:paraId="669EE91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7962497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72</w:t>
            </w:r>
          </w:p>
        </w:tc>
      </w:tr>
      <w:tr w:rsidR="009D6247" w14:paraId="67157D12" w14:textId="77777777">
        <w:trPr>
          <w:trHeight w:val="278"/>
        </w:trPr>
        <w:tc>
          <w:tcPr>
            <w:tcW w:w="1129" w:type="dxa"/>
            <w:tcBorders>
              <w:top w:val="nil"/>
              <w:left w:val="single" w:sz="4" w:space="0" w:color="auto"/>
              <w:bottom w:val="single" w:sz="4" w:space="0" w:color="auto"/>
              <w:right w:val="single" w:sz="4" w:space="0" w:color="auto"/>
            </w:tcBorders>
            <w:vAlign w:val="center"/>
          </w:tcPr>
          <w:p w14:paraId="7D307EC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lastRenderedPageBreak/>
              <w:t>1</w:t>
            </w:r>
          </w:p>
        </w:tc>
        <w:tc>
          <w:tcPr>
            <w:tcW w:w="3685" w:type="dxa"/>
            <w:tcBorders>
              <w:top w:val="nil"/>
              <w:left w:val="nil"/>
              <w:bottom w:val="single" w:sz="4" w:space="0" w:color="auto"/>
              <w:right w:val="single" w:sz="4" w:space="0" w:color="auto"/>
            </w:tcBorders>
            <w:vAlign w:val="center"/>
          </w:tcPr>
          <w:p w14:paraId="487D752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单点登录组件</w:t>
            </w:r>
          </w:p>
        </w:tc>
        <w:tc>
          <w:tcPr>
            <w:tcW w:w="1418" w:type="dxa"/>
            <w:tcBorders>
              <w:top w:val="nil"/>
              <w:left w:val="nil"/>
              <w:bottom w:val="single" w:sz="4" w:space="0" w:color="auto"/>
              <w:right w:val="single" w:sz="4" w:space="0" w:color="auto"/>
            </w:tcBorders>
            <w:vAlign w:val="center"/>
          </w:tcPr>
          <w:p w14:paraId="100474F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1607339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D53133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12</w:t>
            </w:r>
          </w:p>
        </w:tc>
      </w:tr>
      <w:tr w:rsidR="009D6247" w14:paraId="26994F04" w14:textId="77777777">
        <w:trPr>
          <w:trHeight w:val="278"/>
        </w:trPr>
        <w:tc>
          <w:tcPr>
            <w:tcW w:w="1129" w:type="dxa"/>
            <w:tcBorders>
              <w:top w:val="nil"/>
              <w:left w:val="single" w:sz="4" w:space="0" w:color="auto"/>
              <w:bottom w:val="single" w:sz="4" w:space="0" w:color="auto"/>
              <w:right w:val="single" w:sz="4" w:space="0" w:color="auto"/>
            </w:tcBorders>
            <w:vAlign w:val="center"/>
          </w:tcPr>
          <w:p w14:paraId="3E6C160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5396A38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统一用户管理组件</w:t>
            </w:r>
          </w:p>
        </w:tc>
        <w:tc>
          <w:tcPr>
            <w:tcW w:w="1418" w:type="dxa"/>
            <w:tcBorders>
              <w:top w:val="nil"/>
              <w:left w:val="nil"/>
              <w:bottom w:val="single" w:sz="4" w:space="0" w:color="auto"/>
              <w:right w:val="single" w:sz="4" w:space="0" w:color="auto"/>
            </w:tcBorders>
            <w:vAlign w:val="center"/>
          </w:tcPr>
          <w:p w14:paraId="550C2B5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4EE866E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44C076C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12</w:t>
            </w:r>
          </w:p>
        </w:tc>
      </w:tr>
      <w:tr w:rsidR="009D6247" w14:paraId="35C2EBB4" w14:textId="77777777">
        <w:trPr>
          <w:trHeight w:val="278"/>
        </w:trPr>
        <w:tc>
          <w:tcPr>
            <w:tcW w:w="1129" w:type="dxa"/>
            <w:tcBorders>
              <w:top w:val="nil"/>
              <w:left w:val="single" w:sz="4" w:space="0" w:color="auto"/>
              <w:bottom w:val="single" w:sz="4" w:space="0" w:color="auto"/>
              <w:right w:val="single" w:sz="4" w:space="0" w:color="auto"/>
            </w:tcBorders>
            <w:vAlign w:val="center"/>
          </w:tcPr>
          <w:p w14:paraId="6279120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59B6BFD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统一权限管理组件</w:t>
            </w:r>
          </w:p>
        </w:tc>
        <w:tc>
          <w:tcPr>
            <w:tcW w:w="1418" w:type="dxa"/>
            <w:tcBorders>
              <w:top w:val="nil"/>
              <w:left w:val="nil"/>
              <w:bottom w:val="single" w:sz="4" w:space="0" w:color="auto"/>
              <w:right w:val="single" w:sz="4" w:space="0" w:color="auto"/>
            </w:tcBorders>
            <w:vAlign w:val="center"/>
          </w:tcPr>
          <w:p w14:paraId="52EA4E4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01C9FC5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CE1994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12</w:t>
            </w:r>
          </w:p>
        </w:tc>
      </w:tr>
      <w:tr w:rsidR="009D6247" w14:paraId="098935CF" w14:textId="77777777">
        <w:trPr>
          <w:trHeight w:val="278"/>
        </w:trPr>
        <w:tc>
          <w:tcPr>
            <w:tcW w:w="1129" w:type="dxa"/>
            <w:tcBorders>
              <w:top w:val="nil"/>
              <w:left w:val="single" w:sz="4" w:space="0" w:color="auto"/>
              <w:bottom w:val="single" w:sz="4" w:space="0" w:color="auto"/>
              <w:right w:val="single" w:sz="4" w:space="0" w:color="auto"/>
            </w:tcBorders>
            <w:vAlign w:val="center"/>
          </w:tcPr>
          <w:p w14:paraId="11D922D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521B8D9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电子印章管理组件</w:t>
            </w:r>
          </w:p>
        </w:tc>
        <w:tc>
          <w:tcPr>
            <w:tcW w:w="1418" w:type="dxa"/>
            <w:tcBorders>
              <w:top w:val="nil"/>
              <w:left w:val="nil"/>
              <w:bottom w:val="single" w:sz="4" w:space="0" w:color="auto"/>
              <w:right w:val="single" w:sz="4" w:space="0" w:color="auto"/>
            </w:tcBorders>
            <w:vAlign w:val="center"/>
          </w:tcPr>
          <w:p w14:paraId="0614C09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652E152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3EF973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12</w:t>
            </w:r>
          </w:p>
        </w:tc>
      </w:tr>
      <w:tr w:rsidR="009D6247" w14:paraId="345AD00B" w14:textId="77777777">
        <w:trPr>
          <w:trHeight w:val="278"/>
        </w:trPr>
        <w:tc>
          <w:tcPr>
            <w:tcW w:w="1129" w:type="dxa"/>
            <w:tcBorders>
              <w:top w:val="nil"/>
              <w:left w:val="single" w:sz="4" w:space="0" w:color="auto"/>
              <w:bottom w:val="single" w:sz="4" w:space="0" w:color="auto"/>
              <w:right w:val="single" w:sz="4" w:space="0" w:color="auto"/>
            </w:tcBorders>
            <w:vAlign w:val="center"/>
          </w:tcPr>
          <w:p w14:paraId="6FE2005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4C34080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运行监控管理组件</w:t>
            </w:r>
          </w:p>
        </w:tc>
        <w:tc>
          <w:tcPr>
            <w:tcW w:w="1418" w:type="dxa"/>
            <w:tcBorders>
              <w:top w:val="nil"/>
              <w:left w:val="nil"/>
              <w:bottom w:val="single" w:sz="4" w:space="0" w:color="auto"/>
              <w:right w:val="single" w:sz="4" w:space="0" w:color="auto"/>
            </w:tcBorders>
            <w:vAlign w:val="center"/>
          </w:tcPr>
          <w:p w14:paraId="03241F0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1BC805E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39709A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12</w:t>
            </w:r>
          </w:p>
        </w:tc>
      </w:tr>
      <w:tr w:rsidR="009D6247" w14:paraId="6020B17C" w14:textId="77777777">
        <w:trPr>
          <w:trHeight w:val="278"/>
        </w:trPr>
        <w:tc>
          <w:tcPr>
            <w:tcW w:w="1129" w:type="dxa"/>
            <w:tcBorders>
              <w:top w:val="nil"/>
              <w:left w:val="single" w:sz="4" w:space="0" w:color="auto"/>
              <w:bottom w:val="single" w:sz="4" w:space="0" w:color="auto"/>
              <w:right w:val="single" w:sz="4" w:space="0" w:color="auto"/>
            </w:tcBorders>
            <w:vAlign w:val="center"/>
          </w:tcPr>
          <w:p w14:paraId="1AEC178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w:t>
            </w:r>
          </w:p>
        </w:tc>
        <w:tc>
          <w:tcPr>
            <w:tcW w:w="3685" w:type="dxa"/>
            <w:tcBorders>
              <w:top w:val="nil"/>
              <w:left w:val="nil"/>
              <w:bottom w:val="single" w:sz="4" w:space="0" w:color="auto"/>
              <w:right w:val="single" w:sz="4" w:space="0" w:color="auto"/>
            </w:tcBorders>
            <w:vAlign w:val="center"/>
          </w:tcPr>
          <w:p w14:paraId="6E50691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终端安全管理组件</w:t>
            </w:r>
          </w:p>
        </w:tc>
        <w:tc>
          <w:tcPr>
            <w:tcW w:w="1418" w:type="dxa"/>
            <w:tcBorders>
              <w:top w:val="nil"/>
              <w:left w:val="nil"/>
              <w:bottom w:val="single" w:sz="4" w:space="0" w:color="auto"/>
              <w:right w:val="single" w:sz="4" w:space="0" w:color="auto"/>
            </w:tcBorders>
            <w:vAlign w:val="center"/>
          </w:tcPr>
          <w:p w14:paraId="1DDC94A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993" w:type="dxa"/>
            <w:tcBorders>
              <w:top w:val="nil"/>
              <w:left w:val="nil"/>
              <w:bottom w:val="single" w:sz="4" w:space="0" w:color="auto"/>
              <w:right w:val="single" w:sz="4" w:space="0" w:color="auto"/>
            </w:tcBorders>
            <w:vAlign w:val="center"/>
          </w:tcPr>
          <w:p w14:paraId="323EFFA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5E2FD6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12</w:t>
            </w:r>
          </w:p>
        </w:tc>
      </w:tr>
      <w:tr w:rsidR="009D6247" w14:paraId="4BBA16F5" w14:textId="77777777">
        <w:trPr>
          <w:trHeight w:val="278"/>
        </w:trPr>
        <w:tc>
          <w:tcPr>
            <w:tcW w:w="1129" w:type="dxa"/>
            <w:tcBorders>
              <w:top w:val="nil"/>
              <w:left w:val="single" w:sz="4" w:space="0" w:color="auto"/>
              <w:bottom w:val="single" w:sz="4" w:space="0" w:color="auto"/>
              <w:right w:val="single" w:sz="4" w:space="0" w:color="auto"/>
            </w:tcBorders>
            <w:vAlign w:val="center"/>
          </w:tcPr>
          <w:p w14:paraId="6145C40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五</w:t>
            </w:r>
          </w:p>
        </w:tc>
        <w:tc>
          <w:tcPr>
            <w:tcW w:w="3685" w:type="dxa"/>
            <w:tcBorders>
              <w:top w:val="nil"/>
              <w:left w:val="nil"/>
              <w:bottom w:val="single" w:sz="4" w:space="0" w:color="auto"/>
              <w:right w:val="single" w:sz="4" w:space="0" w:color="auto"/>
            </w:tcBorders>
            <w:vAlign w:val="center"/>
          </w:tcPr>
          <w:p w14:paraId="4C7F170A"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系统对接</w:t>
            </w:r>
          </w:p>
        </w:tc>
        <w:tc>
          <w:tcPr>
            <w:tcW w:w="1418" w:type="dxa"/>
            <w:tcBorders>
              <w:top w:val="nil"/>
              <w:left w:val="nil"/>
              <w:bottom w:val="single" w:sz="4" w:space="0" w:color="auto"/>
              <w:right w:val="single" w:sz="4" w:space="0" w:color="auto"/>
            </w:tcBorders>
            <w:noWrap/>
            <w:vAlign w:val="center"/>
          </w:tcPr>
          <w:p w14:paraId="42A3BF3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1EEA652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2136BB3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144</w:t>
            </w:r>
          </w:p>
        </w:tc>
      </w:tr>
      <w:tr w:rsidR="009D6247" w14:paraId="7FEF83BD" w14:textId="77777777">
        <w:trPr>
          <w:trHeight w:val="278"/>
        </w:trPr>
        <w:tc>
          <w:tcPr>
            <w:tcW w:w="1129" w:type="dxa"/>
            <w:tcBorders>
              <w:top w:val="nil"/>
              <w:left w:val="single" w:sz="4" w:space="0" w:color="auto"/>
              <w:bottom w:val="single" w:sz="4" w:space="0" w:color="auto"/>
              <w:right w:val="single" w:sz="4" w:space="0" w:color="auto"/>
            </w:tcBorders>
            <w:vAlign w:val="center"/>
          </w:tcPr>
          <w:p w14:paraId="3D0FA24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1BD044A6"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区经济大脑系统</w:t>
            </w:r>
          </w:p>
        </w:tc>
        <w:tc>
          <w:tcPr>
            <w:tcW w:w="1418" w:type="dxa"/>
            <w:tcBorders>
              <w:top w:val="nil"/>
              <w:left w:val="nil"/>
              <w:bottom w:val="single" w:sz="4" w:space="0" w:color="auto"/>
              <w:right w:val="single" w:sz="4" w:space="0" w:color="auto"/>
            </w:tcBorders>
            <w:noWrap/>
            <w:vAlign w:val="center"/>
          </w:tcPr>
          <w:p w14:paraId="1FE64E2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6150EA5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783AB99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6C82005" w14:textId="77777777">
        <w:trPr>
          <w:trHeight w:val="278"/>
        </w:trPr>
        <w:tc>
          <w:tcPr>
            <w:tcW w:w="1129" w:type="dxa"/>
            <w:tcBorders>
              <w:top w:val="nil"/>
              <w:left w:val="single" w:sz="4" w:space="0" w:color="auto"/>
              <w:bottom w:val="single" w:sz="4" w:space="0" w:color="auto"/>
              <w:right w:val="single" w:sz="4" w:space="0" w:color="auto"/>
            </w:tcBorders>
            <w:vAlign w:val="center"/>
          </w:tcPr>
          <w:p w14:paraId="229DE36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1E2A6028"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区政府服务</w:t>
            </w:r>
          </w:p>
        </w:tc>
        <w:tc>
          <w:tcPr>
            <w:tcW w:w="1418" w:type="dxa"/>
            <w:tcBorders>
              <w:top w:val="nil"/>
              <w:left w:val="nil"/>
              <w:bottom w:val="single" w:sz="4" w:space="0" w:color="auto"/>
              <w:right w:val="single" w:sz="4" w:space="0" w:color="auto"/>
            </w:tcBorders>
            <w:noWrap/>
            <w:vAlign w:val="center"/>
          </w:tcPr>
          <w:p w14:paraId="5AB7A1A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51C1ED5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17BC1D9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7879BF03" w14:textId="77777777">
        <w:trPr>
          <w:trHeight w:val="278"/>
        </w:trPr>
        <w:tc>
          <w:tcPr>
            <w:tcW w:w="1129" w:type="dxa"/>
            <w:tcBorders>
              <w:top w:val="nil"/>
              <w:left w:val="single" w:sz="4" w:space="0" w:color="auto"/>
              <w:bottom w:val="single" w:sz="4" w:space="0" w:color="auto"/>
              <w:right w:val="single" w:sz="4" w:space="0" w:color="auto"/>
            </w:tcBorders>
            <w:vAlign w:val="center"/>
          </w:tcPr>
          <w:p w14:paraId="6681247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360384E"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项目调度</w:t>
            </w:r>
          </w:p>
        </w:tc>
        <w:tc>
          <w:tcPr>
            <w:tcW w:w="1418" w:type="dxa"/>
            <w:tcBorders>
              <w:top w:val="nil"/>
              <w:left w:val="nil"/>
              <w:bottom w:val="single" w:sz="4" w:space="0" w:color="auto"/>
              <w:right w:val="single" w:sz="4" w:space="0" w:color="auto"/>
            </w:tcBorders>
            <w:noWrap/>
            <w:vAlign w:val="center"/>
          </w:tcPr>
          <w:p w14:paraId="1D5CCAB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0BD9F28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4338E36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2437AC9" w14:textId="77777777">
        <w:trPr>
          <w:trHeight w:val="278"/>
        </w:trPr>
        <w:tc>
          <w:tcPr>
            <w:tcW w:w="1129" w:type="dxa"/>
            <w:tcBorders>
              <w:top w:val="nil"/>
              <w:left w:val="single" w:sz="4" w:space="0" w:color="auto"/>
              <w:bottom w:val="single" w:sz="4" w:space="0" w:color="auto"/>
              <w:right w:val="single" w:sz="4" w:space="0" w:color="auto"/>
            </w:tcBorders>
            <w:vAlign w:val="center"/>
          </w:tcPr>
          <w:p w14:paraId="71A1BDF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65009719"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环境保护</w:t>
            </w:r>
          </w:p>
        </w:tc>
        <w:tc>
          <w:tcPr>
            <w:tcW w:w="1418" w:type="dxa"/>
            <w:tcBorders>
              <w:top w:val="nil"/>
              <w:left w:val="nil"/>
              <w:bottom w:val="single" w:sz="4" w:space="0" w:color="auto"/>
              <w:right w:val="single" w:sz="4" w:space="0" w:color="auto"/>
            </w:tcBorders>
            <w:noWrap/>
            <w:vAlign w:val="center"/>
          </w:tcPr>
          <w:p w14:paraId="62B17E1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4E3FE4D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043A0E4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080AF91" w14:textId="77777777">
        <w:trPr>
          <w:trHeight w:val="278"/>
        </w:trPr>
        <w:tc>
          <w:tcPr>
            <w:tcW w:w="1129" w:type="dxa"/>
            <w:tcBorders>
              <w:top w:val="nil"/>
              <w:left w:val="single" w:sz="4" w:space="0" w:color="auto"/>
              <w:bottom w:val="single" w:sz="4" w:space="0" w:color="auto"/>
              <w:right w:val="single" w:sz="4" w:space="0" w:color="auto"/>
            </w:tcBorders>
            <w:vAlign w:val="center"/>
          </w:tcPr>
          <w:p w14:paraId="31CA508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五</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98121C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财政与税收</w:t>
            </w:r>
          </w:p>
        </w:tc>
        <w:tc>
          <w:tcPr>
            <w:tcW w:w="1418" w:type="dxa"/>
            <w:tcBorders>
              <w:top w:val="nil"/>
              <w:left w:val="nil"/>
              <w:bottom w:val="single" w:sz="4" w:space="0" w:color="auto"/>
              <w:right w:val="single" w:sz="4" w:space="0" w:color="auto"/>
            </w:tcBorders>
            <w:noWrap/>
            <w:vAlign w:val="center"/>
          </w:tcPr>
          <w:p w14:paraId="29F92F4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5798614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0BD9E05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57575D42" w14:textId="77777777">
        <w:trPr>
          <w:trHeight w:val="278"/>
        </w:trPr>
        <w:tc>
          <w:tcPr>
            <w:tcW w:w="1129" w:type="dxa"/>
            <w:tcBorders>
              <w:top w:val="nil"/>
              <w:left w:val="single" w:sz="4" w:space="0" w:color="auto"/>
              <w:bottom w:val="single" w:sz="4" w:space="0" w:color="auto"/>
              <w:right w:val="single" w:sz="4" w:space="0" w:color="auto"/>
            </w:tcBorders>
            <w:vAlign w:val="center"/>
          </w:tcPr>
          <w:p w14:paraId="23DC237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六</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F498B9C"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招商资源</w:t>
            </w:r>
          </w:p>
        </w:tc>
        <w:tc>
          <w:tcPr>
            <w:tcW w:w="1418" w:type="dxa"/>
            <w:tcBorders>
              <w:top w:val="nil"/>
              <w:left w:val="nil"/>
              <w:bottom w:val="single" w:sz="4" w:space="0" w:color="auto"/>
              <w:right w:val="single" w:sz="4" w:space="0" w:color="auto"/>
            </w:tcBorders>
            <w:noWrap/>
            <w:vAlign w:val="center"/>
          </w:tcPr>
          <w:p w14:paraId="537DB16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180C363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27893F8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3DCE6E4C" w14:textId="77777777">
        <w:trPr>
          <w:trHeight w:val="278"/>
        </w:trPr>
        <w:tc>
          <w:tcPr>
            <w:tcW w:w="1129" w:type="dxa"/>
            <w:tcBorders>
              <w:top w:val="nil"/>
              <w:left w:val="single" w:sz="4" w:space="0" w:color="auto"/>
              <w:bottom w:val="single" w:sz="4" w:space="0" w:color="auto"/>
              <w:right w:val="single" w:sz="4" w:space="0" w:color="auto"/>
            </w:tcBorders>
            <w:vAlign w:val="center"/>
          </w:tcPr>
          <w:p w14:paraId="4DA19BC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七</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BE2AD63"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区域监控</w:t>
            </w:r>
          </w:p>
        </w:tc>
        <w:tc>
          <w:tcPr>
            <w:tcW w:w="1418" w:type="dxa"/>
            <w:tcBorders>
              <w:top w:val="nil"/>
              <w:left w:val="nil"/>
              <w:bottom w:val="single" w:sz="4" w:space="0" w:color="auto"/>
              <w:right w:val="single" w:sz="4" w:space="0" w:color="auto"/>
            </w:tcBorders>
            <w:noWrap/>
            <w:vAlign w:val="center"/>
          </w:tcPr>
          <w:p w14:paraId="5222855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1162DE7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18FD05A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3210B365" w14:textId="77777777">
        <w:trPr>
          <w:trHeight w:val="278"/>
        </w:trPr>
        <w:tc>
          <w:tcPr>
            <w:tcW w:w="1129" w:type="dxa"/>
            <w:tcBorders>
              <w:top w:val="nil"/>
              <w:left w:val="single" w:sz="4" w:space="0" w:color="auto"/>
              <w:bottom w:val="single" w:sz="4" w:space="0" w:color="auto"/>
              <w:right w:val="single" w:sz="4" w:space="0" w:color="auto"/>
            </w:tcBorders>
            <w:vAlign w:val="center"/>
          </w:tcPr>
          <w:p w14:paraId="336A2DE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八</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B6FDE06"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京办</w:t>
            </w:r>
          </w:p>
        </w:tc>
        <w:tc>
          <w:tcPr>
            <w:tcW w:w="1418" w:type="dxa"/>
            <w:tcBorders>
              <w:top w:val="nil"/>
              <w:left w:val="nil"/>
              <w:bottom w:val="single" w:sz="4" w:space="0" w:color="auto"/>
              <w:right w:val="single" w:sz="4" w:space="0" w:color="auto"/>
            </w:tcBorders>
            <w:noWrap/>
            <w:vAlign w:val="center"/>
          </w:tcPr>
          <w:p w14:paraId="5DA53D4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272BE5D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5A1D534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6C589A7E" w14:textId="77777777">
        <w:trPr>
          <w:trHeight w:val="278"/>
        </w:trPr>
        <w:tc>
          <w:tcPr>
            <w:tcW w:w="1129" w:type="dxa"/>
            <w:tcBorders>
              <w:top w:val="nil"/>
              <w:left w:val="single" w:sz="4" w:space="0" w:color="auto"/>
              <w:bottom w:val="single" w:sz="4" w:space="0" w:color="auto"/>
              <w:right w:val="single" w:sz="4" w:space="0" w:color="auto"/>
            </w:tcBorders>
            <w:vAlign w:val="center"/>
          </w:tcPr>
          <w:p w14:paraId="45BEF30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六</w:t>
            </w:r>
          </w:p>
        </w:tc>
        <w:tc>
          <w:tcPr>
            <w:tcW w:w="3685" w:type="dxa"/>
            <w:tcBorders>
              <w:top w:val="nil"/>
              <w:left w:val="nil"/>
              <w:bottom w:val="single" w:sz="4" w:space="0" w:color="auto"/>
              <w:right w:val="single" w:sz="4" w:space="0" w:color="auto"/>
            </w:tcBorders>
            <w:vAlign w:val="center"/>
          </w:tcPr>
          <w:p w14:paraId="497EE688"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基层信息大数据平台及一表化数据采集建设</w:t>
            </w:r>
          </w:p>
        </w:tc>
        <w:tc>
          <w:tcPr>
            <w:tcW w:w="1418" w:type="dxa"/>
            <w:tcBorders>
              <w:top w:val="nil"/>
              <w:left w:val="nil"/>
              <w:bottom w:val="single" w:sz="4" w:space="0" w:color="auto"/>
              <w:right w:val="single" w:sz="4" w:space="0" w:color="auto"/>
            </w:tcBorders>
            <w:noWrap/>
            <w:vAlign w:val="center"/>
          </w:tcPr>
          <w:p w14:paraId="245EBAB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612DA0A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2E78D38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780</w:t>
            </w:r>
          </w:p>
        </w:tc>
      </w:tr>
      <w:tr w:rsidR="009D6247" w14:paraId="2DE8E394" w14:textId="77777777">
        <w:trPr>
          <w:trHeight w:val="278"/>
        </w:trPr>
        <w:tc>
          <w:tcPr>
            <w:tcW w:w="1129" w:type="dxa"/>
            <w:tcBorders>
              <w:top w:val="nil"/>
              <w:left w:val="single" w:sz="4" w:space="0" w:color="auto"/>
              <w:bottom w:val="single" w:sz="4" w:space="0" w:color="auto"/>
              <w:right w:val="single" w:sz="4" w:space="0" w:color="auto"/>
            </w:tcBorders>
            <w:vAlign w:val="center"/>
          </w:tcPr>
          <w:p w14:paraId="1E2BBE8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F39D48F"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数据资源目录子系统</w:t>
            </w:r>
          </w:p>
        </w:tc>
        <w:tc>
          <w:tcPr>
            <w:tcW w:w="1418" w:type="dxa"/>
            <w:tcBorders>
              <w:top w:val="nil"/>
              <w:left w:val="nil"/>
              <w:bottom w:val="single" w:sz="4" w:space="0" w:color="auto"/>
              <w:right w:val="single" w:sz="4" w:space="0" w:color="auto"/>
            </w:tcBorders>
            <w:noWrap/>
            <w:vAlign w:val="center"/>
          </w:tcPr>
          <w:p w14:paraId="389C214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72</w:t>
            </w:r>
          </w:p>
        </w:tc>
        <w:tc>
          <w:tcPr>
            <w:tcW w:w="993" w:type="dxa"/>
            <w:tcBorders>
              <w:top w:val="nil"/>
              <w:left w:val="nil"/>
              <w:bottom w:val="single" w:sz="4" w:space="0" w:color="auto"/>
              <w:right w:val="single" w:sz="4" w:space="0" w:color="auto"/>
            </w:tcBorders>
            <w:noWrap/>
            <w:vAlign w:val="center"/>
          </w:tcPr>
          <w:p w14:paraId="58B67F6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6C41A87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108</w:t>
            </w:r>
          </w:p>
        </w:tc>
      </w:tr>
      <w:tr w:rsidR="009D6247" w14:paraId="10E973E0" w14:textId="77777777">
        <w:trPr>
          <w:trHeight w:val="278"/>
        </w:trPr>
        <w:tc>
          <w:tcPr>
            <w:tcW w:w="1129" w:type="dxa"/>
            <w:tcBorders>
              <w:top w:val="nil"/>
              <w:left w:val="single" w:sz="4" w:space="0" w:color="auto"/>
              <w:bottom w:val="single" w:sz="4" w:space="0" w:color="auto"/>
              <w:right w:val="single" w:sz="4" w:space="0" w:color="auto"/>
            </w:tcBorders>
            <w:vAlign w:val="center"/>
          </w:tcPr>
          <w:p w14:paraId="5A6F727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008726E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信息资源注册管理</w:t>
            </w:r>
          </w:p>
        </w:tc>
        <w:tc>
          <w:tcPr>
            <w:tcW w:w="1418" w:type="dxa"/>
            <w:tcBorders>
              <w:top w:val="nil"/>
              <w:left w:val="nil"/>
              <w:bottom w:val="single" w:sz="4" w:space="0" w:color="auto"/>
              <w:right w:val="single" w:sz="4" w:space="0" w:color="auto"/>
            </w:tcBorders>
            <w:vAlign w:val="center"/>
          </w:tcPr>
          <w:p w14:paraId="5BED614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3CBA0BC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4862C9E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2025497" w14:textId="77777777">
        <w:trPr>
          <w:trHeight w:val="278"/>
        </w:trPr>
        <w:tc>
          <w:tcPr>
            <w:tcW w:w="1129" w:type="dxa"/>
            <w:tcBorders>
              <w:top w:val="nil"/>
              <w:left w:val="single" w:sz="4" w:space="0" w:color="auto"/>
              <w:bottom w:val="single" w:sz="4" w:space="0" w:color="auto"/>
              <w:right w:val="single" w:sz="4" w:space="0" w:color="auto"/>
            </w:tcBorders>
            <w:vAlign w:val="center"/>
          </w:tcPr>
          <w:p w14:paraId="670F05A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4657E69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信息资源审核管理</w:t>
            </w:r>
          </w:p>
        </w:tc>
        <w:tc>
          <w:tcPr>
            <w:tcW w:w="1418" w:type="dxa"/>
            <w:tcBorders>
              <w:top w:val="nil"/>
              <w:left w:val="nil"/>
              <w:bottom w:val="single" w:sz="4" w:space="0" w:color="auto"/>
              <w:right w:val="single" w:sz="4" w:space="0" w:color="auto"/>
            </w:tcBorders>
            <w:vAlign w:val="center"/>
          </w:tcPr>
          <w:p w14:paraId="3536781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05AAC60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37BDE0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011BB49F" w14:textId="77777777">
        <w:trPr>
          <w:trHeight w:val="278"/>
        </w:trPr>
        <w:tc>
          <w:tcPr>
            <w:tcW w:w="1129" w:type="dxa"/>
            <w:tcBorders>
              <w:top w:val="nil"/>
              <w:left w:val="single" w:sz="4" w:space="0" w:color="auto"/>
              <w:bottom w:val="single" w:sz="4" w:space="0" w:color="auto"/>
              <w:right w:val="single" w:sz="4" w:space="0" w:color="auto"/>
            </w:tcBorders>
            <w:vAlign w:val="center"/>
          </w:tcPr>
          <w:p w14:paraId="6E7403B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73BF5BA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信息资源标签管理</w:t>
            </w:r>
          </w:p>
        </w:tc>
        <w:tc>
          <w:tcPr>
            <w:tcW w:w="1418" w:type="dxa"/>
            <w:tcBorders>
              <w:top w:val="nil"/>
              <w:left w:val="nil"/>
              <w:bottom w:val="single" w:sz="4" w:space="0" w:color="auto"/>
              <w:right w:val="single" w:sz="4" w:space="0" w:color="auto"/>
            </w:tcBorders>
            <w:vAlign w:val="center"/>
          </w:tcPr>
          <w:p w14:paraId="0F2CA76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3F1E229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222838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FCC464E" w14:textId="77777777">
        <w:trPr>
          <w:trHeight w:val="278"/>
        </w:trPr>
        <w:tc>
          <w:tcPr>
            <w:tcW w:w="1129" w:type="dxa"/>
            <w:tcBorders>
              <w:top w:val="nil"/>
              <w:left w:val="single" w:sz="4" w:space="0" w:color="auto"/>
              <w:bottom w:val="single" w:sz="4" w:space="0" w:color="auto"/>
              <w:right w:val="single" w:sz="4" w:space="0" w:color="auto"/>
            </w:tcBorders>
            <w:vAlign w:val="center"/>
          </w:tcPr>
          <w:p w14:paraId="1EECF98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042E732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信息资源订阅管理</w:t>
            </w:r>
          </w:p>
        </w:tc>
        <w:tc>
          <w:tcPr>
            <w:tcW w:w="1418" w:type="dxa"/>
            <w:tcBorders>
              <w:top w:val="nil"/>
              <w:left w:val="nil"/>
              <w:bottom w:val="single" w:sz="4" w:space="0" w:color="auto"/>
              <w:right w:val="single" w:sz="4" w:space="0" w:color="auto"/>
            </w:tcBorders>
            <w:vAlign w:val="center"/>
          </w:tcPr>
          <w:p w14:paraId="050388A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39F223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AF04D2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64DA8BD9" w14:textId="77777777">
        <w:trPr>
          <w:trHeight w:val="278"/>
        </w:trPr>
        <w:tc>
          <w:tcPr>
            <w:tcW w:w="1129" w:type="dxa"/>
            <w:tcBorders>
              <w:top w:val="nil"/>
              <w:left w:val="single" w:sz="4" w:space="0" w:color="auto"/>
              <w:bottom w:val="single" w:sz="4" w:space="0" w:color="auto"/>
              <w:right w:val="single" w:sz="4" w:space="0" w:color="auto"/>
            </w:tcBorders>
            <w:vAlign w:val="center"/>
          </w:tcPr>
          <w:p w14:paraId="4AB1EB3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26995E6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信息资源关系分析</w:t>
            </w:r>
          </w:p>
        </w:tc>
        <w:tc>
          <w:tcPr>
            <w:tcW w:w="1418" w:type="dxa"/>
            <w:tcBorders>
              <w:top w:val="nil"/>
              <w:left w:val="nil"/>
              <w:bottom w:val="single" w:sz="4" w:space="0" w:color="auto"/>
              <w:right w:val="single" w:sz="4" w:space="0" w:color="auto"/>
            </w:tcBorders>
            <w:vAlign w:val="center"/>
          </w:tcPr>
          <w:p w14:paraId="64C7121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440F096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FE87B9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7937D8BF" w14:textId="77777777">
        <w:trPr>
          <w:trHeight w:val="278"/>
        </w:trPr>
        <w:tc>
          <w:tcPr>
            <w:tcW w:w="1129" w:type="dxa"/>
            <w:tcBorders>
              <w:top w:val="nil"/>
              <w:left w:val="single" w:sz="4" w:space="0" w:color="auto"/>
              <w:bottom w:val="single" w:sz="4" w:space="0" w:color="auto"/>
              <w:right w:val="single" w:sz="4" w:space="0" w:color="auto"/>
            </w:tcBorders>
            <w:vAlign w:val="center"/>
          </w:tcPr>
          <w:p w14:paraId="2F33F9E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w:t>
            </w:r>
          </w:p>
        </w:tc>
        <w:tc>
          <w:tcPr>
            <w:tcW w:w="3685" w:type="dxa"/>
            <w:tcBorders>
              <w:top w:val="nil"/>
              <w:left w:val="nil"/>
              <w:bottom w:val="single" w:sz="4" w:space="0" w:color="auto"/>
              <w:right w:val="single" w:sz="4" w:space="0" w:color="auto"/>
            </w:tcBorders>
            <w:vAlign w:val="center"/>
          </w:tcPr>
          <w:p w14:paraId="7807906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目录梳理服务</w:t>
            </w:r>
          </w:p>
        </w:tc>
        <w:tc>
          <w:tcPr>
            <w:tcW w:w="1418" w:type="dxa"/>
            <w:tcBorders>
              <w:top w:val="nil"/>
              <w:left w:val="nil"/>
              <w:bottom w:val="single" w:sz="4" w:space="0" w:color="auto"/>
              <w:right w:val="single" w:sz="4" w:space="0" w:color="auto"/>
            </w:tcBorders>
            <w:vAlign w:val="center"/>
          </w:tcPr>
          <w:p w14:paraId="553B85B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7850C8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763F65F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5C8317E5" w14:textId="77777777">
        <w:trPr>
          <w:trHeight w:val="278"/>
        </w:trPr>
        <w:tc>
          <w:tcPr>
            <w:tcW w:w="1129" w:type="dxa"/>
            <w:tcBorders>
              <w:top w:val="nil"/>
              <w:left w:val="single" w:sz="4" w:space="0" w:color="auto"/>
              <w:bottom w:val="single" w:sz="4" w:space="0" w:color="auto"/>
              <w:right w:val="single" w:sz="4" w:space="0" w:color="auto"/>
            </w:tcBorders>
            <w:vAlign w:val="center"/>
          </w:tcPr>
          <w:p w14:paraId="6E8308C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3F3A736"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基层一表通接口系统</w:t>
            </w:r>
          </w:p>
        </w:tc>
        <w:tc>
          <w:tcPr>
            <w:tcW w:w="1418" w:type="dxa"/>
            <w:tcBorders>
              <w:top w:val="nil"/>
              <w:left w:val="nil"/>
              <w:bottom w:val="single" w:sz="4" w:space="0" w:color="auto"/>
              <w:right w:val="single" w:sz="4" w:space="0" w:color="auto"/>
            </w:tcBorders>
            <w:noWrap/>
            <w:vAlign w:val="center"/>
          </w:tcPr>
          <w:p w14:paraId="2562870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4FE2EB2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4F64790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0A6881A8" w14:textId="77777777">
        <w:trPr>
          <w:trHeight w:val="278"/>
        </w:trPr>
        <w:tc>
          <w:tcPr>
            <w:tcW w:w="1129" w:type="dxa"/>
            <w:tcBorders>
              <w:top w:val="nil"/>
              <w:left w:val="single" w:sz="4" w:space="0" w:color="auto"/>
              <w:bottom w:val="single" w:sz="4" w:space="0" w:color="auto"/>
              <w:right w:val="single" w:sz="4" w:space="0" w:color="auto"/>
            </w:tcBorders>
            <w:vAlign w:val="center"/>
          </w:tcPr>
          <w:p w14:paraId="2C3881B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ED3FA1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数据质量子系统</w:t>
            </w:r>
          </w:p>
        </w:tc>
        <w:tc>
          <w:tcPr>
            <w:tcW w:w="1418" w:type="dxa"/>
            <w:tcBorders>
              <w:top w:val="nil"/>
              <w:left w:val="nil"/>
              <w:bottom w:val="single" w:sz="4" w:space="0" w:color="auto"/>
              <w:right w:val="single" w:sz="4" w:space="0" w:color="auto"/>
            </w:tcBorders>
            <w:noWrap/>
            <w:vAlign w:val="center"/>
          </w:tcPr>
          <w:p w14:paraId="752DB37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48</w:t>
            </w:r>
          </w:p>
        </w:tc>
        <w:tc>
          <w:tcPr>
            <w:tcW w:w="993" w:type="dxa"/>
            <w:tcBorders>
              <w:top w:val="nil"/>
              <w:left w:val="nil"/>
              <w:bottom w:val="single" w:sz="4" w:space="0" w:color="auto"/>
              <w:right w:val="single" w:sz="4" w:space="0" w:color="auto"/>
            </w:tcBorders>
            <w:noWrap/>
            <w:vAlign w:val="center"/>
          </w:tcPr>
          <w:p w14:paraId="754BEDF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7CF627F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72</w:t>
            </w:r>
          </w:p>
        </w:tc>
      </w:tr>
      <w:tr w:rsidR="009D6247" w14:paraId="3E2FBB03" w14:textId="77777777">
        <w:trPr>
          <w:trHeight w:val="278"/>
        </w:trPr>
        <w:tc>
          <w:tcPr>
            <w:tcW w:w="1129" w:type="dxa"/>
            <w:tcBorders>
              <w:top w:val="nil"/>
              <w:left w:val="single" w:sz="4" w:space="0" w:color="auto"/>
              <w:bottom w:val="single" w:sz="4" w:space="0" w:color="auto"/>
              <w:right w:val="single" w:sz="4" w:space="0" w:color="auto"/>
            </w:tcBorders>
            <w:vAlign w:val="center"/>
          </w:tcPr>
          <w:p w14:paraId="6642C9C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2B4460B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数据标准管理</w:t>
            </w:r>
          </w:p>
        </w:tc>
        <w:tc>
          <w:tcPr>
            <w:tcW w:w="1418" w:type="dxa"/>
            <w:tcBorders>
              <w:top w:val="nil"/>
              <w:left w:val="nil"/>
              <w:bottom w:val="single" w:sz="4" w:space="0" w:color="auto"/>
              <w:right w:val="single" w:sz="4" w:space="0" w:color="auto"/>
            </w:tcBorders>
            <w:vAlign w:val="center"/>
          </w:tcPr>
          <w:p w14:paraId="793E280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091E06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575A4C5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0BF43F37" w14:textId="77777777">
        <w:trPr>
          <w:trHeight w:val="278"/>
        </w:trPr>
        <w:tc>
          <w:tcPr>
            <w:tcW w:w="1129" w:type="dxa"/>
            <w:tcBorders>
              <w:top w:val="nil"/>
              <w:left w:val="single" w:sz="4" w:space="0" w:color="auto"/>
              <w:bottom w:val="single" w:sz="4" w:space="0" w:color="auto"/>
              <w:right w:val="single" w:sz="4" w:space="0" w:color="auto"/>
            </w:tcBorders>
            <w:vAlign w:val="center"/>
          </w:tcPr>
          <w:p w14:paraId="4826434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7EEF9E7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数据代码管理</w:t>
            </w:r>
          </w:p>
        </w:tc>
        <w:tc>
          <w:tcPr>
            <w:tcW w:w="1418" w:type="dxa"/>
            <w:tcBorders>
              <w:top w:val="nil"/>
              <w:left w:val="nil"/>
              <w:bottom w:val="single" w:sz="4" w:space="0" w:color="auto"/>
              <w:right w:val="single" w:sz="4" w:space="0" w:color="auto"/>
            </w:tcBorders>
            <w:vAlign w:val="center"/>
          </w:tcPr>
          <w:p w14:paraId="499EDA0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E1F0B3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7FD500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7A894DF2" w14:textId="77777777">
        <w:trPr>
          <w:trHeight w:val="278"/>
        </w:trPr>
        <w:tc>
          <w:tcPr>
            <w:tcW w:w="1129" w:type="dxa"/>
            <w:tcBorders>
              <w:top w:val="nil"/>
              <w:left w:val="single" w:sz="4" w:space="0" w:color="auto"/>
              <w:bottom w:val="single" w:sz="4" w:space="0" w:color="auto"/>
              <w:right w:val="single" w:sz="4" w:space="0" w:color="auto"/>
            </w:tcBorders>
            <w:vAlign w:val="center"/>
          </w:tcPr>
          <w:p w14:paraId="3429E19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45BF678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规则组件管理</w:t>
            </w:r>
          </w:p>
        </w:tc>
        <w:tc>
          <w:tcPr>
            <w:tcW w:w="1418" w:type="dxa"/>
            <w:tcBorders>
              <w:top w:val="nil"/>
              <w:left w:val="nil"/>
              <w:bottom w:val="single" w:sz="4" w:space="0" w:color="auto"/>
              <w:right w:val="single" w:sz="4" w:space="0" w:color="auto"/>
            </w:tcBorders>
            <w:vAlign w:val="center"/>
          </w:tcPr>
          <w:p w14:paraId="5AF4209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2939D5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54090EC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1E9870E" w14:textId="77777777">
        <w:trPr>
          <w:trHeight w:val="278"/>
        </w:trPr>
        <w:tc>
          <w:tcPr>
            <w:tcW w:w="1129" w:type="dxa"/>
            <w:tcBorders>
              <w:top w:val="nil"/>
              <w:left w:val="single" w:sz="4" w:space="0" w:color="auto"/>
              <w:bottom w:val="single" w:sz="4" w:space="0" w:color="auto"/>
              <w:right w:val="single" w:sz="4" w:space="0" w:color="auto"/>
            </w:tcBorders>
            <w:vAlign w:val="center"/>
          </w:tcPr>
          <w:p w14:paraId="008032B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5125EB8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数据质量检测</w:t>
            </w:r>
          </w:p>
        </w:tc>
        <w:tc>
          <w:tcPr>
            <w:tcW w:w="1418" w:type="dxa"/>
            <w:tcBorders>
              <w:top w:val="nil"/>
              <w:left w:val="nil"/>
              <w:bottom w:val="single" w:sz="4" w:space="0" w:color="auto"/>
              <w:right w:val="single" w:sz="4" w:space="0" w:color="auto"/>
            </w:tcBorders>
            <w:vAlign w:val="center"/>
          </w:tcPr>
          <w:p w14:paraId="36CA30A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05B85C7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CC0221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8CE72A8" w14:textId="77777777">
        <w:trPr>
          <w:trHeight w:val="278"/>
        </w:trPr>
        <w:tc>
          <w:tcPr>
            <w:tcW w:w="1129" w:type="dxa"/>
            <w:tcBorders>
              <w:top w:val="nil"/>
              <w:left w:val="single" w:sz="4" w:space="0" w:color="auto"/>
              <w:bottom w:val="single" w:sz="4" w:space="0" w:color="auto"/>
              <w:right w:val="single" w:sz="4" w:space="0" w:color="auto"/>
            </w:tcBorders>
            <w:vAlign w:val="center"/>
          </w:tcPr>
          <w:p w14:paraId="36EEF9B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8EF460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数据交换子系统</w:t>
            </w:r>
          </w:p>
        </w:tc>
        <w:tc>
          <w:tcPr>
            <w:tcW w:w="1418" w:type="dxa"/>
            <w:tcBorders>
              <w:top w:val="nil"/>
              <w:left w:val="nil"/>
              <w:bottom w:val="single" w:sz="4" w:space="0" w:color="auto"/>
              <w:right w:val="single" w:sz="4" w:space="0" w:color="auto"/>
            </w:tcBorders>
            <w:noWrap/>
            <w:vAlign w:val="center"/>
          </w:tcPr>
          <w:p w14:paraId="5E5DBB1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120</w:t>
            </w:r>
          </w:p>
        </w:tc>
        <w:tc>
          <w:tcPr>
            <w:tcW w:w="993" w:type="dxa"/>
            <w:tcBorders>
              <w:top w:val="nil"/>
              <w:left w:val="nil"/>
              <w:bottom w:val="single" w:sz="4" w:space="0" w:color="auto"/>
              <w:right w:val="single" w:sz="4" w:space="0" w:color="auto"/>
            </w:tcBorders>
            <w:noWrap/>
            <w:vAlign w:val="center"/>
          </w:tcPr>
          <w:p w14:paraId="4CDECDE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1A8CDB8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180</w:t>
            </w:r>
          </w:p>
        </w:tc>
      </w:tr>
      <w:tr w:rsidR="009D6247" w14:paraId="695183D6" w14:textId="77777777">
        <w:trPr>
          <w:trHeight w:val="278"/>
        </w:trPr>
        <w:tc>
          <w:tcPr>
            <w:tcW w:w="1129" w:type="dxa"/>
            <w:tcBorders>
              <w:top w:val="nil"/>
              <w:left w:val="single" w:sz="4" w:space="0" w:color="auto"/>
              <w:bottom w:val="single" w:sz="4" w:space="0" w:color="auto"/>
              <w:right w:val="single" w:sz="4" w:space="0" w:color="auto"/>
            </w:tcBorders>
            <w:vAlign w:val="center"/>
          </w:tcPr>
          <w:p w14:paraId="13115BB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1BF9512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可靠传输</w:t>
            </w:r>
          </w:p>
        </w:tc>
        <w:tc>
          <w:tcPr>
            <w:tcW w:w="1418" w:type="dxa"/>
            <w:tcBorders>
              <w:top w:val="nil"/>
              <w:left w:val="nil"/>
              <w:bottom w:val="single" w:sz="4" w:space="0" w:color="auto"/>
              <w:right w:val="single" w:sz="4" w:space="0" w:color="auto"/>
            </w:tcBorders>
            <w:vAlign w:val="center"/>
          </w:tcPr>
          <w:p w14:paraId="46AB29C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vAlign w:val="center"/>
          </w:tcPr>
          <w:p w14:paraId="2F6F4EC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5C2DEFB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04E74D86" w14:textId="77777777">
        <w:trPr>
          <w:trHeight w:val="278"/>
        </w:trPr>
        <w:tc>
          <w:tcPr>
            <w:tcW w:w="1129" w:type="dxa"/>
            <w:tcBorders>
              <w:top w:val="nil"/>
              <w:left w:val="single" w:sz="4" w:space="0" w:color="auto"/>
              <w:bottom w:val="single" w:sz="4" w:space="0" w:color="auto"/>
              <w:right w:val="single" w:sz="4" w:space="0" w:color="auto"/>
            </w:tcBorders>
            <w:vAlign w:val="center"/>
          </w:tcPr>
          <w:p w14:paraId="773B927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436EC46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异步交换</w:t>
            </w:r>
          </w:p>
        </w:tc>
        <w:tc>
          <w:tcPr>
            <w:tcW w:w="1418" w:type="dxa"/>
            <w:tcBorders>
              <w:top w:val="nil"/>
              <w:left w:val="nil"/>
              <w:bottom w:val="single" w:sz="4" w:space="0" w:color="auto"/>
              <w:right w:val="single" w:sz="4" w:space="0" w:color="auto"/>
            </w:tcBorders>
            <w:vAlign w:val="center"/>
          </w:tcPr>
          <w:p w14:paraId="0B70C5D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vAlign w:val="center"/>
          </w:tcPr>
          <w:p w14:paraId="00625B3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58530B5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131C9023" w14:textId="77777777">
        <w:trPr>
          <w:trHeight w:val="278"/>
        </w:trPr>
        <w:tc>
          <w:tcPr>
            <w:tcW w:w="1129" w:type="dxa"/>
            <w:tcBorders>
              <w:top w:val="nil"/>
              <w:left w:val="single" w:sz="4" w:space="0" w:color="auto"/>
              <w:bottom w:val="single" w:sz="4" w:space="0" w:color="auto"/>
              <w:right w:val="single" w:sz="4" w:space="0" w:color="auto"/>
            </w:tcBorders>
            <w:vAlign w:val="center"/>
          </w:tcPr>
          <w:p w14:paraId="3895B6A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628D7F4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集群管理</w:t>
            </w:r>
          </w:p>
        </w:tc>
        <w:tc>
          <w:tcPr>
            <w:tcW w:w="1418" w:type="dxa"/>
            <w:tcBorders>
              <w:top w:val="nil"/>
              <w:left w:val="nil"/>
              <w:bottom w:val="single" w:sz="4" w:space="0" w:color="auto"/>
              <w:right w:val="single" w:sz="4" w:space="0" w:color="auto"/>
            </w:tcBorders>
            <w:vAlign w:val="center"/>
          </w:tcPr>
          <w:p w14:paraId="6959D49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vAlign w:val="center"/>
          </w:tcPr>
          <w:p w14:paraId="363D64F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C5850B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73D44386" w14:textId="77777777">
        <w:trPr>
          <w:trHeight w:val="278"/>
        </w:trPr>
        <w:tc>
          <w:tcPr>
            <w:tcW w:w="1129" w:type="dxa"/>
            <w:tcBorders>
              <w:top w:val="nil"/>
              <w:left w:val="single" w:sz="4" w:space="0" w:color="auto"/>
              <w:bottom w:val="single" w:sz="4" w:space="0" w:color="auto"/>
              <w:right w:val="single" w:sz="4" w:space="0" w:color="auto"/>
            </w:tcBorders>
            <w:vAlign w:val="center"/>
          </w:tcPr>
          <w:p w14:paraId="49D24FA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24478C3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流量控制</w:t>
            </w:r>
          </w:p>
        </w:tc>
        <w:tc>
          <w:tcPr>
            <w:tcW w:w="1418" w:type="dxa"/>
            <w:tcBorders>
              <w:top w:val="nil"/>
              <w:left w:val="nil"/>
              <w:bottom w:val="single" w:sz="4" w:space="0" w:color="auto"/>
              <w:right w:val="single" w:sz="4" w:space="0" w:color="auto"/>
            </w:tcBorders>
            <w:vAlign w:val="center"/>
          </w:tcPr>
          <w:p w14:paraId="67DA26A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vAlign w:val="center"/>
          </w:tcPr>
          <w:p w14:paraId="370A330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D557E2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03947436" w14:textId="77777777">
        <w:trPr>
          <w:trHeight w:val="278"/>
        </w:trPr>
        <w:tc>
          <w:tcPr>
            <w:tcW w:w="1129" w:type="dxa"/>
            <w:tcBorders>
              <w:top w:val="nil"/>
              <w:left w:val="single" w:sz="4" w:space="0" w:color="auto"/>
              <w:bottom w:val="single" w:sz="4" w:space="0" w:color="auto"/>
              <w:right w:val="single" w:sz="4" w:space="0" w:color="auto"/>
            </w:tcBorders>
            <w:vAlign w:val="center"/>
          </w:tcPr>
          <w:p w14:paraId="312F6AD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032250A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断点续传</w:t>
            </w:r>
          </w:p>
        </w:tc>
        <w:tc>
          <w:tcPr>
            <w:tcW w:w="1418" w:type="dxa"/>
            <w:tcBorders>
              <w:top w:val="nil"/>
              <w:left w:val="nil"/>
              <w:bottom w:val="single" w:sz="4" w:space="0" w:color="auto"/>
              <w:right w:val="single" w:sz="4" w:space="0" w:color="auto"/>
            </w:tcBorders>
            <w:vAlign w:val="center"/>
          </w:tcPr>
          <w:p w14:paraId="567D30B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vAlign w:val="center"/>
          </w:tcPr>
          <w:p w14:paraId="1BC2EE1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033F03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447DE145" w14:textId="77777777">
        <w:trPr>
          <w:trHeight w:val="278"/>
        </w:trPr>
        <w:tc>
          <w:tcPr>
            <w:tcW w:w="1129" w:type="dxa"/>
            <w:tcBorders>
              <w:top w:val="nil"/>
              <w:left w:val="single" w:sz="4" w:space="0" w:color="auto"/>
              <w:bottom w:val="single" w:sz="4" w:space="0" w:color="auto"/>
              <w:right w:val="single" w:sz="4" w:space="0" w:color="auto"/>
            </w:tcBorders>
            <w:vAlign w:val="center"/>
          </w:tcPr>
          <w:p w14:paraId="713AEE7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w:t>
            </w:r>
          </w:p>
        </w:tc>
        <w:tc>
          <w:tcPr>
            <w:tcW w:w="3685" w:type="dxa"/>
            <w:tcBorders>
              <w:top w:val="nil"/>
              <w:left w:val="nil"/>
              <w:bottom w:val="single" w:sz="4" w:space="0" w:color="auto"/>
              <w:right w:val="single" w:sz="4" w:space="0" w:color="auto"/>
            </w:tcBorders>
            <w:vAlign w:val="center"/>
          </w:tcPr>
          <w:p w14:paraId="7CDC3E6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通道加密</w:t>
            </w:r>
          </w:p>
        </w:tc>
        <w:tc>
          <w:tcPr>
            <w:tcW w:w="1418" w:type="dxa"/>
            <w:tcBorders>
              <w:top w:val="nil"/>
              <w:left w:val="nil"/>
              <w:bottom w:val="single" w:sz="4" w:space="0" w:color="auto"/>
              <w:right w:val="single" w:sz="4" w:space="0" w:color="auto"/>
            </w:tcBorders>
            <w:vAlign w:val="center"/>
          </w:tcPr>
          <w:p w14:paraId="2853AFB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vAlign w:val="center"/>
          </w:tcPr>
          <w:p w14:paraId="2D89E54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E2D21F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323171D0" w14:textId="77777777">
        <w:trPr>
          <w:trHeight w:val="278"/>
        </w:trPr>
        <w:tc>
          <w:tcPr>
            <w:tcW w:w="1129" w:type="dxa"/>
            <w:tcBorders>
              <w:top w:val="nil"/>
              <w:left w:val="single" w:sz="4" w:space="0" w:color="auto"/>
              <w:bottom w:val="single" w:sz="4" w:space="0" w:color="auto"/>
              <w:right w:val="single" w:sz="4" w:space="0" w:color="auto"/>
            </w:tcBorders>
            <w:vAlign w:val="center"/>
          </w:tcPr>
          <w:p w14:paraId="2C37DF4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7</w:t>
            </w:r>
          </w:p>
        </w:tc>
        <w:tc>
          <w:tcPr>
            <w:tcW w:w="3685" w:type="dxa"/>
            <w:tcBorders>
              <w:top w:val="nil"/>
              <w:left w:val="nil"/>
              <w:bottom w:val="single" w:sz="4" w:space="0" w:color="auto"/>
              <w:right w:val="single" w:sz="4" w:space="0" w:color="auto"/>
            </w:tcBorders>
            <w:vAlign w:val="center"/>
          </w:tcPr>
          <w:p w14:paraId="767E282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数字签名</w:t>
            </w:r>
          </w:p>
        </w:tc>
        <w:tc>
          <w:tcPr>
            <w:tcW w:w="1418" w:type="dxa"/>
            <w:tcBorders>
              <w:top w:val="nil"/>
              <w:left w:val="nil"/>
              <w:bottom w:val="single" w:sz="4" w:space="0" w:color="auto"/>
              <w:right w:val="single" w:sz="4" w:space="0" w:color="auto"/>
            </w:tcBorders>
            <w:vAlign w:val="center"/>
          </w:tcPr>
          <w:p w14:paraId="60D7F75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vAlign w:val="center"/>
          </w:tcPr>
          <w:p w14:paraId="583909B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F3793E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5A9E089C" w14:textId="77777777">
        <w:trPr>
          <w:trHeight w:val="278"/>
        </w:trPr>
        <w:tc>
          <w:tcPr>
            <w:tcW w:w="1129" w:type="dxa"/>
            <w:tcBorders>
              <w:top w:val="nil"/>
              <w:left w:val="single" w:sz="4" w:space="0" w:color="auto"/>
              <w:bottom w:val="single" w:sz="4" w:space="0" w:color="auto"/>
              <w:right w:val="single" w:sz="4" w:space="0" w:color="auto"/>
            </w:tcBorders>
            <w:vAlign w:val="center"/>
          </w:tcPr>
          <w:p w14:paraId="2DE8063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lastRenderedPageBreak/>
              <w:t>8</w:t>
            </w:r>
          </w:p>
        </w:tc>
        <w:tc>
          <w:tcPr>
            <w:tcW w:w="3685" w:type="dxa"/>
            <w:tcBorders>
              <w:top w:val="nil"/>
              <w:left w:val="nil"/>
              <w:bottom w:val="single" w:sz="4" w:space="0" w:color="auto"/>
              <w:right w:val="single" w:sz="4" w:space="0" w:color="auto"/>
            </w:tcBorders>
            <w:vAlign w:val="center"/>
          </w:tcPr>
          <w:p w14:paraId="3942402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传输日志</w:t>
            </w:r>
          </w:p>
        </w:tc>
        <w:tc>
          <w:tcPr>
            <w:tcW w:w="1418" w:type="dxa"/>
            <w:tcBorders>
              <w:top w:val="nil"/>
              <w:left w:val="nil"/>
              <w:bottom w:val="single" w:sz="4" w:space="0" w:color="auto"/>
              <w:right w:val="single" w:sz="4" w:space="0" w:color="auto"/>
            </w:tcBorders>
            <w:vAlign w:val="center"/>
          </w:tcPr>
          <w:p w14:paraId="3DA49E9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vAlign w:val="center"/>
          </w:tcPr>
          <w:p w14:paraId="6F63FE8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A29A4A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12137ABB" w14:textId="77777777">
        <w:trPr>
          <w:trHeight w:val="278"/>
        </w:trPr>
        <w:tc>
          <w:tcPr>
            <w:tcW w:w="1129" w:type="dxa"/>
            <w:tcBorders>
              <w:top w:val="nil"/>
              <w:left w:val="single" w:sz="4" w:space="0" w:color="auto"/>
              <w:bottom w:val="single" w:sz="4" w:space="0" w:color="auto"/>
              <w:right w:val="single" w:sz="4" w:space="0" w:color="auto"/>
            </w:tcBorders>
            <w:vAlign w:val="center"/>
          </w:tcPr>
          <w:p w14:paraId="7BBD2B2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五</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232C5E6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模型服务子系统</w:t>
            </w:r>
          </w:p>
        </w:tc>
        <w:tc>
          <w:tcPr>
            <w:tcW w:w="1418" w:type="dxa"/>
            <w:tcBorders>
              <w:top w:val="nil"/>
              <w:left w:val="nil"/>
              <w:bottom w:val="single" w:sz="4" w:space="0" w:color="auto"/>
              <w:right w:val="single" w:sz="4" w:space="0" w:color="auto"/>
            </w:tcBorders>
            <w:noWrap/>
            <w:vAlign w:val="center"/>
          </w:tcPr>
          <w:p w14:paraId="782DEE3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108</w:t>
            </w:r>
          </w:p>
        </w:tc>
        <w:tc>
          <w:tcPr>
            <w:tcW w:w="993" w:type="dxa"/>
            <w:tcBorders>
              <w:top w:val="nil"/>
              <w:left w:val="nil"/>
              <w:bottom w:val="single" w:sz="4" w:space="0" w:color="auto"/>
              <w:right w:val="single" w:sz="4" w:space="0" w:color="auto"/>
            </w:tcBorders>
            <w:noWrap/>
            <w:vAlign w:val="center"/>
          </w:tcPr>
          <w:p w14:paraId="1519275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010759F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162</w:t>
            </w:r>
          </w:p>
        </w:tc>
      </w:tr>
      <w:tr w:rsidR="009D6247" w14:paraId="1F239080" w14:textId="77777777">
        <w:trPr>
          <w:trHeight w:val="278"/>
        </w:trPr>
        <w:tc>
          <w:tcPr>
            <w:tcW w:w="1129" w:type="dxa"/>
            <w:tcBorders>
              <w:top w:val="nil"/>
              <w:left w:val="single" w:sz="4" w:space="0" w:color="auto"/>
              <w:bottom w:val="single" w:sz="4" w:space="0" w:color="auto"/>
              <w:right w:val="single" w:sz="4" w:space="0" w:color="auto"/>
            </w:tcBorders>
            <w:vAlign w:val="center"/>
          </w:tcPr>
          <w:p w14:paraId="1058002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1B0B6BB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模型主题管理</w:t>
            </w:r>
          </w:p>
        </w:tc>
        <w:tc>
          <w:tcPr>
            <w:tcW w:w="1418" w:type="dxa"/>
            <w:tcBorders>
              <w:top w:val="nil"/>
              <w:left w:val="nil"/>
              <w:bottom w:val="single" w:sz="4" w:space="0" w:color="auto"/>
              <w:right w:val="single" w:sz="4" w:space="0" w:color="auto"/>
            </w:tcBorders>
            <w:vAlign w:val="center"/>
          </w:tcPr>
          <w:p w14:paraId="203037D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4DBFC7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670C43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79716D7B" w14:textId="77777777">
        <w:trPr>
          <w:trHeight w:val="278"/>
        </w:trPr>
        <w:tc>
          <w:tcPr>
            <w:tcW w:w="1129" w:type="dxa"/>
            <w:tcBorders>
              <w:top w:val="nil"/>
              <w:left w:val="single" w:sz="4" w:space="0" w:color="auto"/>
              <w:bottom w:val="single" w:sz="4" w:space="0" w:color="auto"/>
              <w:right w:val="single" w:sz="4" w:space="0" w:color="auto"/>
            </w:tcBorders>
            <w:vAlign w:val="center"/>
          </w:tcPr>
          <w:p w14:paraId="326B4C4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595A081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数据模型创建</w:t>
            </w:r>
          </w:p>
        </w:tc>
        <w:tc>
          <w:tcPr>
            <w:tcW w:w="1418" w:type="dxa"/>
            <w:tcBorders>
              <w:top w:val="nil"/>
              <w:left w:val="nil"/>
              <w:bottom w:val="single" w:sz="4" w:space="0" w:color="auto"/>
              <w:right w:val="single" w:sz="4" w:space="0" w:color="auto"/>
            </w:tcBorders>
            <w:vAlign w:val="center"/>
          </w:tcPr>
          <w:p w14:paraId="6DF58BC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00007CA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DBAFC6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1560B3DF" w14:textId="77777777">
        <w:trPr>
          <w:trHeight w:val="278"/>
        </w:trPr>
        <w:tc>
          <w:tcPr>
            <w:tcW w:w="1129" w:type="dxa"/>
            <w:tcBorders>
              <w:top w:val="nil"/>
              <w:left w:val="single" w:sz="4" w:space="0" w:color="auto"/>
              <w:bottom w:val="single" w:sz="4" w:space="0" w:color="auto"/>
              <w:right w:val="single" w:sz="4" w:space="0" w:color="auto"/>
            </w:tcBorders>
            <w:vAlign w:val="center"/>
          </w:tcPr>
          <w:p w14:paraId="0F81F78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0802BD6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数据模型维护</w:t>
            </w:r>
          </w:p>
        </w:tc>
        <w:tc>
          <w:tcPr>
            <w:tcW w:w="1418" w:type="dxa"/>
            <w:tcBorders>
              <w:top w:val="nil"/>
              <w:left w:val="nil"/>
              <w:bottom w:val="single" w:sz="4" w:space="0" w:color="auto"/>
              <w:right w:val="single" w:sz="4" w:space="0" w:color="auto"/>
            </w:tcBorders>
            <w:vAlign w:val="center"/>
          </w:tcPr>
          <w:p w14:paraId="6C2908C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D43D8B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EDDFDD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09DDA715" w14:textId="77777777">
        <w:trPr>
          <w:trHeight w:val="278"/>
        </w:trPr>
        <w:tc>
          <w:tcPr>
            <w:tcW w:w="1129" w:type="dxa"/>
            <w:tcBorders>
              <w:top w:val="nil"/>
              <w:left w:val="single" w:sz="4" w:space="0" w:color="auto"/>
              <w:bottom w:val="single" w:sz="4" w:space="0" w:color="auto"/>
              <w:right w:val="single" w:sz="4" w:space="0" w:color="auto"/>
            </w:tcBorders>
            <w:vAlign w:val="center"/>
          </w:tcPr>
          <w:p w14:paraId="39E1286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0DD8190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主数据管理</w:t>
            </w:r>
          </w:p>
        </w:tc>
        <w:tc>
          <w:tcPr>
            <w:tcW w:w="1418" w:type="dxa"/>
            <w:tcBorders>
              <w:top w:val="nil"/>
              <w:left w:val="nil"/>
              <w:bottom w:val="single" w:sz="4" w:space="0" w:color="auto"/>
              <w:right w:val="single" w:sz="4" w:space="0" w:color="auto"/>
            </w:tcBorders>
            <w:vAlign w:val="center"/>
          </w:tcPr>
          <w:p w14:paraId="364566C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1F83D6F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FDA042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0520D8CB" w14:textId="77777777">
        <w:trPr>
          <w:trHeight w:val="278"/>
        </w:trPr>
        <w:tc>
          <w:tcPr>
            <w:tcW w:w="1129" w:type="dxa"/>
            <w:tcBorders>
              <w:top w:val="nil"/>
              <w:left w:val="single" w:sz="4" w:space="0" w:color="auto"/>
              <w:bottom w:val="single" w:sz="4" w:space="0" w:color="auto"/>
              <w:right w:val="single" w:sz="4" w:space="0" w:color="auto"/>
            </w:tcBorders>
            <w:vAlign w:val="center"/>
          </w:tcPr>
          <w:p w14:paraId="175F877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46DD2BA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数据服务注册</w:t>
            </w:r>
          </w:p>
        </w:tc>
        <w:tc>
          <w:tcPr>
            <w:tcW w:w="1418" w:type="dxa"/>
            <w:tcBorders>
              <w:top w:val="nil"/>
              <w:left w:val="nil"/>
              <w:bottom w:val="single" w:sz="4" w:space="0" w:color="auto"/>
              <w:right w:val="single" w:sz="4" w:space="0" w:color="auto"/>
            </w:tcBorders>
            <w:vAlign w:val="center"/>
          </w:tcPr>
          <w:p w14:paraId="2DE0D22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24EB014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69BE15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6E8DC787" w14:textId="77777777">
        <w:trPr>
          <w:trHeight w:val="278"/>
        </w:trPr>
        <w:tc>
          <w:tcPr>
            <w:tcW w:w="1129" w:type="dxa"/>
            <w:tcBorders>
              <w:top w:val="nil"/>
              <w:left w:val="single" w:sz="4" w:space="0" w:color="auto"/>
              <w:bottom w:val="single" w:sz="4" w:space="0" w:color="auto"/>
              <w:right w:val="single" w:sz="4" w:space="0" w:color="auto"/>
            </w:tcBorders>
            <w:vAlign w:val="center"/>
          </w:tcPr>
          <w:p w14:paraId="5829A5D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w:t>
            </w:r>
          </w:p>
        </w:tc>
        <w:tc>
          <w:tcPr>
            <w:tcW w:w="3685" w:type="dxa"/>
            <w:tcBorders>
              <w:top w:val="nil"/>
              <w:left w:val="nil"/>
              <w:bottom w:val="single" w:sz="4" w:space="0" w:color="auto"/>
              <w:right w:val="single" w:sz="4" w:space="0" w:color="auto"/>
            </w:tcBorders>
            <w:vAlign w:val="center"/>
          </w:tcPr>
          <w:p w14:paraId="50CBBE2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数据服务发布</w:t>
            </w:r>
          </w:p>
        </w:tc>
        <w:tc>
          <w:tcPr>
            <w:tcW w:w="1418" w:type="dxa"/>
            <w:tcBorders>
              <w:top w:val="nil"/>
              <w:left w:val="nil"/>
              <w:bottom w:val="single" w:sz="4" w:space="0" w:color="auto"/>
              <w:right w:val="single" w:sz="4" w:space="0" w:color="auto"/>
            </w:tcBorders>
            <w:vAlign w:val="center"/>
          </w:tcPr>
          <w:p w14:paraId="334B064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03DCF4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E44C03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52AB18D7" w14:textId="77777777">
        <w:trPr>
          <w:trHeight w:val="278"/>
        </w:trPr>
        <w:tc>
          <w:tcPr>
            <w:tcW w:w="1129" w:type="dxa"/>
            <w:tcBorders>
              <w:top w:val="nil"/>
              <w:left w:val="single" w:sz="4" w:space="0" w:color="auto"/>
              <w:bottom w:val="single" w:sz="4" w:space="0" w:color="auto"/>
              <w:right w:val="single" w:sz="4" w:space="0" w:color="auto"/>
            </w:tcBorders>
            <w:vAlign w:val="center"/>
          </w:tcPr>
          <w:p w14:paraId="502C7AE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7</w:t>
            </w:r>
          </w:p>
        </w:tc>
        <w:tc>
          <w:tcPr>
            <w:tcW w:w="3685" w:type="dxa"/>
            <w:tcBorders>
              <w:top w:val="nil"/>
              <w:left w:val="nil"/>
              <w:bottom w:val="single" w:sz="4" w:space="0" w:color="auto"/>
              <w:right w:val="single" w:sz="4" w:space="0" w:color="auto"/>
            </w:tcBorders>
            <w:vAlign w:val="center"/>
          </w:tcPr>
          <w:p w14:paraId="5574E41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数据服务变更</w:t>
            </w:r>
          </w:p>
        </w:tc>
        <w:tc>
          <w:tcPr>
            <w:tcW w:w="1418" w:type="dxa"/>
            <w:tcBorders>
              <w:top w:val="nil"/>
              <w:left w:val="nil"/>
              <w:bottom w:val="single" w:sz="4" w:space="0" w:color="auto"/>
              <w:right w:val="single" w:sz="4" w:space="0" w:color="auto"/>
            </w:tcBorders>
            <w:vAlign w:val="center"/>
          </w:tcPr>
          <w:p w14:paraId="005F01D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57D6C43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532386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162A5E35" w14:textId="77777777">
        <w:trPr>
          <w:trHeight w:val="278"/>
        </w:trPr>
        <w:tc>
          <w:tcPr>
            <w:tcW w:w="1129" w:type="dxa"/>
            <w:tcBorders>
              <w:top w:val="nil"/>
              <w:left w:val="single" w:sz="4" w:space="0" w:color="auto"/>
              <w:bottom w:val="single" w:sz="4" w:space="0" w:color="auto"/>
              <w:right w:val="single" w:sz="4" w:space="0" w:color="auto"/>
            </w:tcBorders>
            <w:vAlign w:val="center"/>
          </w:tcPr>
          <w:p w14:paraId="08E4E43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3685" w:type="dxa"/>
            <w:tcBorders>
              <w:top w:val="nil"/>
              <w:left w:val="nil"/>
              <w:bottom w:val="single" w:sz="4" w:space="0" w:color="auto"/>
              <w:right w:val="single" w:sz="4" w:space="0" w:color="auto"/>
            </w:tcBorders>
            <w:vAlign w:val="center"/>
          </w:tcPr>
          <w:p w14:paraId="50150D3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数据服务撤销</w:t>
            </w:r>
          </w:p>
        </w:tc>
        <w:tc>
          <w:tcPr>
            <w:tcW w:w="1418" w:type="dxa"/>
            <w:tcBorders>
              <w:top w:val="nil"/>
              <w:left w:val="nil"/>
              <w:bottom w:val="single" w:sz="4" w:space="0" w:color="auto"/>
              <w:right w:val="single" w:sz="4" w:space="0" w:color="auto"/>
            </w:tcBorders>
            <w:vAlign w:val="center"/>
          </w:tcPr>
          <w:p w14:paraId="52A7F58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1082348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E24D5C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695E5A98" w14:textId="77777777">
        <w:trPr>
          <w:trHeight w:val="278"/>
        </w:trPr>
        <w:tc>
          <w:tcPr>
            <w:tcW w:w="1129" w:type="dxa"/>
            <w:tcBorders>
              <w:top w:val="nil"/>
              <w:left w:val="single" w:sz="4" w:space="0" w:color="auto"/>
              <w:bottom w:val="single" w:sz="4" w:space="0" w:color="auto"/>
              <w:right w:val="single" w:sz="4" w:space="0" w:color="auto"/>
            </w:tcBorders>
            <w:vAlign w:val="center"/>
          </w:tcPr>
          <w:p w14:paraId="726CD72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9</w:t>
            </w:r>
          </w:p>
        </w:tc>
        <w:tc>
          <w:tcPr>
            <w:tcW w:w="3685" w:type="dxa"/>
            <w:tcBorders>
              <w:top w:val="nil"/>
              <w:left w:val="nil"/>
              <w:bottom w:val="single" w:sz="4" w:space="0" w:color="auto"/>
              <w:right w:val="single" w:sz="4" w:space="0" w:color="auto"/>
            </w:tcBorders>
            <w:vAlign w:val="center"/>
          </w:tcPr>
          <w:p w14:paraId="5487642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数据服务授权</w:t>
            </w:r>
          </w:p>
        </w:tc>
        <w:tc>
          <w:tcPr>
            <w:tcW w:w="1418" w:type="dxa"/>
            <w:tcBorders>
              <w:top w:val="nil"/>
              <w:left w:val="nil"/>
              <w:bottom w:val="single" w:sz="4" w:space="0" w:color="auto"/>
              <w:right w:val="single" w:sz="4" w:space="0" w:color="auto"/>
            </w:tcBorders>
            <w:vAlign w:val="center"/>
          </w:tcPr>
          <w:p w14:paraId="6919728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104C4AE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59E2B59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7F468C0B" w14:textId="77777777">
        <w:trPr>
          <w:trHeight w:val="278"/>
        </w:trPr>
        <w:tc>
          <w:tcPr>
            <w:tcW w:w="1129" w:type="dxa"/>
            <w:tcBorders>
              <w:top w:val="nil"/>
              <w:left w:val="single" w:sz="4" w:space="0" w:color="auto"/>
              <w:bottom w:val="single" w:sz="4" w:space="0" w:color="auto"/>
              <w:right w:val="single" w:sz="4" w:space="0" w:color="auto"/>
            </w:tcBorders>
            <w:vAlign w:val="center"/>
          </w:tcPr>
          <w:p w14:paraId="63C65E2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六</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C16A4FB"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数据分析子系统</w:t>
            </w:r>
          </w:p>
        </w:tc>
        <w:tc>
          <w:tcPr>
            <w:tcW w:w="1418" w:type="dxa"/>
            <w:tcBorders>
              <w:top w:val="nil"/>
              <w:left w:val="nil"/>
              <w:bottom w:val="single" w:sz="4" w:space="0" w:color="auto"/>
              <w:right w:val="single" w:sz="4" w:space="0" w:color="auto"/>
            </w:tcBorders>
            <w:noWrap/>
            <w:vAlign w:val="center"/>
          </w:tcPr>
          <w:p w14:paraId="1BC40E7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60</w:t>
            </w:r>
          </w:p>
        </w:tc>
        <w:tc>
          <w:tcPr>
            <w:tcW w:w="993" w:type="dxa"/>
            <w:tcBorders>
              <w:top w:val="nil"/>
              <w:left w:val="nil"/>
              <w:bottom w:val="single" w:sz="4" w:space="0" w:color="auto"/>
              <w:right w:val="single" w:sz="4" w:space="0" w:color="auto"/>
            </w:tcBorders>
            <w:noWrap/>
            <w:vAlign w:val="center"/>
          </w:tcPr>
          <w:p w14:paraId="4B6BF0E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0705A98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90</w:t>
            </w:r>
          </w:p>
        </w:tc>
      </w:tr>
      <w:tr w:rsidR="009D6247" w14:paraId="2F44DBD8" w14:textId="77777777">
        <w:trPr>
          <w:trHeight w:val="278"/>
        </w:trPr>
        <w:tc>
          <w:tcPr>
            <w:tcW w:w="1129" w:type="dxa"/>
            <w:tcBorders>
              <w:top w:val="nil"/>
              <w:left w:val="single" w:sz="4" w:space="0" w:color="auto"/>
              <w:bottom w:val="single" w:sz="4" w:space="0" w:color="auto"/>
              <w:right w:val="single" w:sz="4" w:space="0" w:color="auto"/>
            </w:tcBorders>
            <w:vAlign w:val="center"/>
          </w:tcPr>
          <w:p w14:paraId="50776B9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1066975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可视化数据模型</w:t>
            </w:r>
          </w:p>
        </w:tc>
        <w:tc>
          <w:tcPr>
            <w:tcW w:w="1418" w:type="dxa"/>
            <w:tcBorders>
              <w:top w:val="nil"/>
              <w:left w:val="nil"/>
              <w:bottom w:val="single" w:sz="4" w:space="0" w:color="auto"/>
              <w:right w:val="single" w:sz="4" w:space="0" w:color="auto"/>
            </w:tcBorders>
            <w:vAlign w:val="center"/>
          </w:tcPr>
          <w:p w14:paraId="4AC862C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04836B4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40B65E1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7DDB791D" w14:textId="77777777">
        <w:trPr>
          <w:trHeight w:val="278"/>
        </w:trPr>
        <w:tc>
          <w:tcPr>
            <w:tcW w:w="1129" w:type="dxa"/>
            <w:tcBorders>
              <w:top w:val="nil"/>
              <w:left w:val="single" w:sz="4" w:space="0" w:color="auto"/>
              <w:bottom w:val="single" w:sz="4" w:space="0" w:color="auto"/>
              <w:right w:val="single" w:sz="4" w:space="0" w:color="auto"/>
            </w:tcBorders>
            <w:vAlign w:val="center"/>
          </w:tcPr>
          <w:p w14:paraId="7FB2C37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080259F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可视化分析模型</w:t>
            </w:r>
          </w:p>
        </w:tc>
        <w:tc>
          <w:tcPr>
            <w:tcW w:w="1418" w:type="dxa"/>
            <w:tcBorders>
              <w:top w:val="nil"/>
              <w:left w:val="nil"/>
              <w:bottom w:val="single" w:sz="4" w:space="0" w:color="auto"/>
              <w:right w:val="single" w:sz="4" w:space="0" w:color="auto"/>
            </w:tcBorders>
            <w:vAlign w:val="center"/>
          </w:tcPr>
          <w:p w14:paraId="5D42448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524CBDA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515514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5EE3F6F" w14:textId="77777777">
        <w:trPr>
          <w:trHeight w:val="278"/>
        </w:trPr>
        <w:tc>
          <w:tcPr>
            <w:tcW w:w="1129" w:type="dxa"/>
            <w:tcBorders>
              <w:top w:val="nil"/>
              <w:left w:val="single" w:sz="4" w:space="0" w:color="auto"/>
              <w:bottom w:val="single" w:sz="4" w:space="0" w:color="auto"/>
              <w:right w:val="single" w:sz="4" w:space="0" w:color="auto"/>
            </w:tcBorders>
            <w:vAlign w:val="center"/>
          </w:tcPr>
          <w:p w14:paraId="67C23E7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21E2B7C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可视化展现管理</w:t>
            </w:r>
          </w:p>
        </w:tc>
        <w:tc>
          <w:tcPr>
            <w:tcW w:w="1418" w:type="dxa"/>
            <w:tcBorders>
              <w:top w:val="nil"/>
              <w:left w:val="nil"/>
              <w:bottom w:val="single" w:sz="4" w:space="0" w:color="auto"/>
              <w:right w:val="single" w:sz="4" w:space="0" w:color="auto"/>
            </w:tcBorders>
            <w:vAlign w:val="center"/>
          </w:tcPr>
          <w:p w14:paraId="11B19D7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5F1E8D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C7D81E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789B2E5" w14:textId="77777777">
        <w:trPr>
          <w:trHeight w:val="278"/>
        </w:trPr>
        <w:tc>
          <w:tcPr>
            <w:tcW w:w="1129" w:type="dxa"/>
            <w:tcBorders>
              <w:top w:val="nil"/>
              <w:left w:val="single" w:sz="4" w:space="0" w:color="auto"/>
              <w:bottom w:val="single" w:sz="4" w:space="0" w:color="auto"/>
              <w:right w:val="single" w:sz="4" w:space="0" w:color="auto"/>
            </w:tcBorders>
            <w:vAlign w:val="center"/>
          </w:tcPr>
          <w:p w14:paraId="6004531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20F4D4C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分析工具集</w:t>
            </w:r>
          </w:p>
        </w:tc>
        <w:tc>
          <w:tcPr>
            <w:tcW w:w="1418" w:type="dxa"/>
            <w:tcBorders>
              <w:top w:val="nil"/>
              <w:left w:val="nil"/>
              <w:bottom w:val="single" w:sz="4" w:space="0" w:color="auto"/>
              <w:right w:val="single" w:sz="4" w:space="0" w:color="auto"/>
            </w:tcBorders>
            <w:vAlign w:val="center"/>
          </w:tcPr>
          <w:p w14:paraId="6B92AE7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53B76C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54873A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333A1B6B" w14:textId="77777777">
        <w:trPr>
          <w:trHeight w:val="278"/>
        </w:trPr>
        <w:tc>
          <w:tcPr>
            <w:tcW w:w="1129" w:type="dxa"/>
            <w:tcBorders>
              <w:top w:val="nil"/>
              <w:left w:val="single" w:sz="4" w:space="0" w:color="auto"/>
              <w:bottom w:val="single" w:sz="4" w:space="0" w:color="auto"/>
              <w:right w:val="single" w:sz="4" w:space="0" w:color="auto"/>
            </w:tcBorders>
            <w:vAlign w:val="center"/>
          </w:tcPr>
          <w:p w14:paraId="08A0E43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1F60EB54"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模版库</w:t>
            </w:r>
            <w:proofErr w:type="gramEnd"/>
          </w:p>
        </w:tc>
        <w:tc>
          <w:tcPr>
            <w:tcW w:w="1418" w:type="dxa"/>
            <w:tcBorders>
              <w:top w:val="nil"/>
              <w:left w:val="nil"/>
              <w:bottom w:val="single" w:sz="4" w:space="0" w:color="auto"/>
              <w:right w:val="single" w:sz="4" w:space="0" w:color="auto"/>
            </w:tcBorders>
            <w:vAlign w:val="center"/>
          </w:tcPr>
          <w:p w14:paraId="6430AFF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3ADB3DE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7E33A2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17ED6936" w14:textId="77777777">
        <w:trPr>
          <w:trHeight w:val="278"/>
        </w:trPr>
        <w:tc>
          <w:tcPr>
            <w:tcW w:w="1129" w:type="dxa"/>
            <w:tcBorders>
              <w:top w:val="nil"/>
              <w:left w:val="single" w:sz="4" w:space="0" w:color="auto"/>
              <w:bottom w:val="single" w:sz="4" w:space="0" w:color="auto"/>
              <w:right w:val="single" w:sz="4" w:space="0" w:color="auto"/>
            </w:tcBorders>
            <w:vAlign w:val="center"/>
          </w:tcPr>
          <w:p w14:paraId="573AB56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七</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24D3E7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数据报告子系统</w:t>
            </w:r>
          </w:p>
        </w:tc>
        <w:tc>
          <w:tcPr>
            <w:tcW w:w="1418" w:type="dxa"/>
            <w:tcBorders>
              <w:top w:val="nil"/>
              <w:left w:val="nil"/>
              <w:bottom w:val="single" w:sz="4" w:space="0" w:color="auto"/>
              <w:right w:val="single" w:sz="4" w:space="0" w:color="auto"/>
            </w:tcBorders>
            <w:noWrap/>
            <w:vAlign w:val="center"/>
          </w:tcPr>
          <w:p w14:paraId="6861B76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50</w:t>
            </w:r>
          </w:p>
        </w:tc>
        <w:tc>
          <w:tcPr>
            <w:tcW w:w="993" w:type="dxa"/>
            <w:tcBorders>
              <w:top w:val="nil"/>
              <w:left w:val="nil"/>
              <w:bottom w:val="single" w:sz="4" w:space="0" w:color="auto"/>
              <w:right w:val="single" w:sz="4" w:space="0" w:color="auto"/>
            </w:tcBorders>
            <w:noWrap/>
            <w:vAlign w:val="center"/>
          </w:tcPr>
          <w:p w14:paraId="07C63E1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5B48EE5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75</w:t>
            </w:r>
          </w:p>
        </w:tc>
      </w:tr>
      <w:tr w:rsidR="009D6247" w14:paraId="18133E7D" w14:textId="77777777">
        <w:trPr>
          <w:trHeight w:val="278"/>
        </w:trPr>
        <w:tc>
          <w:tcPr>
            <w:tcW w:w="1129" w:type="dxa"/>
            <w:tcBorders>
              <w:top w:val="nil"/>
              <w:left w:val="single" w:sz="4" w:space="0" w:color="auto"/>
              <w:bottom w:val="single" w:sz="4" w:space="0" w:color="auto"/>
              <w:right w:val="single" w:sz="4" w:space="0" w:color="auto"/>
            </w:tcBorders>
            <w:vAlign w:val="center"/>
          </w:tcPr>
          <w:p w14:paraId="09EA070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721C32D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报告管理</w:t>
            </w:r>
          </w:p>
        </w:tc>
        <w:tc>
          <w:tcPr>
            <w:tcW w:w="1418" w:type="dxa"/>
            <w:tcBorders>
              <w:top w:val="nil"/>
              <w:left w:val="nil"/>
              <w:bottom w:val="single" w:sz="4" w:space="0" w:color="auto"/>
              <w:right w:val="single" w:sz="4" w:space="0" w:color="auto"/>
            </w:tcBorders>
            <w:vAlign w:val="center"/>
          </w:tcPr>
          <w:p w14:paraId="3ED65A4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0518A3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32F491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228C3BA2" w14:textId="77777777">
        <w:trPr>
          <w:trHeight w:val="278"/>
        </w:trPr>
        <w:tc>
          <w:tcPr>
            <w:tcW w:w="1129" w:type="dxa"/>
            <w:tcBorders>
              <w:top w:val="nil"/>
              <w:left w:val="single" w:sz="4" w:space="0" w:color="auto"/>
              <w:bottom w:val="single" w:sz="4" w:space="0" w:color="auto"/>
              <w:right w:val="single" w:sz="4" w:space="0" w:color="auto"/>
            </w:tcBorders>
            <w:vAlign w:val="center"/>
          </w:tcPr>
          <w:p w14:paraId="3550FA0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7E95D13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模</w:t>
            </w:r>
            <w:proofErr w:type="gramStart"/>
            <w:r>
              <w:rPr>
                <w:rFonts w:eastAsia="微软雅黑"/>
                <w:color w:val="000000"/>
                <w:kern w:val="0"/>
                <w:sz w:val="20"/>
                <w:szCs w:val="20"/>
              </w:rPr>
              <w:t>版管理</w:t>
            </w:r>
            <w:proofErr w:type="gramEnd"/>
          </w:p>
        </w:tc>
        <w:tc>
          <w:tcPr>
            <w:tcW w:w="1418" w:type="dxa"/>
            <w:tcBorders>
              <w:top w:val="nil"/>
              <w:left w:val="nil"/>
              <w:bottom w:val="single" w:sz="4" w:space="0" w:color="auto"/>
              <w:right w:val="single" w:sz="4" w:space="0" w:color="auto"/>
            </w:tcBorders>
            <w:vAlign w:val="center"/>
          </w:tcPr>
          <w:p w14:paraId="5487F48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7EBDFA2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59335D3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10CAA829" w14:textId="77777777">
        <w:trPr>
          <w:trHeight w:val="278"/>
        </w:trPr>
        <w:tc>
          <w:tcPr>
            <w:tcW w:w="1129" w:type="dxa"/>
            <w:tcBorders>
              <w:top w:val="nil"/>
              <w:left w:val="single" w:sz="4" w:space="0" w:color="auto"/>
              <w:bottom w:val="single" w:sz="4" w:space="0" w:color="auto"/>
              <w:right w:val="single" w:sz="4" w:space="0" w:color="auto"/>
            </w:tcBorders>
            <w:vAlign w:val="center"/>
          </w:tcPr>
          <w:p w14:paraId="78D88D3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26AE6F3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审核管理</w:t>
            </w:r>
          </w:p>
        </w:tc>
        <w:tc>
          <w:tcPr>
            <w:tcW w:w="1418" w:type="dxa"/>
            <w:tcBorders>
              <w:top w:val="nil"/>
              <w:left w:val="nil"/>
              <w:bottom w:val="single" w:sz="4" w:space="0" w:color="auto"/>
              <w:right w:val="single" w:sz="4" w:space="0" w:color="auto"/>
            </w:tcBorders>
            <w:vAlign w:val="center"/>
          </w:tcPr>
          <w:p w14:paraId="0CEE658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30B9DB3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51C7BE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1AD4BBF1" w14:textId="77777777">
        <w:trPr>
          <w:trHeight w:val="278"/>
        </w:trPr>
        <w:tc>
          <w:tcPr>
            <w:tcW w:w="1129" w:type="dxa"/>
            <w:tcBorders>
              <w:top w:val="nil"/>
              <w:left w:val="single" w:sz="4" w:space="0" w:color="auto"/>
              <w:bottom w:val="single" w:sz="4" w:space="0" w:color="auto"/>
              <w:right w:val="single" w:sz="4" w:space="0" w:color="auto"/>
            </w:tcBorders>
            <w:vAlign w:val="center"/>
          </w:tcPr>
          <w:p w14:paraId="49A1F2C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64EC8E5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分享管理</w:t>
            </w:r>
          </w:p>
        </w:tc>
        <w:tc>
          <w:tcPr>
            <w:tcW w:w="1418" w:type="dxa"/>
            <w:tcBorders>
              <w:top w:val="nil"/>
              <w:left w:val="nil"/>
              <w:bottom w:val="single" w:sz="4" w:space="0" w:color="auto"/>
              <w:right w:val="single" w:sz="4" w:space="0" w:color="auto"/>
            </w:tcBorders>
            <w:vAlign w:val="center"/>
          </w:tcPr>
          <w:p w14:paraId="621E9B9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B42E75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0B1AA0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2911A289" w14:textId="77777777">
        <w:trPr>
          <w:trHeight w:val="278"/>
        </w:trPr>
        <w:tc>
          <w:tcPr>
            <w:tcW w:w="1129" w:type="dxa"/>
            <w:tcBorders>
              <w:top w:val="nil"/>
              <w:left w:val="single" w:sz="4" w:space="0" w:color="auto"/>
              <w:bottom w:val="single" w:sz="4" w:space="0" w:color="auto"/>
              <w:right w:val="single" w:sz="4" w:space="0" w:color="auto"/>
            </w:tcBorders>
            <w:vAlign w:val="center"/>
          </w:tcPr>
          <w:p w14:paraId="6E3AC78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6005114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智能报表生成管理</w:t>
            </w:r>
          </w:p>
        </w:tc>
        <w:tc>
          <w:tcPr>
            <w:tcW w:w="1418" w:type="dxa"/>
            <w:tcBorders>
              <w:top w:val="nil"/>
              <w:left w:val="nil"/>
              <w:bottom w:val="single" w:sz="4" w:space="0" w:color="auto"/>
              <w:right w:val="single" w:sz="4" w:space="0" w:color="auto"/>
            </w:tcBorders>
            <w:vAlign w:val="center"/>
          </w:tcPr>
          <w:p w14:paraId="3D74DA9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46F287C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14EDA1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7B5B0609" w14:textId="77777777">
        <w:trPr>
          <w:trHeight w:val="278"/>
        </w:trPr>
        <w:tc>
          <w:tcPr>
            <w:tcW w:w="1129" w:type="dxa"/>
            <w:tcBorders>
              <w:top w:val="nil"/>
              <w:left w:val="single" w:sz="4" w:space="0" w:color="auto"/>
              <w:bottom w:val="single" w:sz="4" w:space="0" w:color="auto"/>
              <w:right w:val="single" w:sz="4" w:space="0" w:color="auto"/>
            </w:tcBorders>
            <w:vAlign w:val="center"/>
          </w:tcPr>
          <w:p w14:paraId="2495371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八</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B70291B"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数据安全子系统</w:t>
            </w:r>
          </w:p>
        </w:tc>
        <w:tc>
          <w:tcPr>
            <w:tcW w:w="1418" w:type="dxa"/>
            <w:tcBorders>
              <w:top w:val="nil"/>
              <w:left w:val="nil"/>
              <w:bottom w:val="single" w:sz="4" w:space="0" w:color="auto"/>
              <w:right w:val="single" w:sz="4" w:space="0" w:color="auto"/>
            </w:tcBorders>
            <w:noWrap/>
            <w:vAlign w:val="center"/>
          </w:tcPr>
          <w:p w14:paraId="68E5B4E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50</w:t>
            </w:r>
          </w:p>
        </w:tc>
        <w:tc>
          <w:tcPr>
            <w:tcW w:w="993" w:type="dxa"/>
            <w:tcBorders>
              <w:top w:val="nil"/>
              <w:left w:val="nil"/>
              <w:bottom w:val="single" w:sz="4" w:space="0" w:color="auto"/>
              <w:right w:val="single" w:sz="4" w:space="0" w:color="auto"/>
            </w:tcBorders>
            <w:noWrap/>
            <w:vAlign w:val="center"/>
          </w:tcPr>
          <w:p w14:paraId="4F5A797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5CF342E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75</w:t>
            </w:r>
          </w:p>
        </w:tc>
      </w:tr>
      <w:tr w:rsidR="009D6247" w14:paraId="69365D6E" w14:textId="77777777">
        <w:trPr>
          <w:trHeight w:val="278"/>
        </w:trPr>
        <w:tc>
          <w:tcPr>
            <w:tcW w:w="1129" w:type="dxa"/>
            <w:tcBorders>
              <w:top w:val="nil"/>
              <w:left w:val="single" w:sz="4" w:space="0" w:color="auto"/>
              <w:bottom w:val="single" w:sz="4" w:space="0" w:color="auto"/>
              <w:right w:val="single" w:sz="4" w:space="0" w:color="auto"/>
            </w:tcBorders>
            <w:vAlign w:val="center"/>
          </w:tcPr>
          <w:p w14:paraId="6E03913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19E6ADE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账户认证</w:t>
            </w:r>
          </w:p>
        </w:tc>
        <w:tc>
          <w:tcPr>
            <w:tcW w:w="1418" w:type="dxa"/>
            <w:tcBorders>
              <w:top w:val="nil"/>
              <w:left w:val="nil"/>
              <w:bottom w:val="single" w:sz="4" w:space="0" w:color="auto"/>
              <w:right w:val="single" w:sz="4" w:space="0" w:color="auto"/>
            </w:tcBorders>
            <w:vAlign w:val="center"/>
          </w:tcPr>
          <w:p w14:paraId="41A9E59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2DDA6D1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F97AF8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3A920D67" w14:textId="77777777">
        <w:trPr>
          <w:trHeight w:val="278"/>
        </w:trPr>
        <w:tc>
          <w:tcPr>
            <w:tcW w:w="1129" w:type="dxa"/>
            <w:tcBorders>
              <w:top w:val="nil"/>
              <w:left w:val="single" w:sz="4" w:space="0" w:color="auto"/>
              <w:bottom w:val="single" w:sz="4" w:space="0" w:color="auto"/>
              <w:right w:val="single" w:sz="4" w:space="0" w:color="auto"/>
            </w:tcBorders>
            <w:vAlign w:val="center"/>
          </w:tcPr>
          <w:p w14:paraId="65AB416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75F9746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访问管控</w:t>
            </w:r>
          </w:p>
        </w:tc>
        <w:tc>
          <w:tcPr>
            <w:tcW w:w="1418" w:type="dxa"/>
            <w:tcBorders>
              <w:top w:val="nil"/>
              <w:left w:val="nil"/>
              <w:bottom w:val="single" w:sz="4" w:space="0" w:color="auto"/>
              <w:right w:val="single" w:sz="4" w:space="0" w:color="auto"/>
            </w:tcBorders>
            <w:vAlign w:val="center"/>
          </w:tcPr>
          <w:p w14:paraId="7DF32E5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7544BB5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8D47B7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417A4195" w14:textId="77777777">
        <w:trPr>
          <w:trHeight w:val="278"/>
        </w:trPr>
        <w:tc>
          <w:tcPr>
            <w:tcW w:w="1129" w:type="dxa"/>
            <w:tcBorders>
              <w:top w:val="nil"/>
              <w:left w:val="single" w:sz="4" w:space="0" w:color="auto"/>
              <w:bottom w:val="single" w:sz="4" w:space="0" w:color="auto"/>
              <w:right w:val="single" w:sz="4" w:space="0" w:color="auto"/>
            </w:tcBorders>
            <w:vAlign w:val="center"/>
          </w:tcPr>
          <w:p w14:paraId="1018FB9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29789B2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数据流通脱敏</w:t>
            </w:r>
          </w:p>
        </w:tc>
        <w:tc>
          <w:tcPr>
            <w:tcW w:w="1418" w:type="dxa"/>
            <w:tcBorders>
              <w:top w:val="nil"/>
              <w:left w:val="nil"/>
              <w:bottom w:val="single" w:sz="4" w:space="0" w:color="auto"/>
              <w:right w:val="single" w:sz="4" w:space="0" w:color="auto"/>
            </w:tcBorders>
            <w:vAlign w:val="center"/>
          </w:tcPr>
          <w:p w14:paraId="12E53C6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7F4BF4D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FFCD4B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2927C7E9" w14:textId="77777777">
        <w:trPr>
          <w:trHeight w:val="278"/>
        </w:trPr>
        <w:tc>
          <w:tcPr>
            <w:tcW w:w="1129" w:type="dxa"/>
            <w:tcBorders>
              <w:top w:val="nil"/>
              <w:left w:val="single" w:sz="4" w:space="0" w:color="auto"/>
              <w:bottom w:val="single" w:sz="4" w:space="0" w:color="auto"/>
              <w:right w:val="single" w:sz="4" w:space="0" w:color="auto"/>
            </w:tcBorders>
            <w:vAlign w:val="center"/>
          </w:tcPr>
          <w:p w14:paraId="0A32D2B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5AC9707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数据水印与渊源</w:t>
            </w:r>
          </w:p>
        </w:tc>
        <w:tc>
          <w:tcPr>
            <w:tcW w:w="1418" w:type="dxa"/>
            <w:tcBorders>
              <w:top w:val="nil"/>
              <w:left w:val="nil"/>
              <w:bottom w:val="single" w:sz="4" w:space="0" w:color="auto"/>
              <w:right w:val="single" w:sz="4" w:space="0" w:color="auto"/>
            </w:tcBorders>
            <w:vAlign w:val="center"/>
          </w:tcPr>
          <w:p w14:paraId="7CEB9C5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75D9375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92C724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28394628" w14:textId="77777777">
        <w:trPr>
          <w:trHeight w:val="278"/>
        </w:trPr>
        <w:tc>
          <w:tcPr>
            <w:tcW w:w="1129" w:type="dxa"/>
            <w:tcBorders>
              <w:top w:val="nil"/>
              <w:left w:val="single" w:sz="4" w:space="0" w:color="auto"/>
              <w:bottom w:val="single" w:sz="4" w:space="0" w:color="auto"/>
              <w:right w:val="single" w:sz="4" w:space="0" w:color="auto"/>
            </w:tcBorders>
            <w:vAlign w:val="center"/>
          </w:tcPr>
          <w:p w14:paraId="762CF42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359EA8E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数据合</w:t>
            </w:r>
            <w:proofErr w:type="gramStart"/>
            <w:r>
              <w:rPr>
                <w:rFonts w:eastAsia="微软雅黑"/>
                <w:color w:val="000000"/>
                <w:kern w:val="0"/>
                <w:sz w:val="20"/>
                <w:szCs w:val="20"/>
              </w:rPr>
              <w:t>规</w:t>
            </w:r>
            <w:proofErr w:type="gramEnd"/>
            <w:r>
              <w:rPr>
                <w:rFonts w:eastAsia="微软雅黑"/>
                <w:color w:val="000000"/>
                <w:kern w:val="0"/>
                <w:sz w:val="20"/>
                <w:szCs w:val="20"/>
              </w:rPr>
              <w:t>加密</w:t>
            </w:r>
          </w:p>
        </w:tc>
        <w:tc>
          <w:tcPr>
            <w:tcW w:w="1418" w:type="dxa"/>
            <w:tcBorders>
              <w:top w:val="nil"/>
              <w:left w:val="nil"/>
              <w:bottom w:val="single" w:sz="4" w:space="0" w:color="auto"/>
              <w:right w:val="single" w:sz="4" w:space="0" w:color="auto"/>
            </w:tcBorders>
            <w:vAlign w:val="center"/>
          </w:tcPr>
          <w:p w14:paraId="22C3473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993" w:type="dxa"/>
            <w:tcBorders>
              <w:top w:val="nil"/>
              <w:left w:val="nil"/>
              <w:bottom w:val="single" w:sz="4" w:space="0" w:color="auto"/>
              <w:right w:val="single" w:sz="4" w:space="0" w:color="auto"/>
            </w:tcBorders>
            <w:vAlign w:val="center"/>
          </w:tcPr>
          <w:p w14:paraId="388FEEE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4CC2F2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r>
      <w:tr w:rsidR="009D6247" w14:paraId="03581FF3" w14:textId="77777777">
        <w:trPr>
          <w:trHeight w:val="278"/>
        </w:trPr>
        <w:tc>
          <w:tcPr>
            <w:tcW w:w="1129" w:type="dxa"/>
            <w:tcBorders>
              <w:top w:val="nil"/>
              <w:left w:val="single" w:sz="4" w:space="0" w:color="auto"/>
              <w:bottom w:val="single" w:sz="4" w:space="0" w:color="auto"/>
              <w:right w:val="single" w:sz="4" w:space="0" w:color="auto"/>
            </w:tcBorders>
            <w:vAlign w:val="center"/>
          </w:tcPr>
          <w:p w14:paraId="38452A5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七</w:t>
            </w:r>
          </w:p>
        </w:tc>
        <w:tc>
          <w:tcPr>
            <w:tcW w:w="3685" w:type="dxa"/>
            <w:tcBorders>
              <w:top w:val="nil"/>
              <w:left w:val="nil"/>
              <w:bottom w:val="single" w:sz="4" w:space="0" w:color="auto"/>
              <w:right w:val="single" w:sz="4" w:space="0" w:color="auto"/>
            </w:tcBorders>
            <w:vAlign w:val="center"/>
          </w:tcPr>
          <w:p w14:paraId="50766C8D"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数据共享</w:t>
            </w:r>
          </w:p>
        </w:tc>
        <w:tc>
          <w:tcPr>
            <w:tcW w:w="1418" w:type="dxa"/>
            <w:tcBorders>
              <w:top w:val="nil"/>
              <w:left w:val="nil"/>
              <w:bottom w:val="single" w:sz="4" w:space="0" w:color="auto"/>
              <w:right w:val="single" w:sz="4" w:space="0" w:color="auto"/>
            </w:tcBorders>
            <w:noWrap/>
            <w:vAlign w:val="center"/>
          </w:tcPr>
          <w:p w14:paraId="6A2F3D5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3151A79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2498574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108</w:t>
            </w:r>
          </w:p>
        </w:tc>
      </w:tr>
      <w:tr w:rsidR="009D6247" w14:paraId="0DACCF6D" w14:textId="77777777">
        <w:trPr>
          <w:trHeight w:val="278"/>
        </w:trPr>
        <w:tc>
          <w:tcPr>
            <w:tcW w:w="1129" w:type="dxa"/>
            <w:tcBorders>
              <w:top w:val="nil"/>
              <w:left w:val="single" w:sz="4" w:space="0" w:color="auto"/>
              <w:bottom w:val="single" w:sz="4" w:space="0" w:color="auto"/>
              <w:right w:val="single" w:sz="4" w:space="0" w:color="auto"/>
            </w:tcBorders>
            <w:vAlign w:val="center"/>
          </w:tcPr>
          <w:p w14:paraId="66CE5DC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15EFA2F6"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办公文档数据</w:t>
            </w:r>
          </w:p>
        </w:tc>
        <w:tc>
          <w:tcPr>
            <w:tcW w:w="1418" w:type="dxa"/>
            <w:tcBorders>
              <w:top w:val="nil"/>
              <w:left w:val="nil"/>
              <w:bottom w:val="single" w:sz="4" w:space="0" w:color="auto"/>
              <w:right w:val="single" w:sz="4" w:space="0" w:color="auto"/>
            </w:tcBorders>
            <w:noWrap/>
            <w:vAlign w:val="center"/>
          </w:tcPr>
          <w:p w14:paraId="254B75C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5AF25F4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1F3D4C8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700A1D4C" w14:textId="77777777">
        <w:trPr>
          <w:trHeight w:val="278"/>
        </w:trPr>
        <w:tc>
          <w:tcPr>
            <w:tcW w:w="1129" w:type="dxa"/>
            <w:tcBorders>
              <w:top w:val="nil"/>
              <w:left w:val="single" w:sz="4" w:space="0" w:color="auto"/>
              <w:bottom w:val="single" w:sz="4" w:space="0" w:color="auto"/>
              <w:right w:val="single" w:sz="4" w:space="0" w:color="auto"/>
            </w:tcBorders>
            <w:vAlign w:val="center"/>
          </w:tcPr>
          <w:p w14:paraId="399E44E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7C6A751"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业务流程数据</w:t>
            </w:r>
          </w:p>
        </w:tc>
        <w:tc>
          <w:tcPr>
            <w:tcW w:w="1418" w:type="dxa"/>
            <w:tcBorders>
              <w:top w:val="nil"/>
              <w:left w:val="nil"/>
              <w:bottom w:val="single" w:sz="4" w:space="0" w:color="auto"/>
              <w:right w:val="single" w:sz="4" w:space="0" w:color="auto"/>
            </w:tcBorders>
            <w:noWrap/>
            <w:vAlign w:val="center"/>
          </w:tcPr>
          <w:p w14:paraId="6B0D8DE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020937E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36B244E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3C264CA9" w14:textId="77777777">
        <w:trPr>
          <w:trHeight w:val="278"/>
        </w:trPr>
        <w:tc>
          <w:tcPr>
            <w:tcW w:w="1129" w:type="dxa"/>
            <w:tcBorders>
              <w:top w:val="nil"/>
              <w:left w:val="single" w:sz="4" w:space="0" w:color="auto"/>
              <w:bottom w:val="single" w:sz="4" w:space="0" w:color="auto"/>
              <w:right w:val="single" w:sz="4" w:space="0" w:color="auto"/>
            </w:tcBorders>
            <w:vAlign w:val="center"/>
          </w:tcPr>
          <w:p w14:paraId="4F12D31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2039C598"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政策解读与通知公告</w:t>
            </w:r>
          </w:p>
        </w:tc>
        <w:tc>
          <w:tcPr>
            <w:tcW w:w="1418" w:type="dxa"/>
            <w:tcBorders>
              <w:top w:val="nil"/>
              <w:left w:val="nil"/>
              <w:bottom w:val="single" w:sz="4" w:space="0" w:color="auto"/>
              <w:right w:val="single" w:sz="4" w:space="0" w:color="auto"/>
            </w:tcBorders>
            <w:noWrap/>
            <w:vAlign w:val="center"/>
          </w:tcPr>
          <w:p w14:paraId="635E2BB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2EBEE61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6C8EC4F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0A260C80" w14:textId="77777777">
        <w:trPr>
          <w:trHeight w:val="278"/>
        </w:trPr>
        <w:tc>
          <w:tcPr>
            <w:tcW w:w="1129" w:type="dxa"/>
            <w:tcBorders>
              <w:top w:val="nil"/>
              <w:left w:val="single" w:sz="4" w:space="0" w:color="auto"/>
              <w:bottom w:val="single" w:sz="4" w:space="0" w:color="auto"/>
              <w:right w:val="single" w:sz="4" w:space="0" w:color="auto"/>
            </w:tcBorders>
            <w:vAlign w:val="center"/>
          </w:tcPr>
          <w:p w14:paraId="2457B3A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5393F9B7"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工作动态与成果展示</w:t>
            </w:r>
          </w:p>
        </w:tc>
        <w:tc>
          <w:tcPr>
            <w:tcW w:w="1418" w:type="dxa"/>
            <w:tcBorders>
              <w:top w:val="nil"/>
              <w:left w:val="nil"/>
              <w:bottom w:val="single" w:sz="4" w:space="0" w:color="auto"/>
              <w:right w:val="single" w:sz="4" w:space="0" w:color="auto"/>
            </w:tcBorders>
            <w:noWrap/>
            <w:vAlign w:val="center"/>
          </w:tcPr>
          <w:p w14:paraId="6EDFB87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17B4CF6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0E84726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1FB21A7" w14:textId="77777777">
        <w:trPr>
          <w:trHeight w:val="278"/>
        </w:trPr>
        <w:tc>
          <w:tcPr>
            <w:tcW w:w="1129" w:type="dxa"/>
            <w:tcBorders>
              <w:top w:val="nil"/>
              <w:left w:val="single" w:sz="4" w:space="0" w:color="auto"/>
              <w:bottom w:val="single" w:sz="4" w:space="0" w:color="auto"/>
              <w:right w:val="single" w:sz="4" w:space="0" w:color="auto"/>
            </w:tcBorders>
            <w:vAlign w:val="center"/>
          </w:tcPr>
          <w:p w14:paraId="70BA429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五</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349AA97A"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数据统计报表</w:t>
            </w:r>
          </w:p>
        </w:tc>
        <w:tc>
          <w:tcPr>
            <w:tcW w:w="1418" w:type="dxa"/>
            <w:tcBorders>
              <w:top w:val="nil"/>
              <w:left w:val="nil"/>
              <w:bottom w:val="single" w:sz="4" w:space="0" w:color="auto"/>
              <w:right w:val="single" w:sz="4" w:space="0" w:color="auto"/>
            </w:tcBorders>
            <w:noWrap/>
            <w:vAlign w:val="center"/>
          </w:tcPr>
          <w:p w14:paraId="2C646D6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23C52E0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5E84A6A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A9CE828" w14:textId="77777777">
        <w:trPr>
          <w:trHeight w:val="278"/>
        </w:trPr>
        <w:tc>
          <w:tcPr>
            <w:tcW w:w="1129" w:type="dxa"/>
            <w:tcBorders>
              <w:top w:val="nil"/>
              <w:left w:val="single" w:sz="4" w:space="0" w:color="auto"/>
              <w:bottom w:val="single" w:sz="4" w:space="0" w:color="auto"/>
              <w:right w:val="single" w:sz="4" w:space="0" w:color="auto"/>
            </w:tcBorders>
            <w:vAlign w:val="center"/>
          </w:tcPr>
          <w:p w14:paraId="3A46BF3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六</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7234A2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决策建议数据</w:t>
            </w:r>
          </w:p>
        </w:tc>
        <w:tc>
          <w:tcPr>
            <w:tcW w:w="1418" w:type="dxa"/>
            <w:tcBorders>
              <w:top w:val="nil"/>
              <w:left w:val="nil"/>
              <w:bottom w:val="single" w:sz="4" w:space="0" w:color="auto"/>
              <w:right w:val="single" w:sz="4" w:space="0" w:color="auto"/>
            </w:tcBorders>
            <w:noWrap/>
            <w:vAlign w:val="center"/>
          </w:tcPr>
          <w:p w14:paraId="2FE0561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noWrap/>
            <w:vAlign w:val="center"/>
          </w:tcPr>
          <w:p w14:paraId="4C548D3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62BA92C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030C08F8" w14:textId="77777777">
        <w:trPr>
          <w:trHeight w:val="278"/>
        </w:trPr>
        <w:tc>
          <w:tcPr>
            <w:tcW w:w="1129" w:type="dxa"/>
            <w:tcBorders>
              <w:top w:val="nil"/>
              <w:left w:val="single" w:sz="4" w:space="0" w:color="auto"/>
              <w:bottom w:val="single" w:sz="4" w:space="0" w:color="auto"/>
              <w:right w:val="single" w:sz="4" w:space="0" w:color="auto"/>
            </w:tcBorders>
            <w:vAlign w:val="center"/>
          </w:tcPr>
          <w:p w14:paraId="60830B8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八</w:t>
            </w:r>
          </w:p>
        </w:tc>
        <w:tc>
          <w:tcPr>
            <w:tcW w:w="3685" w:type="dxa"/>
            <w:tcBorders>
              <w:top w:val="nil"/>
              <w:left w:val="nil"/>
              <w:bottom w:val="single" w:sz="4" w:space="0" w:color="auto"/>
              <w:right w:val="single" w:sz="4" w:space="0" w:color="auto"/>
            </w:tcBorders>
            <w:vAlign w:val="center"/>
          </w:tcPr>
          <w:p w14:paraId="1E5E9223"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视频会议系统升级</w:t>
            </w:r>
          </w:p>
        </w:tc>
        <w:tc>
          <w:tcPr>
            <w:tcW w:w="1418" w:type="dxa"/>
            <w:tcBorders>
              <w:top w:val="nil"/>
              <w:left w:val="nil"/>
              <w:bottom w:val="single" w:sz="4" w:space="0" w:color="auto"/>
              <w:right w:val="single" w:sz="4" w:space="0" w:color="auto"/>
            </w:tcBorders>
            <w:noWrap/>
            <w:vAlign w:val="center"/>
          </w:tcPr>
          <w:p w14:paraId="2D191CD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3774FD1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1E1E14A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378</w:t>
            </w:r>
          </w:p>
        </w:tc>
      </w:tr>
      <w:tr w:rsidR="009D6247" w14:paraId="77124E54" w14:textId="77777777">
        <w:trPr>
          <w:trHeight w:val="278"/>
        </w:trPr>
        <w:tc>
          <w:tcPr>
            <w:tcW w:w="1129" w:type="dxa"/>
            <w:tcBorders>
              <w:top w:val="nil"/>
              <w:left w:val="single" w:sz="4" w:space="0" w:color="auto"/>
              <w:bottom w:val="single" w:sz="4" w:space="0" w:color="auto"/>
              <w:right w:val="single" w:sz="4" w:space="0" w:color="auto"/>
            </w:tcBorders>
            <w:vAlign w:val="center"/>
          </w:tcPr>
          <w:p w14:paraId="7FC0B69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1F295D9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会议控制系统</w:t>
            </w:r>
          </w:p>
        </w:tc>
        <w:tc>
          <w:tcPr>
            <w:tcW w:w="1418" w:type="dxa"/>
            <w:tcBorders>
              <w:top w:val="nil"/>
              <w:left w:val="nil"/>
              <w:bottom w:val="single" w:sz="4" w:space="0" w:color="auto"/>
              <w:right w:val="single" w:sz="4" w:space="0" w:color="auto"/>
            </w:tcBorders>
            <w:noWrap/>
            <w:vAlign w:val="center"/>
          </w:tcPr>
          <w:p w14:paraId="10F7D37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132</w:t>
            </w:r>
          </w:p>
        </w:tc>
        <w:tc>
          <w:tcPr>
            <w:tcW w:w="993" w:type="dxa"/>
            <w:tcBorders>
              <w:top w:val="nil"/>
              <w:left w:val="nil"/>
              <w:bottom w:val="single" w:sz="4" w:space="0" w:color="auto"/>
              <w:right w:val="single" w:sz="4" w:space="0" w:color="auto"/>
            </w:tcBorders>
            <w:noWrap/>
            <w:vAlign w:val="center"/>
          </w:tcPr>
          <w:p w14:paraId="0E77D71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6827D6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198</w:t>
            </w:r>
          </w:p>
        </w:tc>
      </w:tr>
      <w:tr w:rsidR="009D6247" w14:paraId="622569CB" w14:textId="77777777">
        <w:trPr>
          <w:trHeight w:val="278"/>
        </w:trPr>
        <w:tc>
          <w:tcPr>
            <w:tcW w:w="1129" w:type="dxa"/>
            <w:tcBorders>
              <w:top w:val="nil"/>
              <w:left w:val="single" w:sz="4" w:space="0" w:color="auto"/>
              <w:bottom w:val="single" w:sz="4" w:space="0" w:color="auto"/>
              <w:right w:val="single" w:sz="4" w:space="0" w:color="auto"/>
            </w:tcBorders>
            <w:vAlign w:val="center"/>
          </w:tcPr>
          <w:p w14:paraId="1453F24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lastRenderedPageBreak/>
              <w:t>1</w:t>
            </w:r>
          </w:p>
        </w:tc>
        <w:tc>
          <w:tcPr>
            <w:tcW w:w="3685" w:type="dxa"/>
            <w:tcBorders>
              <w:top w:val="nil"/>
              <w:left w:val="nil"/>
              <w:bottom w:val="single" w:sz="4" w:space="0" w:color="auto"/>
              <w:right w:val="single" w:sz="4" w:space="0" w:color="auto"/>
            </w:tcBorders>
            <w:vAlign w:val="center"/>
          </w:tcPr>
          <w:p w14:paraId="7381D70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首页模块</w:t>
            </w:r>
          </w:p>
        </w:tc>
        <w:tc>
          <w:tcPr>
            <w:tcW w:w="1418" w:type="dxa"/>
            <w:tcBorders>
              <w:top w:val="nil"/>
              <w:left w:val="nil"/>
              <w:bottom w:val="single" w:sz="4" w:space="0" w:color="auto"/>
              <w:right w:val="single" w:sz="4" w:space="0" w:color="auto"/>
            </w:tcBorders>
            <w:vAlign w:val="center"/>
          </w:tcPr>
          <w:p w14:paraId="5722BD1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ABE341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DE12A6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F214015" w14:textId="77777777">
        <w:trPr>
          <w:trHeight w:val="278"/>
        </w:trPr>
        <w:tc>
          <w:tcPr>
            <w:tcW w:w="1129" w:type="dxa"/>
            <w:tcBorders>
              <w:top w:val="nil"/>
              <w:left w:val="single" w:sz="4" w:space="0" w:color="auto"/>
              <w:bottom w:val="single" w:sz="4" w:space="0" w:color="auto"/>
              <w:right w:val="single" w:sz="4" w:space="0" w:color="auto"/>
            </w:tcBorders>
            <w:vAlign w:val="center"/>
          </w:tcPr>
          <w:p w14:paraId="5058748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6C7C1CF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会议服务模块</w:t>
            </w:r>
          </w:p>
        </w:tc>
        <w:tc>
          <w:tcPr>
            <w:tcW w:w="1418" w:type="dxa"/>
            <w:tcBorders>
              <w:top w:val="nil"/>
              <w:left w:val="nil"/>
              <w:bottom w:val="single" w:sz="4" w:space="0" w:color="auto"/>
              <w:right w:val="single" w:sz="4" w:space="0" w:color="auto"/>
            </w:tcBorders>
            <w:vAlign w:val="center"/>
          </w:tcPr>
          <w:p w14:paraId="706FFE1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13742BA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ABB510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0B3F4BF" w14:textId="77777777">
        <w:trPr>
          <w:trHeight w:val="278"/>
        </w:trPr>
        <w:tc>
          <w:tcPr>
            <w:tcW w:w="1129" w:type="dxa"/>
            <w:tcBorders>
              <w:top w:val="nil"/>
              <w:left w:val="single" w:sz="4" w:space="0" w:color="auto"/>
              <w:bottom w:val="single" w:sz="4" w:space="0" w:color="auto"/>
              <w:right w:val="single" w:sz="4" w:space="0" w:color="auto"/>
            </w:tcBorders>
            <w:vAlign w:val="center"/>
          </w:tcPr>
          <w:p w14:paraId="29A42FB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1AC80B6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个人中心模块</w:t>
            </w:r>
          </w:p>
        </w:tc>
        <w:tc>
          <w:tcPr>
            <w:tcW w:w="1418" w:type="dxa"/>
            <w:tcBorders>
              <w:top w:val="nil"/>
              <w:left w:val="nil"/>
              <w:bottom w:val="single" w:sz="4" w:space="0" w:color="auto"/>
              <w:right w:val="single" w:sz="4" w:space="0" w:color="auto"/>
            </w:tcBorders>
            <w:vAlign w:val="center"/>
          </w:tcPr>
          <w:p w14:paraId="076B1D0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33466E5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004BC2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34A53312" w14:textId="77777777">
        <w:trPr>
          <w:trHeight w:val="278"/>
        </w:trPr>
        <w:tc>
          <w:tcPr>
            <w:tcW w:w="1129" w:type="dxa"/>
            <w:tcBorders>
              <w:top w:val="nil"/>
              <w:left w:val="single" w:sz="4" w:space="0" w:color="auto"/>
              <w:bottom w:val="single" w:sz="4" w:space="0" w:color="auto"/>
              <w:right w:val="single" w:sz="4" w:space="0" w:color="auto"/>
            </w:tcBorders>
            <w:vAlign w:val="center"/>
          </w:tcPr>
          <w:p w14:paraId="52C11A8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5523906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媒体服务模块</w:t>
            </w:r>
          </w:p>
        </w:tc>
        <w:tc>
          <w:tcPr>
            <w:tcW w:w="1418" w:type="dxa"/>
            <w:tcBorders>
              <w:top w:val="nil"/>
              <w:left w:val="nil"/>
              <w:bottom w:val="single" w:sz="4" w:space="0" w:color="auto"/>
              <w:right w:val="single" w:sz="4" w:space="0" w:color="auto"/>
            </w:tcBorders>
            <w:vAlign w:val="center"/>
          </w:tcPr>
          <w:p w14:paraId="50676D5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2ADAD66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86137C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17E74B51" w14:textId="77777777">
        <w:trPr>
          <w:trHeight w:val="278"/>
        </w:trPr>
        <w:tc>
          <w:tcPr>
            <w:tcW w:w="1129" w:type="dxa"/>
            <w:tcBorders>
              <w:top w:val="nil"/>
              <w:left w:val="single" w:sz="4" w:space="0" w:color="auto"/>
              <w:bottom w:val="single" w:sz="4" w:space="0" w:color="auto"/>
              <w:right w:val="single" w:sz="4" w:space="0" w:color="auto"/>
            </w:tcBorders>
            <w:vAlign w:val="center"/>
          </w:tcPr>
          <w:p w14:paraId="40A4FD5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149827E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数据服务模块</w:t>
            </w:r>
          </w:p>
        </w:tc>
        <w:tc>
          <w:tcPr>
            <w:tcW w:w="1418" w:type="dxa"/>
            <w:tcBorders>
              <w:top w:val="nil"/>
              <w:left w:val="nil"/>
              <w:bottom w:val="single" w:sz="4" w:space="0" w:color="auto"/>
              <w:right w:val="single" w:sz="4" w:space="0" w:color="auto"/>
            </w:tcBorders>
            <w:vAlign w:val="center"/>
          </w:tcPr>
          <w:p w14:paraId="2C40C52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4BD948E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9CDD16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3F8DE018" w14:textId="77777777">
        <w:trPr>
          <w:trHeight w:val="278"/>
        </w:trPr>
        <w:tc>
          <w:tcPr>
            <w:tcW w:w="1129" w:type="dxa"/>
            <w:tcBorders>
              <w:top w:val="nil"/>
              <w:left w:val="single" w:sz="4" w:space="0" w:color="auto"/>
              <w:bottom w:val="single" w:sz="4" w:space="0" w:color="auto"/>
              <w:right w:val="single" w:sz="4" w:space="0" w:color="auto"/>
            </w:tcBorders>
            <w:vAlign w:val="center"/>
          </w:tcPr>
          <w:p w14:paraId="1F410F4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w:t>
            </w:r>
          </w:p>
        </w:tc>
        <w:tc>
          <w:tcPr>
            <w:tcW w:w="3685" w:type="dxa"/>
            <w:tcBorders>
              <w:top w:val="nil"/>
              <w:left w:val="nil"/>
              <w:bottom w:val="single" w:sz="4" w:space="0" w:color="auto"/>
              <w:right w:val="single" w:sz="4" w:space="0" w:color="auto"/>
            </w:tcBorders>
            <w:vAlign w:val="center"/>
          </w:tcPr>
          <w:p w14:paraId="1DF51BF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会议导演模块</w:t>
            </w:r>
          </w:p>
        </w:tc>
        <w:tc>
          <w:tcPr>
            <w:tcW w:w="1418" w:type="dxa"/>
            <w:tcBorders>
              <w:top w:val="nil"/>
              <w:left w:val="nil"/>
              <w:bottom w:val="single" w:sz="4" w:space="0" w:color="auto"/>
              <w:right w:val="single" w:sz="4" w:space="0" w:color="auto"/>
            </w:tcBorders>
            <w:vAlign w:val="center"/>
          </w:tcPr>
          <w:p w14:paraId="5F3EE3D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0AB88F4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55D18D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1F98BED2" w14:textId="77777777">
        <w:trPr>
          <w:trHeight w:val="278"/>
        </w:trPr>
        <w:tc>
          <w:tcPr>
            <w:tcW w:w="1129" w:type="dxa"/>
            <w:tcBorders>
              <w:top w:val="nil"/>
              <w:left w:val="single" w:sz="4" w:space="0" w:color="auto"/>
              <w:bottom w:val="single" w:sz="4" w:space="0" w:color="auto"/>
              <w:right w:val="single" w:sz="4" w:space="0" w:color="auto"/>
            </w:tcBorders>
            <w:vAlign w:val="center"/>
          </w:tcPr>
          <w:p w14:paraId="40DACE3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7</w:t>
            </w:r>
          </w:p>
        </w:tc>
        <w:tc>
          <w:tcPr>
            <w:tcW w:w="3685" w:type="dxa"/>
            <w:tcBorders>
              <w:top w:val="nil"/>
              <w:left w:val="nil"/>
              <w:bottom w:val="single" w:sz="4" w:space="0" w:color="auto"/>
              <w:right w:val="single" w:sz="4" w:space="0" w:color="auto"/>
            </w:tcBorders>
            <w:vAlign w:val="center"/>
          </w:tcPr>
          <w:p w14:paraId="2525D12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视频会议级联模块</w:t>
            </w:r>
          </w:p>
        </w:tc>
        <w:tc>
          <w:tcPr>
            <w:tcW w:w="1418" w:type="dxa"/>
            <w:tcBorders>
              <w:top w:val="nil"/>
              <w:left w:val="nil"/>
              <w:bottom w:val="single" w:sz="4" w:space="0" w:color="auto"/>
              <w:right w:val="single" w:sz="4" w:space="0" w:color="auto"/>
            </w:tcBorders>
            <w:vAlign w:val="center"/>
          </w:tcPr>
          <w:p w14:paraId="36D4747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0F85E4A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EA0F30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6CE02B1" w14:textId="77777777">
        <w:trPr>
          <w:trHeight w:val="278"/>
        </w:trPr>
        <w:tc>
          <w:tcPr>
            <w:tcW w:w="1129" w:type="dxa"/>
            <w:tcBorders>
              <w:top w:val="nil"/>
              <w:left w:val="single" w:sz="4" w:space="0" w:color="auto"/>
              <w:bottom w:val="single" w:sz="4" w:space="0" w:color="auto"/>
              <w:right w:val="single" w:sz="4" w:space="0" w:color="auto"/>
            </w:tcBorders>
            <w:vAlign w:val="center"/>
          </w:tcPr>
          <w:p w14:paraId="41DD3F4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8</w:t>
            </w:r>
          </w:p>
        </w:tc>
        <w:tc>
          <w:tcPr>
            <w:tcW w:w="3685" w:type="dxa"/>
            <w:tcBorders>
              <w:top w:val="nil"/>
              <w:left w:val="nil"/>
              <w:bottom w:val="single" w:sz="4" w:space="0" w:color="auto"/>
              <w:right w:val="single" w:sz="4" w:space="0" w:color="auto"/>
            </w:tcBorders>
            <w:vAlign w:val="center"/>
          </w:tcPr>
          <w:p w14:paraId="5FD06698"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午可服务</w:t>
            </w:r>
            <w:proofErr w:type="gramEnd"/>
            <w:r>
              <w:rPr>
                <w:rFonts w:eastAsia="微软雅黑"/>
                <w:color w:val="000000"/>
                <w:kern w:val="0"/>
                <w:sz w:val="20"/>
                <w:szCs w:val="20"/>
              </w:rPr>
              <w:t>模块</w:t>
            </w:r>
          </w:p>
        </w:tc>
        <w:tc>
          <w:tcPr>
            <w:tcW w:w="1418" w:type="dxa"/>
            <w:tcBorders>
              <w:top w:val="nil"/>
              <w:left w:val="nil"/>
              <w:bottom w:val="single" w:sz="4" w:space="0" w:color="auto"/>
              <w:right w:val="single" w:sz="4" w:space="0" w:color="auto"/>
            </w:tcBorders>
            <w:vAlign w:val="center"/>
          </w:tcPr>
          <w:p w14:paraId="58FCC81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494B8E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8873A2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152F3DF2" w14:textId="77777777">
        <w:trPr>
          <w:trHeight w:val="278"/>
        </w:trPr>
        <w:tc>
          <w:tcPr>
            <w:tcW w:w="1129" w:type="dxa"/>
            <w:tcBorders>
              <w:top w:val="nil"/>
              <w:left w:val="single" w:sz="4" w:space="0" w:color="auto"/>
              <w:bottom w:val="single" w:sz="4" w:space="0" w:color="auto"/>
              <w:right w:val="single" w:sz="4" w:space="0" w:color="auto"/>
            </w:tcBorders>
            <w:vAlign w:val="center"/>
          </w:tcPr>
          <w:p w14:paraId="684A200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9</w:t>
            </w:r>
          </w:p>
        </w:tc>
        <w:tc>
          <w:tcPr>
            <w:tcW w:w="3685" w:type="dxa"/>
            <w:tcBorders>
              <w:top w:val="nil"/>
              <w:left w:val="nil"/>
              <w:bottom w:val="single" w:sz="4" w:space="0" w:color="auto"/>
              <w:right w:val="single" w:sz="4" w:space="0" w:color="auto"/>
            </w:tcBorders>
            <w:vAlign w:val="center"/>
          </w:tcPr>
          <w:p w14:paraId="7EBCBE8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报务管理模块</w:t>
            </w:r>
          </w:p>
        </w:tc>
        <w:tc>
          <w:tcPr>
            <w:tcW w:w="1418" w:type="dxa"/>
            <w:tcBorders>
              <w:top w:val="nil"/>
              <w:left w:val="nil"/>
              <w:bottom w:val="single" w:sz="4" w:space="0" w:color="auto"/>
              <w:right w:val="single" w:sz="4" w:space="0" w:color="auto"/>
            </w:tcBorders>
            <w:vAlign w:val="center"/>
          </w:tcPr>
          <w:p w14:paraId="29E6548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04449E5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577A983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1DE6F5A0" w14:textId="77777777">
        <w:trPr>
          <w:trHeight w:val="278"/>
        </w:trPr>
        <w:tc>
          <w:tcPr>
            <w:tcW w:w="1129" w:type="dxa"/>
            <w:tcBorders>
              <w:top w:val="nil"/>
              <w:left w:val="single" w:sz="4" w:space="0" w:color="auto"/>
              <w:bottom w:val="single" w:sz="4" w:space="0" w:color="auto"/>
              <w:right w:val="single" w:sz="4" w:space="0" w:color="auto"/>
            </w:tcBorders>
            <w:vAlign w:val="center"/>
          </w:tcPr>
          <w:p w14:paraId="506821F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10</w:t>
            </w:r>
          </w:p>
        </w:tc>
        <w:tc>
          <w:tcPr>
            <w:tcW w:w="3685" w:type="dxa"/>
            <w:tcBorders>
              <w:top w:val="nil"/>
              <w:left w:val="nil"/>
              <w:bottom w:val="single" w:sz="4" w:space="0" w:color="auto"/>
              <w:right w:val="single" w:sz="4" w:space="0" w:color="auto"/>
            </w:tcBorders>
            <w:vAlign w:val="center"/>
          </w:tcPr>
          <w:p w14:paraId="45EBCB4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预警服务模块</w:t>
            </w:r>
          </w:p>
        </w:tc>
        <w:tc>
          <w:tcPr>
            <w:tcW w:w="1418" w:type="dxa"/>
            <w:tcBorders>
              <w:top w:val="nil"/>
              <w:left w:val="nil"/>
              <w:bottom w:val="single" w:sz="4" w:space="0" w:color="auto"/>
              <w:right w:val="single" w:sz="4" w:space="0" w:color="auto"/>
            </w:tcBorders>
            <w:vAlign w:val="center"/>
          </w:tcPr>
          <w:p w14:paraId="01E27F1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93291C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5410A71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6C8008E2" w14:textId="77777777">
        <w:trPr>
          <w:trHeight w:val="278"/>
        </w:trPr>
        <w:tc>
          <w:tcPr>
            <w:tcW w:w="1129" w:type="dxa"/>
            <w:tcBorders>
              <w:top w:val="nil"/>
              <w:left w:val="single" w:sz="4" w:space="0" w:color="auto"/>
              <w:bottom w:val="single" w:sz="4" w:space="0" w:color="auto"/>
              <w:right w:val="single" w:sz="4" w:space="0" w:color="auto"/>
            </w:tcBorders>
            <w:vAlign w:val="center"/>
          </w:tcPr>
          <w:p w14:paraId="4069AD8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11</w:t>
            </w:r>
          </w:p>
        </w:tc>
        <w:tc>
          <w:tcPr>
            <w:tcW w:w="3685" w:type="dxa"/>
            <w:tcBorders>
              <w:top w:val="nil"/>
              <w:left w:val="nil"/>
              <w:bottom w:val="single" w:sz="4" w:space="0" w:color="auto"/>
              <w:right w:val="single" w:sz="4" w:space="0" w:color="auto"/>
            </w:tcBorders>
            <w:vAlign w:val="center"/>
          </w:tcPr>
          <w:p w14:paraId="3133DD6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系统管理模块</w:t>
            </w:r>
          </w:p>
        </w:tc>
        <w:tc>
          <w:tcPr>
            <w:tcW w:w="1418" w:type="dxa"/>
            <w:tcBorders>
              <w:top w:val="nil"/>
              <w:left w:val="nil"/>
              <w:bottom w:val="single" w:sz="4" w:space="0" w:color="auto"/>
              <w:right w:val="single" w:sz="4" w:space="0" w:color="auto"/>
            </w:tcBorders>
            <w:vAlign w:val="center"/>
          </w:tcPr>
          <w:p w14:paraId="2DC28B5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1B6791C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F50094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163C289" w14:textId="77777777">
        <w:trPr>
          <w:trHeight w:val="278"/>
        </w:trPr>
        <w:tc>
          <w:tcPr>
            <w:tcW w:w="1129" w:type="dxa"/>
            <w:tcBorders>
              <w:top w:val="nil"/>
              <w:left w:val="single" w:sz="4" w:space="0" w:color="auto"/>
              <w:bottom w:val="single" w:sz="4" w:space="0" w:color="auto"/>
              <w:right w:val="single" w:sz="4" w:space="0" w:color="auto"/>
            </w:tcBorders>
            <w:vAlign w:val="center"/>
          </w:tcPr>
          <w:p w14:paraId="06E1B32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1BA19131"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视频会议移动端</w:t>
            </w:r>
          </w:p>
        </w:tc>
        <w:tc>
          <w:tcPr>
            <w:tcW w:w="1418" w:type="dxa"/>
            <w:tcBorders>
              <w:top w:val="nil"/>
              <w:left w:val="nil"/>
              <w:bottom w:val="single" w:sz="4" w:space="0" w:color="auto"/>
              <w:right w:val="single" w:sz="4" w:space="0" w:color="auto"/>
            </w:tcBorders>
            <w:noWrap/>
            <w:vAlign w:val="center"/>
          </w:tcPr>
          <w:p w14:paraId="204BD1F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48</w:t>
            </w:r>
          </w:p>
        </w:tc>
        <w:tc>
          <w:tcPr>
            <w:tcW w:w="993" w:type="dxa"/>
            <w:tcBorders>
              <w:top w:val="nil"/>
              <w:left w:val="nil"/>
              <w:bottom w:val="single" w:sz="4" w:space="0" w:color="auto"/>
              <w:right w:val="single" w:sz="4" w:space="0" w:color="auto"/>
            </w:tcBorders>
            <w:noWrap/>
            <w:vAlign w:val="center"/>
          </w:tcPr>
          <w:p w14:paraId="17C3411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38A5881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72</w:t>
            </w:r>
          </w:p>
        </w:tc>
      </w:tr>
      <w:tr w:rsidR="009D6247" w14:paraId="634D6E8F" w14:textId="77777777">
        <w:trPr>
          <w:trHeight w:val="278"/>
        </w:trPr>
        <w:tc>
          <w:tcPr>
            <w:tcW w:w="1129" w:type="dxa"/>
            <w:tcBorders>
              <w:top w:val="nil"/>
              <w:left w:val="single" w:sz="4" w:space="0" w:color="auto"/>
              <w:bottom w:val="single" w:sz="4" w:space="0" w:color="auto"/>
              <w:right w:val="single" w:sz="4" w:space="0" w:color="auto"/>
            </w:tcBorders>
            <w:vAlign w:val="center"/>
          </w:tcPr>
          <w:p w14:paraId="2B2AE13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270F57A5"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会控首页</w:t>
            </w:r>
            <w:proofErr w:type="gramEnd"/>
          </w:p>
        </w:tc>
        <w:tc>
          <w:tcPr>
            <w:tcW w:w="1418" w:type="dxa"/>
            <w:tcBorders>
              <w:top w:val="nil"/>
              <w:left w:val="nil"/>
              <w:bottom w:val="single" w:sz="4" w:space="0" w:color="auto"/>
              <w:right w:val="single" w:sz="4" w:space="0" w:color="auto"/>
            </w:tcBorders>
            <w:vAlign w:val="center"/>
          </w:tcPr>
          <w:p w14:paraId="12A22C29"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7284E4D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6F4C75B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0B30BAE9" w14:textId="77777777">
        <w:trPr>
          <w:trHeight w:val="278"/>
        </w:trPr>
        <w:tc>
          <w:tcPr>
            <w:tcW w:w="1129" w:type="dxa"/>
            <w:tcBorders>
              <w:top w:val="nil"/>
              <w:left w:val="single" w:sz="4" w:space="0" w:color="auto"/>
              <w:bottom w:val="single" w:sz="4" w:space="0" w:color="auto"/>
              <w:right w:val="single" w:sz="4" w:space="0" w:color="auto"/>
            </w:tcBorders>
            <w:vAlign w:val="center"/>
          </w:tcPr>
          <w:p w14:paraId="2C9745E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4260B21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会议室日历模块</w:t>
            </w:r>
          </w:p>
        </w:tc>
        <w:tc>
          <w:tcPr>
            <w:tcW w:w="1418" w:type="dxa"/>
            <w:tcBorders>
              <w:top w:val="nil"/>
              <w:left w:val="nil"/>
              <w:bottom w:val="single" w:sz="4" w:space="0" w:color="auto"/>
              <w:right w:val="single" w:sz="4" w:space="0" w:color="auto"/>
            </w:tcBorders>
            <w:vAlign w:val="center"/>
          </w:tcPr>
          <w:p w14:paraId="129CDEA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2717167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3BC4E27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56FD6DCF" w14:textId="77777777">
        <w:trPr>
          <w:trHeight w:val="278"/>
        </w:trPr>
        <w:tc>
          <w:tcPr>
            <w:tcW w:w="1129" w:type="dxa"/>
            <w:tcBorders>
              <w:top w:val="nil"/>
              <w:left w:val="single" w:sz="4" w:space="0" w:color="auto"/>
              <w:bottom w:val="single" w:sz="4" w:space="0" w:color="auto"/>
              <w:right w:val="single" w:sz="4" w:space="0" w:color="auto"/>
            </w:tcBorders>
            <w:vAlign w:val="center"/>
          </w:tcPr>
          <w:p w14:paraId="677F41A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180688A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通讯录模块</w:t>
            </w:r>
          </w:p>
        </w:tc>
        <w:tc>
          <w:tcPr>
            <w:tcW w:w="1418" w:type="dxa"/>
            <w:tcBorders>
              <w:top w:val="nil"/>
              <w:left w:val="nil"/>
              <w:bottom w:val="single" w:sz="4" w:space="0" w:color="auto"/>
              <w:right w:val="single" w:sz="4" w:space="0" w:color="auto"/>
            </w:tcBorders>
            <w:vAlign w:val="center"/>
          </w:tcPr>
          <w:p w14:paraId="4DB602A1"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5A8FB3A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55EBED5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481F913" w14:textId="77777777">
        <w:trPr>
          <w:trHeight w:val="278"/>
        </w:trPr>
        <w:tc>
          <w:tcPr>
            <w:tcW w:w="1129" w:type="dxa"/>
            <w:tcBorders>
              <w:top w:val="nil"/>
              <w:left w:val="single" w:sz="4" w:space="0" w:color="auto"/>
              <w:bottom w:val="single" w:sz="4" w:space="0" w:color="auto"/>
              <w:right w:val="single" w:sz="4" w:space="0" w:color="auto"/>
            </w:tcBorders>
            <w:vAlign w:val="center"/>
          </w:tcPr>
          <w:p w14:paraId="536A8F6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3A0CC0F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我的信息模块</w:t>
            </w:r>
          </w:p>
        </w:tc>
        <w:tc>
          <w:tcPr>
            <w:tcW w:w="1418" w:type="dxa"/>
            <w:tcBorders>
              <w:top w:val="nil"/>
              <w:left w:val="nil"/>
              <w:bottom w:val="single" w:sz="4" w:space="0" w:color="auto"/>
              <w:right w:val="single" w:sz="4" w:space="0" w:color="auto"/>
            </w:tcBorders>
            <w:vAlign w:val="center"/>
          </w:tcPr>
          <w:p w14:paraId="16533C9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1249231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AD2CFF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6E4365C8" w14:textId="77777777">
        <w:trPr>
          <w:trHeight w:val="278"/>
        </w:trPr>
        <w:tc>
          <w:tcPr>
            <w:tcW w:w="1129" w:type="dxa"/>
            <w:tcBorders>
              <w:top w:val="nil"/>
              <w:left w:val="single" w:sz="4" w:space="0" w:color="auto"/>
              <w:bottom w:val="single" w:sz="4" w:space="0" w:color="auto"/>
              <w:right w:val="single" w:sz="4" w:space="0" w:color="auto"/>
            </w:tcBorders>
            <w:vAlign w:val="center"/>
          </w:tcPr>
          <w:p w14:paraId="293D116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26D1DC3C"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应急无人机单兵融合通信指挥调度平台</w:t>
            </w:r>
          </w:p>
        </w:tc>
        <w:tc>
          <w:tcPr>
            <w:tcW w:w="1418" w:type="dxa"/>
            <w:tcBorders>
              <w:top w:val="nil"/>
              <w:left w:val="nil"/>
              <w:bottom w:val="single" w:sz="4" w:space="0" w:color="auto"/>
              <w:right w:val="single" w:sz="4" w:space="0" w:color="auto"/>
            </w:tcBorders>
            <w:noWrap/>
            <w:vAlign w:val="center"/>
          </w:tcPr>
          <w:p w14:paraId="5BFAC3A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72</w:t>
            </w:r>
          </w:p>
        </w:tc>
        <w:tc>
          <w:tcPr>
            <w:tcW w:w="993" w:type="dxa"/>
            <w:tcBorders>
              <w:top w:val="nil"/>
              <w:left w:val="nil"/>
              <w:bottom w:val="single" w:sz="4" w:space="0" w:color="auto"/>
              <w:right w:val="single" w:sz="4" w:space="0" w:color="auto"/>
            </w:tcBorders>
            <w:noWrap/>
            <w:vAlign w:val="center"/>
          </w:tcPr>
          <w:p w14:paraId="3E3015E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55C47ED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108</w:t>
            </w:r>
          </w:p>
        </w:tc>
      </w:tr>
      <w:tr w:rsidR="009D6247" w14:paraId="6F9D5A81" w14:textId="77777777">
        <w:trPr>
          <w:trHeight w:val="278"/>
        </w:trPr>
        <w:tc>
          <w:tcPr>
            <w:tcW w:w="1129" w:type="dxa"/>
            <w:tcBorders>
              <w:top w:val="nil"/>
              <w:left w:val="single" w:sz="4" w:space="0" w:color="auto"/>
              <w:bottom w:val="single" w:sz="4" w:space="0" w:color="auto"/>
              <w:right w:val="single" w:sz="4" w:space="0" w:color="auto"/>
            </w:tcBorders>
            <w:vAlign w:val="center"/>
          </w:tcPr>
          <w:p w14:paraId="2AA49BC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w:t>
            </w:r>
          </w:p>
        </w:tc>
        <w:tc>
          <w:tcPr>
            <w:tcW w:w="3685" w:type="dxa"/>
            <w:tcBorders>
              <w:top w:val="nil"/>
              <w:left w:val="nil"/>
              <w:bottom w:val="single" w:sz="4" w:space="0" w:color="auto"/>
              <w:right w:val="single" w:sz="4" w:space="0" w:color="auto"/>
            </w:tcBorders>
            <w:vAlign w:val="center"/>
          </w:tcPr>
          <w:p w14:paraId="07F8C6F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语音调度</w:t>
            </w:r>
          </w:p>
        </w:tc>
        <w:tc>
          <w:tcPr>
            <w:tcW w:w="1418" w:type="dxa"/>
            <w:tcBorders>
              <w:top w:val="nil"/>
              <w:left w:val="nil"/>
              <w:bottom w:val="single" w:sz="4" w:space="0" w:color="auto"/>
              <w:right w:val="single" w:sz="4" w:space="0" w:color="auto"/>
            </w:tcBorders>
            <w:vAlign w:val="center"/>
          </w:tcPr>
          <w:p w14:paraId="6DF6730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22A7F0A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FC8A63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5EDB164E" w14:textId="77777777">
        <w:trPr>
          <w:trHeight w:val="278"/>
        </w:trPr>
        <w:tc>
          <w:tcPr>
            <w:tcW w:w="1129" w:type="dxa"/>
            <w:tcBorders>
              <w:top w:val="nil"/>
              <w:left w:val="single" w:sz="4" w:space="0" w:color="auto"/>
              <w:bottom w:val="single" w:sz="4" w:space="0" w:color="auto"/>
              <w:right w:val="single" w:sz="4" w:space="0" w:color="auto"/>
            </w:tcBorders>
            <w:vAlign w:val="center"/>
          </w:tcPr>
          <w:p w14:paraId="02A5EE7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2</w:t>
            </w:r>
          </w:p>
        </w:tc>
        <w:tc>
          <w:tcPr>
            <w:tcW w:w="3685" w:type="dxa"/>
            <w:tcBorders>
              <w:top w:val="nil"/>
              <w:left w:val="nil"/>
              <w:bottom w:val="single" w:sz="4" w:space="0" w:color="auto"/>
              <w:right w:val="single" w:sz="4" w:space="0" w:color="auto"/>
            </w:tcBorders>
            <w:vAlign w:val="center"/>
          </w:tcPr>
          <w:p w14:paraId="32BB135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集群业务</w:t>
            </w:r>
          </w:p>
        </w:tc>
        <w:tc>
          <w:tcPr>
            <w:tcW w:w="1418" w:type="dxa"/>
            <w:tcBorders>
              <w:top w:val="nil"/>
              <w:left w:val="nil"/>
              <w:bottom w:val="single" w:sz="4" w:space="0" w:color="auto"/>
              <w:right w:val="single" w:sz="4" w:space="0" w:color="auto"/>
            </w:tcBorders>
            <w:vAlign w:val="center"/>
          </w:tcPr>
          <w:p w14:paraId="4DE1D9F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C73655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202C20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612E88D6" w14:textId="77777777">
        <w:trPr>
          <w:trHeight w:val="278"/>
        </w:trPr>
        <w:tc>
          <w:tcPr>
            <w:tcW w:w="1129" w:type="dxa"/>
            <w:tcBorders>
              <w:top w:val="nil"/>
              <w:left w:val="single" w:sz="4" w:space="0" w:color="auto"/>
              <w:bottom w:val="single" w:sz="4" w:space="0" w:color="auto"/>
              <w:right w:val="single" w:sz="4" w:space="0" w:color="auto"/>
            </w:tcBorders>
            <w:vAlign w:val="center"/>
          </w:tcPr>
          <w:p w14:paraId="15F3A74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3</w:t>
            </w:r>
          </w:p>
        </w:tc>
        <w:tc>
          <w:tcPr>
            <w:tcW w:w="3685" w:type="dxa"/>
            <w:tcBorders>
              <w:top w:val="nil"/>
              <w:left w:val="nil"/>
              <w:bottom w:val="single" w:sz="4" w:space="0" w:color="auto"/>
              <w:right w:val="single" w:sz="4" w:space="0" w:color="auto"/>
            </w:tcBorders>
            <w:vAlign w:val="center"/>
          </w:tcPr>
          <w:p w14:paraId="3F64E25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双向音视频</w:t>
            </w:r>
          </w:p>
        </w:tc>
        <w:tc>
          <w:tcPr>
            <w:tcW w:w="1418" w:type="dxa"/>
            <w:tcBorders>
              <w:top w:val="nil"/>
              <w:left w:val="nil"/>
              <w:bottom w:val="single" w:sz="4" w:space="0" w:color="auto"/>
              <w:right w:val="single" w:sz="4" w:space="0" w:color="auto"/>
            </w:tcBorders>
            <w:vAlign w:val="center"/>
          </w:tcPr>
          <w:p w14:paraId="1C4C59D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381F10A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ACDB89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2EBEA9E9" w14:textId="77777777">
        <w:trPr>
          <w:trHeight w:val="278"/>
        </w:trPr>
        <w:tc>
          <w:tcPr>
            <w:tcW w:w="1129" w:type="dxa"/>
            <w:tcBorders>
              <w:top w:val="nil"/>
              <w:left w:val="single" w:sz="4" w:space="0" w:color="auto"/>
              <w:bottom w:val="single" w:sz="4" w:space="0" w:color="auto"/>
              <w:right w:val="single" w:sz="4" w:space="0" w:color="auto"/>
            </w:tcBorders>
            <w:vAlign w:val="center"/>
          </w:tcPr>
          <w:p w14:paraId="514464B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4</w:t>
            </w:r>
          </w:p>
        </w:tc>
        <w:tc>
          <w:tcPr>
            <w:tcW w:w="3685" w:type="dxa"/>
            <w:tcBorders>
              <w:top w:val="nil"/>
              <w:left w:val="nil"/>
              <w:bottom w:val="single" w:sz="4" w:space="0" w:color="auto"/>
              <w:right w:val="single" w:sz="4" w:space="0" w:color="auto"/>
            </w:tcBorders>
            <w:vAlign w:val="center"/>
          </w:tcPr>
          <w:p w14:paraId="47D98F2F"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广播系统</w:t>
            </w:r>
          </w:p>
        </w:tc>
        <w:tc>
          <w:tcPr>
            <w:tcW w:w="1418" w:type="dxa"/>
            <w:tcBorders>
              <w:top w:val="nil"/>
              <w:left w:val="nil"/>
              <w:bottom w:val="single" w:sz="4" w:space="0" w:color="auto"/>
              <w:right w:val="single" w:sz="4" w:space="0" w:color="auto"/>
            </w:tcBorders>
            <w:vAlign w:val="center"/>
          </w:tcPr>
          <w:p w14:paraId="0056E6D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20E203F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19BE25D9"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68B2C258" w14:textId="77777777">
        <w:trPr>
          <w:trHeight w:val="278"/>
        </w:trPr>
        <w:tc>
          <w:tcPr>
            <w:tcW w:w="1129" w:type="dxa"/>
            <w:tcBorders>
              <w:top w:val="nil"/>
              <w:left w:val="single" w:sz="4" w:space="0" w:color="auto"/>
              <w:bottom w:val="single" w:sz="4" w:space="0" w:color="auto"/>
              <w:right w:val="single" w:sz="4" w:space="0" w:color="auto"/>
            </w:tcBorders>
            <w:vAlign w:val="center"/>
          </w:tcPr>
          <w:p w14:paraId="63890C5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5</w:t>
            </w:r>
          </w:p>
        </w:tc>
        <w:tc>
          <w:tcPr>
            <w:tcW w:w="3685" w:type="dxa"/>
            <w:tcBorders>
              <w:top w:val="nil"/>
              <w:left w:val="nil"/>
              <w:bottom w:val="single" w:sz="4" w:space="0" w:color="auto"/>
              <w:right w:val="single" w:sz="4" w:space="0" w:color="auto"/>
            </w:tcBorders>
            <w:vAlign w:val="center"/>
          </w:tcPr>
          <w:p w14:paraId="1BAB1E07"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视频调度</w:t>
            </w:r>
          </w:p>
        </w:tc>
        <w:tc>
          <w:tcPr>
            <w:tcW w:w="1418" w:type="dxa"/>
            <w:tcBorders>
              <w:top w:val="nil"/>
              <w:left w:val="nil"/>
              <w:bottom w:val="single" w:sz="4" w:space="0" w:color="auto"/>
              <w:right w:val="single" w:sz="4" w:space="0" w:color="auto"/>
            </w:tcBorders>
            <w:vAlign w:val="center"/>
          </w:tcPr>
          <w:p w14:paraId="0EABC3C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6E820C2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0E18CE6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177DF62B" w14:textId="77777777">
        <w:trPr>
          <w:trHeight w:val="278"/>
        </w:trPr>
        <w:tc>
          <w:tcPr>
            <w:tcW w:w="1129" w:type="dxa"/>
            <w:tcBorders>
              <w:top w:val="nil"/>
              <w:left w:val="single" w:sz="4" w:space="0" w:color="auto"/>
              <w:bottom w:val="single" w:sz="4" w:space="0" w:color="auto"/>
              <w:right w:val="single" w:sz="4" w:space="0" w:color="auto"/>
            </w:tcBorders>
            <w:vAlign w:val="center"/>
          </w:tcPr>
          <w:p w14:paraId="2CD69904"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6</w:t>
            </w:r>
          </w:p>
        </w:tc>
        <w:tc>
          <w:tcPr>
            <w:tcW w:w="3685" w:type="dxa"/>
            <w:tcBorders>
              <w:top w:val="nil"/>
              <w:left w:val="nil"/>
              <w:bottom w:val="single" w:sz="4" w:space="0" w:color="auto"/>
              <w:right w:val="single" w:sz="4" w:space="0" w:color="auto"/>
            </w:tcBorders>
            <w:vAlign w:val="center"/>
          </w:tcPr>
          <w:p w14:paraId="3FB8E94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预案系统</w:t>
            </w:r>
          </w:p>
        </w:tc>
        <w:tc>
          <w:tcPr>
            <w:tcW w:w="1418" w:type="dxa"/>
            <w:tcBorders>
              <w:top w:val="nil"/>
              <w:left w:val="nil"/>
              <w:bottom w:val="single" w:sz="4" w:space="0" w:color="auto"/>
              <w:right w:val="single" w:sz="4" w:space="0" w:color="auto"/>
            </w:tcBorders>
            <w:vAlign w:val="center"/>
          </w:tcPr>
          <w:p w14:paraId="33D9EC7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12</w:t>
            </w:r>
          </w:p>
        </w:tc>
        <w:tc>
          <w:tcPr>
            <w:tcW w:w="993" w:type="dxa"/>
            <w:tcBorders>
              <w:top w:val="nil"/>
              <w:left w:val="nil"/>
              <w:bottom w:val="single" w:sz="4" w:space="0" w:color="auto"/>
              <w:right w:val="single" w:sz="4" w:space="0" w:color="auto"/>
            </w:tcBorders>
            <w:vAlign w:val="center"/>
          </w:tcPr>
          <w:p w14:paraId="4A51300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vAlign w:val="center"/>
          </w:tcPr>
          <w:p w14:paraId="27AC491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18</w:t>
            </w:r>
          </w:p>
        </w:tc>
      </w:tr>
      <w:tr w:rsidR="009D6247" w14:paraId="46E7D1ED" w14:textId="77777777">
        <w:trPr>
          <w:trHeight w:val="278"/>
        </w:trPr>
        <w:tc>
          <w:tcPr>
            <w:tcW w:w="1129" w:type="dxa"/>
            <w:tcBorders>
              <w:top w:val="nil"/>
              <w:left w:val="single" w:sz="4" w:space="0" w:color="auto"/>
              <w:bottom w:val="single" w:sz="4" w:space="0" w:color="auto"/>
              <w:right w:val="single" w:sz="4" w:space="0" w:color="auto"/>
            </w:tcBorders>
            <w:vAlign w:val="center"/>
          </w:tcPr>
          <w:p w14:paraId="5659832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总计</w:t>
            </w:r>
          </w:p>
        </w:tc>
        <w:tc>
          <w:tcPr>
            <w:tcW w:w="3685" w:type="dxa"/>
            <w:tcBorders>
              <w:top w:val="nil"/>
              <w:left w:val="nil"/>
              <w:bottom w:val="single" w:sz="4" w:space="0" w:color="auto"/>
              <w:right w:val="single" w:sz="4" w:space="0" w:color="auto"/>
            </w:tcBorders>
            <w:vAlign w:val="center"/>
          </w:tcPr>
          <w:p w14:paraId="430A07A0"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数据采集能力</w:t>
            </w:r>
          </w:p>
        </w:tc>
        <w:tc>
          <w:tcPr>
            <w:tcW w:w="1418" w:type="dxa"/>
            <w:tcBorders>
              <w:top w:val="nil"/>
              <w:left w:val="nil"/>
              <w:bottom w:val="single" w:sz="4" w:space="0" w:color="auto"/>
              <w:right w:val="single" w:sz="4" w:space="0" w:color="auto"/>
            </w:tcBorders>
            <w:noWrap/>
            <w:vAlign w:val="center"/>
          </w:tcPr>
          <w:p w14:paraId="72D35A6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313FA34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71683C8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112.5</w:t>
            </w:r>
          </w:p>
        </w:tc>
      </w:tr>
      <w:tr w:rsidR="009D6247" w14:paraId="4C434F47" w14:textId="77777777">
        <w:trPr>
          <w:trHeight w:val="278"/>
        </w:trPr>
        <w:tc>
          <w:tcPr>
            <w:tcW w:w="1129" w:type="dxa"/>
            <w:tcBorders>
              <w:top w:val="nil"/>
              <w:left w:val="single" w:sz="4" w:space="0" w:color="auto"/>
              <w:bottom w:val="single" w:sz="4" w:space="0" w:color="auto"/>
              <w:right w:val="single" w:sz="4" w:space="0" w:color="auto"/>
            </w:tcBorders>
            <w:vAlign w:val="center"/>
          </w:tcPr>
          <w:p w14:paraId="466D4FBB"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一</w:t>
            </w:r>
            <w:proofErr w:type="gramEnd"/>
          </w:p>
        </w:tc>
        <w:tc>
          <w:tcPr>
            <w:tcW w:w="3685" w:type="dxa"/>
            <w:tcBorders>
              <w:top w:val="nil"/>
              <w:left w:val="nil"/>
              <w:bottom w:val="single" w:sz="4" w:space="0" w:color="auto"/>
              <w:right w:val="single" w:sz="4" w:space="0" w:color="auto"/>
            </w:tcBorders>
            <w:vAlign w:val="center"/>
          </w:tcPr>
          <w:p w14:paraId="6A98A29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经济大脑数据对接</w:t>
            </w:r>
          </w:p>
        </w:tc>
        <w:tc>
          <w:tcPr>
            <w:tcW w:w="1418" w:type="dxa"/>
            <w:tcBorders>
              <w:top w:val="nil"/>
              <w:left w:val="nil"/>
              <w:bottom w:val="single" w:sz="4" w:space="0" w:color="auto"/>
              <w:right w:val="single" w:sz="4" w:space="0" w:color="auto"/>
            </w:tcBorders>
            <w:noWrap/>
            <w:vAlign w:val="center"/>
          </w:tcPr>
          <w:p w14:paraId="7CA20C4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993" w:type="dxa"/>
            <w:tcBorders>
              <w:top w:val="nil"/>
              <w:left w:val="nil"/>
              <w:bottom w:val="single" w:sz="4" w:space="0" w:color="auto"/>
              <w:right w:val="single" w:sz="4" w:space="0" w:color="auto"/>
            </w:tcBorders>
            <w:noWrap/>
            <w:vAlign w:val="center"/>
          </w:tcPr>
          <w:p w14:paraId="6FBF3F4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16EAE44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62808C7F" w14:textId="77777777">
        <w:trPr>
          <w:trHeight w:val="278"/>
        </w:trPr>
        <w:tc>
          <w:tcPr>
            <w:tcW w:w="1129" w:type="dxa"/>
            <w:tcBorders>
              <w:top w:val="nil"/>
              <w:left w:val="single" w:sz="4" w:space="0" w:color="auto"/>
              <w:bottom w:val="single" w:sz="4" w:space="0" w:color="auto"/>
              <w:right w:val="single" w:sz="4" w:space="0" w:color="auto"/>
            </w:tcBorders>
            <w:vAlign w:val="center"/>
          </w:tcPr>
          <w:p w14:paraId="4D45437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二</w:t>
            </w:r>
          </w:p>
        </w:tc>
        <w:tc>
          <w:tcPr>
            <w:tcW w:w="3685" w:type="dxa"/>
            <w:tcBorders>
              <w:top w:val="nil"/>
              <w:left w:val="nil"/>
              <w:bottom w:val="single" w:sz="4" w:space="0" w:color="auto"/>
              <w:right w:val="single" w:sz="4" w:space="0" w:color="auto"/>
            </w:tcBorders>
            <w:vAlign w:val="center"/>
          </w:tcPr>
          <w:p w14:paraId="7539080F"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数据采集方式多元灵活</w:t>
            </w:r>
          </w:p>
        </w:tc>
        <w:tc>
          <w:tcPr>
            <w:tcW w:w="1418" w:type="dxa"/>
            <w:tcBorders>
              <w:top w:val="nil"/>
              <w:left w:val="nil"/>
              <w:bottom w:val="single" w:sz="4" w:space="0" w:color="auto"/>
              <w:right w:val="single" w:sz="4" w:space="0" w:color="auto"/>
            </w:tcBorders>
            <w:noWrap/>
            <w:vAlign w:val="center"/>
          </w:tcPr>
          <w:p w14:paraId="27F728A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993" w:type="dxa"/>
            <w:tcBorders>
              <w:top w:val="nil"/>
              <w:left w:val="nil"/>
              <w:bottom w:val="single" w:sz="4" w:space="0" w:color="auto"/>
              <w:right w:val="single" w:sz="4" w:space="0" w:color="auto"/>
            </w:tcBorders>
            <w:noWrap/>
            <w:vAlign w:val="center"/>
          </w:tcPr>
          <w:p w14:paraId="4FDE61A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21555A9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673A8B9A" w14:textId="77777777">
        <w:trPr>
          <w:trHeight w:val="278"/>
        </w:trPr>
        <w:tc>
          <w:tcPr>
            <w:tcW w:w="1129" w:type="dxa"/>
            <w:tcBorders>
              <w:top w:val="nil"/>
              <w:left w:val="single" w:sz="4" w:space="0" w:color="auto"/>
              <w:bottom w:val="single" w:sz="4" w:space="0" w:color="auto"/>
              <w:right w:val="single" w:sz="4" w:space="0" w:color="auto"/>
            </w:tcBorders>
            <w:vAlign w:val="center"/>
          </w:tcPr>
          <w:p w14:paraId="789ACED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三</w:t>
            </w:r>
          </w:p>
        </w:tc>
        <w:tc>
          <w:tcPr>
            <w:tcW w:w="3685" w:type="dxa"/>
            <w:tcBorders>
              <w:top w:val="nil"/>
              <w:left w:val="nil"/>
              <w:bottom w:val="single" w:sz="4" w:space="0" w:color="auto"/>
              <w:right w:val="single" w:sz="4" w:space="0" w:color="auto"/>
            </w:tcBorders>
            <w:vAlign w:val="center"/>
          </w:tcPr>
          <w:p w14:paraId="65FDB46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数据采集过程安全可控</w:t>
            </w:r>
          </w:p>
        </w:tc>
        <w:tc>
          <w:tcPr>
            <w:tcW w:w="1418" w:type="dxa"/>
            <w:tcBorders>
              <w:top w:val="nil"/>
              <w:left w:val="nil"/>
              <w:bottom w:val="single" w:sz="4" w:space="0" w:color="auto"/>
              <w:right w:val="single" w:sz="4" w:space="0" w:color="auto"/>
            </w:tcBorders>
            <w:noWrap/>
            <w:vAlign w:val="center"/>
          </w:tcPr>
          <w:p w14:paraId="50FE59A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993" w:type="dxa"/>
            <w:tcBorders>
              <w:top w:val="nil"/>
              <w:left w:val="nil"/>
              <w:bottom w:val="single" w:sz="4" w:space="0" w:color="auto"/>
              <w:right w:val="single" w:sz="4" w:space="0" w:color="auto"/>
            </w:tcBorders>
            <w:noWrap/>
            <w:vAlign w:val="center"/>
          </w:tcPr>
          <w:p w14:paraId="48C19EF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46FCB1B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347EBB58" w14:textId="77777777">
        <w:trPr>
          <w:trHeight w:val="278"/>
        </w:trPr>
        <w:tc>
          <w:tcPr>
            <w:tcW w:w="1129" w:type="dxa"/>
            <w:tcBorders>
              <w:top w:val="nil"/>
              <w:left w:val="single" w:sz="4" w:space="0" w:color="auto"/>
              <w:bottom w:val="single" w:sz="4" w:space="0" w:color="auto"/>
              <w:right w:val="single" w:sz="4" w:space="0" w:color="auto"/>
            </w:tcBorders>
            <w:vAlign w:val="center"/>
          </w:tcPr>
          <w:p w14:paraId="4C0A6FC8"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四</w:t>
            </w:r>
          </w:p>
        </w:tc>
        <w:tc>
          <w:tcPr>
            <w:tcW w:w="3685" w:type="dxa"/>
            <w:tcBorders>
              <w:top w:val="nil"/>
              <w:left w:val="nil"/>
              <w:bottom w:val="single" w:sz="4" w:space="0" w:color="auto"/>
              <w:right w:val="single" w:sz="4" w:space="0" w:color="auto"/>
            </w:tcBorders>
            <w:vAlign w:val="center"/>
          </w:tcPr>
          <w:p w14:paraId="476F278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数据采集实施流程规范</w:t>
            </w:r>
          </w:p>
        </w:tc>
        <w:tc>
          <w:tcPr>
            <w:tcW w:w="1418" w:type="dxa"/>
            <w:tcBorders>
              <w:top w:val="nil"/>
              <w:left w:val="nil"/>
              <w:bottom w:val="single" w:sz="4" w:space="0" w:color="auto"/>
              <w:right w:val="single" w:sz="4" w:space="0" w:color="auto"/>
            </w:tcBorders>
            <w:noWrap/>
            <w:vAlign w:val="center"/>
          </w:tcPr>
          <w:p w14:paraId="0E4BE75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993" w:type="dxa"/>
            <w:tcBorders>
              <w:top w:val="nil"/>
              <w:left w:val="nil"/>
              <w:bottom w:val="single" w:sz="4" w:space="0" w:color="auto"/>
              <w:right w:val="single" w:sz="4" w:space="0" w:color="auto"/>
            </w:tcBorders>
            <w:noWrap/>
            <w:vAlign w:val="center"/>
          </w:tcPr>
          <w:p w14:paraId="10F5EBA4"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455DA48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58A39C17" w14:textId="77777777">
        <w:trPr>
          <w:trHeight w:val="278"/>
        </w:trPr>
        <w:tc>
          <w:tcPr>
            <w:tcW w:w="1129" w:type="dxa"/>
            <w:tcBorders>
              <w:top w:val="nil"/>
              <w:left w:val="single" w:sz="4" w:space="0" w:color="auto"/>
              <w:bottom w:val="single" w:sz="4" w:space="0" w:color="auto"/>
              <w:right w:val="single" w:sz="4" w:space="0" w:color="auto"/>
            </w:tcBorders>
            <w:vAlign w:val="center"/>
          </w:tcPr>
          <w:p w14:paraId="7CE5FE0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五</w:t>
            </w:r>
          </w:p>
        </w:tc>
        <w:tc>
          <w:tcPr>
            <w:tcW w:w="3685" w:type="dxa"/>
            <w:tcBorders>
              <w:top w:val="nil"/>
              <w:left w:val="nil"/>
              <w:bottom w:val="single" w:sz="4" w:space="0" w:color="auto"/>
              <w:right w:val="single" w:sz="4" w:space="0" w:color="auto"/>
            </w:tcBorders>
            <w:vAlign w:val="center"/>
          </w:tcPr>
          <w:p w14:paraId="1E5025D2"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数据采集治理与质量保障</w:t>
            </w:r>
          </w:p>
        </w:tc>
        <w:tc>
          <w:tcPr>
            <w:tcW w:w="1418" w:type="dxa"/>
            <w:tcBorders>
              <w:top w:val="nil"/>
              <w:left w:val="nil"/>
              <w:bottom w:val="single" w:sz="4" w:space="0" w:color="auto"/>
              <w:right w:val="single" w:sz="4" w:space="0" w:color="auto"/>
            </w:tcBorders>
            <w:noWrap/>
            <w:vAlign w:val="center"/>
          </w:tcPr>
          <w:p w14:paraId="03C7AEC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993" w:type="dxa"/>
            <w:tcBorders>
              <w:top w:val="nil"/>
              <w:left w:val="nil"/>
              <w:bottom w:val="single" w:sz="4" w:space="0" w:color="auto"/>
              <w:right w:val="single" w:sz="4" w:space="0" w:color="auto"/>
            </w:tcBorders>
            <w:noWrap/>
            <w:vAlign w:val="center"/>
          </w:tcPr>
          <w:p w14:paraId="1E87BDD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588A9C8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1D25F27B" w14:textId="77777777">
        <w:trPr>
          <w:trHeight w:val="278"/>
        </w:trPr>
        <w:tc>
          <w:tcPr>
            <w:tcW w:w="1129" w:type="dxa"/>
            <w:tcBorders>
              <w:top w:val="nil"/>
              <w:left w:val="single" w:sz="4" w:space="0" w:color="auto"/>
              <w:bottom w:val="single" w:sz="4" w:space="0" w:color="auto"/>
              <w:right w:val="single" w:sz="4" w:space="0" w:color="auto"/>
            </w:tcBorders>
            <w:vAlign w:val="center"/>
          </w:tcPr>
          <w:p w14:paraId="17A80F46"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总计</w:t>
            </w:r>
          </w:p>
        </w:tc>
        <w:tc>
          <w:tcPr>
            <w:tcW w:w="3685" w:type="dxa"/>
            <w:tcBorders>
              <w:top w:val="nil"/>
              <w:left w:val="nil"/>
              <w:bottom w:val="single" w:sz="4" w:space="0" w:color="auto"/>
              <w:right w:val="single" w:sz="4" w:space="0" w:color="auto"/>
            </w:tcBorders>
            <w:vAlign w:val="center"/>
          </w:tcPr>
          <w:p w14:paraId="255EC001"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全区信息化系统统一运维</w:t>
            </w:r>
          </w:p>
        </w:tc>
        <w:tc>
          <w:tcPr>
            <w:tcW w:w="1418" w:type="dxa"/>
            <w:tcBorders>
              <w:top w:val="nil"/>
              <w:left w:val="nil"/>
              <w:bottom w:val="single" w:sz="4" w:space="0" w:color="auto"/>
              <w:right w:val="single" w:sz="4" w:space="0" w:color="auto"/>
            </w:tcBorders>
            <w:noWrap/>
            <w:vAlign w:val="center"/>
          </w:tcPr>
          <w:p w14:paraId="3EF8BC7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993" w:type="dxa"/>
            <w:tcBorders>
              <w:top w:val="nil"/>
              <w:left w:val="nil"/>
              <w:bottom w:val="single" w:sz="4" w:space="0" w:color="auto"/>
              <w:right w:val="single" w:sz="4" w:space="0" w:color="auto"/>
            </w:tcBorders>
            <w:noWrap/>
            <w:vAlign w:val="center"/>
          </w:tcPr>
          <w:p w14:paraId="6762A30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 xml:space="preserve">　</w:t>
            </w:r>
          </w:p>
        </w:tc>
        <w:tc>
          <w:tcPr>
            <w:tcW w:w="1701" w:type="dxa"/>
            <w:tcBorders>
              <w:top w:val="nil"/>
              <w:left w:val="nil"/>
              <w:bottom w:val="single" w:sz="4" w:space="0" w:color="auto"/>
              <w:right w:val="single" w:sz="4" w:space="0" w:color="auto"/>
            </w:tcBorders>
            <w:noWrap/>
            <w:vAlign w:val="center"/>
          </w:tcPr>
          <w:p w14:paraId="4E152B2B"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1C011E4C" w14:textId="77777777">
        <w:trPr>
          <w:trHeight w:val="278"/>
        </w:trPr>
        <w:tc>
          <w:tcPr>
            <w:tcW w:w="1129" w:type="dxa"/>
            <w:tcBorders>
              <w:top w:val="nil"/>
              <w:left w:val="single" w:sz="4" w:space="0" w:color="auto"/>
              <w:bottom w:val="single" w:sz="4" w:space="0" w:color="auto"/>
              <w:right w:val="single" w:sz="4" w:space="0" w:color="auto"/>
            </w:tcBorders>
            <w:vAlign w:val="center"/>
          </w:tcPr>
          <w:p w14:paraId="53D414B3" w14:textId="77777777" w:rsidR="009D6247" w:rsidRDefault="00000000">
            <w:pPr>
              <w:widowControl/>
              <w:spacing w:line="0" w:lineRule="atLeast"/>
              <w:ind w:firstLineChars="0" w:firstLine="0"/>
              <w:jc w:val="center"/>
              <w:rPr>
                <w:rFonts w:eastAsia="微软雅黑"/>
                <w:color w:val="000000"/>
                <w:kern w:val="0"/>
                <w:sz w:val="20"/>
                <w:szCs w:val="20"/>
              </w:rPr>
            </w:pPr>
            <w:proofErr w:type="gramStart"/>
            <w:r>
              <w:rPr>
                <w:rFonts w:eastAsia="微软雅黑"/>
                <w:color w:val="000000"/>
                <w:kern w:val="0"/>
                <w:sz w:val="20"/>
                <w:szCs w:val="20"/>
              </w:rPr>
              <w:t>一</w:t>
            </w:r>
            <w:proofErr w:type="gramEnd"/>
          </w:p>
        </w:tc>
        <w:tc>
          <w:tcPr>
            <w:tcW w:w="3685" w:type="dxa"/>
            <w:tcBorders>
              <w:top w:val="nil"/>
              <w:left w:val="nil"/>
              <w:bottom w:val="single" w:sz="4" w:space="0" w:color="auto"/>
              <w:right w:val="single" w:sz="4" w:space="0" w:color="auto"/>
            </w:tcBorders>
            <w:vAlign w:val="center"/>
          </w:tcPr>
          <w:p w14:paraId="0A2B03D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统一监控中心</w:t>
            </w:r>
          </w:p>
        </w:tc>
        <w:tc>
          <w:tcPr>
            <w:tcW w:w="1418" w:type="dxa"/>
            <w:tcBorders>
              <w:top w:val="nil"/>
              <w:left w:val="nil"/>
              <w:bottom w:val="single" w:sz="4" w:space="0" w:color="auto"/>
              <w:right w:val="single" w:sz="4" w:space="0" w:color="auto"/>
            </w:tcBorders>
            <w:noWrap/>
            <w:vAlign w:val="center"/>
          </w:tcPr>
          <w:p w14:paraId="2F3E859A"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993" w:type="dxa"/>
            <w:tcBorders>
              <w:top w:val="nil"/>
              <w:left w:val="nil"/>
              <w:bottom w:val="single" w:sz="4" w:space="0" w:color="auto"/>
              <w:right w:val="single" w:sz="4" w:space="0" w:color="auto"/>
            </w:tcBorders>
            <w:noWrap/>
            <w:vAlign w:val="center"/>
          </w:tcPr>
          <w:p w14:paraId="0C98378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4696A33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450A66DA" w14:textId="77777777">
        <w:trPr>
          <w:trHeight w:val="278"/>
        </w:trPr>
        <w:tc>
          <w:tcPr>
            <w:tcW w:w="1129" w:type="dxa"/>
            <w:tcBorders>
              <w:top w:val="nil"/>
              <w:left w:val="single" w:sz="4" w:space="0" w:color="auto"/>
              <w:bottom w:val="single" w:sz="4" w:space="0" w:color="auto"/>
              <w:right w:val="single" w:sz="4" w:space="0" w:color="auto"/>
            </w:tcBorders>
            <w:vAlign w:val="center"/>
          </w:tcPr>
          <w:p w14:paraId="71F419DB"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二</w:t>
            </w:r>
          </w:p>
        </w:tc>
        <w:tc>
          <w:tcPr>
            <w:tcW w:w="3685" w:type="dxa"/>
            <w:tcBorders>
              <w:top w:val="nil"/>
              <w:left w:val="nil"/>
              <w:bottom w:val="single" w:sz="4" w:space="0" w:color="auto"/>
              <w:right w:val="single" w:sz="4" w:space="0" w:color="auto"/>
            </w:tcBorders>
            <w:vAlign w:val="center"/>
          </w:tcPr>
          <w:p w14:paraId="3C90D501"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 xml:space="preserve">T </w:t>
            </w:r>
            <w:r>
              <w:rPr>
                <w:rFonts w:eastAsia="微软雅黑"/>
                <w:color w:val="000000"/>
                <w:kern w:val="0"/>
                <w:sz w:val="20"/>
                <w:szCs w:val="20"/>
              </w:rPr>
              <w:t>服务管理</w:t>
            </w:r>
          </w:p>
        </w:tc>
        <w:tc>
          <w:tcPr>
            <w:tcW w:w="1418" w:type="dxa"/>
            <w:tcBorders>
              <w:top w:val="nil"/>
              <w:left w:val="nil"/>
              <w:bottom w:val="single" w:sz="4" w:space="0" w:color="auto"/>
              <w:right w:val="single" w:sz="4" w:space="0" w:color="auto"/>
            </w:tcBorders>
            <w:noWrap/>
            <w:vAlign w:val="center"/>
          </w:tcPr>
          <w:p w14:paraId="1B48575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993" w:type="dxa"/>
            <w:tcBorders>
              <w:top w:val="nil"/>
              <w:left w:val="nil"/>
              <w:bottom w:val="single" w:sz="4" w:space="0" w:color="auto"/>
              <w:right w:val="single" w:sz="4" w:space="0" w:color="auto"/>
            </w:tcBorders>
            <w:noWrap/>
            <w:vAlign w:val="center"/>
          </w:tcPr>
          <w:p w14:paraId="414A6AA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5EE9A92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25133C50" w14:textId="77777777">
        <w:trPr>
          <w:trHeight w:val="278"/>
        </w:trPr>
        <w:tc>
          <w:tcPr>
            <w:tcW w:w="1129" w:type="dxa"/>
            <w:tcBorders>
              <w:top w:val="nil"/>
              <w:left w:val="single" w:sz="4" w:space="0" w:color="auto"/>
              <w:bottom w:val="single" w:sz="4" w:space="0" w:color="auto"/>
              <w:right w:val="single" w:sz="4" w:space="0" w:color="auto"/>
            </w:tcBorders>
            <w:vAlign w:val="center"/>
          </w:tcPr>
          <w:p w14:paraId="3B18897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三</w:t>
            </w:r>
          </w:p>
        </w:tc>
        <w:tc>
          <w:tcPr>
            <w:tcW w:w="3685" w:type="dxa"/>
            <w:tcBorders>
              <w:top w:val="nil"/>
              <w:left w:val="nil"/>
              <w:bottom w:val="single" w:sz="4" w:space="0" w:color="auto"/>
              <w:right w:val="single" w:sz="4" w:space="0" w:color="auto"/>
            </w:tcBorders>
            <w:vAlign w:val="center"/>
          </w:tcPr>
          <w:p w14:paraId="375DA27F"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资产与配置管理</w:t>
            </w:r>
            <w:r>
              <w:rPr>
                <w:rFonts w:eastAsia="微软雅黑"/>
                <w:color w:val="000000"/>
                <w:kern w:val="0"/>
                <w:sz w:val="20"/>
                <w:szCs w:val="20"/>
              </w:rPr>
              <w:t>(CMDB)</w:t>
            </w:r>
          </w:p>
        </w:tc>
        <w:tc>
          <w:tcPr>
            <w:tcW w:w="1418" w:type="dxa"/>
            <w:tcBorders>
              <w:top w:val="nil"/>
              <w:left w:val="nil"/>
              <w:bottom w:val="single" w:sz="4" w:space="0" w:color="auto"/>
              <w:right w:val="single" w:sz="4" w:space="0" w:color="auto"/>
            </w:tcBorders>
            <w:noWrap/>
            <w:vAlign w:val="center"/>
          </w:tcPr>
          <w:p w14:paraId="1E2FB1F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993" w:type="dxa"/>
            <w:tcBorders>
              <w:top w:val="nil"/>
              <w:left w:val="nil"/>
              <w:bottom w:val="single" w:sz="4" w:space="0" w:color="auto"/>
              <w:right w:val="single" w:sz="4" w:space="0" w:color="auto"/>
            </w:tcBorders>
            <w:noWrap/>
            <w:vAlign w:val="center"/>
          </w:tcPr>
          <w:p w14:paraId="26CA08D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2FC148D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373A860B" w14:textId="77777777">
        <w:trPr>
          <w:trHeight w:val="278"/>
        </w:trPr>
        <w:tc>
          <w:tcPr>
            <w:tcW w:w="1129" w:type="dxa"/>
            <w:tcBorders>
              <w:top w:val="nil"/>
              <w:left w:val="single" w:sz="4" w:space="0" w:color="auto"/>
              <w:bottom w:val="single" w:sz="4" w:space="0" w:color="auto"/>
              <w:right w:val="single" w:sz="4" w:space="0" w:color="auto"/>
            </w:tcBorders>
            <w:vAlign w:val="center"/>
          </w:tcPr>
          <w:p w14:paraId="6DFDA05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四</w:t>
            </w:r>
          </w:p>
        </w:tc>
        <w:tc>
          <w:tcPr>
            <w:tcW w:w="3685" w:type="dxa"/>
            <w:tcBorders>
              <w:top w:val="nil"/>
              <w:left w:val="nil"/>
              <w:bottom w:val="single" w:sz="4" w:space="0" w:color="auto"/>
              <w:right w:val="single" w:sz="4" w:space="0" w:color="auto"/>
            </w:tcBorders>
            <w:vAlign w:val="center"/>
          </w:tcPr>
          <w:p w14:paraId="35FD8DFD" w14:textId="77777777" w:rsidR="009D6247" w:rsidRDefault="00000000">
            <w:pPr>
              <w:widowControl/>
              <w:spacing w:line="0" w:lineRule="atLeast"/>
              <w:ind w:firstLineChars="0" w:firstLine="0"/>
              <w:jc w:val="left"/>
              <w:rPr>
                <w:rFonts w:eastAsia="微软雅黑"/>
                <w:color w:val="000000"/>
                <w:kern w:val="0"/>
                <w:sz w:val="20"/>
                <w:szCs w:val="20"/>
              </w:rPr>
            </w:pPr>
            <w:proofErr w:type="gramStart"/>
            <w:r>
              <w:rPr>
                <w:rFonts w:eastAsia="微软雅黑"/>
                <w:color w:val="000000"/>
                <w:kern w:val="0"/>
                <w:sz w:val="20"/>
                <w:szCs w:val="20"/>
              </w:rPr>
              <w:t>和识库</w:t>
            </w:r>
            <w:proofErr w:type="gramEnd"/>
            <w:r>
              <w:rPr>
                <w:rFonts w:eastAsia="微软雅黑"/>
                <w:color w:val="000000"/>
                <w:kern w:val="0"/>
                <w:sz w:val="20"/>
                <w:szCs w:val="20"/>
              </w:rPr>
              <w:t>管理</w:t>
            </w:r>
          </w:p>
        </w:tc>
        <w:tc>
          <w:tcPr>
            <w:tcW w:w="1418" w:type="dxa"/>
            <w:tcBorders>
              <w:top w:val="nil"/>
              <w:left w:val="nil"/>
              <w:bottom w:val="single" w:sz="4" w:space="0" w:color="auto"/>
              <w:right w:val="single" w:sz="4" w:space="0" w:color="auto"/>
            </w:tcBorders>
            <w:noWrap/>
            <w:vAlign w:val="center"/>
          </w:tcPr>
          <w:p w14:paraId="5B3CEEF6"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993" w:type="dxa"/>
            <w:tcBorders>
              <w:top w:val="nil"/>
              <w:left w:val="nil"/>
              <w:bottom w:val="single" w:sz="4" w:space="0" w:color="auto"/>
              <w:right w:val="single" w:sz="4" w:space="0" w:color="auto"/>
            </w:tcBorders>
            <w:noWrap/>
            <w:vAlign w:val="center"/>
          </w:tcPr>
          <w:p w14:paraId="4BA83B3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0FF4A3B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573CC6F3" w14:textId="77777777">
        <w:trPr>
          <w:trHeight w:val="278"/>
        </w:trPr>
        <w:tc>
          <w:tcPr>
            <w:tcW w:w="1129" w:type="dxa"/>
            <w:tcBorders>
              <w:top w:val="nil"/>
              <w:left w:val="single" w:sz="4" w:space="0" w:color="auto"/>
              <w:bottom w:val="single" w:sz="4" w:space="0" w:color="auto"/>
              <w:right w:val="single" w:sz="4" w:space="0" w:color="auto"/>
            </w:tcBorders>
            <w:vAlign w:val="center"/>
          </w:tcPr>
          <w:p w14:paraId="5B351B8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五</w:t>
            </w:r>
          </w:p>
        </w:tc>
        <w:tc>
          <w:tcPr>
            <w:tcW w:w="3685" w:type="dxa"/>
            <w:tcBorders>
              <w:top w:val="nil"/>
              <w:left w:val="nil"/>
              <w:bottom w:val="single" w:sz="4" w:space="0" w:color="auto"/>
              <w:right w:val="single" w:sz="4" w:space="0" w:color="auto"/>
            </w:tcBorders>
            <w:vAlign w:val="center"/>
          </w:tcPr>
          <w:p w14:paraId="1F6EDBF9"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移动应用</w:t>
            </w:r>
          </w:p>
        </w:tc>
        <w:tc>
          <w:tcPr>
            <w:tcW w:w="1418" w:type="dxa"/>
            <w:tcBorders>
              <w:top w:val="nil"/>
              <w:left w:val="nil"/>
              <w:bottom w:val="single" w:sz="4" w:space="0" w:color="auto"/>
              <w:right w:val="single" w:sz="4" w:space="0" w:color="auto"/>
            </w:tcBorders>
            <w:noWrap/>
            <w:vAlign w:val="center"/>
          </w:tcPr>
          <w:p w14:paraId="7AF99A92"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993" w:type="dxa"/>
            <w:tcBorders>
              <w:top w:val="nil"/>
              <w:left w:val="nil"/>
              <w:bottom w:val="single" w:sz="4" w:space="0" w:color="auto"/>
              <w:right w:val="single" w:sz="4" w:space="0" w:color="auto"/>
            </w:tcBorders>
            <w:noWrap/>
            <w:vAlign w:val="center"/>
          </w:tcPr>
          <w:p w14:paraId="54ABDF4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60A28E5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6D5173DD" w14:textId="77777777">
        <w:trPr>
          <w:trHeight w:val="278"/>
        </w:trPr>
        <w:tc>
          <w:tcPr>
            <w:tcW w:w="1129" w:type="dxa"/>
            <w:tcBorders>
              <w:top w:val="nil"/>
              <w:left w:val="single" w:sz="4" w:space="0" w:color="auto"/>
              <w:bottom w:val="single" w:sz="4" w:space="0" w:color="auto"/>
              <w:right w:val="single" w:sz="4" w:space="0" w:color="auto"/>
            </w:tcBorders>
            <w:vAlign w:val="center"/>
          </w:tcPr>
          <w:p w14:paraId="51A93C7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六</w:t>
            </w:r>
          </w:p>
        </w:tc>
        <w:tc>
          <w:tcPr>
            <w:tcW w:w="3685" w:type="dxa"/>
            <w:tcBorders>
              <w:top w:val="nil"/>
              <w:left w:val="nil"/>
              <w:bottom w:val="single" w:sz="4" w:space="0" w:color="auto"/>
              <w:right w:val="single" w:sz="4" w:space="0" w:color="auto"/>
            </w:tcBorders>
            <w:vAlign w:val="center"/>
          </w:tcPr>
          <w:p w14:paraId="648128B9"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运维数据可视化</w:t>
            </w:r>
          </w:p>
        </w:tc>
        <w:tc>
          <w:tcPr>
            <w:tcW w:w="1418" w:type="dxa"/>
            <w:tcBorders>
              <w:top w:val="nil"/>
              <w:left w:val="nil"/>
              <w:bottom w:val="single" w:sz="4" w:space="0" w:color="auto"/>
              <w:right w:val="single" w:sz="4" w:space="0" w:color="auto"/>
            </w:tcBorders>
            <w:noWrap/>
            <w:vAlign w:val="center"/>
          </w:tcPr>
          <w:p w14:paraId="4A042157"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993" w:type="dxa"/>
            <w:tcBorders>
              <w:top w:val="nil"/>
              <w:left w:val="nil"/>
              <w:bottom w:val="single" w:sz="4" w:space="0" w:color="auto"/>
              <w:right w:val="single" w:sz="4" w:space="0" w:color="auto"/>
            </w:tcBorders>
            <w:noWrap/>
            <w:vAlign w:val="center"/>
          </w:tcPr>
          <w:p w14:paraId="1B7FE22C"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1414641D"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2B7298D7" w14:textId="77777777">
        <w:trPr>
          <w:trHeight w:val="278"/>
        </w:trPr>
        <w:tc>
          <w:tcPr>
            <w:tcW w:w="1129" w:type="dxa"/>
            <w:tcBorders>
              <w:top w:val="nil"/>
              <w:left w:val="single" w:sz="4" w:space="0" w:color="auto"/>
              <w:bottom w:val="single" w:sz="4" w:space="0" w:color="auto"/>
              <w:right w:val="single" w:sz="4" w:space="0" w:color="auto"/>
            </w:tcBorders>
            <w:vAlign w:val="center"/>
          </w:tcPr>
          <w:p w14:paraId="68D6E27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七</w:t>
            </w:r>
          </w:p>
        </w:tc>
        <w:tc>
          <w:tcPr>
            <w:tcW w:w="3685" w:type="dxa"/>
            <w:tcBorders>
              <w:top w:val="nil"/>
              <w:left w:val="nil"/>
              <w:bottom w:val="single" w:sz="4" w:space="0" w:color="auto"/>
              <w:right w:val="single" w:sz="4" w:space="0" w:color="auto"/>
            </w:tcBorders>
            <w:vAlign w:val="center"/>
          </w:tcPr>
          <w:p w14:paraId="16BBC355"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非功能设计</w:t>
            </w:r>
          </w:p>
        </w:tc>
        <w:tc>
          <w:tcPr>
            <w:tcW w:w="1418" w:type="dxa"/>
            <w:tcBorders>
              <w:top w:val="nil"/>
              <w:left w:val="nil"/>
              <w:bottom w:val="single" w:sz="4" w:space="0" w:color="auto"/>
              <w:right w:val="single" w:sz="4" w:space="0" w:color="auto"/>
            </w:tcBorders>
            <w:noWrap/>
            <w:vAlign w:val="center"/>
          </w:tcPr>
          <w:p w14:paraId="3C41594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60</w:t>
            </w:r>
          </w:p>
        </w:tc>
        <w:tc>
          <w:tcPr>
            <w:tcW w:w="993" w:type="dxa"/>
            <w:tcBorders>
              <w:top w:val="nil"/>
              <w:left w:val="nil"/>
              <w:bottom w:val="single" w:sz="4" w:space="0" w:color="auto"/>
              <w:right w:val="single" w:sz="4" w:space="0" w:color="auto"/>
            </w:tcBorders>
            <w:noWrap/>
            <w:vAlign w:val="center"/>
          </w:tcPr>
          <w:p w14:paraId="320A40D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4E659E3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90</w:t>
            </w:r>
          </w:p>
        </w:tc>
      </w:tr>
      <w:tr w:rsidR="009D6247" w14:paraId="2EB919BC" w14:textId="77777777">
        <w:trPr>
          <w:trHeight w:val="278"/>
        </w:trPr>
        <w:tc>
          <w:tcPr>
            <w:tcW w:w="1129" w:type="dxa"/>
            <w:tcBorders>
              <w:top w:val="nil"/>
              <w:left w:val="single" w:sz="4" w:space="0" w:color="auto"/>
              <w:bottom w:val="single" w:sz="4" w:space="0" w:color="auto"/>
              <w:right w:val="single" w:sz="4" w:space="0" w:color="auto"/>
            </w:tcBorders>
            <w:vAlign w:val="center"/>
          </w:tcPr>
          <w:p w14:paraId="665E3E2E"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proofErr w:type="gramStart"/>
            <w:r>
              <w:rPr>
                <w:rFonts w:eastAsia="微软雅黑"/>
                <w:color w:val="000000"/>
                <w:kern w:val="0"/>
                <w:sz w:val="20"/>
                <w:szCs w:val="20"/>
              </w:rPr>
              <w:t>一</w:t>
            </w:r>
            <w:proofErr w:type="gramEnd"/>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48844EE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性能指标</w:t>
            </w:r>
          </w:p>
        </w:tc>
        <w:tc>
          <w:tcPr>
            <w:tcW w:w="1418" w:type="dxa"/>
            <w:tcBorders>
              <w:top w:val="nil"/>
              <w:left w:val="nil"/>
              <w:bottom w:val="single" w:sz="4" w:space="0" w:color="auto"/>
              <w:right w:val="single" w:sz="4" w:space="0" w:color="auto"/>
            </w:tcBorders>
            <w:noWrap/>
            <w:vAlign w:val="center"/>
          </w:tcPr>
          <w:p w14:paraId="16D3550D"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noWrap/>
            <w:vAlign w:val="center"/>
          </w:tcPr>
          <w:p w14:paraId="44728D7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79AAF655"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10C17D6D" w14:textId="77777777">
        <w:trPr>
          <w:trHeight w:val="278"/>
        </w:trPr>
        <w:tc>
          <w:tcPr>
            <w:tcW w:w="1129" w:type="dxa"/>
            <w:tcBorders>
              <w:top w:val="nil"/>
              <w:left w:val="single" w:sz="4" w:space="0" w:color="auto"/>
              <w:bottom w:val="single" w:sz="4" w:space="0" w:color="auto"/>
              <w:right w:val="single" w:sz="4" w:space="0" w:color="auto"/>
            </w:tcBorders>
            <w:vAlign w:val="center"/>
          </w:tcPr>
          <w:p w14:paraId="0E1D08B5"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lastRenderedPageBreak/>
              <w:t>(</w:t>
            </w:r>
            <w:r>
              <w:rPr>
                <w:rFonts w:eastAsia="微软雅黑"/>
                <w:color w:val="000000"/>
                <w:kern w:val="0"/>
                <w:sz w:val="20"/>
                <w:szCs w:val="20"/>
              </w:rPr>
              <w:t>二</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AE3BF34"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可用性与可靠性</w:t>
            </w:r>
          </w:p>
        </w:tc>
        <w:tc>
          <w:tcPr>
            <w:tcW w:w="1418" w:type="dxa"/>
            <w:tcBorders>
              <w:top w:val="nil"/>
              <w:left w:val="nil"/>
              <w:bottom w:val="single" w:sz="4" w:space="0" w:color="auto"/>
              <w:right w:val="single" w:sz="4" w:space="0" w:color="auto"/>
            </w:tcBorders>
            <w:noWrap/>
            <w:vAlign w:val="center"/>
          </w:tcPr>
          <w:p w14:paraId="5E2AF140"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noWrap/>
            <w:vAlign w:val="center"/>
          </w:tcPr>
          <w:p w14:paraId="30760968"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3B539680"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746D845C" w14:textId="77777777">
        <w:trPr>
          <w:trHeight w:val="278"/>
        </w:trPr>
        <w:tc>
          <w:tcPr>
            <w:tcW w:w="1129" w:type="dxa"/>
            <w:tcBorders>
              <w:top w:val="nil"/>
              <w:left w:val="single" w:sz="4" w:space="0" w:color="auto"/>
              <w:bottom w:val="single" w:sz="4" w:space="0" w:color="auto"/>
              <w:right w:val="single" w:sz="4" w:space="0" w:color="auto"/>
            </w:tcBorders>
            <w:vAlign w:val="center"/>
          </w:tcPr>
          <w:p w14:paraId="69F578AA"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三</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09230932"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安全性</w:t>
            </w:r>
          </w:p>
        </w:tc>
        <w:tc>
          <w:tcPr>
            <w:tcW w:w="1418" w:type="dxa"/>
            <w:tcBorders>
              <w:top w:val="nil"/>
              <w:left w:val="nil"/>
              <w:bottom w:val="single" w:sz="4" w:space="0" w:color="auto"/>
              <w:right w:val="single" w:sz="4" w:space="0" w:color="auto"/>
            </w:tcBorders>
            <w:noWrap/>
            <w:vAlign w:val="center"/>
          </w:tcPr>
          <w:p w14:paraId="20248B2C"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noWrap/>
            <w:vAlign w:val="center"/>
          </w:tcPr>
          <w:p w14:paraId="34FBDFD1"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3DC61DAE"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r w:rsidR="009D6247" w14:paraId="064E3443" w14:textId="77777777">
        <w:trPr>
          <w:trHeight w:val="278"/>
        </w:trPr>
        <w:tc>
          <w:tcPr>
            <w:tcW w:w="1129" w:type="dxa"/>
            <w:tcBorders>
              <w:top w:val="nil"/>
              <w:left w:val="single" w:sz="4" w:space="0" w:color="auto"/>
              <w:bottom w:val="single" w:sz="4" w:space="0" w:color="auto"/>
              <w:right w:val="single" w:sz="4" w:space="0" w:color="auto"/>
            </w:tcBorders>
            <w:vAlign w:val="center"/>
          </w:tcPr>
          <w:p w14:paraId="287BA9B2"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w:t>
            </w:r>
            <w:r>
              <w:rPr>
                <w:rFonts w:eastAsia="微软雅黑"/>
                <w:color w:val="000000"/>
                <w:kern w:val="0"/>
                <w:sz w:val="20"/>
                <w:szCs w:val="20"/>
              </w:rPr>
              <w:t>四</w:t>
            </w:r>
            <w:r>
              <w:rPr>
                <w:rFonts w:eastAsia="微软雅黑"/>
                <w:color w:val="000000"/>
                <w:kern w:val="0"/>
                <w:sz w:val="20"/>
                <w:szCs w:val="20"/>
              </w:rPr>
              <w:t>)</w:t>
            </w:r>
          </w:p>
        </w:tc>
        <w:tc>
          <w:tcPr>
            <w:tcW w:w="3685" w:type="dxa"/>
            <w:tcBorders>
              <w:top w:val="nil"/>
              <w:left w:val="nil"/>
              <w:bottom w:val="single" w:sz="4" w:space="0" w:color="auto"/>
              <w:right w:val="single" w:sz="4" w:space="0" w:color="auto"/>
            </w:tcBorders>
            <w:vAlign w:val="center"/>
          </w:tcPr>
          <w:p w14:paraId="2B29D746" w14:textId="77777777" w:rsidR="009D6247" w:rsidRDefault="00000000">
            <w:pPr>
              <w:widowControl/>
              <w:spacing w:line="0" w:lineRule="atLeast"/>
              <w:ind w:firstLineChars="0" w:firstLine="0"/>
              <w:jc w:val="left"/>
              <w:rPr>
                <w:rFonts w:eastAsia="微软雅黑"/>
                <w:color w:val="000000"/>
                <w:kern w:val="0"/>
                <w:sz w:val="20"/>
                <w:szCs w:val="20"/>
              </w:rPr>
            </w:pPr>
            <w:r>
              <w:rPr>
                <w:rFonts w:eastAsia="微软雅黑"/>
                <w:color w:val="000000"/>
                <w:kern w:val="0"/>
                <w:sz w:val="20"/>
                <w:szCs w:val="20"/>
              </w:rPr>
              <w:t>兼容性与可扩展性</w:t>
            </w:r>
          </w:p>
        </w:tc>
        <w:tc>
          <w:tcPr>
            <w:tcW w:w="1418" w:type="dxa"/>
            <w:tcBorders>
              <w:top w:val="nil"/>
              <w:left w:val="nil"/>
              <w:bottom w:val="single" w:sz="4" w:space="0" w:color="auto"/>
              <w:right w:val="single" w:sz="4" w:space="0" w:color="auto"/>
            </w:tcBorders>
            <w:noWrap/>
            <w:vAlign w:val="center"/>
          </w:tcPr>
          <w:p w14:paraId="7F346873" w14:textId="77777777" w:rsidR="009D6247" w:rsidRDefault="00000000">
            <w:pPr>
              <w:widowControl/>
              <w:spacing w:line="0" w:lineRule="atLeast"/>
              <w:ind w:firstLineChars="0" w:firstLine="0"/>
              <w:jc w:val="center"/>
              <w:rPr>
                <w:rFonts w:eastAsia="微软雅黑"/>
                <w:color w:val="000000"/>
                <w:kern w:val="0"/>
                <w:sz w:val="20"/>
                <w:szCs w:val="20"/>
              </w:rPr>
            </w:pPr>
            <w:r>
              <w:rPr>
                <w:rFonts w:eastAsia="微软雅黑"/>
                <w:color w:val="000000"/>
                <w:kern w:val="0"/>
                <w:sz w:val="20"/>
                <w:szCs w:val="20"/>
              </w:rPr>
              <w:t>15</w:t>
            </w:r>
          </w:p>
        </w:tc>
        <w:tc>
          <w:tcPr>
            <w:tcW w:w="993" w:type="dxa"/>
            <w:tcBorders>
              <w:top w:val="nil"/>
              <w:left w:val="nil"/>
              <w:bottom w:val="single" w:sz="4" w:space="0" w:color="auto"/>
              <w:right w:val="single" w:sz="4" w:space="0" w:color="auto"/>
            </w:tcBorders>
            <w:noWrap/>
            <w:vAlign w:val="center"/>
          </w:tcPr>
          <w:p w14:paraId="189803AF"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1.5</w:t>
            </w:r>
          </w:p>
        </w:tc>
        <w:tc>
          <w:tcPr>
            <w:tcW w:w="1701" w:type="dxa"/>
            <w:tcBorders>
              <w:top w:val="nil"/>
              <w:left w:val="nil"/>
              <w:bottom w:val="single" w:sz="4" w:space="0" w:color="auto"/>
              <w:right w:val="single" w:sz="4" w:space="0" w:color="auto"/>
            </w:tcBorders>
            <w:noWrap/>
            <w:vAlign w:val="center"/>
          </w:tcPr>
          <w:p w14:paraId="1AD20673" w14:textId="77777777" w:rsidR="009D6247" w:rsidRDefault="00000000">
            <w:pPr>
              <w:widowControl/>
              <w:spacing w:line="0" w:lineRule="atLeast"/>
              <w:ind w:firstLineChars="0" w:firstLine="0"/>
              <w:jc w:val="center"/>
              <w:rPr>
                <w:rFonts w:eastAsia="微软雅黑"/>
                <w:kern w:val="0"/>
                <w:sz w:val="20"/>
                <w:szCs w:val="20"/>
              </w:rPr>
            </w:pPr>
            <w:r>
              <w:rPr>
                <w:rFonts w:eastAsia="微软雅黑"/>
                <w:kern w:val="0"/>
                <w:sz w:val="20"/>
                <w:szCs w:val="20"/>
              </w:rPr>
              <w:t>22.5</w:t>
            </w:r>
          </w:p>
        </w:tc>
      </w:tr>
    </w:tbl>
    <w:p w14:paraId="4E40FD4F" w14:textId="77777777" w:rsidR="009D6247" w:rsidRDefault="009D6247">
      <w:pPr>
        <w:ind w:firstLine="480"/>
        <w:sectPr w:rsidR="009D6247">
          <w:pgSz w:w="11906" w:h="16838"/>
          <w:pgMar w:top="1440" w:right="1800" w:bottom="1440" w:left="1800" w:header="851" w:footer="992" w:gutter="0"/>
          <w:cols w:space="425"/>
          <w:docGrid w:type="lines" w:linePitch="312"/>
        </w:sectPr>
      </w:pPr>
    </w:p>
    <w:p w14:paraId="2E428FB9" w14:textId="77777777" w:rsidR="009D6247" w:rsidRDefault="00000000">
      <w:pPr>
        <w:pStyle w:val="2"/>
      </w:pPr>
      <w:bookmarkStart w:id="630" w:name="_Toc212385572"/>
      <w:bookmarkStart w:id="631" w:name="_Toc213053894"/>
      <w:r>
        <w:rPr>
          <w:rFonts w:hint="eastAsia"/>
        </w:rPr>
        <w:lastRenderedPageBreak/>
        <w:t>附表</w:t>
      </w:r>
      <w:r>
        <w:rPr>
          <w:rFonts w:hint="eastAsia"/>
        </w:rPr>
        <w:t>3</w:t>
      </w:r>
      <w:r>
        <w:rPr>
          <w:rFonts w:hint="eastAsia"/>
        </w:rPr>
        <w:t>、软件设备购置费投资估算表</w:t>
      </w:r>
      <w:bookmarkEnd w:id="630"/>
      <w:bookmarkEnd w:id="631"/>
    </w:p>
    <w:p w14:paraId="4A9085BF" w14:textId="77777777" w:rsidR="009D6247" w:rsidRDefault="00000000">
      <w:pPr>
        <w:ind w:firstLine="400"/>
        <w:jc w:val="right"/>
      </w:pPr>
      <w:r>
        <w:rPr>
          <w:rFonts w:ascii="宋体" w:hAnsi="宋体" w:cs="宋体" w:hint="eastAsia"/>
          <w:color w:val="000000"/>
          <w:kern w:val="0"/>
          <w:sz w:val="20"/>
          <w:szCs w:val="20"/>
        </w:rPr>
        <w:t>单位：万元</w:t>
      </w:r>
    </w:p>
    <w:tbl>
      <w:tblPr>
        <w:tblW w:w="8481" w:type="dxa"/>
        <w:jc w:val="center"/>
        <w:tblLook w:val="04A0" w:firstRow="1" w:lastRow="0" w:firstColumn="1" w:lastColumn="0" w:noHBand="0" w:noVBand="1"/>
      </w:tblPr>
      <w:tblGrid>
        <w:gridCol w:w="427"/>
        <w:gridCol w:w="1069"/>
        <w:gridCol w:w="1165"/>
        <w:gridCol w:w="3164"/>
        <w:gridCol w:w="568"/>
        <w:gridCol w:w="456"/>
        <w:gridCol w:w="616"/>
        <w:gridCol w:w="1016"/>
      </w:tblGrid>
      <w:tr w:rsidR="009D6247" w14:paraId="167F0E0D" w14:textId="77777777">
        <w:trPr>
          <w:trHeight w:val="315"/>
          <w:jc w:val="center"/>
        </w:trPr>
        <w:tc>
          <w:tcPr>
            <w:tcW w:w="427" w:type="dxa"/>
            <w:tcBorders>
              <w:top w:val="single" w:sz="4" w:space="0" w:color="auto"/>
              <w:left w:val="single" w:sz="4" w:space="0" w:color="auto"/>
              <w:bottom w:val="single" w:sz="4" w:space="0" w:color="auto"/>
              <w:right w:val="single" w:sz="4" w:space="0" w:color="auto"/>
            </w:tcBorders>
            <w:vAlign w:val="center"/>
          </w:tcPr>
          <w:p w14:paraId="30D3E34D" w14:textId="77777777" w:rsidR="009D6247" w:rsidRDefault="00000000">
            <w:pPr>
              <w:pStyle w:val="B1"/>
            </w:pPr>
            <w:r>
              <w:rPr>
                <w:rFonts w:hint="eastAsia"/>
              </w:rPr>
              <w:t>序号</w:t>
            </w:r>
          </w:p>
        </w:tc>
        <w:tc>
          <w:tcPr>
            <w:tcW w:w="1069" w:type="dxa"/>
            <w:tcBorders>
              <w:top w:val="single" w:sz="4" w:space="0" w:color="auto"/>
              <w:left w:val="nil"/>
              <w:bottom w:val="single" w:sz="4" w:space="0" w:color="auto"/>
              <w:right w:val="single" w:sz="4" w:space="0" w:color="auto"/>
            </w:tcBorders>
            <w:vAlign w:val="center"/>
          </w:tcPr>
          <w:p w14:paraId="4BC3CF6C" w14:textId="77777777" w:rsidR="009D6247" w:rsidRDefault="00000000">
            <w:pPr>
              <w:pStyle w:val="B1"/>
            </w:pPr>
            <w:r>
              <w:rPr>
                <w:rFonts w:hint="eastAsia"/>
              </w:rPr>
              <w:t>应用系统名称</w:t>
            </w:r>
          </w:p>
        </w:tc>
        <w:tc>
          <w:tcPr>
            <w:tcW w:w="1165" w:type="dxa"/>
            <w:tcBorders>
              <w:top w:val="single" w:sz="4" w:space="0" w:color="auto"/>
              <w:left w:val="nil"/>
              <w:bottom w:val="single" w:sz="4" w:space="0" w:color="auto"/>
              <w:right w:val="single" w:sz="4" w:space="0" w:color="auto"/>
            </w:tcBorders>
            <w:vAlign w:val="center"/>
          </w:tcPr>
          <w:p w14:paraId="31F942E5" w14:textId="77777777" w:rsidR="009D6247" w:rsidRDefault="00000000">
            <w:pPr>
              <w:pStyle w:val="B1"/>
            </w:pPr>
            <w:r>
              <w:rPr>
                <w:rFonts w:hint="eastAsia"/>
              </w:rPr>
              <w:t>参考品牌及型号</w:t>
            </w:r>
          </w:p>
        </w:tc>
        <w:tc>
          <w:tcPr>
            <w:tcW w:w="3164" w:type="dxa"/>
            <w:tcBorders>
              <w:top w:val="single" w:sz="4" w:space="0" w:color="auto"/>
              <w:left w:val="nil"/>
              <w:bottom w:val="single" w:sz="4" w:space="0" w:color="auto"/>
              <w:right w:val="single" w:sz="4" w:space="0" w:color="auto"/>
            </w:tcBorders>
            <w:vAlign w:val="center"/>
          </w:tcPr>
          <w:p w14:paraId="42880ACE" w14:textId="77777777" w:rsidR="009D6247" w:rsidRDefault="00000000">
            <w:pPr>
              <w:pStyle w:val="B1"/>
            </w:pPr>
            <w:r>
              <w:rPr>
                <w:rFonts w:hint="eastAsia"/>
              </w:rPr>
              <w:t>功能参数</w:t>
            </w:r>
          </w:p>
        </w:tc>
        <w:tc>
          <w:tcPr>
            <w:tcW w:w="568" w:type="dxa"/>
            <w:tcBorders>
              <w:top w:val="single" w:sz="4" w:space="0" w:color="auto"/>
              <w:left w:val="nil"/>
              <w:bottom w:val="single" w:sz="4" w:space="0" w:color="auto"/>
              <w:right w:val="single" w:sz="4" w:space="0" w:color="auto"/>
            </w:tcBorders>
            <w:vAlign w:val="center"/>
          </w:tcPr>
          <w:p w14:paraId="781362D7" w14:textId="77777777" w:rsidR="009D6247" w:rsidRDefault="00000000">
            <w:pPr>
              <w:pStyle w:val="B1"/>
            </w:pPr>
            <w:r>
              <w:rPr>
                <w:rFonts w:hint="eastAsia"/>
              </w:rPr>
              <w:t>数量</w:t>
            </w:r>
          </w:p>
        </w:tc>
        <w:tc>
          <w:tcPr>
            <w:tcW w:w="456" w:type="dxa"/>
            <w:tcBorders>
              <w:top w:val="single" w:sz="4" w:space="0" w:color="auto"/>
              <w:left w:val="nil"/>
              <w:bottom w:val="single" w:sz="4" w:space="0" w:color="auto"/>
              <w:right w:val="single" w:sz="4" w:space="0" w:color="auto"/>
            </w:tcBorders>
            <w:vAlign w:val="center"/>
          </w:tcPr>
          <w:p w14:paraId="1AC3C26D" w14:textId="77777777" w:rsidR="009D6247" w:rsidRDefault="00000000">
            <w:pPr>
              <w:pStyle w:val="B1"/>
            </w:pPr>
            <w:r>
              <w:rPr>
                <w:rFonts w:hint="eastAsia"/>
              </w:rPr>
              <w:t>单位</w:t>
            </w:r>
          </w:p>
        </w:tc>
        <w:tc>
          <w:tcPr>
            <w:tcW w:w="616" w:type="dxa"/>
            <w:tcBorders>
              <w:top w:val="single" w:sz="4" w:space="0" w:color="auto"/>
              <w:left w:val="nil"/>
              <w:bottom w:val="single" w:sz="4" w:space="0" w:color="auto"/>
              <w:right w:val="single" w:sz="4" w:space="0" w:color="auto"/>
            </w:tcBorders>
            <w:vAlign w:val="center"/>
          </w:tcPr>
          <w:p w14:paraId="63068DDC" w14:textId="77777777" w:rsidR="009D6247" w:rsidRDefault="00000000">
            <w:pPr>
              <w:pStyle w:val="B1"/>
            </w:pPr>
            <w:r>
              <w:rPr>
                <w:rFonts w:hint="eastAsia"/>
              </w:rPr>
              <w:t>单价</w:t>
            </w:r>
          </w:p>
        </w:tc>
        <w:tc>
          <w:tcPr>
            <w:tcW w:w="1016" w:type="dxa"/>
            <w:tcBorders>
              <w:top w:val="single" w:sz="4" w:space="0" w:color="auto"/>
              <w:left w:val="nil"/>
              <w:bottom w:val="single" w:sz="4" w:space="0" w:color="auto"/>
              <w:right w:val="single" w:sz="4" w:space="0" w:color="auto"/>
            </w:tcBorders>
            <w:vAlign w:val="center"/>
          </w:tcPr>
          <w:p w14:paraId="0D7D2EF4" w14:textId="77777777" w:rsidR="009D6247" w:rsidRDefault="00000000">
            <w:pPr>
              <w:pStyle w:val="B1"/>
            </w:pPr>
            <w:r>
              <w:rPr>
                <w:rFonts w:hint="eastAsia"/>
              </w:rPr>
              <w:t>合计</w:t>
            </w:r>
          </w:p>
        </w:tc>
      </w:tr>
      <w:tr w:rsidR="009D6247" w14:paraId="5B6D9327" w14:textId="77777777">
        <w:trPr>
          <w:trHeight w:val="353"/>
          <w:jc w:val="center"/>
        </w:trPr>
        <w:tc>
          <w:tcPr>
            <w:tcW w:w="427" w:type="dxa"/>
            <w:tcBorders>
              <w:top w:val="nil"/>
              <w:left w:val="single" w:sz="4" w:space="0" w:color="auto"/>
              <w:bottom w:val="single" w:sz="4" w:space="0" w:color="auto"/>
              <w:right w:val="single" w:sz="4" w:space="0" w:color="auto"/>
            </w:tcBorders>
            <w:vAlign w:val="center"/>
          </w:tcPr>
          <w:p w14:paraId="234AC02C" w14:textId="77777777" w:rsidR="009D6247" w:rsidRDefault="00000000">
            <w:pPr>
              <w:pStyle w:val="B0"/>
            </w:pPr>
            <w:r>
              <w:rPr>
                <w:rFonts w:hint="eastAsia"/>
              </w:rPr>
              <w:t xml:space="preserve">　</w:t>
            </w:r>
          </w:p>
        </w:tc>
        <w:tc>
          <w:tcPr>
            <w:tcW w:w="1069" w:type="dxa"/>
            <w:tcBorders>
              <w:top w:val="nil"/>
              <w:left w:val="nil"/>
              <w:bottom w:val="single" w:sz="4" w:space="0" w:color="auto"/>
              <w:right w:val="single" w:sz="4" w:space="0" w:color="auto"/>
            </w:tcBorders>
            <w:vAlign w:val="center"/>
          </w:tcPr>
          <w:p w14:paraId="05BB1B59" w14:textId="77777777" w:rsidR="009D6247" w:rsidRDefault="00000000">
            <w:pPr>
              <w:pStyle w:val="B0"/>
            </w:pPr>
            <w:r>
              <w:rPr>
                <w:rFonts w:hint="eastAsia"/>
              </w:rPr>
              <w:t>总计</w:t>
            </w:r>
          </w:p>
        </w:tc>
        <w:tc>
          <w:tcPr>
            <w:tcW w:w="1165" w:type="dxa"/>
            <w:tcBorders>
              <w:top w:val="nil"/>
              <w:left w:val="nil"/>
              <w:bottom w:val="single" w:sz="4" w:space="0" w:color="auto"/>
              <w:right w:val="single" w:sz="4" w:space="0" w:color="auto"/>
            </w:tcBorders>
            <w:vAlign w:val="center"/>
          </w:tcPr>
          <w:p w14:paraId="7614E41E" w14:textId="77777777" w:rsidR="009D6247" w:rsidRDefault="00000000">
            <w:pPr>
              <w:pStyle w:val="B0"/>
            </w:pPr>
            <w:r>
              <w:rPr>
                <w:rFonts w:hint="eastAsia"/>
              </w:rPr>
              <w:t xml:space="preserve">　</w:t>
            </w:r>
          </w:p>
        </w:tc>
        <w:tc>
          <w:tcPr>
            <w:tcW w:w="3164" w:type="dxa"/>
            <w:tcBorders>
              <w:top w:val="nil"/>
              <w:left w:val="nil"/>
              <w:bottom w:val="single" w:sz="4" w:space="0" w:color="auto"/>
              <w:right w:val="single" w:sz="4" w:space="0" w:color="auto"/>
            </w:tcBorders>
            <w:vAlign w:val="center"/>
          </w:tcPr>
          <w:p w14:paraId="1A805B58" w14:textId="77777777" w:rsidR="009D6247" w:rsidRDefault="00000000">
            <w:pPr>
              <w:pStyle w:val="B0"/>
            </w:pPr>
            <w:r>
              <w:rPr>
                <w:rFonts w:hint="eastAsia"/>
              </w:rPr>
              <w:t xml:space="preserve">　</w:t>
            </w:r>
          </w:p>
        </w:tc>
        <w:tc>
          <w:tcPr>
            <w:tcW w:w="568" w:type="dxa"/>
            <w:tcBorders>
              <w:top w:val="nil"/>
              <w:left w:val="nil"/>
              <w:bottom w:val="single" w:sz="4" w:space="0" w:color="auto"/>
              <w:right w:val="single" w:sz="4" w:space="0" w:color="auto"/>
            </w:tcBorders>
            <w:vAlign w:val="center"/>
          </w:tcPr>
          <w:p w14:paraId="493D0FF7" w14:textId="77777777" w:rsidR="009D6247" w:rsidRDefault="00000000">
            <w:pPr>
              <w:pStyle w:val="B0"/>
            </w:pPr>
            <w:r>
              <w:rPr>
                <w:rFonts w:hint="eastAsia"/>
              </w:rPr>
              <w:t xml:space="preserve">　</w:t>
            </w:r>
          </w:p>
        </w:tc>
        <w:tc>
          <w:tcPr>
            <w:tcW w:w="456" w:type="dxa"/>
            <w:tcBorders>
              <w:top w:val="nil"/>
              <w:left w:val="nil"/>
              <w:bottom w:val="single" w:sz="4" w:space="0" w:color="auto"/>
              <w:right w:val="single" w:sz="4" w:space="0" w:color="auto"/>
            </w:tcBorders>
            <w:vAlign w:val="center"/>
          </w:tcPr>
          <w:p w14:paraId="469A5E22" w14:textId="77777777" w:rsidR="009D6247" w:rsidRDefault="00000000">
            <w:pPr>
              <w:pStyle w:val="B0"/>
            </w:pPr>
            <w:r>
              <w:rPr>
                <w:rFonts w:hint="eastAsia"/>
              </w:rPr>
              <w:t xml:space="preserve">　</w:t>
            </w:r>
          </w:p>
        </w:tc>
        <w:tc>
          <w:tcPr>
            <w:tcW w:w="616" w:type="dxa"/>
            <w:tcBorders>
              <w:top w:val="nil"/>
              <w:left w:val="nil"/>
              <w:bottom w:val="single" w:sz="4" w:space="0" w:color="auto"/>
              <w:right w:val="single" w:sz="4" w:space="0" w:color="auto"/>
            </w:tcBorders>
            <w:vAlign w:val="center"/>
          </w:tcPr>
          <w:p w14:paraId="2B1A0B4E" w14:textId="77777777" w:rsidR="009D6247" w:rsidRDefault="00000000">
            <w:pPr>
              <w:pStyle w:val="B0"/>
            </w:pPr>
            <w:r>
              <w:rPr>
                <w:rFonts w:hint="eastAsia"/>
              </w:rPr>
              <w:t xml:space="preserve">　</w:t>
            </w:r>
          </w:p>
        </w:tc>
        <w:tc>
          <w:tcPr>
            <w:tcW w:w="1016" w:type="dxa"/>
            <w:tcBorders>
              <w:top w:val="nil"/>
              <w:left w:val="nil"/>
              <w:bottom w:val="single" w:sz="4" w:space="0" w:color="auto"/>
              <w:right w:val="single" w:sz="4" w:space="0" w:color="auto"/>
            </w:tcBorders>
            <w:vAlign w:val="center"/>
          </w:tcPr>
          <w:p w14:paraId="213077B8" w14:textId="77777777" w:rsidR="009D6247" w:rsidRDefault="00000000">
            <w:pPr>
              <w:pStyle w:val="B0"/>
            </w:pPr>
            <w:r>
              <w:rPr>
                <w:rFonts w:hint="eastAsia"/>
              </w:rPr>
              <w:t>1,191.00</w:t>
            </w:r>
          </w:p>
        </w:tc>
      </w:tr>
      <w:tr w:rsidR="009D6247" w14:paraId="405F5FEA" w14:textId="77777777">
        <w:trPr>
          <w:trHeight w:val="501"/>
          <w:jc w:val="center"/>
        </w:trPr>
        <w:tc>
          <w:tcPr>
            <w:tcW w:w="427" w:type="dxa"/>
            <w:tcBorders>
              <w:top w:val="nil"/>
              <w:left w:val="single" w:sz="4" w:space="0" w:color="auto"/>
              <w:bottom w:val="single" w:sz="4" w:space="0" w:color="auto"/>
              <w:right w:val="single" w:sz="4" w:space="0" w:color="auto"/>
            </w:tcBorders>
            <w:vAlign w:val="center"/>
          </w:tcPr>
          <w:p w14:paraId="15B319AF" w14:textId="77777777" w:rsidR="009D6247" w:rsidRDefault="00000000">
            <w:pPr>
              <w:pStyle w:val="B0"/>
            </w:pPr>
            <w:r>
              <w:rPr>
                <w:rFonts w:hint="eastAsia"/>
              </w:rPr>
              <w:t>1</w:t>
            </w:r>
          </w:p>
        </w:tc>
        <w:tc>
          <w:tcPr>
            <w:tcW w:w="1069" w:type="dxa"/>
            <w:tcBorders>
              <w:top w:val="nil"/>
              <w:left w:val="nil"/>
              <w:bottom w:val="single" w:sz="4" w:space="0" w:color="auto"/>
              <w:right w:val="single" w:sz="4" w:space="0" w:color="auto"/>
            </w:tcBorders>
            <w:vAlign w:val="center"/>
          </w:tcPr>
          <w:p w14:paraId="12ED123D" w14:textId="77777777" w:rsidR="009D6247" w:rsidRDefault="00000000">
            <w:pPr>
              <w:pStyle w:val="B0"/>
            </w:pPr>
            <w:r>
              <w:rPr>
                <w:rFonts w:hint="eastAsia"/>
              </w:rPr>
              <w:t>操作系统</w:t>
            </w:r>
          </w:p>
        </w:tc>
        <w:tc>
          <w:tcPr>
            <w:tcW w:w="1165" w:type="dxa"/>
            <w:tcBorders>
              <w:top w:val="nil"/>
              <w:left w:val="nil"/>
              <w:bottom w:val="single" w:sz="4" w:space="0" w:color="auto"/>
              <w:right w:val="single" w:sz="4" w:space="0" w:color="auto"/>
            </w:tcBorders>
            <w:vAlign w:val="center"/>
          </w:tcPr>
          <w:p w14:paraId="2BE16276" w14:textId="77777777" w:rsidR="009D6247" w:rsidRDefault="00000000">
            <w:pPr>
              <w:pStyle w:val="B0"/>
            </w:pPr>
            <w:r>
              <w:rPr>
                <w:rFonts w:hint="eastAsia"/>
              </w:rPr>
              <w:t>麒麟</w:t>
            </w:r>
          </w:p>
        </w:tc>
        <w:tc>
          <w:tcPr>
            <w:tcW w:w="3164" w:type="dxa"/>
            <w:tcBorders>
              <w:top w:val="nil"/>
              <w:left w:val="nil"/>
              <w:bottom w:val="single" w:sz="4" w:space="0" w:color="auto"/>
              <w:right w:val="single" w:sz="4" w:space="0" w:color="auto"/>
            </w:tcBorders>
          </w:tcPr>
          <w:p w14:paraId="008B1A78" w14:textId="77777777" w:rsidR="009D6247" w:rsidRDefault="00000000">
            <w:pPr>
              <w:pStyle w:val="B0"/>
            </w:pPr>
            <w:r>
              <w:rPr>
                <w:rFonts w:hint="eastAsia"/>
              </w:rPr>
              <w:t>支持龙芯、兆芯、飞腾、鲲鹏、海光、申威等主流国产</w:t>
            </w:r>
            <w:r>
              <w:rPr>
                <w:rFonts w:hint="eastAsia"/>
              </w:rPr>
              <w:t>CPU</w:t>
            </w:r>
            <w:r>
              <w:rPr>
                <w:rFonts w:hint="eastAsia"/>
              </w:rPr>
              <w:t>，支持</w:t>
            </w:r>
            <w:r>
              <w:rPr>
                <w:rFonts w:hint="eastAsia"/>
              </w:rPr>
              <w:t>intel/AMD,</w:t>
            </w:r>
            <w:proofErr w:type="gramStart"/>
            <w:r>
              <w:rPr>
                <w:rFonts w:hint="eastAsia"/>
              </w:rPr>
              <w:t>包括龙芯</w:t>
            </w:r>
            <w:proofErr w:type="gramEnd"/>
            <w:r>
              <w:rPr>
                <w:rFonts w:hint="eastAsia"/>
              </w:rPr>
              <w:t>3B3000/4000/5000</w:t>
            </w:r>
            <w:r>
              <w:rPr>
                <w:rFonts w:hint="eastAsia"/>
              </w:rPr>
              <w:t>、飞腾</w:t>
            </w:r>
            <w:r>
              <w:rPr>
                <w:rFonts w:hint="eastAsia"/>
              </w:rPr>
              <w:t>FT-1500A/FT-2000+/S2500</w:t>
            </w:r>
            <w:r>
              <w:rPr>
                <w:rFonts w:hint="eastAsia"/>
              </w:rPr>
              <w:t>、</w:t>
            </w:r>
            <w:proofErr w:type="gramStart"/>
            <w:r>
              <w:rPr>
                <w:rFonts w:hint="eastAsia"/>
              </w:rPr>
              <w:t>兆芯</w:t>
            </w:r>
            <w:proofErr w:type="gramEnd"/>
            <w:r>
              <w:rPr>
                <w:rFonts w:hint="eastAsia"/>
              </w:rPr>
              <w:t>KH30000</w:t>
            </w:r>
            <w:r>
              <w:rPr>
                <w:rFonts w:hint="eastAsia"/>
              </w:rPr>
              <w:t>系列</w:t>
            </w:r>
            <w:r>
              <w:rPr>
                <w:rFonts w:hint="eastAsia"/>
              </w:rPr>
              <w:t>/KH-20000</w:t>
            </w:r>
            <w:r>
              <w:rPr>
                <w:rFonts w:hint="eastAsia"/>
              </w:rPr>
              <w:t>系列</w:t>
            </w:r>
            <w:r>
              <w:rPr>
                <w:rFonts w:hint="eastAsia"/>
              </w:rPr>
              <w:t>/ZX-C+</w:t>
            </w:r>
            <w:r>
              <w:rPr>
                <w:rFonts w:hint="eastAsia"/>
              </w:rPr>
              <w:t>系列、鲲鹏</w:t>
            </w:r>
            <w:r>
              <w:rPr>
                <w:rFonts w:hint="eastAsia"/>
              </w:rPr>
              <w:t>920</w:t>
            </w:r>
            <w:r>
              <w:rPr>
                <w:rFonts w:hint="eastAsia"/>
              </w:rPr>
              <w:t>、海光</w:t>
            </w:r>
            <w:r>
              <w:rPr>
                <w:rFonts w:hint="eastAsia"/>
              </w:rPr>
              <w:t>3200/5200/7200</w:t>
            </w:r>
            <w:r>
              <w:rPr>
                <w:rFonts w:hint="eastAsia"/>
              </w:rPr>
              <w:t>系列、申威</w:t>
            </w:r>
            <w:r>
              <w:rPr>
                <w:rFonts w:hint="eastAsia"/>
              </w:rPr>
              <w:t>SW1621/SW3231</w:t>
            </w:r>
            <w:r>
              <w:rPr>
                <w:rFonts w:hint="eastAsia"/>
              </w:rPr>
              <w:t>等系列。</w:t>
            </w:r>
          </w:p>
        </w:tc>
        <w:tc>
          <w:tcPr>
            <w:tcW w:w="568" w:type="dxa"/>
            <w:tcBorders>
              <w:top w:val="nil"/>
              <w:left w:val="nil"/>
              <w:bottom w:val="single" w:sz="4" w:space="0" w:color="auto"/>
              <w:right w:val="single" w:sz="4" w:space="0" w:color="auto"/>
            </w:tcBorders>
            <w:noWrap/>
            <w:vAlign w:val="center"/>
          </w:tcPr>
          <w:p w14:paraId="738319A6" w14:textId="77777777" w:rsidR="009D6247" w:rsidRDefault="00000000">
            <w:pPr>
              <w:pStyle w:val="B0"/>
            </w:pPr>
            <w:r>
              <w:rPr>
                <w:rFonts w:hint="eastAsia"/>
              </w:rPr>
              <w:t>100</w:t>
            </w:r>
          </w:p>
        </w:tc>
        <w:tc>
          <w:tcPr>
            <w:tcW w:w="456" w:type="dxa"/>
            <w:tcBorders>
              <w:top w:val="nil"/>
              <w:left w:val="nil"/>
              <w:bottom w:val="single" w:sz="4" w:space="0" w:color="auto"/>
              <w:right w:val="single" w:sz="4" w:space="0" w:color="auto"/>
            </w:tcBorders>
            <w:noWrap/>
            <w:vAlign w:val="center"/>
          </w:tcPr>
          <w:p w14:paraId="077BEE05" w14:textId="77777777" w:rsidR="009D6247" w:rsidRDefault="00000000">
            <w:pPr>
              <w:pStyle w:val="B0"/>
            </w:pPr>
            <w:r>
              <w:rPr>
                <w:rFonts w:hint="eastAsia"/>
              </w:rPr>
              <w:t>套</w:t>
            </w:r>
          </w:p>
        </w:tc>
        <w:tc>
          <w:tcPr>
            <w:tcW w:w="616" w:type="dxa"/>
            <w:tcBorders>
              <w:top w:val="nil"/>
              <w:left w:val="nil"/>
              <w:bottom w:val="single" w:sz="4" w:space="0" w:color="auto"/>
              <w:right w:val="single" w:sz="4" w:space="0" w:color="auto"/>
            </w:tcBorders>
            <w:vAlign w:val="center"/>
          </w:tcPr>
          <w:p w14:paraId="3866E672" w14:textId="77777777" w:rsidR="009D6247" w:rsidRDefault="00000000">
            <w:pPr>
              <w:pStyle w:val="B0"/>
            </w:pPr>
            <w:r>
              <w:rPr>
                <w:rFonts w:hint="eastAsia"/>
              </w:rPr>
              <w:t>0.60</w:t>
            </w:r>
          </w:p>
        </w:tc>
        <w:tc>
          <w:tcPr>
            <w:tcW w:w="1016" w:type="dxa"/>
            <w:tcBorders>
              <w:top w:val="nil"/>
              <w:left w:val="nil"/>
              <w:bottom w:val="single" w:sz="4" w:space="0" w:color="auto"/>
              <w:right w:val="single" w:sz="4" w:space="0" w:color="auto"/>
            </w:tcBorders>
            <w:vAlign w:val="center"/>
          </w:tcPr>
          <w:p w14:paraId="5EA378D5" w14:textId="77777777" w:rsidR="009D6247" w:rsidRDefault="00000000">
            <w:pPr>
              <w:pStyle w:val="B0"/>
            </w:pPr>
            <w:r>
              <w:rPr>
                <w:rFonts w:hint="eastAsia"/>
              </w:rPr>
              <w:t>60.00</w:t>
            </w:r>
          </w:p>
        </w:tc>
      </w:tr>
      <w:tr w:rsidR="009D6247" w14:paraId="30F17A8B" w14:textId="77777777">
        <w:trPr>
          <w:trHeight w:val="480"/>
          <w:jc w:val="center"/>
        </w:trPr>
        <w:tc>
          <w:tcPr>
            <w:tcW w:w="427" w:type="dxa"/>
            <w:tcBorders>
              <w:top w:val="nil"/>
              <w:left w:val="single" w:sz="4" w:space="0" w:color="auto"/>
              <w:bottom w:val="single" w:sz="4" w:space="0" w:color="auto"/>
              <w:right w:val="single" w:sz="4" w:space="0" w:color="auto"/>
            </w:tcBorders>
            <w:vAlign w:val="center"/>
          </w:tcPr>
          <w:p w14:paraId="25EF7A5D" w14:textId="77777777" w:rsidR="009D6247" w:rsidRDefault="00000000">
            <w:pPr>
              <w:pStyle w:val="B0"/>
            </w:pPr>
            <w:r>
              <w:rPr>
                <w:rFonts w:hint="eastAsia"/>
              </w:rPr>
              <w:t>2</w:t>
            </w:r>
          </w:p>
        </w:tc>
        <w:tc>
          <w:tcPr>
            <w:tcW w:w="1069" w:type="dxa"/>
            <w:tcBorders>
              <w:top w:val="nil"/>
              <w:left w:val="nil"/>
              <w:bottom w:val="single" w:sz="4" w:space="0" w:color="auto"/>
              <w:right w:val="single" w:sz="4" w:space="0" w:color="auto"/>
            </w:tcBorders>
            <w:vAlign w:val="center"/>
          </w:tcPr>
          <w:p w14:paraId="6F35F9E7" w14:textId="77777777" w:rsidR="009D6247" w:rsidRDefault="00000000">
            <w:pPr>
              <w:pStyle w:val="B0"/>
            </w:pPr>
            <w:r>
              <w:rPr>
                <w:rFonts w:hint="eastAsia"/>
              </w:rPr>
              <w:t>数据库</w:t>
            </w:r>
          </w:p>
        </w:tc>
        <w:tc>
          <w:tcPr>
            <w:tcW w:w="1165" w:type="dxa"/>
            <w:tcBorders>
              <w:top w:val="nil"/>
              <w:left w:val="nil"/>
              <w:bottom w:val="single" w:sz="4" w:space="0" w:color="auto"/>
              <w:right w:val="single" w:sz="4" w:space="0" w:color="auto"/>
            </w:tcBorders>
            <w:vAlign w:val="center"/>
          </w:tcPr>
          <w:p w14:paraId="04C114FF" w14:textId="77777777" w:rsidR="009D6247" w:rsidRDefault="00000000">
            <w:pPr>
              <w:pStyle w:val="B0"/>
            </w:pPr>
            <w:proofErr w:type="gramStart"/>
            <w:r>
              <w:rPr>
                <w:rFonts w:hint="eastAsia"/>
              </w:rPr>
              <w:t>达梦</w:t>
            </w:r>
            <w:r>
              <w:rPr>
                <w:rFonts w:hint="eastAsia"/>
              </w:rPr>
              <w:t>/</w:t>
            </w:r>
            <w:r>
              <w:rPr>
                <w:rFonts w:hint="eastAsia"/>
              </w:rPr>
              <w:t>人大金</w:t>
            </w:r>
            <w:proofErr w:type="gramEnd"/>
            <w:r>
              <w:rPr>
                <w:rFonts w:hint="eastAsia"/>
              </w:rPr>
              <w:t>仓</w:t>
            </w:r>
          </w:p>
        </w:tc>
        <w:tc>
          <w:tcPr>
            <w:tcW w:w="3164" w:type="dxa"/>
            <w:tcBorders>
              <w:top w:val="nil"/>
              <w:left w:val="nil"/>
              <w:bottom w:val="single" w:sz="4" w:space="0" w:color="auto"/>
              <w:right w:val="single" w:sz="4" w:space="0" w:color="auto"/>
            </w:tcBorders>
          </w:tcPr>
          <w:p w14:paraId="7E4F3AB2" w14:textId="77777777" w:rsidR="009D6247" w:rsidRDefault="00000000">
            <w:pPr>
              <w:pStyle w:val="B0"/>
            </w:pPr>
            <w:r>
              <w:rPr>
                <w:rFonts w:hint="eastAsia"/>
              </w:rPr>
              <w:t>1.</w:t>
            </w:r>
            <w:r>
              <w:rPr>
                <w:rFonts w:hint="eastAsia"/>
              </w:rPr>
              <w:t>兼容</w:t>
            </w:r>
            <w:r>
              <w:rPr>
                <w:rFonts w:hint="eastAsia"/>
              </w:rPr>
              <w:t>Oracle</w:t>
            </w:r>
            <w:r>
              <w:rPr>
                <w:rFonts w:hint="eastAsia"/>
              </w:rPr>
              <w:t>的</w:t>
            </w:r>
            <w:r>
              <w:rPr>
                <w:rFonts w:hint="eastAsia"/>
              </w:rPr>
              <w:t>DBA_*</w:t>
            </w:r>
            <w:r>
              <w:rPr>
                <w:rFonts w:hint="eastAsia"/>
              </w:rPr>
              <w:t>、</w:t>
            </w:r>
            <w:r>
              <w:rPr>
                <w:rFonts w:hint="eastAsia"/>
              </w:rPr>
              <w:t>ALL_*</w:t>
            </w:r>
            <w:r>
              <w:rPr>
                <w:rFonts w:hint="eastAsia"/>
              </w:rPr>
              <w:t>和</w:t>
            </w:r>
            <w:r>
              <w:rPr>
                <w:rFonts w:hint="eastAsia"/>
              </w:rPr>
              <w:t>USER_*</w:t>
            </w:r>
            <w:r>
              <w:rPr>
                <w:rFonts w:hint="eastAsia"/>
              </w:rPr>
              <w:t>开头的数据字典视图、系统包；兼容</w:t>
            </w:r>
            <w:r>
              <w:rPr>
                <w:rFonts w:hint="eastAsia"/>
              </w:rPr>
              <w:t>PL/SQL</w:t>
            </w:r>
            <w:r>
              <w:rPr>
                <w:rFonts w:hint="eastAsia"/>
              </w:rPr>
              <w:t>语法和数据操作；兼容</w:t>
            </w:r>
            <w:r>
              <w:rPr>
                <w:rFonts w:hint="eastAsia"/>
              </w:rPr>
              <w:t>Oracle</w:t>
            </w:r>
            <w:r>
              <w:rPr>
                <w:rFonts w:hint="eastAsia"/>
              </w:rPr>
              <w:t>、</w:t>
            </w:r>
            <w:proofErr w:type="spellStart"/>
            <w:r>
              <w:rPr>
                <w:rFonts w:hint="eastAsia"/>
              </w:rPr>
              <w:t>Mysql</w:t>
            </w:r>
            <w:proofErr w:type="spellEnd"/>
            <w:r>
              <w:rPr>
                <w:rFonts w:hint="eastAsia"/>
              </w:rPr>
              <w:t>、</w:t>
            </w:r>
            <w:proofErr w:type="spellStart"/>
            <w:r>
              <w:rPr>
                <w:rFonts w:hint="eastAsia"/>
              </w:rPr>
              <w:t>SQLServer</w:t>
            </w:r>
            <w:proofErr w:type="spellEnd"/>
            <w:r>
              <w:rPr>
                <w:rFonts w:hint="eastAsia"/>
              </w:rPr>
              <w:t>、</w:t>
            </w:r>
            <w:r>
              <w:rPr>
                <w:rFonts w:hint="eastAsia"/>
              </w:rPr>
              <w:t>DB2</w:t>
            </w:r>
            <w:r>
              <w:rPr>
                <w:rFonts w:hint="eastAsia"/>
              </w:rPr>
              <w:t>、</w:t>
            </w:r>
            <w:r>
              <w:rPr>
                <w:rFonts w:hint="eastAsia"/>
              </w:rPr>
              <w:t>PostgreSQL</w:t>
            </w:r>
            <w:r>
              <w:rPr>
                <w:rFonts w:hint="eastAsia"/>
              </w:rPr>
              <w:t>的常用系统函数；实现对数据查询语言（</w:t>
            </w:r>
            <w:r>
              <w:rPr>
                <w:rFonts w:hint="eastAsia"/>
              </w:rPr>
              <w:t>DQL)</w:t>
            </w:r>
            <w:r>
              <w:rPr>
                <w:rFonts w:hint="eastAsia"/>
              </w:rPr>
              <w:t>、数据操纵语言</w:t>
            </w:r>
            <w:r>
              <w:rPr>
                <w:rFonts w:hint="eastAsia"/>
              </w:rPr>
              <w:t>(DML)</w:t>
            </w:r>
            <w:r>
              <w:rPr>
                <w:rFonts w:hint="eastAsia"/>
              </w:rPr>
              <w:t>和数据定义语言</w:t>
            </w:r>
            <w:r>
              <w:rPr>
                <w:rFonts w:hint="eastAsia"/>
              </w:rPr>
              <w:t>(DDL)</w:t>
            </w:r>
            <w:r>
              <w:rPr>
                <w:rFonts w:hint="eastAsia"/>
              </w:rPr>
              <w:t>的兼容。</w:t>
            </w:r>
            <w:r>
              <w:rPr>
                <w:rFonts w:hint="eastAsia"/>
              </w:rPr>
              <w:br/>
              <w:t>2.</w:t>
            </w:r>
            <w:r>
              <w:rPr>
                <w:rFonts w:hint="eastAsia"/>
              </w:rPr>
              <w:t>支持数据库共享存储集群，集群具备多节点负载均衡能力，集群每个节点均支持写入。</w:t>
            </w:r>
          </w:p>
        </w:tc>
        <w:tc>
          <w:tcPr>
            <w:tcW w:w="568" w:type="dxa"/>
            <w:tcBorders>
              <w:top w:val="nil"/>
              <w:left w:val="nil"/>
              <w:bottom w:val="single" w:sz="4" w:space="0" w:color="auto"/>
              <w:right w:val="single" w:sz="4" w:space="0" w:color="auto"/>
            </w:tcBorders>
            <w:noWrap/>
            <w:vAlign w:val="center"/>
          </w:tcPr>
          <w:p w14:paraId="408BCA7B" w14:textId="77777777" w:rsidR="009D6247" w:rsidRDefault="00000000">
            <w:pPr>
              <w:pStyle w:val="B0"/>
            </w:pPr>
            <w:r>
              <w:rPr>
                <w:rFonts w:hint="eastAsia"/>
              </w:rPr>
              <w:t>60</w:t>
            </w:r>
          </w:p>
        </w:tc>
        <w:tc>
          <w:tcPr>
            <w:tcW w:w="456" w:type="dxa"/>
            <w:tcBorders>
              <w:top w:val="nil"/>
              <w:left w:val="nil"/>
              <w:bottom w:val="single" w:sz="4" w:space="0" w:color="auto"/>
              <w:right w:val="single" w:sz="4" w:space="0" w:color="auto"/>
            </w:tcBorders>
            <w:noWrap/>
            <w:vAlign w:val="center"/>
          </w:tcPr>
          <w:p w14:paraId="4DE3A86D" w14:textId="77777777" w:rsidR="009D6247" w:rsidRDefault="00000000">
            <w:pPr>
              <w:pStyle w:val="B0"/>
            </w:pPr>
            <w:r>
              <w:rPr>
                <w:rFonts w:hint="eastAsia"/>
              </w:rPr>
              <w:t>套</w:t>
            </w:r>
          </w:p>
        </w:tc>
        <w:tc>
          <w:tcPr>
            <w:tcW w:w="616" w:type="dxa"/>
            <w:tcBorders>
              <w:top w:val="nil"/>
              <w:left w:val="nil"/>
              <w:bottom w:val="single" w:sz="4" w:space="0" w:color="auto"/>
              <w:right w:val="single" w:sz="4" w:space="0" w:color="auto"/>
            </w:tcBorders>
            <w:noWrap/>
            <w:vAlign w:val="center"/>
          </w:tcPr>
          <w:p w14:paraId="31C12BF9" w14:textId="77777777" w:rsidR="009D6247" w:rsidRDefault="00000000">
            <w:pPr>
              <w:pStyle w:val="B0"/>
            </w:pPr>
            <w:r>
              <w:rPr>
                <w:rFonts w:hint="eastAsia"/>
              </w:rPr>
              <w:t>10</w:t>
            </w:r>
          </w:p>
        </w:tc>
        <w:tc>
          <w:tcPr>
            <w:tcW w:w="1016" w:type="dxa"/>
            <w:tcBorders>
              <w:top w:val="nil"/>
              <w:left w:val="nil"/>
              <w:bottom w:val="single" w:sz="4" w:space="0" w:color="auto"/>
              <w:right w:val="single" w:sz="4" w:space="0" w:color="auto"/>
            </w:tcBorders>
            <w:vAlign w:val="center"/>
          </w:tcPr>
          <w:p w14:paraId="5AC0C925" w14:textId="77777777" w:rsidR="009D6247" w:rsidRDefault="00000000">
            <w:pPr>
              <w:pStyle w:val="B0"/>
            </w:pPr>
            <w:r>
              <w:rPr>
                <w:rFonts w:hint="eastAsia"/>
              </w:rPr>
              <w:t>600.00</w:t>
            </w:r>
          </w:p>
        </w:tc>
      </w:tr>
      <w:tr w:rsidR="009D6247" w14:paraId="5DF3496E" w14:textId="77777777">
        <w:trPr>
          <w:trHeight w:val="501"/>
          <w:jc w:val="center"/>
        </w:trPr>
        <w:tc>
          <w:tcPr>
            <w:tcW w:w="427" w:type="dxa"/>
            <w:tcBorders>
              <w:top w:val="nil"/>
              <w:left w:val="single" w:sz="4" w:space="0" w:color="auto"/>
              <w:bottom w:val="single" w:sz="4" w:space="0" w:color="auto"/>
              <w:right w:val="single" w:sz="4" w:space="0" w:color="auto"/>
            </w:tcBorders>
            <w:vAlign w:val="center"/>
          </w:tcPr>
          <w:p w14:paraId="3AF6E1C4" w14:textId="77777777" w:rsidR="009D6247" w:rsidRDefault="00000000">
            <w:pPr>
              <w:pStyle w:val="B0"/>
            </w:pPr>
            <w:r>
              <w:rPr>
                <w:rFonts w:hint="eastAsia"/>
              </w:rPr>
              <w:t>3</w:t>
            </w:r>
          </w:p>
        </w:tc>
        <w:tc>
          <w:tcPr>
            <w:tcW w:w="1069" w:type="dxa"/>
            <w:tcBorders>
              <w:top w:val="nil"/>
              <w:left w:val="nil"/>
              <w:bottom w:val="single" w:sz="4" w:space="0" w:color="auto"/>
              <w:right w:val="single" w:sz="4" w:space="0" w:color="auto"/>
            </w:tcBorders>
            <w:vAlign w:val="center"/>
          </w:tcPr>
          <w:p w14:paraId="2C3FE9AE" w14:textId="77777777" w:rsidR="009D6247" w:rsidRDefault="00000000">
            <w:pPr>
              <w:pStyle w:val="B0"/>
            </w:pPr>
            <w:r>
              <w:rPr>
                <w:rFonts w:hint="eastAsia"/>
              </w:rPr>
              <w:t>中间件</w:t>
            </w:r>
          </w:p>
        </w:tc>
        <w:tc>
          <w:tcPr>
            <w:tcW w:w="1165" w:type="dxa"/>
            <w:tcBorders>
              <w:top w:val="nil"/>
              <w:left w:val="nil"/>
              <w:bottom w:val="single" w:sz="4" w:space="0" w:color="auto"/>
              <w:right w:val="single" w:sz="4" w:space="0" w:color="auto"/>
            </w:tcBorders>
            <w:vAlign w:val="center"/>
          </w:tcPr>
          <w:p w14:paraId="2AF48B02" w14:textId="77777777" w:rsidR="009D6247" w:rsidRDefault="00000000">
            <w:pPr>
              <w:pStyle w:val="B0"/>
            </w:pPr>
            <w:r>
              <w:rPr>
                <w:rFonts w:hint="eastAsia"/>
              </w:rPr>
              <w:t>东方通</w:t>
            </w:r>
            <w:r>
              <w:rPr>
                <w:rFonts w:hint="eastAsia"/>
              </w:rPr>
              <w:t>/</w:t>
            </w:r>
            <w:r>
              <w:rPr>
                <w:rFonts w:hint="eastAsia"/>
              </w:rPr>
              <w:t>金蝶</w:t>
            </w:r>
          </w:p>
        </w:tc>
        <w:tc>
          <w:tcPr>
            <w:tcW w:w="3164" w:type="dxa"/>
            <w:tcBorders>
              <w:top w:val="nil"/>
              <w:left w:val="nil"/>
              <w:bottom w:val="single" w:sz="4" w:space="0" w:color="auto"/>
              <w:right w:val="single" w:sz="4" w:space="0" w:color="auto"/>
            </w:tcBorders>
          </w:tcPr>
          <w:p w14:paraId="02859A8E" w14:textId="77777777" w:rsidR="009D6247" w:rsidRDefault="00000000">
            <w:pPr>
              <w:pStyle w:val="B0"/>
            </w:pPr>
            <w:r>
              <w:rPr>
                <w:rFonts w:hint="eastAsia"/>
              </w:rPr>
              <w:t>1</w:t>
            </w:r>
            <w:r>
              <w:rPr>
                <w:rFonts w:hint="eastAsia"/>
              </w:rPr>
              <w:t>、可为用户提供全方位、无死角的可靠传输包括节点间传输、客户端—服务器数据传输，都能够做到完全可靠，并且支持断点续传。</w:t>
            </w:r>
            <w:r>
              <w:rPr>
                <w:rFonts w:hint="eastAsia"/>
              </w:rPr>
              <w:br/>
              <w:t>2</w:t>
            </w:r>
            <w:r>
              <w:rPr>
                <w:rFonts w:hint="eastAsia"/>
              </w:rPr>
              <w:t>、通过多核心机制，高效发挥软硬件资源性能；支持集群，并提供多种负载均衡算法，包括线路备份、动态和静态负载、基于内容的路由、客户端连接池集群等。</w:t>
            </w:r>
            <w:r>
              <w:rPr>
                <w:rFonts w:hint="eastAsia"/>
              </w:rPr>
              <w:br/>
              <w:t>3</w:t>
            </w:r>
            <w:r>
              <w:rPr>
                <w:rFonts w:hint="eastAsia"/>
              </w:rPr>
              <w:t>、通过队列分组机制，使得业务间互不影响。数据处理应用程序智能调度完美契合系统资源的整体特性。</w:t>
            </w:r>
          </w:p>
        </w:tc>
        <w:tc>
          <w:tcPr>
            <w:tcW w:w="568" w:type="dxa"/>
            <w:tcBorders>
              <w:top w:val="nil"/>
              <w:left w:val="nil"/>
              <w:bottom w:val="single" w:sz="4" w:space="0" w:color="auto"/>
              <w:right w:val="single" w:sz="4" w:space="0" w:color="auto"/>
            </w:tcBorders>
            <w:noWrap/>
            <w:vAlign w:val="center"/>
          </w:tcPr>
          <w:p w14:paraId="5A86F05B" w14:textId="77777777" w:rsidR="009D6247" w:rsidRDefault="00000000">
            <w:pPr>
              <w:pStyle w:val="B0"/>
            </w:pPr>
            <w:r>
              <w:rPr>
                <w:rFonts w:hint="eastAsia"/>
              </w:rPr>
              <w:t>30</w:t>
            </w:r>
          </w:p>
        </w:tc>
        <w:tc>
          <w:tcPr>
            <w:tcW w:w="456" w:type="dxa"/>
            <w:tcBorders>
              <w:top w:val="nil"/>
              <w:left w:val="nil"/>
              <w:bottom w:val="single" w:sz="4" w:space="0" w:color="auto"/>
              <w:right w:val="single" w:sz="4" w:space="0" w:color="auto"/>
            </w:tcBorders>
            <w:noWrap/>
            <w:vAlign w:val="center"/>
          </w:tcPr>
          <w:p w14:paraId="05BFCACD" w14:textId="77777777" w:rsidR="009D6247" w:rsidRDefault="00000000">
            <w:pPr>
              <w:pStyle w:val="B0"/>
            </w:pPr>
            <w:r>
              <w:rPr>
                <w:rFonts w:hint="eastAsia"/>
              </w:rPr>
              <w:t>套</w:t>
            </w:r>
          </w:p>
        </w:tc>
        <w:tc>
          <w:tcPr>
            <w:tcW w:w="616" w:type="dxa"/>
            <w:tcBorders>
              <w:top w:val="nil"/>
              <w:left w:val="nil"/>
              <w:bottom w:val="single" w:sz="4" w:space="0" w:color="auto"/>
              <w:right w:val="single" w:sz="4" w:space="0" w:color="auto"/>
            </w:tcBorders>
            <w:noWrap/>
            <w:vAlign w:val="center"/>
          </w:tcPr>
          <w:p w14:paraId="29D3C8A1" w14:textId="77777777" w:rsidR="009D6247" w:rsidRDefault="00000000">
            <w:pPr>
              <w:pStyle w:val="B0"/>
            </w:pPr>
            <w:r>
              <w:rPr>
                <w:rFonts w:hint="eastAsia"/>
              </w:rPr>
              <w:t>4</w:t>
            </w:r>
          </w:p>
        </w:tc>
        <w:tc>
          <w:tcPr>
            <w:tcW w:w="1016" w:type="dxa"/>
            <w:tcBorders>
              <w:top w:val="nil"/>
              <w:left w:val="nil"/>
              <w:bottom w:val="single" w:sz="4" w:space="0" w:color="auto"/>
              <w:right w:val="single" w:sz="4" w:space="0" w:color="auto"/>
            </w:tcBorders>
            <w:vAlign w:val="center"/>
          </w:tcPr>
          <w:p w14:paraId="3CC49E22" w14:textId="77777777" w:rsidR="009D6247" w:rsidRDefault="00000000">
            <w:pPr>
              <w:pStyle w:val="B0"/>
            </w:pPr>
            <w:r>
              <w:rPr>
                <w:rFonts w:hint="eastAsia"/>
              </w:rPr>
              <w:t>120.00</w:t>
            </w:r>
          </w:p>
        </w:tc>
      </w:tr>
      <w:tr w:rsidR="009D6247" w14:paraId="4A0422F2" w14:textId="77777777">
        <w:trPr>
          <w:trHeight w:val="700"/>
          <w:jc w:val="center"/>
        </w:trPr>
        <w:tc>
          <w:tcPr>
            <w:tcW w:w="427" w:type="dxa"/>
            <w:tcBorders>
              <w:top w:val="nil"/>
              <w:left w:val="single" w:sz="4" w:space="0" w:color="auto"/>
              <w:bottom w:val="single" w:sz="4" w:space="0" w:color="auto"/>
              <w:right w:val="single" w:sz="4" w:space="0" w:color="auto"/>
            </w:tcBorders>
            <w:noWrap/>
            <w:vAlign w:val="center"/>
          </w:tcPr>
          <w:p w14:paraId="5954DAF3" w14:textId="77777777" w:rsidR="009D6247" w:rsidRDefault="00000000">
            <w:pPr>
              <w:pStyle w:val="B0"/>
              <w:rPr>
                <w:rFonts w:ascii="宋体" w:hAnsi="宋体" w:hint="eastAsia"/>
                <w:szCs w:val="24"/>
              </w:rPr>
            </w:pPr>
            <w:r>
              <w:rPr>
                <w:rFonts w:ascii="宋体" w:hAnsi="宋体" w:hint="eastAsia"/>
                <w:szCs w:val="24"/>
              </w:rPr>
              <w:lastRenderedPageBreak/>
              <w:t>4</w:t>
            </w:r>
          </w:p>
        </w:tc>
        <w:tc>
          <w:tcPr>
            <w:tcW w:w="1069" w:type="dxa"/>
            <w:tcBorders>
              <w:top w:val="nil"/>
              <w:left w:val="nil"/>
              <w:bottom w:val="single" w:sz="4" w:space="0" w:color="auto"/>
              <w:right w:val="single" w:sz="4" w:space="0" w:color="auto"/>
            </w:tcBorders>
            <w:noWrap/>
            <w:vAlign w:val="center"/>
          </w:tcPr>
          <w:p w14:paraId="27607BE3" w14:textId="77777777" w:rsidR="009D6247" w:rsidRDefault="00000000">
            <w:pPr>
              <w:pStyle w:val="B0"/>
              <w:rPr>
                <w:rFonts w:ascii="宋体" w:hAnsi="宋体" w:hint="eastAsia"/>
                <w:szCs w:val="24"/>
              </w:rPr>
            </w:pPr>
            <w:proofErr w:type="gramStart"/>
            <w:r>
              <w:rPr>
                <w:rFonts w:ascii="宋体" w:hAnsi="宋体" w:hint="eastAsia"/>
                <w:szCs w:val="24"/>
              </w:rPr>
              <w:t>云管平台</w:t>
            </w:r>
            <w:proofErr w:type="gramEnd"/>
            <w:r>
              <w:rPr>
                <w:rFonts w:ascii="宋体" w:hAnsi="宋体" w:hint="eastAsia"/>
                <w:szCs w:val="24"/>
              </w:rPr>
              <w:t>软件</w:t>
            </w:r>
          </w:p>
        </w:tc>
        <w:tc>
          <w:tcPr>
            <w:tcW w:w="1165" w:type="dxa"/>
            <w:tcBorders>
              <w:top w:val="nil"/>
              <w:left w:val="nil"/>
              <w:bottom w:val="single" w:sz="4" w:space="0" w:color="auto"/>
              <w:right w:val="single" w:sz="4" w:space="0" w:color="auto"/>
            </w:tcBorders>
            <w:noWrap/>
            <w:vAlign w:val="center"/>
          </w:tcPr>
          <w:p w14:paraId="3B7D849D" w14:textId="77777777" w:rsidR="009D6247" w:rsidRDefault="00000000">
            <w:pPr>
              <w:pStyle w:val="B0"/>
              <w:rPr>
                <w:rFonts w:ascii="宋体" w:hAnsi="宋体" w:hint="eastAsia"/>
                <w:szCs w:val="24"/>
              </w:rPr>
            </w:pPr>
            <w:r>
              <w:rPr>
                <w:rFonts w:ascii="宋体" w:hAnsi="宋体" w:hint="eastAsia"/>
                <w:szCs w:val="24"/>
              </w:rPr>
              <w:t>华为云</w:t>
            </w:r>
            <w:r>
              <w:rPr>
                <w:rFonts w:ascii="宋体" w:hAnsi="宋体" w:hint="eastAsia"/>
                <w:szCs w:val="24"/>
              </w:rPr>
              <w:t>Stack/</w:t>
            </w:r>
            <w:r>
              <w:rPr>
                <w:rFonts w:ascii="宋体" w:hAnsi="宋体" w:hint="eastAsia"/>
                <w:szCs w:val="24"/>
              </w:rPr>
              <w:t>新华三</w:t>
            </w:r>
            <w:proofErr w:type="spellStart"/>
            <w:r>
              <w:rPr>
                <w:rFonts w:ascii="宋体" w:hAnsi="宋体" w:hint="eastAsia"/>
                <w:szCs w:val="24"/>
              </w:rPr>
              <w:t>CloudOS</w:t>
            </w:r>
            <w:proofErr w:type="spellEnd"/>
            <w:r>
              <w:rPr>
                <w:rFonts w:ascii="宋体" w:hAnsi="宋体" w:hint="eastAsia"/>
                <w:szCs w:val="24"/>
              </w:rPr>
              <w:t>/</w:t>
            </w:r>
            <w:r>
              <w:rPr>
                <w:rFonts w:ascii="宋体" w:hAnsi="宋体" w:hint="eastAsia"/>
                <w:szCs w:val="24"/>
              </w:rPr>
              <w:t>金山</w:t>
            </w:r>
            <w:proofErr w:type="spellStart"/>
            <w:r>
              <w:rPr>
                <w:rFonts w:ascii="宋体" w:hAnsi="宋体" w:hint="eastAsia"/>
                <w:szCs w:val="24"/>
              </w:rPr>
              <w:t>KingStack</w:t>
            </w:r>
            <w:proofErr w:type="spellEnd"/>
          </w:p>
        </w:tc>
        <w:tc>
          <w:tcPr>
            <w:tcW w:w="3164" w:type="dxa"/>
            <w:tcBorders>
              <w:top w:val="nil"/>
              <w:left w:val="nil"/>
              <w:bottom w:val="single" w:sz="4" w:space="0" w:color="auto"/>
              <w:right w:val="single" w:sz="4" w:space="0" w:color="auto"/>
            </w:tcBorders>
          </w:tcPr>
          <w:p w14:paraId="59554A02" w14:textId="77777777" w:rsidR="009D6247" w:rsidRDefault="00000000">
            <w:pPr>
              <w:pStyle w:val="B0"/>
              <w:rPr>
                <w:rFonts w:ascii="宋体" w:hAnsi="宋体" w:hint="eastAsia"/>
                <w:szCs w:val="24"/>
              </w:rPr>
            </w:pPr>
            <w:proofErr w:type="gramStart"/>
            <w:r>
              <w:rPr>
                <w:rFonts w:ascii="宋体" w:hAnsi="宋体" w:hint="eastAsia"/>
                <w:szCs w:val="24"/>
              </w:rPr>
              <w:t>云管平台</w:t>
            </w:r>
            <w:proofErr w:type="gramEnd"/>
            <w:r>
              <w:rPr>
                <w:rFonts w:ascii="宋体" w:hAnsi="宋体" w:hint="eastAsia"/>
                <w:szCs w:val="24"/>
              </w:rPr>
              <w:t>高级版</w:t>
            </w:r>
            <w:r>
              <w:rPr>
                <w:rFonts w:ascii="宋体" w:hAnsi="宋体" w:hint="eastAsia"/>
                <w:szCs w:val="24"/>
              </w:rPr>
              <w:t>-</w:t>
            </w:r>
            <w:r>
              <w:rPr>
                <w:rFonts w:ascii="宋体" w:hAnsi="宋体" w:hint="eastAsia"/>
                <w:szCs w:val="24"/>
              </w:rPr>
              <w:t>每套</w:t>
            </w:r>
            <w:r>
              <w:rPr>
                <w:rFonts w:ascii="宋体" w:hAnsi="宋体" w:hint="eastAsia"/>
                <w:szCs w:val="24"/>
              </w:rPr>
              <w:t>-</w:t>
            </w:r>
            <w:r>
              <w:rPr>
                <w:rFonts w:ascii="宋体" w:hAnsi="宋体" w:hint="eastAsia"/>
                <w:szCs w:val="24"/>
              </w:rPr>
              <w:t>许可</w:t>
            </w:r>
            <w:r>
              <w:rPr>
                <w:rFonts w:ascii="宋体" w:hAnsi="宋体" w:hint="eastAsia"/>
                <w:szCs w:val="24"/>
              </w:rPr>
              <w:t>*2</w:t>
            </w:r>
            <w:r>
              <w:rPr>
                <w:rFonts w:ascii="宋体" w:hAnsi="宋体" w:hint="eastAsia"/>
                <w:szCs w:val="24"/>
              </w:rPr>
              <w:t>；块存储标准版软件许可</w:t>
            </w:r>
            <w:r>
              <w:rPr>
                <w:rFonts w:ascii="宋体" w:hAnsi="宋体" w:hint="eastAsia"/>
                <w:szCs w:val="24"/>
              </w:rPr>
              <w:t>-</w:t>
            </w:r>
            <w:r>
              <w:rPr>
                <w:rFonts w:ascii="宋体" w:hAnsi="宋体" w:hint="eastAsia"/>
                <w:szCs w:val="24"/>
              </w:rPr>
              <w:t>云平台管理专用</w:t>
            </w:r>
            <w:r>
              <w:rPr>
                <w:rFonts w:ascii="宋体" w:hAnsi="宋体" w:hint="eastAsia"/>
                <w:szCs w:val="24"/>
              </w:rPr>
              <w:t>-SATA</w:t>
            </w:r>
            <w:r>
              <w:rPr>
                <w:rFonts w:ascii="宋体" w:hAnsi="宋体" w:hint="eastAsia"/>
                <w:szCs w:val="24"/>
              </w:rPr>
              <w:t>盘</w:t>
            </w:r>
            <w:r>
              <w:rPr>
                <w:rFonts w:ascii="宋体" w:hAnsi="宋体" w:hint="eastAsia"/>
                <w:szCs w:val="24"/>
              </w:rPr>
              <w:t>-</w:t>
            </w:r>
            <w:r>
              <w:rPr>
                <w:rFonts w:ascii="宋体" w:hAnsi="宋体" w:hint="eastAsia"/>
                <w:szCs w:val="24"/>
              </w:rPr>
              <w:t>每</w:t>
            </w:r>
            <w:r>
              <w:rPr>
                <w:rFonts w:ascii="宋体" w:hAnsi="宋体" w:hint="eastAsia"/>
                <w:szCs w:val="24"/>
              </w:rPr>
              <w:t>TiB*2160</w:t>
            </w:r>
            <w:r>
              <w:rPr>
                <w:rFonts w:ascii="宋体" w:hAnsi="宋体" w:hint="eastAsia"/>
                <w:szCs w:val="24"/>
              </w:rPr>
              <w:t>；基础平台管理授权</w:t>
            </w:r>
            <w:r>
              <w:rPr>
                <w:rFonts w:ascii="宋体" w:hAnsi="宋体" w:hint="eastAsia"/>
                <w:szCs w:val="24"/>
              </w:rPr>
              <w:t>-250</w:t>
            </w:r>
            <w:r>
              <w:rPr>
                <w:rFonts w:ascii="宋体" w:hAnsi="宋体" w:hint="eastAsia"/>
                <w:szCs w:val="24"/>
              </w:rPr>
              <w:t>台；</w:t>
            </w:r>
          </w:p>
        </w:tc>
        <w:tc>
          <w:tcPr>
            <w:tcW w:w="568" w:type="dxa"/>
            <w:tcBorders>
              <w:top w:val="nil"/>
              <w:left w:val="nil"/>
              <w:bottom w:val="single" w:sz="4" w:space="0" w:color="auto"/>
              <w:right w:val="single" w:sz="4" w:space="0" w:color="auto"/>
            </w:tcBorders>
            <w:noWrap/>
            <w:vAlign w:val="center"/>
          </w:tcPr>
          <w:p w14:paraId="380519CD" w14:textId="77777777" w:rsidR="009D6247" w:rsidRDefault="00000000">
            <w:pPr>
              <w:pStyle w:val="B0"/>
              <w:rPr>
                <w:rFonts w:ascii="宋体" w:hAnsi="宋体" w:hint="eastAsia"/>
                <w:szCs w:val="24"/>
              </w:rPr>
            </w:pPr>
            <w:r>
              <w:rPr>
                <w:rFonts w:ascii="宋体" w:hAnsi="宋体" w:hint="eastAsia"/>
                <w:szCs w:val="24"/>
              </w:rPr>
              <w:t>1</w:t>
            </w:r>
          </w:p>
        </w:tc>
        <w:tc>
          <w:tcPr>
            <w:tcW w:w="456" w:type="dxa"/>
            <w:tcBorders>
              <w:top w:val="nil"/>
              <w:left w:val="nil"/>
              <w:bottom w:val="single" w:sz="4" w:space="0" w:color="auto"/>
              <w:right w:val="single" w:sz="4" w:space="0" w:color="auto"/>
            </w:tcBorders>
            <w:noWrap/>
            <w:vAlign w:val="center"/>
          </w:tcPr>
          <w:p w14:paraId="36BB969B" w14:textId="77777777" w:rsidR="009D6247" w:rsidRDefault="00000000">
            <w:pPr>
              <w:pStyle w:val="B0"/>
              <w:rPr>
                <w:rFonts w:ascii="宋体" w:hAnsi="宋体" w:hint="eastAsia"/>
                <w:szCs w:val="24"/>
              </w:rPr>
            </w:pPr>
            <w:r>
              <w:rPr>
                <w:rFonts w:ascii="宋体" w:hAnsi="宋体" w:hint="eastAsia"/>
                <w:szCs w:val="24"/>
              </w:rPr>
              <w:t>套</w:t>
            </w:r>
          </w:p>
        </w:tc>
        <w:tc>
          <w:tcPr>
            <w:tcW w:w="616" w:type="dxa"/>
            <w:tcBorders>
              <w:top w:val="nil"/>
              <w:left w:val="nil"/>
              <w:bottom w:val="single" w:sz="4" w:space="0" w:color="auto"/>
              <w:right w:val="single" w:sz="4" w:space="0" w:color="auto"/>
            </w:tcBorders>
            <w:noWrap/>
            <w:vAlign w:val="center"/>
          </w:tcPr>
          <w:p w14:paraId="558D7693" w14:textId="77777777" w:rsidR="009D6247" w:rsidRDefault="00000000">
            <w:pPr>
              <w:pStyle w:val="B0"/>
              <w:rPr>
                <w:rFonts w:ascii="宋体" w:hAnsi="宋体" w:hint="eastAsia"/>
                <w:szCs w:val="24"/>
              </w:rPr>
            </w:pPr>
            <w:r>
              <w:rPr>
                <w:rFonts w:ascii="宋体" w:hAnsi="宋体" w:hint="eastAsia"/>
                <w:szCs w:val="24"/>
              </w:rPr>
              <w:t>114</w:t>
            </w:r>
          </w:p>
        </w:tc>
        <w:tc>
          <w:tcPr>
            <w:tcW w:w="1016" w:type="dxa"/>
            <w:tcBorders>
              <w:top w:val="nil"/>
              <w:left w:val="nil"/>
              <w:bottom w:val="single" w:sz="4" w:space="0" w:color="auto"/>
              <w:right w:val="single" w:sz="4" w:space="0" w:color="auto"/>
            </w:tcBorders>
            <w:vAlign w:val="center"/>
          </w:tcPr>
          <w:p w14:paraId="2F0ABD12" w14:textId="77777777" w:rsidR="009D6247" w:rsidRDefault="00000000">
            <w:pPr>
              <w:pStyle w:val="B0"/>
            </w:pPr>
            <w:r>
              <w:rPr>
                <w:rFonts w:hint="eastAsia"/>
              </w:rPr>
              <w:t>114.00</w:t>
            </w:r>
          </w:p>
        </w:tc>
      </w:tr>
      <w:tr w:rsidR="009D6247" w14:paraId="50335775" w14:textId="77777777">
        <w:trPr>
          <w:trHeight w:val="501"/>
          <w:jc w:val="center"/>
        </w:trPr>
        <w:tc>
          <w:tcPr>
            <w:tcW w:w="427" w:type="dxa"/>
            <w:tcBorders>
              <w:top w:val="nil"/>
              <w:left w:val="single" w:sz="4" w:space="0" w:color="auto"/>
              <w:bottom w:val="single" w:sz="4" w:space="0" w:color="auto"/>
              <w:right w:val="single" w:sz="4" w:space="0" w:color="auto"/>
            </w:tcBorders>
            <w:noWrap/>
            <w:vAlign w:val="center"/>
          </w:tcPr>
          <w:p w14:paraId="1BBD7BBA" w14:textId="77777777" w:rsidR="009D6247" w:rsidRDefault="00000000">
            <w:pPr>
              <w:pStyle w:val="B0"/>
              <w:rPr>
                <w:rFonts w:ascii="宋体" w:hAnsi="宋体" w:hint="eastAsia"/>
                <w:szCs w:val="24"/>
              </w:rPr>
            </w:pPr>
            <w:r>
              <w:rPr>
                <w:rFonts w:ascii="宋体" w:hAnsi="宋体" w:hint="eastAsia"/>
                <w:szCs w:val="24"/>
              </w:rPr>
              <w:t>5</w:t>
            </w:r>
          </w:p>
        </w:tc>
        <w:tc>
          <w:tcPr>
            <w:tcW w:w="1069" w:type="dxa"/>
            <w:tcBorders>
              <w:top w:val="nil"/>
              <w:left w:val="nil"/>
              <w:bottom w:val="single" w:sz="4" w:space="0" w:color="auto"/>
              <w:right w:val="single" w:sz="4" w:space="0" w:color="auto"/>
            </w:tcBorders>
            <w:noWrap/>
            <w:vAlign w:val="center"/>
          </w:tcPr>
          <w:p w14:paraId="4F4051EE" w14:textId="77777777" w:rsidR="009D6247" w:rsidRDefault="00000000">
            <w:pPr>
              <w:pStyle w:val="B0"/>
              <w:rPr>
                <w:rFonts w:ascii="宋体" w:hAnsi="宋体" w:hint="eastAsia"/>
                <w:szCs w:val="24"/>
              </w:rPr>
            </w:pPr>
            <w:r>
              <w:rPr>
                <w:rFonts w:ascii="宋体" w:hAnsi="宋体" w:hint="eastAsia"/>
                <w:szCs w:val="24"/>
              </w:rPr>
              <w:t>虚拟化软件</w:t>
            </w:r>
          </w:p>
        </w:tc>
        <w:tc>
          <w:tcPr>
            <w:tcW w:w="1165" w:type="dxa"/>
            <w:tcBorders>
              <w:top w:val="nil"/>
              <w:left w:val="nil"/>
              <w:bottom w:val="single" w:sz="4" w:space="0" w:color="auto"/>
              <w:right w:val="single" w:sz="4" w:space="0" w:color="auto"/>
            </w:tcBorders>
            <w:noWrap/>
            <w:vAlign w:val="center"/>
          </w:tcPr>
          <w:p w14:paraId="7193FC9D" w14:textId="77777777" w:rsidR="009D6247" w:rsidRDefault="00000000">
            <w:pPr>
              <w:pStyle w:val="B0"/>
              <w:rPr>
                <w:rFonts w:ascii="宋体" w:hAnsi="宋体" w:hint="eastAsia"/>
                <w:szCs w:val="24"/>
              </w:rPr>
            </w:pPr>
            <w:r>
              <w:rPr>
                <w:rFonts w:ascii="宋体" w:hAnsi="宋体" w:hint="eastAsia"/>
                <w:szCs w:val="24"/>
              </w:rPr>
              <w:t>华为云</w:t>
            </w:r>
            <w:r>
              <w:rPr>
                <w:rFonts w:ascii="宋体" w:hAnsi="宋体" w:hint="eastAsia"/>
                <w:szCs w:val="24"/>
              </w:rPr>
              <w:t>Stack/</w:t>
            </w:r>
            <w:r>
              <w:rPr>
                <w:rFonts w:ascii="宋体" w:hAnsi="宋体" w:hint="eastAsia"/>
                <w:szCs w:val="24"/>
              </w:rPr>
              <w:t>新华三</w:t>
            </w:r>
            <w:proofErr w:type="spellStart"/>
            <w:r>
              <w:rPr>
                <w:rFonts w:ascii="宋体" w:hAnsi="宋体" w:hint="eastAsia"/>
                <w:szCs w:val="24"/>
              </w:rPr>
              <w:t>CloudOS</w:t>
            </w:r>
            <w:proofErr w:type="spellEnd"/>
            <w:r>
              <w:rPr>
                <w:rFonts w:ascii="宋体" w:hAnsi="宋体" w:hint="eastAsia"/>
                <w:szCs w:val="24"/>
              </w:rPr>
              <w:t>/</w:t>
            </w:r>
            <w:r>
              <w:rPr>
                <w:rFonts w:ascii="宋体" w:hAnsi="宋体" w:hint="eastAsia"/>
                <w:szCs w:val="24"/>
              </w:rPr>
              <w:t>金山</w:t>
            </w:r>
            <w:proofErr w:type="spellStart"/>
            <w:r>
              <w:rPr>
                <w:rFonts w:ascii="宋体" w:hAnsi="宋体" w:hint="eastAsia"/>
                <w:szCs w:val="24"/>
              </w:rPr>
              <w:t>KingStack</w:t>
            </w:r>
            <w:proofErr w:type="spellEnd"/>
          </w:p>
        </w:tc>
        <w:tc>
          <w:tcPr>
            <w:tcW w:w="3164" w:type="dxa"/>
            <w:tcBorders>
              <w:top w:val="nil"/>
              <w:left w:val="nil"/>
              <w:bottom w:val="single" w:sz="4" w:space="0" w:color="auto"/>
              <w:right w:val="single" w:sz="4" w:space="0" w:color="auto"/>
            </w:tcBorders>
          </w:tcPr>
          <w:p w14:paraId="554EF51E" w14:textId="77777777" w:rsidR="009D6247" w:rsidRDefault="00000000">
            <w:pPr>
              <w:pStyle w:val="B0"/>
              <w:rPr>
                <w:rFonts w:ascii="宋体" w:hAnsi="宋体" w:hint="eastAsia"/>
                <w:szCs w:val="24"/>
              </w:rPr>
            </w:pPr>
            <w:r>
              <w:rPr>
                <w:rFonts w:ascii="宋体" w:hAnsi="宋体" w:hint="eastAsia"/>
                <w:szCs w:val="24"/>
              </w:rPr>
              <w:t>IaaS</w:t>
            </w:r>
            <w:r>
              <w:rPr>
                <w:rFonts w:ascii="宋体" w:hAnsi="宋体" w:hint="eastAsia"/>
                <w:szCs w:val="24"/>
              </w:rPr>
              <w:t>云平台</w:t>
            </w:r>
            <w:r>
              <w:rPr>
                <w:rFonts w:ascii="宋体" w:hAnsi="宋体" w:hint="eastAsia"/>
                <w:szCs w:val="24"/>
              </w:rPr>
              <w:t>(</w:t>
            </w:r>
            <w:r>
              <w:rPr>
                <w:rFonts w:ascii="宋体" w:hAnsi="宋体" w:hint="eastAsia"/>
                <w:szCs w:val="24"/>
              </w:rPr>
              <w:t>软</w:t>
            </w:r>
            <w:r>
              <w:rPr>
                <w:rFonts w:ascii="宋体" w:hAnsi="宋体" w:hint="eastAsia"/>
                <w:szCs w:val="24"/>
              </w:rPr>
              <w:t>SDN)</w:t>
            </w:r>
            <w:r>
              <w:rPr>
                <w:rFonts w:ascii="宋体" w:hAnsi="宋体" w:hint="eastAsia"/>
                <w:szCs w:val="24"/>
              </w:rPr>
              <w:t>许可；软件</w:t>
            </w:r>
            <w:proofErr w:type="gramStart"/>
            <w:r>
              <w:rPr>
                <w:rFonts w:ascii="宋体" w:hAnsi="宋体" w:hint="eastAsia"/>
                <w:szCs w:val="24"/>
              </w:rPr>
              <w:t>三年维保</w:t>
            </w:r>
            <w:proofErr w:type="gramEnd"/>
          </w:p>
        </w:tc>
        <w:tc>
          <w:tcPr>
            <w:tcW w:w="568" w:type="dxa"/>
            <w:tcBorders>
              <w:top w:val="nil"/>
              <w:left w:val="nil"/>
              <w:bottom w:val="single" w:sz="4" w:space="0" w:color="auto"/>
              <w:right w:val="single" w:sz="4" w:space="0" w:color="auto"/>
            </w:tcBorders>
            <w:noWrap/>
            <w:vAlign w:val="center"/>
          </w:tcPr>
          <w:p w14:paraId="511E50E5" w14:textId="77777777" w:rsidR="009D6247" w:rsidRDefault="00000000">
            <w:pPr>
              <w:pStyle w:val="B0"/>
              <w:rPr>
                <w:rFonts w:ascii="宋体" w:hAnsi="宋体" w:hint="eastAsia"/>
                <w:szCs w:val="24"/>
              </w:rPr>
            </w:pPr>
            <w:r>
              <w:rPr>
                <w:rFonts w:ascii="宋体" w:hAnsi="宋体" w:hint="eastAsia"/>
                <w:szCs w:val="24"/>
              </w:rPr>
              <w:t>1</w:t>
            </w:r>
          </w:p>
        </w:tc>
        <w:tc>
          <w:tcPr>
            <w:tcW w:w="456" w:type="dxa"/>
            <w:tcBorders>
              <w:top w:val="nil"/>
              <w:left w:val="nil"/>
              <w:bottom w:val="single" w:sz="4" w:space="0" w:color="auto"/>
              <w:right w:val="single" w:sz="4" w:space="0" w:color="auto"/>
            </w:tcBorders>
            <w:noWrap/>
            <w:vAlign w:val="center"/>
          </w:tcPr>
          <w:p w14:paraId="13124898" w14:textId="77777777" w:rsidR="009D6247" w:rsidRDefault="00000000">
            <w:pPr>
              <w:pStyle w:val="B0"/>
              <w:rPr>
                <w:rFonts w:ascii="宋体" w:hAnsi="宋体" w:hint="eastAsia"/>
                <w:szCs w:val="24"/>
              </w:rPr>
            </w:pPr>
            <w:r>
              <w:rPr>
                <w:rFonts w:ascii="宋体" w:hAnsi="宋体" w:hint="eastAsia"/>
                <w:szCs w:val="24"/>
              </w:rPr>
              <w:t>套</w:t>
            </w:r>
          </w:p>
        </w:tc>
        <w:tc>
          <w:tcPr>
            <w:tcW w:w="616" w:type="dxa"/>
            <w:tcBorders>
              <w:top w:val="nil"/>
              <w:left w:val="nil"/>
              <w:bottom w:val="single" w:sz="4" w:space="0" w:color="auto"/>
              <w:right w:val="single" w:sz="4" w:space="0" w:color="auto"/>
            </w:tcBorders>
            <w:noWrap/>
            <w:vAlign w:val="center"/>
          </w:tcPr>
          <w:p w14:paraId="3F77BC2C" w14:textId="77777777" w:rsidR="009D6247" w:rsidRDefault="00000000">
            <w:pPr>
              <w:pStyle w:val="B0"/>
              <w:rPr>
                <w:rFonts w:ascii="宋体" w:hAnsi="宋体" w:hint="eastAsia"/>
                <w:szCs w:val="24"/>
              </w:rPr>
            </w:pPr>
            <w:r>
              <w:rPr>
                <w:rFonts w:ascii="宋体" w:hAnsi="宋体" w:hint="eastAsia"/>
                <w:szCs w:val="24"/>
              </w:rPr>
              <w:t>147</w:t>
            </w:r>
          </w:p>
        </w:tc>
        <w:tc>
          <w:tcPr>
            <w:tcW w:w="1016" w:type="dxa"/>
            <w:tcBorders>
              <w:top w:val="nil"/>
              <w:left w:val="nil"/>
              <w:bottom w:val="single" w:sz="4" w:space="0" w:color="auto"/>
              <w:right w:val="single" w:sz="4" w:space="0" w:color="auto"/>
            </w:tcBorders>
            <w:vAlign w:val="center"/>
          </w:tcPr>
          <w:p w14:paraId="6F7AAC5D" w14:textId="77777777" w:rsidR="009D6247" w:rsidRDefault="00000000">
            <w:pPr>
              <w:pStyle w:val="B0"/>
            </w:pPr>
            <w:r>
              <w:rPr>
                <w:rFonts w:hint="eastAsia"/>
              </w:rPr>
              <w:t>147.00</w:t>
            </w:r>
          </w:p>
        </w:tc>
      </w:tr>
      <w:tr w:rsidR="009D6247" w14:paraId="105FA307" w14:textId="77777777">
        <w:trPr>
          <w:trHeight w:val="400"/>
          <w:jc w:val="center"/>
        </w:trPr>
        <w:tc>
          <w:tcPr>
            <w:tcW w:w="427" w:type="dxa"/>
            <w:tcBorders>
              <w:top w:val="nil"/>
              <w:left w:val="single" w:sz="4" w:space="0" w:color="auto"/>
              <w:bottom w:val="single" w:sz="4" w:space="0" w:color="auto"/>
              <w:right w:val="single" w:sz="4" w:space="0" w:color="auto"/>
            </w:tcBorders>
            <w:noWrap/>
            <w:vAlign w:val="center"/>
          </w:tcPr>
          <w:p w14:paraId="5CAEFE17" w14:textId="77777777" w:rsidR="009D6247" w:rsidRDefault="00000000">
            <w:pPr>
              <w:pStyle w:val="B0"/>
              <w:rPr>
                <w:rFonts w:ascii="宋体" w:hAnsi="宋体" w:hint="eastAsia"/>
                <w:szCs w:val="24"/>
              </w:rPr>
            </w:pPr>
            <w:r>
              <w:rPr>
                <w:rFonts w:ascii="宋体" w:hAnsi="宋体" w:hint="eastAsia"/>
                <w:szCs w:val="24"/>
              </w:rPr>
              <w:t>6</w:t>
            </w:r>
          </w:p>
        </w:tc>
        <w:tc>
          <w:tcPr>
            <w:tcW w:w="1069" w:type="dxa"/>
            <w:tcBorders>
              <w:top w:val="nil"/>
              <w:left w:val="nil"/>
              <w:bottom w:val="single" w:sz="4" w:space="0" w:color="auto"/>
              <w:right w:val="single" w:sz="4" w:space="0" w:color="auto"/>
            </w:tcBorders>
            <w:noWrap/>
            <w:vAlign w:val="center"/>
          </w:tcPr>
          <w:p w14:paraId="4056A959" w14:textId="77777777" w:rsidR="009D6247" w:rsidRDefault="00000000">
            <w:pPr>
              <w:pStyle w:val="B0"/>
              <w:rPr>
                <w:rFonts w:ascii="宋体" w:hAnsi="宋体" w:hint="eastAsia"/>
                <w:szCs w:val="24"/>
              </w:rPr>
            </w:pPr>
            <w:proofErr w:type="gramStart"/>
            <w:r>
              <w:rPr>
                <w:rFonts w:ascii="宋体" w:hAnsi="宋体" w:hint="eastAsia"/>
                <w:szCs w:val="24"/>
              </w:rPr>
              <w:t>云安全</w:t>
            </w:r>
            <w:proofErr w:type="gramEnd"/>
            <w:r>
              <w:rPr>
                <w:rFonts w:ascii="宋体" w:hAnsi="宋体" w:hint="eastAsia"/>
                <w:szCs w:val="24"/>
              </w:rPr>
              <w:t>软件</w:t>
            </w:r>
          </w:p>
        </w:tc>
        <w:tc>
          <w:tcPr>
            <w:tcW w:w="1165" w:type="dxa"/>
            <w:tcBorders>
              <w:top w:val="nil"/>
              <w:left w:val="nil"/>
              <w:bottom w:val="single" w:sz="4" w:space="0" w:color="auto"/>
              <w:right w:val="single" w:sz="4" w:space="0" w:color="auto"/>
            </w:tcBorders>
            <w:noWrap/>
            <w:vAlign w:val="center"/>
          </w:tcPr>
          <w:p w14:paraId="57AB91E0" w14:textId="77777777" w:rsidR="009D6247" w:rsidRDefault="00000000">
            <w:pPr>
              <w:pStyle w:val="B0"/>
              <w:rPr>
                <w:rFonts w:ascii="宋体" w:hAnsi="宋体" w:hint="eastAsia"/>
                <w:szCs w:val="24"/>
              </w:rPr>
            </w:pPr>
            <w:r>
              <w:rPr>
                <w:rFonts w:ascii="宋体" w:hAnsi="宋体" w:hint="eastAsia"/>
                <w:szCs w:val="24"/>
              </w:rPr>
              <w:t>华为云</w:t>
            </w:r>
            <w:r>
              <w:rPr>
                <w:rFonts w:ascii="宋体" w:hAnsi="宋体" w:hint="eastAsia"/>
                <w:szCs w:val="24"/>
              </w:rPr>
              <w:t>Stack/</w:t>
            </w:r>
            <w:r>
              <w:rPr>
                <w:rFonts w:ascii="宋体" w:hAnsi="宋体" w:hint="eastAsia"/>
                <w:szCs w:val="24"/>
              </w:rPr>
              <w:t>新华三</w:t>
            </w:r>
            <w:proofErr w:type="spellStart"/>
            <w:r>
              <w:rPr>
                <w:rFonts w:ascii="宋体" w:hAnsi="宋体" w:hint="eastAsia"/>
                <w:szCs w:val="24"/>
              </w:rPr>
              <w:t>CloudOS</w:t>
            </w:r>
            <w:proofErr w:type="spellEnd"/>
            <w:r>
              <w:rPr>
                <w:rFonts w:ascii="宋体" w:hAnsi="宋体" w:hint="eastAsia"/>
                <w:szCs w:val="24"/>
              </w:rPr>
              <w:t>/</w:t>
            </w:r>
            <w:r>
              <w:rPr>
                <w:rFonts w:ascii="宋体" w:hAnsi="宋体" w:hint="eastAsia"/>
                <w:szCs w:val="24"/>
              </w:rPr>
              <w:t>金山</w:t>
            </w:r>
            <w:proofErr w:type="spellStart"/>
            <w:r>
              <w:rPr>
                <w:rFonts w:ascii="宋体" w:hAnsi="宋体" w:hint="eastAsia"/>
                <w:szCs w:val="24"/>
              </w:rPr>
              <w:t>KingStack</w:t>
            </w:r>
            <w:proofErr w:type="spellEnd"/>
          </w:p>
        </w:tc>
        <w:tc>
          <w:tcPr>
            <w:tcW w:w="3164" w:type="dxa"/>
            <w:tcBorders>
              <w:top w:val="nil"/>
              <w:left w:val="nil"/>
              <w:bottom w:val="single" w:sz="4" w:space="0" w:color="auto"/>
              <w:right w:val="single" w:sz="4" w:space="0" w:color="auto"/>
            </w:tcBorders>
          </w:tcPr>
          <w:p w14:paraId="6C081058" w14:textId="77777777" w:rsidR="009D6247" w:rsidRDefault="00000000">
            <w:pPr>
              <w:pStyle w:val="B0"/>
              <w:rPr>
                <w:rFonts w:ascii="宋体" w:hAnsi="宋体" w:hint="eastAsia"/>
                <w:szCs w:val="24"/>
              </w:rPr>
            </w:pPr>
            <w:r>
              <w:rPr>
                <w:rFonts w:ascii="宋体" w:hAnsi="宋体" w:hint="eastAsia"/>
                <w:szCs w:val="24"/>
              </w:rPr>
              <w:t>虚拟防火墙永久订阅授权函</w:t>
            </w:r>
            <w:r>
              <w:rPr>
                <w:rFonts w:ascii="宋体" w:hAnsi="宋体" w:hint="eastAsia"/>
                <w:szCs w:val="24"/>
              </w:rPr>
              <w:t>-</w:t>
            </w:r>
            <w:r>
              <w:rPr>
                <w:rFonts w:ascii="宋体" w:hAnsi="宋体" w:hint="eastAsia"/>
                <w:szCs w:val="24"/>
              </w:rPr>
              <w:t>许可</w:t>
            </w:r>
            <w:r>
              <w:rPr>
                <w:rFonts w:ascii="宋体" w:hAnsi="宋体" w:hint="eastAsia"/>
                <w:szCs w:val="24"/>
              </w:rPr>
              <w:t>*2</w:t>
            </w:r>
            <w:r>
              <w:rPr>
                <w:rFonts w:ascii="宋体" w:hAnsi="宋体" w:hint="eastAsia"/>
                <w:szCs w:val="24"/>
              </w:rPr>
              <w:t>；</w:t>
            </w:r>
            <w:r>
              <w:rPr>
                <w:rFonts w:ascii="宋体" w:hAnsi="宋体" w:hint="eastAsia"/>
                <w:szCs w:val="24"/>
              </w:rPr>
              <w:t>WEB</w:t>
            </w:r>
            <w:r>
              <w:rPr>
                <w:rFonts w:ascii="宋体" w:hAnsi="宋体" w:hint="eastAsia"/>
                <w:szCs w:val="24"/>
              </w:rPr>
              <w:t>应用防火墙系统授权函</w:t>
            </w:r>
            <w:r>
              <w:rPr>
                <w:rFonts w:ascii="宋体" w:hAnsi="宋体" w:hint="eastAsia"/>
                <w:szCs w:val="24"/>
              </w:rPr>
              <w:t>*2</w:t>
            </w:r>
            <w:r>
              <w:rPr>
                <w:rFonts w:ascii="宋体" w:hAnsi="宋体" w:hint="eastAsia"/>
                <w:szCs w:val="24"/>
              </w:rPr>
              <w:t>，数据库审计系统永久订阅授权函</w:t>
            </w:r>
            <w:r>
              <w:rPr>
                <w:rFonts w:ascii="宋体" w:hAnsi="宋体" w:hint="eastAsia"/>
                <w:szCs w:val="24"/>
              </w:rPr>
              <w:t>*2</w:t>
            </w:r>
            <w:r>
              <w:rPr>
                <w:rFonts w:ascii="宋体" w:hAnsi="宋体" w:hint="eastAsia"/>
                <w:szCs w:val="24"/>
              </w:rPr>
              <w:t>，运维审计系统永久订阅授权函</w:t>
            </w:r>
            <w:r>
              <w:rPr>
                <w:rFonts w:ascii="宋体" w:hAnsi="宋体" w:hint="eastAsia"/>
                <w:szCs w:val="24"/>
              </w:rPr>
              <w:t>*2</w:t>
            </w:r>
            <w:r>
              <w:rPr>
                <w:rFonts w:ascii="宋体" w:hAnsi="宋体" w:hint="eastAsia"/>
                <w:szCs w:val="24"/>
              </w:rPr>
              <w:t>，综合日志审计平台永久订阅授权函</w:t>
            </w:r>
            <w:r>
              <w:rPr>
                <w:rFonts w:ascii="宋体" w:hAnsi="宋体" w:hint="eastAsia"/>
                <w:szCs w:val="24"/>
              </w:rPr>
              <w:t>*2</w:t>
            </w:r>
            <w:r>
              <w:rPr>
                <w:rFonts w:ascii="宋体" w:hAnsi="宋体" w:hint="eastAsia"/>
                <w:szCs w:val="24"/>
              </w:rPr>
              <w:t>，漏洞扫描系统永久订阅授权函</w:t>
            </w:r>
            <w:r>
              <w:rPr>
                <w:rFonts w:ascii="宋体" w:hAnsi="宋体" w:hint="eastAsia"/>
                <w:szCs w:val="24"/>
              </w:rPr>
              <w:t>*2</w:t>
            </w:r>
            <w:r>
              <w:rPr>
                <w:rFonts w:ascii="宋体" w:hAnsi="宋体" w:hint="eastAsia"/>
                <w:szCs w:val="24"/>
              </w:rPr>
              <w:t>，网页防篡改订阅授权函</w:t>
            </w:r>
            <w:r>
              <w:rPr>
                <w:rFonts w:ascii="宋体" w:hAnsi="宋体" w:hint="eastAsia"/>
                <w:szCs w:val="24"/>
              </w:rPr>
              <w:t>*2</w:t>
            </w:r>
            <w:r>
              <w:rPr>
                <w:rFonts w:ascii="宋体" w:hAnsi="宋体" w:hint="eastAsia"/>
                <w:szCs w:val="24"/>
              </w:rPr>
              <w:t>，服务器安全监测系统永久订阅授权函</w:t>
            </w:r>
            <w:r>
              <w:rPr>
                <w:rFonts w:ascii="宋体" w:hAnsi="宋体" w:hint="eastAsia"/>
                <w:szCs w:val="24"/>
              </w:rPr>
              <w:t>*40</w:t>
            </w:r>
            <w:r>
              <w:rPr>
                <w:rFonts w:ascii="宋体" w:hAnsi="宋体" w:hint="eastAsia"/>
                <w:szCs w:val="24"/>
              </w:rPr>
              <w:t>个主机，安全威胁发现与运营管理平台</w:t>
            </w:r>
            <w:r>
              <w:rPr>
                <w:rFonts w:ascii="宋体" w:hAnsi="宋体" w:hint="eastAsia"/>
                <w:szCs w:val="24"/>
              </w:rPr>
              <w:t>-</w:t>
            </w:r>
            <w:r>
              <w:rPr>
                <w:rFonts w:ascii="宋体" w:hAnsi="宋体" w:hint="eastAsia"/>
                <w:szCs w:val="24"/>
              </w:rPr>
              <w:t>基础平台软件授权函，特征库升级授权函</w:t>
            </w:r>
            <w:r>
              <w:rPr>
                <w:rFonts w:ascii="宋体" w:hAnsi="宋体" w:hint="eastAsia"/>
                <w:szCs w:val="24"/>
              </w:rPr>
              <w:t>-3</w:t>
            </w:r>
            <w:r>
              <w:rPr>
                <w:rFonts w:ascii="宋体" w:hAnsi="宋体" w:hint="eastAsia"/>
                <w:szCs w:val="24"/>
              </w:rPr>
              <w:t>年；</w:t>
            </w:r>
          </w:p>
        </w:tc>
        <w:tc>
          <w:tcPr>
            <w:tcW w:w="568" w:type="dxa"/>
            <w:tcBorders>
              <w:top w:val="nil"/>
              <w:left w:val="nil"/>
              <w:bottom w:val="single" w:sz="4" w:space="0" w:color="auto"/>
              <w:right w:val="single" w:sz="4" w:space="0" w:color="auto"/>
            </w:tcBorders>
            <w:noWrap/>
            <w:vAlign w:val="center"/>
          </w:tcPr>
          <w:p w14:paraId="0C67F53C" w14:textId="77777777" w:rsidR="009D6247" w:rsidRDefault="00000000">
            <w:pPr>
              <w:pStyle w:val="B0"/>
              <w:rPr>
                <w:rFonts w:ascii="宋体" w:hAnsi="宋体" w:hint="eastAsia"/>
                <w:szCs w:val="24"/>
              </w:rPr>
            </w:pPr>
            <w:r>
              <w:rPr>
                <w:rFonts w:ascii="宋体" w:hAnsi="宋体" w:hint="eastAsia"/>
                <w:szCs w:val="24"/>
              </w:rPr>
              <w:t>1</w:t>
            </w:r>
          </w:p>
        </w:tc>
        <w:tc>
          <w:tcPr>
            <w:tcW w:w="456" w:type="dxa"/>
            <w:tcBorders>
              <w:top w:val="nil"/>
              <w:left w:val="nil"/>
              <w:bottom w:val="single" w:sz="4" w:space="0" w:color="auto"/>
              <w:right w:val="single" w:sz="4" w:space="0" w:color="auto"/>
            </w:tcBorders>
            <w:noWrap/>
            <w:vAlign w:val="center"/>
          </w:tcPr>
          <w:p w14:paraId="0B37BC9E" w14:textId="77777777" w:rsidR="009D6247" w:rsidRDefault="00000000">
            <w:pPr>
              <w:pStyle w:val="B0"/>
              <w:rPr>
                <w:rFonts w:ascii="宋体" w:hAnsi="宋体" w:hint="eastAsia"/>
                <w:szCs w:val="24"/>
              </w:rPr>
            </w:pPr>
            <w:r>
              <w:rPr>
                <w:rFonts w:ascii="宋体" w:hAnsi="宋体" w:hint="eastAsia"/>
                <w:szCs w:val="24"/>
              </w:rPr>
              <w:t>套</w:t>
            </w:r>
          </w:p>
        </w:tc>
        <w:tc>
          <w:tcPr>
            <w:tcW w:w="616" w:type="dxa"/>
            <w:tcBorders>
              <w:top w:val="nil"/>
              <w:left w:val="nil"/>
              <w:bottom w:val="single" w:sz="4" w:space="0" w:color="auto"/>
              <w:right w:val="single" w:sz="4" w:space="0" w:color="auto"/>
            </w:tcBorders>
            <w:noWrap/>
            <w:vAlign w:val="center"/>
          </w:tcPr>
          <w:p w14:paraId="744BA740" w14:textId="77777777" w:rsidR="009D6247" w:rsidRDefault="00000000">
            <w:pPr>
              <w:pStyle w:val="B0"/>
              <w:rPr>
                <w:rFonts w:ascii="宋体" w:hAnsi="宋体" w:hint="eastAsia"/>
                <w:szCs w:val="24"/>
              </w:rPr>
            </w:pPr>
            <w:r>
              <w:rPr>
                <w:rFonts w:ascii="宋体" w:hAnsi="宋体" w:hint="eastAsia"/>
                <w:szCs w:val="24"/>
              </w:rPr>
              <w:t>150</w:t>
            </w:r>
          </w:p>
        </w:tc>
        <w:tc>
          <w:tcPr>
            <w:tcW w:w="1016" w:type="dxa"/>
            <w:tcBorders>
              <w:top w:val="nil"/>
              <w:left w:val="nil"/>
              <w:bottom w:val="single" w:sz="4" w:space="0" w:color="auto"/>
              <w:right w:val="single" w:sz="4" w:space="0" w:color="auto"/>
            </w:tcBorders>
            <w:vAlign w:val="center"/>
          </w:tcPr>
          <w:p w14:paraId="155C48C0" w14:textId="77777777" w:rsidR="009D6247" w:rsidRDefault="00000000">
            <w:pPr>
              <w:pStyle w:val="B0"/>
            </w:pPr>
            <w:r>
              <w:rPr>
                <w:rFonts w:hint="eastAsia"/>
              </w:rPr>
              <w:t>150.00</w:t>
            </w:r>
          </w:p>
        </w:tc>
      </w:tr>
    </w:tbl>
    <w:p w14:paraId="08A28DBD" w14:textId="77777777" w:rsidR="009D6247" w:rsidRDefault="00000000">
      <w:pPr>
        <w:widowControl/>
        <w:spacing w:line="240" w:lineRule="auto"/>
        <w:ind w:firstLineChars="0" w:firstLine="0"/>
        <w:jc w:val="left"/>
        <w:sectPr w:rsidR="009D6247">
          <w:pgSz w:w="11906" w:h="16838"/>
          <w:pgMar w:top="1440" w:right="1800" w:bottom="1440" w:left="1800" w:header="851" w:footer="992" w:gutter="0"/>
          <w:cols w:space="425"/>
          <w:docGrid w:type="lines" w:linePitch="312"/>
        </w:sectPr>
      </w:pPr>
      <w:r>
        <w:br w:type="page"/>
      </w:r>
    </w:p>
    <w:p w14:paraId="5F2430C0" w14:textId="77777777" w:rsidR="009D6247" w:rsidRDefault="00000000">
      <w:pPr>
        <w:pStyle w:val="2"/>
      </w:pPr>
      <w:bookmarkStart w:id="632" w:name="_Toc213053895"/>
      <w:bookmarkStart w:id="633" w:name="_Toc212385573"/>
      <w:r>
        <w:rPr>
          <w:rFonts w:hint="eastAsia"/>
        </w:rPr>
        <w:lastRenderedPageBreak/>
        <w:t>附表</w:t>
      </w:r>
      <w:r>
        <w:rPr>
          <w:rFonts w:hint="eastAsia"/>
        </w:rPr>
        <w:t>4</w:t>
      </w:r>
      <w:r>
        <w:rPr>
          <w:rFonts w:hint="eastAsia"/>
        </w:rPr>
        <w:t>、</w:t>
      </w:r>
      <w:r>
        <w:rPr>
          <w:rFonts w:hint="eastAsia"/>
        </w:rPr>
        <w:t>IT</w:t>
      </w:r>
      <w:r>
        <w:rPr>
          <w:rFonts w:hint="eastAsia"/>
        </w:rPr>
        <w:t>基础硬件设备采购费投资估算表</w:t>
      </w:r>
      <w:bookmarkEnd w:id="632"/>
      <w:bookmarkEnd w:id="633"/>
    </w:p>
    <w:p w14:paraId="0A6F0C39" w14:textId="77777777" w:rsidR="009D6247" w:rsidRDefault="00000000">
      <w:pPr>
        <w:ind w:right="200" w:firstLine="400"/>
        <w:jc w:val="right"/>
      </w:pPr>
      <w:r>
        <w:rPr>
          <w:rFonts w:ascii="宋体" w:hAnsi="宋体" w:cs="Arial" w:hint="eastAsia"/>
          <w:color w:val="000000"/>
          <w:kern w:val="0"/>
          <w:sz w:val="20"/>
          <w:szCs w:val="20"/>
        </w:rPr>
        <w:t>单位：万元</w:t>
      </w:r>
    </w:p>
    <w:tbl>
      <w:tblPr>
        <w:tblW w:w="13859" w:type="dxa"/>
        <w:tblInd w:w="113" w:type="dxa"/>
        <w:tblLook w:val="04A0" w:firstRow="1" w:lastRow="0" w:firstColumn="1" w:lastColumn="0" w:noHBand="0" w:noVBand="1"/>
      </w:tblPr>
      <w:tblGrid>
        <w:gridCol w:w="684"/>
        <w:gridCol w:w="1154"/>
        <w:gridCol w:w="1049"/>
        <w:gridCol w:w="2411"/>
        <w:gridCol w:w="6341"/>
        <w:gridCol w:w="451"/>
        <w:gridCol w:w="830"/>
        <w:gridCol w:w="939"/>
      </w:tblGrid>
      <w:tr w:rsidR="009D6247" w14:paraId="1DF3E919" w14:textId="77777777">
        <w:trPr>
          <w:trHeight w:val="400"/>
          <w:tblHeader/>
        </w:trPr>
        <w:tc>
          <w:tcPr>
            <w:tcW w:w="684" w:type="dxa"/>
            <w:tcBorders>
              <w:top w:val="single" w:sz="4" w:space="0" w:color="auto"/>
              <w:left w:val="single" w:sz="4" w:space="0" w:color="auto"/>
              <w:bottom w:val="single" w:sz="4" w:space="0" w:color="auto"/>
              <w:right w:val="single" w:sz="4" w:space="0" w:color="auto"/>
            </w:tcBorders>
            <w:vAlign w:val="center"/>
          </w:tcPr>
          <w:p w14:paraId="7C9397E1" w14:textId="77777777" w:rsidR="009D6247" w:rsidRDefault="00000000">
            <w:pPr>
              <w:pStyle w:val="B1"/>
              <w:rPr>
                <w:rFonts w:ascii="Arial" w:hAnsi="Arial"/>
              </w:rPr>
            </w:pPr>
            <w:r>
              <w:rPr>
                <w:rFonts w:hint="eastAsia"/>
              </w:rPr>
              <w:t>序号</w:t>
            </w:r>
          </w:p>
        </w:tc>
        <w:tc>
          <w:tcPr>
            <w:tcW w:w="1154" w:type="dxa"/>
            <w:tcBorders>
              <w:top w:val="single" w:sz="4" w:space="0" w:color="auto"/>
              <w:left w:val="nil"/>
              <w:bottom w:val="single" w:sz="4" w:space="0" w:color="auto"/>
              <w:right w:val="single" w:sz="4" w:space="0" w:color="auto"/>
            </w:tcBorders>
            <w:vAlign w:val="center"/>
          </w:tcPr>
          <w:p w14:paraId="45368C59" w14:textId="77777777" w:rsidR="009D6247" w:rsidRDefault="00000000">
            <w:pPr>
              <w:pStyle w:val="B1"/>
              <w:rPr>
                <w:rFonts w:ascii="Arial" w:hAnsi="Arial"/>
              </w:rPr>
            </w:pPr>
            <w:r>
              <w:rPr>
                <w:rFonts w:hint="eastAsia"/>
              </w:rPr>
              <w:t>产品名称</w:t>
            </w:r>
          </w:p>
        </w:tc>
        <w:tc>
          <w:tcPr>
            <w:tcW w:w="1049" w:type="dxa"/>
            <w:tcBorders>
              <w:top w:val="single" w:sz="4" w:space="0" w:color="auto"/>
              <w:left w:val="nil"/>
              <w:bottom w:val="single" w:sz="4" w:space="0" w:color="auto"/>
              <w:right w:val="single" w:sz="4" w:space="0" w:color="auto"/>
            </w:tcBorders>
            <w:vAlign w:val="center"/>
          </w:tcPr>
          <w:p w14:paraId="58B304AD" w14:textId="77777777" w:rsidR="009D6247" w:rsidRDefault="00000000">
            <w:pPr>
              <w:pStyle w:val="B1"/>
              <w:rPr>
                <w:rFonts w:ascii="Arial" w:hAnsi="Arial"/>
              </w:rPr>
            </w:pPr>
            <w:r>
              <w:rPr>
                <w:rFonts w:hint="eastAsia"/>
              </w:rPr>
              <w:t>参考品牌</w:t>
            </w:r>
          </w:p>
        </w:tc>
        <w:tc>
          <w:tcPr>
            <w:tcW w:w="2411" w:type="dxa"/>
            <w:tcBorders>
              <w:top w:val="single" w:sz="4" w:space="0" w:color="auto"/>
              <w:left w:val="nil"/>
              <w:bottom w:val="single" w:sz="4" w:space="0" w:color="auto"/>
              <w:right w:val="single" w:sz="4" w:space="0" w:color="auto"/>
            </w:tcBorders>
            <w:vAlign w:val="center"/>
          </w:tcPr>
          <w:p w14:paraId="66C75296" w14:textId="77777777" w:rsidR="009D6247" w:rsidRDefault="00000000">
            <w:pPr>
              <w:pStyle w:val="B1"/>
              <w:rPr>
                <w:rFonts w:ascii="Arial" w:hAnsi="Arial"/>
              </w:rPr>
            </w:pPr>
            <w:r>
              <w:rPr>
                <w:rFonts w:hint="eastAsia"/>
              </w:rPr>
              <w:t>参考型号</w:t>
            </w:r>
          </w:p>
        </w:tc>
        <w:tc>
          <w:tcPr>
            <w:tcW w:w="6341" w:type="dxa"/>
            <w:tcBorders>
              <w:top w:val="single" w:sz="4" w:space="0" w:color="auto"/>
              <w:left w:val="nil"/>
              <w:bottom w:val="single" w:sz="4" w:space="0" w:color="auto"/>
              <w:right w:val="single" w:sz="4" w:space="0" w:color="auto"/>
            </w:tcBorders>
            <w:vAlign w:val="center"/>
          </w:tcPr>
          <w:p w14:paraId="07B83A5C" w14:textId="77777777" w:rsidR="009D6247" w:rsidRDefault="00000000">
            <w:pPr>
              <w:pStyle w:val="B1"/>
              <w:rPr>
                <w:rFonts w:ascii="Arial" w:hAnsi="Arial"/>
              </w:rPr>
            </w:pPr>
            <w:r>
              <w:rPr>
                <w:rFonts w:hint="eastAsia"/>
              </w:rPr>
              <w:t>主要性能参数</w:t>
            </w:r>
          </w:p>
        </w:tc>
        <w:tc>
          <w:tcPr>
            <w:tcW w:w="451" w:type="dxa"/>
            <w:tcBorders>
              <w:top w:val="single" w:sz="4" w:space="0" w:color="auto"/>
              <w:left w:val="nil"/>
              <w:bottom w:val="single" w:sz="4" w:space="0" w:color="auto"/>
              <w:right w:val="single" w:sz="4" w:space="0" w:color="auto"/>
            </w:tcBorders>
            <w:vAlign w:val="center"/>
          </w:tcPr>
          <w:p w14:paraId="41A3842F" w14:textId="77777777" w:rsidR="009D6247" w:rsidRDefault="00000000">
            <w:pPr>
              <w:pStyle w:val="B1"/>
              <w:rPr>
                <w:rFonts w:cs="宋体"/>
              </w:rPr>
            </w:pPr>
            <w:r>
              <w:rPr>
                <w:rFonts w:cs="宋体" w:hint="eastAsia"/>
              </w:rPr>
              <w:t>数量</w:t>
            </w:r>
          </w:p>
        </w:tc>
        <w:tc>
          <w:tcPr>
            <w:tcW w:w="830" w:type="dxa"/>
            <w:tcBorders>
              <w:top w:val="single" w:sz="4" w:space="0" w:color="auto"/>
              <w:left w:val="nil"/>
              <w:bottom w:val="single" w:sz="4" w:space="0" w:color="auto"/>
              <w:right w:val="single" w:sz="4" w:space="0" w:color="auto"/>
            </w:tcBorders>
            <w:vAlign w:val="center"/>
          </w:tcPr>
          <w:p w14:paraId="3912D1B9" w14:textId="77777777" w:rsidR="009D6247" w:rsidRDefault="00000000">
            <w:pPr>
              <w:pStyle w:val="B1"/>
              <w:rPr>
                <w:rFonts w:cs="宋体"/>
              </w:rPr>
            </w:pPr>
            <w:r>
              <w:rPr>
                <w:rFonts w:cs="宋体" w:hint="eastAsia"/>
              </w:rPr>
              <w:t>单价</w:t>
            </w:r>
          </w:p>
        </w:tc>
        <w:tc>
          <w:tcPr>
            <w:tcW w:w="939" w:type="dxa"/>
            <w:tcBorders>
              <w:top w:val="single" w:sz="4" w:space="0" w:color="auto"/>
              <w:left w:val="nil"/>
              <w:bottom w:val="single" w:sz="4" w:space="0" w:color="auto"/>
              <w:right w:val="single" w:sz="4" w:space="0" w:color="auto"/>
            </w:tcBorders>
            <w:vAlign w:val="center"/>
          </w:tcPr>
          <w:p w14:paraId="22046719" w14:textId="77777777" w:rsidR="009D6247" w:rsidRDefault="00000000">
            <w:pPr>
              <w:pStyle w:val="B1"/>
              <w:rPr>
                <w:rFonts w:ascii="Arial" w:hAnsi="Arial"/>
              </w:rPr>
            </w:pPr>
            <w:r>
              <w:rPr>
                <w:rFonts w:hint="eastAsia"/>
              </w:rPr>
              <w:t>小计</w:t>
            </w:r>
          </w:p>
        </w:tc>
      </w:tr>
      <w:tr w:rsidR="009D6247" w14:paraId="335C6CB7" w14:textId="77777777">
        <w:trPr>
          <w:trHeight w:val="400"/>
        </w:trPr>
        <w:tc>
          <w:tcPr>
            <w:tcW w:w="684" w:type="dxa"/>
            <w:tcBorders>
              <w:top w:val="nil"/>
              <w:left w:val="single" w:sz="4" w:space="0" w:color="auto"/>
              <w:bottom w:val="single" w:sz="4" w:space="0" w:color="auto"/>
              <w:right w:val="single" w:sz="4" w:space="0" w:color="auto"/>
            </w:tcBorders>
            <w:vAlign w:val="center"/>
          </w:tcPr>
          <w:p w14:paraId="314234B5" w14:textId="77777777" w:rsidR="009D6247" w:rsidRDefault="00000000">
            <w:pPr>
              <w:pStyle w:val="B0"/>
            </w:pPr>
            <w:proofErr w:type="gramStart"/>
            <w:r>
              <w:rPr>
                <w:rFonts w:hint="eastAsia"/>
              </w:rPr>
              <w:t>一</w:t>
            </w:r>
            <w:proofErr w:type="gramEnd"/>
          </w:p>
        </w:tc>
        <w:tc>
          <w:tcPr>
            <w:tcW w:w="1154" w:type="dxa"/>
            <w:tcBorders>
              <w:top w:val="nil"/>
              <w:left w:val="nil"/>
              <w:bottom w:val="single" w:sz="4" w:space="0" w:color="auto"/>
              <w:right w:val="single" w:sz="4" w:space="0" w:color="auto"/>
            </w:tcBorders>
            <w:vAlign w:val="center"/>
          </w:tcPr>
          <w:p w14:paraId="53ECC850" w14:textId="77777777" w:rsidR="009D6247" w:rsidRDefault="00000000">
            <w:pPr>
              <w:pStyle w:val="B0"/>
            </w:pPr>
            <w:r>
              <w:rPr>
                <w:rFonts w:hint="eastAsia"/>
              </w:rPr>
              <w:t>通</w:t>
            </w:r>
            <w:proofErr w:type="gramStart"/>
            <w:r>
              <w:rPr>
                <w:rFonts w:hint="eastAsia"/>
              </w:rPr>
              <w:t>算基础</w:t>
            </w:r>
            <w:proofErr w:type="gramEnd"/>
            <w:r>
              <w:rPr>
                <w:rFonts w:hint="eastAsia"/>
              </w:rPr>
              <w:t>设施</w:t>
            </w:r>
          </w:p>
        </w:tc>
        <w:tc>
          <w:tcPr>
            <w:tcW w:w="1049" w:type="dxa"/>
            <w:tcBorders>
              <w:top w:val="nil"/>
              <w:left w:val="nil"/>
              <w:bottom w:val="single" w:sz="4" w:space="0" w:color="auto"/>
              <w:right w:val="single" w:sz="4" w:space="0" w:color="auto"/>
            </w:tcBorders>
            <w:vAlign w:val="center"/>
          </w:tcPr>
          <w:p w14:paraId="3DCD869F" w14:textId="77777777" w:rsidR="009D6247" w:rsidRDefault="00000000">
            <w:pPr>
              <w:pStyle w:val="B0"/>
            </w:pPr>
            <w:r>
              <w:rPr>
                <w:rFonts w:hint="eastAsia"/>
              </w:rPr>
              <w:t xml:space="preserve">　</w:t>
            </w:r>
          </w:p>
        </w:tc>
        <w:tc>
          <w:tcPr>
            <w:tcW w:w="2411" w:type="dxa"/>
            <w:tcBorders>
              <w:top w:val="nil"/>
              <w:left w:val="nil"/>
              <w:bottom w:val="single" w:sz="4" w:space="0" w:color="auto"/>
              <w:right w:val="single" w:sz="4" w:space="0" w:color="auto"/>
            </w:tcBorders>
            <w:vAlign w:val="center"/>
          </w:tcPr>
          <w:p w14:paraId="10B24846" w14:textId="77777777" w:rsidR="009D6247" w:rsidRDefault="00000000">
            <w:pPr>
              <w:pStyle w:val="B0"/>
            </w:pPr>
            <w:r>
              <w:rPr>
                <w:rFonts w:hint="eastAsia"/>
              </w:rPr>
              <w:t xml:space="preserve">　</w:t>
            </w:r>
          </w:p>
        </w:tc>
        <w:tc>
          <w:tcPr>
            <w:tcW w:w="6341" w:type="dxa"/>
            <w:tcBorders>
              <w:top w:val="nil"/>
              <w:left w:val="nil"/>
              <w:bottom w:val="single" w:sz="4" w:space="0" w:color="auto"/>
              <w:right w:val="single" w:sz="4" w:space="0" w:color="auto"/>
            </w:tcBorders>
            <w:vAlign w:val="center"/>
          </w:tcPr>
          <w:p w14:paraId="228B55FC" w14:textId="77777777" w:rsidR="009D6247" w:rsidRDefault="00000000">
            <w:pPr>
              <w:pStyle w:val="B0"/>
            </w:pPr>
            <w:r>
              <w:rPr>
                <w:rFonts w:hint="eastAsia"/>
              </w:rPr>
              <w:t xml:space="preserve">　</w:t>
            </w:r>
          </w:p>
        </w:tc>
        <w:tc>
          <w:tcPr>
            <w:tcW w:w="451" w:type="dxa"/>
            <w:tcBorders>
              <w:top w:val="nil"/>
              <w:left w:val="nil"/>
              <w:bottom w:val="single" w:sz="4" w:space="0" w:color="auto"/>
              <w:right w:val="single" w:sz="4" w:space="0" w:color="auto"/>
            </w:tcBorders>
            <w:vAlign w:val="center"/>
          </w:tcPr>
          <w:p w14:paraId="566E72FF" w14:textId="77777777" w:rsidR="009D6247" w:rsidRDefault="00000000">
            <w:pPr>
              <w:pStyle w:val="B0"/>
            </w:pPr>
            <w:r>
              <w:rPr>
                <w:rFonts w:hint="eastAsia"/>
              </w:rPr>
              <w:t xml:space="preserve">　</w:t>
            </w:r>
          </w:p>
        </w:tc>
        <w:tc>
          <w:tcPr>
            <w:tcW w:w="830" w:type="dxa"/>
            <w:tcBorders>
              <w:top w:val="nil"/>
              <w:left w:val="nil"/>
              <w:bottom w:val="single" w:sz="4" w:space="0" w:color="auto"/>
              <w:right w:val="single" w:sz="4" w:space="0" w:color="auto"/>
            </w:tcBorders>
            <w:vAlign w:val="center"/>
          </w:tcPr>
          <w:p w14:paraId="663E814B" w14:textId="77777777" w:rsidR="009D6247" w:rsidRDefault="00000000">
            <w:pPr>
              <w:pStyle w:val="B0"/>
            </w:pPr>
            <w:r>
              <w:rPr>
                <w:rFonts w:hint="eastAsia"/>
              </w:rPr>
              <w:t xml:space="preserve">　</w:t>
            </w:r>
          </w:p>
        </w:tc>
        <w:tc>
          <w:tcPr>
            <w:tcW w:w="939" w:type="dxa"/>
            <w:tcBorders>
              <w:top w:val="nil"/>
              <w:left w:val="nil"/>
              <w:bottom w:val="single" w:sz="4" w:space="0" w:color="auto"/>
              <w:right w:val="single" w:sz="4" w:space="0" w:color="auto"/>
            </w:tcBorders>
            <w:vAlign w:val="center"/>
          </w:tcPr>
          <w:p w14:paraId="06F3003A" w14:textId="77777777" w:rsidR="009D6247" w:rsidRDefault="00000000">
            <w:pPr>
              <w:widowControl/>
              <w:spacing w:line="240" w:lineRule="auto"/>
              <w:ind w:firstLineChars="0" w:firstLine="0"/>
              <w:jc w:val="center"/>
              <w:rPr>
                <w:rFonts w:ascii="微软雅黑" w:eastAsia="微软雅黑" w:hAnsi="微软雅黑" w:cs="宋体" w:hint="eastAsia"/>
                <w:b/>
                <w:bCs/>
                <w:color w:val="000000"/>
                <w:kern w:val="0"/>
                <w:sz w:val="20"/>
                <w:szCs w:val="20"/>
              </w:rPr>
            </w:pPr>
            <w:r>
              <w:rPr>
                <w:rFonts w:ascii="微软雅黑" w:eastAsia="微软雅黑" w:hAnsi="微软雅黑" w:cs="宋体" w:hint="eastAsia"/>
                <w:b/>
                <w:bCs/>
                <w:color w:val="000000"/>
                <w:kern w:val="0"/>
                <w:sz w:val="20"/>
                <w:szCs w:val="20"/>
              </w:rPr>
              <w:t xml:space="preserve">　</w:t>
            </w:r>
          </w:p>
        </w:tc>
      </w:tr>
      <w:tr w:rsidR="009D6247" w14:paraId="3FB4FD09" w14:textId="77777777">
        <w:trPr>
          <w:trHeight w:val="400"/>
        </w:trPr>
        <w:tc>
          <w:tcPr>
            <w:tcW w:w="684" w:type="dxa"/>
            <w:tcBorders>
              <w:top w:val="nil"/>
              <w:left w:val="single" w:sz="4" w:space="0" w:color="auto"/>
              <w:bottom w:val="single" w:sz="4" w:space="0" w:color="auto"/>
              <w:right w:val="single" w:sz="4" w:space="0" w:color="auto"/>
            </w:tcBorders>
            <w:vAlign w:val="center"/>
          </w:tcPr>
          <w:p w14:paraId="7BC3726E" w14:textId="77777777" w:rsidR="009D6247" w:rsidRDefault="00000000">
            <w:pPr>
              <w:pStyle w:val="B0"/>
            </w:pPr>
            <w:r>
              <w:rPr>
                <w:rFonts w:hint="eastAsia"/>
              </w:rPr>
              <w:t>1.1</w:t>
            </w:r>
          </w:p>
        </w:tc>
        <w:tc>
          <w:tcPr>
            <w:tcW w:w="1154" w:type="dxa"/>
            <w:tcBorders>
              <w:top w:val="nil"/>
              <w:left w:val="nil"/>
              <w:bottom w:val="single" w:sz="4" w:space="0" w:color="auto"/>
              <w:right w:val="single" w:sz="4" w:space="0" w:color="auto"/>
            </w:tcBorders>
            <w:vAlign w:val="center"/>
          </w:tcPr>
          <w:p w14:paraId="1409F0E2" w14:textId="77777777" w:rsidR="009D6247" w:rsidRDefault="00000000">
            <w:pPr>
              <w:pStyle w:val="B0"/>
            </w:pPr>
            <w:r>
              <w:rPr>
                <w:rFonts w:hint="eastAsia"/>
              </w:rPr>
              <w:t>服务器设备</w:t>
            </w:r>
          </w:p>
        </w:tc>
        <w:tc>
          <w:tcPr>
            <w:tcW w:w="1049" w:type="dxa"/>
            <w:tcBorders>
              <w:top w:val="nil"/>
              <w:left w:val="nil"/>
              <w:bottom w:val="single" w:sz="4" w:space="0" w:color="auto"/>
              <w:right w:val="single" w:sz="4" w:space="0" w:color="auto"/>
            </w:tcBorders>
            <w:vAlign w:val="center"/>
          </w:tcPr>
          <w:p w14:paraId="5C6AB896" w14:textId="77777777" w:rsidR="009D6247" w:rsidRDefault="00000000">
            <w:pPr>
              <w:pStyle w:val="B0"/>
            </w:pPr>
            <w:r>
              <w:rPr>
                <w:rFonts w:hint="eastAsia"/>
              </w:rPr>
              <w:t xml:space="preserve">　</w:t>
            </w:r>
          </w:p>
        </w:tc>
        <w:tc>
          <w:tcPr>
            <w:tcW w:w="2411" w:type="dxa"/>
            <w:tcBorders>
              <w:top w:val="nil"/>
              <w:left w:val="nil"/>
              <w:bottom w:val="single" w:sz="4" w:space="0" w:color="auto"/>
              <w:right w:val="single" w:sz="4" w:space="0" w:color="auto"/>
            </w:tcBorders>
            <w:vAlign w:val="center"/>
          </w:tcPr>
          <w:p w14:paraId="05382BF6" w14:textId="77777777" w:rsidR="009D6247" w:rsidRDefault="00000000">
            <w:pPr>
              <w:pStyle w:val="B0"/>
            </w:pPr>
            <w:r>
              <w:rPr>
                <w:rFonts w:hint="eastAsia"/>
              </w:rPr>
              <w:t xml:space="preserve">　</w:t>
            </w:r>
          </w:p>
        </w:tc>
        <w:tc>
          <w:tcPr>
            <w:tcW w:w="6341" w:type="dxa"/>
            <w:tcBorders>
              <w:top w:val="nil"/>
              <w:left w:val="nil"/>
              <w:bottom w:val="single" w:sz="4" w:space="0" w:color="auto"/>
              <w:right w:val="single" w:sz="4" w:space="0" w:color="auto"/>
            </w:tcBorders>
            <w:vAlign w:val="center"/>
          </w:tcPr>
          <w:p w14:paraId="56FB2B32" w14:textId="77777777" w:rsidR="009D6247" w:rsidRDefault="00000000">
            <w:pPr>
              <w:pStyle w:val="B0"/>
            </w:pPr>
            <w:r>
              <w:rPr>
                <w:rFonts w:hint="eastAsia"/>
              </w:rPr>
              <w:t xml:space="preserve">　</w:t>
            </w:r>
          </w:p>
        </w:tc>
        <w:tc>
          <w:tcPr>
            <w:tcW w:w="451" w:type="dxa"/>
            <w:tcBorders>
              <w:top w:val="nil"/>
              <w:left w:val="nil"/>
              <w:bottom w:val="single" w:sz="4" w:space="0" w:color="auto"/>
              <w:right w:val="single" w:sz="4" w:space="0" w:color="auto"/>
            </w:tcBorders>
            <w:vAlign w:val="center"/>
          </w:tcPr>
          <w:p w14:paraId="7CB50B28" w14:textId="77777777" w:rsidR="009D6247" w:rsidRDefault="00000000">
            <w:pPr>
              <w:pStyle w:val="B0"/>
            </w:pPr>
            <w:r>
              <w:rPr>
                <w:rFonts w:hint="eastAsia"/>
              </w:rPr>
              <w:t xml:space="preserve">　</w:t>
            </w:r>
          </w:p>
        </w:tc>
        <w:tc>
          <w:tcPr>
            <w:tcW w:w="830" w:type="dxa"/>
            <w:tcBorders>
              <w:top w:val="nil"/>
              <w:left w:val="nil"/>
              <w:bottom w:val="single" w:sz="4" w:space="0" w:color="auto"/>
              <w:right w:val="single" w:sz="4" w:space="0" w:color="auto"/>
            </w:tcBorders>
            <w:vAlign w:val="center"/>
          </w:tcPr>
          <w:p w14:paraId="4879F03F" w14:textId="77777777" w:rsidR="009D6247" w:rsidRDefault="00000000">
            <w:pPr>
              <w:pStyle w:val="B0"/>
            </w:pPr>
            <w:r>
              <w:rPr>
                <w:rFonts w:hint="eastAsia"/>
              </w:rPr>
              <w:t xml:space="preserve">　</w:t>
            </w:r>
          </w:p>
        </w:tc>
        <w:tc>
          <w:tcPr>
            <w:tcW w:w="939" w:type="dxa"/>
            <w:tcBorders>
              <w:top w:val="nil"/>
              <w:left w:val="nil"/>
              <w:bottom w:val="single" w:sz="4" w:space="0" w:color="auto"/>
              <w:right w:val="single" w:sz="4" w:space="0" w:color="auto"/>
            </w:tcBorders>
            <w:vAlign w:val="center"/>
          </w:tcPr>
          <w:p w14:paraId="09027E53" w14:textId="77777777" w:rsidR="009D6247" w:rsidRDefault="00000000">
            <w:pPr>
              <w:widowControl/>
              <w:spacing w:line="240" w:lineRule="auto"/>
              <w:ind w:firstLineChars="0" w:firstLine="0"/>
              <w:jc w:val="center"/>
              <w:rPr>
                <w:rFonts w:ascii="微软雅黑" w:eastAsia="微软雅黑" w:hAnsi="微软雅黑" w:cs="宋体" w:hint="eastAsia"/>
                <w:b/>
                <w:bCs/>
                <w:color w:val="000000"/>
                <w:kern w:val="0"/>
                <w:sz w:val="20"/>
                <w:szCs w:val="20"/>
              </w:rPr>
            </w:pPr>
            <w:r>
              <w:rPr>
                <w:rFonts w:ascii="微软雅黑" w:eastAsia="微软雅黑" w:hAnsi="微软雅黑" w:cs="宋体" w:hint="eastAsia"/>
                <w:b/>
                <w:bCs/>
                <w:color w:val="000000"/>
                <w:kern w:val="0"/>
                <w:sz w:val="20"/>
                <w:szCs w:val="20"/>
              </w:rPr>
              <w:t xml:space="preserve">　</w:t>
            </w:r>
          </w:p>
        </w:tc>
      </w:tr>
      <w:tr w:rsidR="009D6247" w14:paraId="5F9D3954" w14:textId="77777777">
        <w:trPr>
          <w:trHeight w:val="3038"/>
        </w:trPr>
        <w:tc>
          <w:tcPr>
            <w:tcW w:w="684" w:type="dxa"/>
            <w:tcBorders>
              <w:top w:val="nil"/>
              <w:left w:val="single" w:sz="4" w:space="0" w:color="auto"/>
              <w:bottom w:val="single" w:sz="4" w:space="0" w:color="auto"/>
              <w:right w:val="single" w:sz="4" w:space="0" w:color="auto"/>
            </w:tcBorders>
            <w:noWrap/>
            <w:vAlign w:val="center"/>
          </w:tcPr>
          <w:p w14:paraId="1D5C15AB" w14:textId="77777777" w:rsidR="009D6247" w:rsidRDefault="00000000">
            <w:pPr>
              <w:pStyle w:val="B0"/>
            </w:pPr>
            <w:r>
              <w:rPr>
                <w:rFonts w:hint="eastAsia"/>
              </w:rPr>
              <w:t>1.1.1</w:t>
            </w:r>
          </w:p>
        </w:tc>
        <w:tc>
          <w:tcPr>
            <w:tcW w:w="1154" w:type="dxa"/>
            <w:tcBorders>
              <w:top w:val="nil"/>
              <w:left w:val="nil"/>
              <w:bottom w:val="single" w:sz="4" w:space="0" w:color="auto"/>
              <w:right w:val="single" w:sz="4" w:space="0" w:color="auto"/>
            </w:tcBorders>
            <w:noWrap/>
            <w:vAlign w:val="center"/>
          </w:tcPr>
          <w:p w14:paraId="70B7FAF7" w14:textId="77777777" w:rsidR="009D6247" w:rsidRDefault="00000000">
            <w:pPr>
              <w:pStyle w:val="B0"/>
            </w:pPr>
            <w:r>
              <w:rPr>
                <w:rFonts w:hint="eastAsia"/>
              </w:rPr>
              <w:t>管理节点</w:t>
            </w:r>
          </w:p>
        </w:tc>
        <w:tc>
          <w:tcPr>
            <w:tcW w:w="1049" w:type="dxa"/>
            <w:tcBorders>
              <w:top w:val="nil"/>
              <w:left w:val="nil"/>
              <w:bottom w:val="single" w:sz="4" w:space="0" w:color="auto"/>
              <w:right w:val="single" w:sz="4" w:space="0" w:color="auto"/>
            </w:tcBorders>
            <w:noWrap/>
            <w:vAlign w:val="center"/>
          </w:tcPr>
          <w:p w14:paraId="5D23B842" w14:textId="77777777" w:rsidR="009D6247" w:rsidRDefault="00000000">
            <w:pPr>
              <w:pStyle w:val="B0"/>
            </w:pPr>
            <w:r>
              <w:rPr>
                <w:rFonts w:hint="eastAsia"/>
              </w:rPr>
              <w:t>中兴</w:t>
            </w:r>
            <w:r>
              <w:rPr>
                <w:rFonts w:hint="eastAsia"/>
              </w:rPr>
              <w:t>/H3C/</w:t>
            </w:r>
            <w:r>
              <w:rPr>
                <w:rFonts w:hint="eastAsia"/>
              </w:rPr>
              <w:t>联想</w:t>
            </w:r>
          </w:p>
        </w:tc>
        <w:tc>
          <w:tcPr>
            <w:tcW w:w="2411" w:type="dxa"/>
            <w:tcBorders>
              <w:top w:val="nil"/>
              <w:left w:val="nil"/>
              <w:bottom w:val="single" w:sz="4" w:space="0" w:color="auto"/>
              <w:right w:val="single" w:sz="4" w:space="0" w:color="auto"/>
            </w:tcBorders>
            <w:noWrap/>
            <w:vAlign w:val="center"/>
          </w:tcPr>
          <w:p w14:paraId="51185D57" w14:textId="77777777" w:rsidR="009D6247" w:rsidRDefault="00000000">
            <w:pPr>
              <w:pStyle w:val="B0"/>
            </w:pPr>
            <w:r>
              <w:rPr>
                <w:rFonts w:hint="eastAsia"/>
              </w:rPr>
              <w:t>R4330 G3/</w:t>
            </w:r>
          </w:p>
          <w:p w14:paraId="5A8DBA38" w14:textId="77777777" w:rsidR="009D6247" w:rsidRDefault="00000000">
            <w:pPr>
              <w:pStyle w:val="B0"/>
            </w:pPr>
            <w:r>
              <w:rPr>
                <w:rFonts w:hint="eastAsia"/>
              </w:rPr>
              <w:t>R4930 G7/</w:t>
            </w:r>
          </w:p>
          <w:p w14:paraId="3E60B6C9" w14:textId="77777777" w:rsidR="009D6247" w:rsidRDefault="00000000">
            <w:pPr>
              <w:pStyle w:val="B0"/>
            </w:pPr>
            <w:r>
              <w:rPr>
                <w:rFonts w:hint="eastAsia"/>
              </w:rPr>
              <w:t>KR522h</w:t>
            </w:r>
          </w:p>
        </w:tc>
        <w:tc>
          <w:tcPr>
            <w:tcW w:w="6341" w:type="dxa"/>
            <w:tcBorders>
              <w:top w:val="nil"/>
              <w:left w:val="nil"/>
              <w:bottom w:val="single" w:sz="4" w:space="0" w:color="auto"/>
              <w:right w:val="single" w:sz="4" w:space="0" w:color="auto"/>
            </w:tcBorders>
            <w:vAlign w:val="center"/>
          </w:tcPr>
          <w:p w14:paraId="1F510BB2" w14:textId="77777777" w:rsidR="009D6247" w:rsidRDefault="00000000">
            <w:pPr>
              <w:pStyle w:val="B0"/>
            </w:pPr>
            <w:r>
              <w:t>CPU</w:t>
            </w:r>
            <w:r>
              <w:rPr>
                <w:rFonts w:hint="eastAsia"/>
              </w:rPr>
              <w:t>：两颗国产化</w:t>
            </w:r>
            <w:r>
              <w:t>CPU</w:t>
            </w:r>
            <w:r>
              <w:rPr>
                <w:rFonts w:hint="eastAsia"/>
              </w:rPr>
              <w:t>，单颗</w:t>
            </w:r>
            <w:r>
              <w:t>CPU</w:t>
            </w:r>
            <w:r>
              <w:rPr>
                <w:rFonts w:hint="eastAsia"/>
              </w:rPr>
              <w:t>要求不低于</w:t>
            </w:r>
            <w:r>
              <w:t>64C</w:t>
            </w:r>
            <w:r>
              <w:rPr>
                <w:rFonts w:hint="eastAsia"/>
              </w:rPr>
              <w:t>，</w:t>
            </w:r>
            <w:r>
              <w:t>2.7GHz</w:t>
            </w:r>
            <w:r>
              <w:br/>
            </w:r>
            <w:r>
              <w:rPr>
                <w:rFonts w:hint="eastAsia"/>
              </w:rPr>
              <w:t>内存：</w:t>
            </w:r>
            <w:r>
              <w:t>512GB-DDR5</w:t>
            </w:r>
            <w:r>
              <w:br/>
            </w:r>
            <w:r>
              <w:rPr>
                <w:rFonts w:hint="eastAsia"/>
              </w:rPr>
              <w:t>硬盘：</w:t>
            </w:r>
            <w:r>
              <w:t>2*960GB SATA SSD</w:t>
            </w:r>
            <w:r>
              <w:rPr>
                <w:rFonts w:hint="eastAsia"/>
              </w:rPr>
              <w:t>，</w:t>
            </w:r>
            <w:r>
              <w:t>2*3840GB SATA SSD</w:t>
            </w:r>
            <w:r>
              <w:rPr>
                <w:rFonts w:hint="eastAsia"/>
              </w:rPr>
              <w:t>，</w:t>
            </w:r>
            <w:r>
              <w:t>2*8TB SATA</w:t>
            </w:r>
            <w:r>
              <w:br/>
            </w:r>
            <w:r>
              <w:rPr>
                <w:rFonts w:hint="eastAsia"/>
              </w:rPr>
              <w:t>接口：</w:t>
            </w:r>
            <w:r>
              <w:t>4*GE</w:t>
            </w:r>
            <w:r>
              <w:rPr>
                <w:rFonts w:hint="eastAsia"/>
              </w:rPr>
              <w:t>，</w:t>
            </w:r>
            <w:r>
              <w:t>6*10GE(</w:t>
            </w:r>
            <w:r>
              <w:rPr>
                <w:rFonts w:hint="eastAsia"/>
              </w:rPr>
              <w:t>含光模块</w:t>
            </w:r>
            <w:r>
              <w:t>)</w:t>
            </w:r>
            <w:r>
              <w:br/>
              <w:t>RAID</w:t>
            </w:r>
            <w:r>
              <w:rPr>
                <w:rFonts w:hint="eastAsia"/>
              </w:rPr>
              <w:t>卡：</w:t>
            </w:r>
            <w:r>
              <w:t>PCIe 4.0x8_4GB cache_RAID0,1,10,5,50,6,60_</w:t>
            </w:r>
            <w:r>
              <w:rPr>
                <w:rFonts w:hint="eastAsia"/>
              </w:rPr>
              <w:t>支持超级电容</w:t>
            </w:r>
            <w:r>
              <w:rPr>
                <w:rFonts w:hint="eastAsia"/>
              </w:rPr>
              <w:br/>
            </w:r>
            <w:r>
              <w:rPr>
                <w:rFonts w:hint="eastAsia"/>
              </w:rPr>
              <w:t>电源：</w:t>
            </w:r>
            <w:r>
              <w:t>2*1600W</w:t>
            </w:r>
            <w:r>
              <w:rPr>
                <w:rFonts w:hint="eastAsia"/>
              </w:rPr>
              <w:t>；</w:t>
            </w:r>
            <w:r>
              <w:t>2U</w:t>
            </w:r>
            <w:r>
              <w:rPr>
                <w:rFonts w:hint="eastAsia"/>
              </w:rPr>
              <w:t>滑轨</w:t>
            </w:r>
            <w:r>
              <w:rPr>
                <w:rFonts w:hint="eastAsia"/>
              </w:rPr>
              <w:br/>
            </w:r>
            <w:r>
              <w:rPr>
                <w:rFonts w:hint="eastAsia"/>
              </w:rPr>
              <w:t>服务：</w:t>
            </w:r>
            <w:r>
              <w:t>3</w:t>
            </w:r>
            <w:r>
              <w:rPr>
                <w:rFonts w:hint="eastAsia"/>
              </w:rPr>
              <w:t>年原厂维保，</w:t>
            </w:r>
            <w:r>
              <w:t>3</w:t>
            </w:r>
            <w:r>
              <w:rPr>
                <w:rFonts w:hint="eastAsia"/>
              </w:rPr>
              <w:t>年介质保留服务，安装服务</w:t>
            </w:r>
          </w:p>
        </w:tc>
        <w:tc>
          <w:tcPr>
            <w:tcW w:w="451" w:type="dxa"/>
            <w:tcBorders>
              <w:top w:val="nil"/>
              <w:left w:val="nil"/>
              <w:bottom w:val="single" w:sz="4" w:space="0" w:color="auto"/>
              <w:right w:val="single" w:sz="4" w:space="0" w:color="auto"/>
            </w:tcBorders>
            <w:noWrap/>
            <w:vAlign w:val="center"/>
          </w:tcPr>
          <w:p w14:paraId="033A7ADE" w14:textId="77777777" w:rsidR="009D6247" w:rsidRDefault="00000000">
            <w:pPr>
              <w:pStyle w:val="B0"/>
            </w:pPr>
            <w:r>
              <w:rPr>
                <w:rFonts w:hint="eastAsia"/>
              </w:rPr>
              <w:t>3</w:t>
            </w:r>
          </w:p>
        </w:tc>
        <w:tc>
          <w:tcPr>
            <w:tcW w:w="830" w:type="dxa"/>
            <w:tcBorders>
              <w:top w:val="nil"/>
              <w:left w:val="nil"/>
              <w:bottom w:val="single" w:sz="4" w:space="0" w:color="auto"/>
              <w:right w:val="single" w:sz="4" w:space="0" w:color="auto"/>
            </w:tcBorders>
            <w:noWrap/>
            <w:vAlign w:val="center"/>
          </w:tcPr>
          <w:p w14:paraId="758849E5" w14:textId="77777777" w:rsidR="009D6247" w:rsidRDefault="00000000">
            <w:pPr>
              <w:pStyle w:val="B0"/>
            </w:pPr>
            <w:r>
              <w:rPr>
                <w:rFonts w:hint="eastAsia"/>
              </w:rPr>
              <w:t>15.07</w:t>
            </w:r>
          </w:p>
        </w:tc>
        <w:tc>
          <w:tcPr>
            <w:tcW w:w="939" w:type="dxa"/>
            <w:tcBorders>
              <w:top w:val="nil"/>
              <w:left w:val="nil"/>
              <w:bottom w:val="single" w:sz="4" w:space="0" w:color="auto"/>
              <w:right w:val="single" w:sz="4" w:space="0" w:color="auto"/>
            </w:tcBorders>
            <w:noWrap/>
            <w:vAlign w:val="center"/>
          </w:tcPr>
          <w:p w14:paraId="0887DFB1" w14:textId="77777777" w:rsidR="009D6247" w:rsidRDefault="00000000">
            <w:pPr>
              <w:pStyle w:val="B0"/>
            </w:pPr>
            <w:r>
              <w:rPr>
                <w:rFonts w:hint="eastAsia"/>
              </w:rPr>
              <w:t>45.21</w:t>
            </w:r>
          </w:p>
        </w:tc>
      </w:tr>
      <w:tr w:rsidR="009D6247" w14:paraId="49496C0D" w14:textId="77777777">
        <w:trPr>
          <w:trHeight w:val="2760"/>
        </w:trPr>
        <w:tc>
          <w:tcPr>
            <w:tcW w:w="684" w:type="dxa"/>
            <w:tcBorders>
              <w:top w:val="nil"/>
              <w:left w:val="single" w:sz="4" w:space="0" w:color="auto"/>
              <w:bottom w:val="single" w:sz="4" w:space="0" w:color="auto"/>
              <w:right w:val="single" w:sz="4" w:space="0" w:color="auto"/>
            </w:tcBorders>
            <w:noWrap/>
            <w:vAlign w:val="center"/>
          </w:tcPr>
          <w:p w14:paraId="2DAD35EA" w14:textId="77777777" w:rsidR="009D6247" w:rsidRDefault="00000000">
            <w:pPr>
              <w:pStyle w:val="B0"/>
            </w:pPr>
            <w:r>
              <w:rPr>
                <w:rFonts w:hint="eastAsia"/>
              </w:rPr>
              <w:lastRenderedPageBreak/>
              <w:t>1.1.2</w:t>
            </w:r>
          </w:p>
        </w:tc>
        <w:tc>
          <w:tcPr>
            <w:tcW w:w="1154" w:type="dxa"/>
            <w:tcBorders>
              <w:top w:val="nil"/>
              <w:left w:val="nil"/>
              <w:bottom w:val="single" w:sz="4" w:space="0" w:color="auto"/>
              <w:right w:val="single" w:sz="4" w:space="0" w:color="auto"/>
            </w:tcBorders>
            <w:noWrap/>
            <w:vAlign w:val="center"/>
          </w:tcPr>
          <w:p w14:paraId="68FA2926" w14:textId="77777777" w:rsidR="009D6247" w:rsidRDefault="00000000">
            <w:pPr>
              <w:pStyle w:val="B0"/>
            </w:pPr>
            <w:r>
              <w:rPr>
                <w:rFonts w:hint="eastAsia"/>
              </w:rPr>
              <w:t>计算节点</w:t>
            </w:r>
          </w:p>
        </w:tc>
        <w:tc>
          <w:tcPr>
            <w:tcW w:w="1049" w:type="dxa"/>
            <w:tcBorders>
              <w:top w:val="nil"/>
              <w:left w:val="nil"/>
              <w:bottom w:val="single" w:sz="4" w:space="0" w:color="auto"/>
              <w:right w:val="single" w:sz="4" w:space="0" w:color="auto"/>
            </w:tcBorders>
            <w:noWrap/>
            <w:vAlign w:val="center"/>
          </w:tcPr>
          <w:p w14:paraId="60097A28" w14:textId="77777777" w:rsidR="009D6247" w:rsidRDefault="00000000">
            <w:pPr>
              <w:pStyle w:val="B0"/>
            </w:pPr>
            <w:r>
              <w:rPr>
                <w:rFonts w:hint="eastAsia"/>
              </w:rPr>
              <w:t>中兴</w:t>
            </w:r>
            <w:r>
              <w:rPr>
                <w:rFonts w:hint="eastAsia"/>
              </w:rPr>
              <w:t>/H3C/</w:t>
            </w:r>
            <w:r>
              <w:rPr>
                <w:rFonts w:hint="eastAsia"/>
              </w:rPr>
              <w:t>联想</w:t>
            </w:r>
          </w:p>
        </w:tc>
        <w:tc>
          <w:tcPr>
            <w:tcW w:w="2411" w:type="dxa"/>
            <w:tcBorders>
              <w:top w:val="nil"/>
              <w:left w:val="nil"/>
              <w:bottom w:val="single" w:sz="4" w:space="0" w:color="auto"/>
              <w:right w:val="single" w:sz="4" w:space="0" w:color="auto"/>
            </w:tcBorders>
            <w:noWrap/>
            <w:vAlign w:val="center"/>
          </w:tcPr>
          <w:p w14:paraId="6702E8FA" w14:textId="77777777" w:rsidR="009D6247" w:rsidRDefault="00000000">
            <w:pPr>
              <w:pStyle w:val="B0"/>
            </w:pPr>
            <w:r>
              <w:rPr>
                <w:rFonts w:hint="eastAsia"/>
              </w:rPr>
              <w:t>R4330 G3/</w:t>
            </w:r>
          </w:p>
          <w:p w14:paraId="1AD7A9E7" w14:textId="77777777" w:rsidR="009D6247" w:rsidRDefault="00000000">
            <w:pPr>
              <w:pStyle w:val="B0"/>
            </w:pPr>
            <w:r>
              <w:rPr>
                <w:rFonts w:hint="eastAsia"/>
              </w:rPr>
              <w:t>R4930 G7/</w:t>
            </w:r>
          </w:p>
          <w:p w14:paraId="66A04B30" w14:textId="77777777" w:rsidR="009D6247" w:rsidRDefault="00000000">
            <w:pPr>
              <w:pStyle w:val="B0"/>
            </w:pPr>
            <w:r>
              <w:rPr>
                <w:rFonts w:hint="eastAsia"/>
              </w:rPr>
              <w:t>KR522h</w:t>
            </w:r>
          </w:p>
        </w:tc>
        <w:tc>
          <w:tcPr>
            <w:tcW w:w="6341" w:type="dxa"/>
            <w:tcBorders>
              <w:top w:val="nil"/>
              <w:left w:val="nil"/>
              <w:bottom w:val="single" w:sz="4" w:space="0" w:color="auto"/>
              <w:right w:val="single" w:sz="4" w:space="0" w:color="auto"/>
            </w:tcBorders>
            <w:vAlign w:val="center"/>
          </w:tcPr>
          <w:p w14:paraId="2E71578A" w14:textId="77777777" w:rsidR="009D6247" w:rsidRDefault="00000000">
            <w:pPr>
              <w:pStyle w:val="B0"/>
            </w:pPr>
            <w:r>
              <w:t>CPU</w:t>
            </w:r>
            <w:r>
              <w:rPr>
                <w:rFonts w:ascii="宋体" w:hAnsi="宋体" w:hint="eastAsia"/>
              </w:rPr>
              <w:t>：两颗国产化</w:t>
            </w:r>
            <w:r>
              <w:t>CPU</w:t>
            </w:r>
            <w:r>
              <w:rPr>
                <w:rFonts w:ascii="宋体" w:hAnsi="宋体" w:hint="eastAsia"/>
              </w:rPr>
              <w:t>，单颗</w:t>
            </w:r>
            <w:r>
              <w:t>CPU</w:t>
            </w:r>
            <w:r>
              <w:rPr>
                <w:rFonts w:ascii="宋体" w:hAnsi="宋体" w:hint="eastAsia"/>
              </w:rPr>
              <w:t>要求不低于</w:t>
            </w:r>
            <w:r>
              <w:t>32C</w:t>
            </w:r>
            <w:r>
              <w:rPr>
                <w:rFonts w:ascii="宋体" w:hAnsi="宋体" w:hint="eastAsia"/>
              </w:rPr>
              <w:t>，</w:t>
            </w:r>
            <w:r>
              <w:t>2.5GHz</w:t>
            </w:r>
            <w:r>
              <w:br/>
            </w:r>
            <w:r>
              <w:rPr>
                <w:rFonts w:ascii="宋体" w:hAnsi="宋体" w:hint="eastAsia"/>
              </w:rPr>
              <w:t>内存：</w:t>
            </w:r>
            <w:r>
              <w:t>512GB-DDR5</w:t>
            </w:r>
            <w:r>
              <w:br/>
            </w:r>
            <w:r>
              <w:rPr>
                <w:rFonts w:ascii="宋体" w:hAnsi="宋体" w:hint="eastAsia"/>
              </w:rPr>
              <w:t>硬盘：</w:t>
            </w:r>
            <w:r>
              <w:t>2*480GB SATA SSD</w:t>
            </w:r>
            <w:r>
              <w:br/>
            </w:r>
            <w:r>
              <w:rPr>
                <w:rFonts w:ascii="宋体" w:hAnsi="宋体" w:hint="eastAsia"/>
              </w:rPr>
              <w:t>接口：</w:t>
            </w:r>
            <w:r>
              <w:t>4*GE</w:t>
            </w:r>
            <w:r>
              <w:rPr>
                <w:rFonts w:ascii="宋体" w:hAnsi="宋体" w:hint="eastAsia"/>
              </w:rPr>
              <w:t>，</w:t>
            </w:r>
            <w:r>
              <w:t>6*10GE(</w:t>
            </w:r>
            <w:r>
              <w:rPr>
                <w:rFonts w:ascii="宋体" w:hAnsi="宋体" w:hint="eastAsia"/>
              </w:rPr>
              <w:t>含光模块</w:t>
            </w:r>
            <w:r>
              <w:t>)</w:t>
            </w:r>
            <w:r>
              <w:br/>
              <w:t>RAID</w:t>
            </w:r>
            <w:r>
              <w:rPr>
                <w:rFonts w:ascii="宋体" w:hAnsi="宋体" w:hint="eastAsia"/>
              </w:rPr>
              <w:t>卡：</w:t>
            </w:r>
            <w:r>
              <w:t>PCIe 4.0x8_4GB cache_RAID0,1,10,5,50,6,60_</w:t>
            </w:r>
            <w:r>
              <w:rPr>
                <w:rFonts w:ascii="宋体" w:hAnsi="宋体" w:hint="eastAsia"/>
              </w:rPr>
              <w:t>支持超级电容</w:t>
            </w:r>
            <w:r>
              <w:rPr>
                <w:rFonts w:ascii="宋体" w:hAnsi="宋体" w:hint="eastAsia"/>
              </w:rPr>
              <w:br/>
            </w:r>
            <w:r>
              <w:rPr>
                <w:rFonts w:ascii="宋体" w:hAnsi="宋体" w:hint="eastAsia"/>
              </w:rPr>
              <w:t>电源：</w:t>
            </w:r>
            <w:r>
              <w:t>2*1600W</w:t>
            </w:r>
            <w:r>
              <w:rPr>
                <w:rFonts w:ascii="宋体" w:hAnsi="宋体" w:hint="eastAsia"/>
              </w:rPr>
              <w:t>；</w:t>
            </w:r>
            <w:r>
              <w:t>2U</w:t>
            </w:r>
            <w:r>
              <w:rPr>
                <w:rFonts w:ascii="宋体" w:hAnsi="宋体" w:hint="eastAsia"/>
              </w:rPr>
              <w:t>滑轨</w:t>
            </w:r>
            <w:r>
              <w:rPr>
                <w:rFonts w:ascii="宋体" w:hAnsi="宋体" w:hint="eastAsia"/>
              </w:rPr>
              <w:br/>
            </w:r>
            <w:r>
              <w:rPr>
                <w:rFonts w:ascii="宋体" w:hAnsi="宋体" w:hint="eastAsia"/>
              </w:rPr>
              <w:t>服务：</w:t>
            </w:r>
            <w:r>
              <w:t>3</w:t>
            </w:r>
            <w:r>
              <w:rPr>
                <w:rFonts w:ascii="宋体" w:hAnsi="宋体" w:hint="eastAsia"/>
              </w:rPr>
              <w:t>年原厂维保，</w:t>
            </w:r>
            <w:r>
              <w:t>3</w:t>
            </w:r>
            <w:r>
              <w:rPr>
                <w:rFonts w:ascii="宋体" w:hAnsi="宋体" w:hint="eastAsia"/>
              </w:rPr>
              <w:t>年介质保留服务，安装服务</w:t>
            </w:r>
          </w:p>
        </w:tc>
        <w:tc>
          <w:tcPr>
            <w:tcW w:w="451" w:type="dxa"/>
            <w:tcBorders>
              <w:top w:val="nil"/>
              <w:left w:val="nil"/>
              <w:bottom w:val="single" w:sz="4" w:space="0" w:color="auto"/>
              <w:right w:val="single" w:sz="4" w:space="0" w:color="auto"/>
            </w:tcBorders>
            <w:noWrap/>
            <w:vAlign w:val="center"/>
          </w:tcPr>
          <w:p w14:paraId="4D382093" w14:textId="77777777" w:rsidR="009D6247" w:rsidRDefault="00000000">
            <w:pPr>
              <w:pStyle w:val="B0"/>
            </w:pPr>
            <w:r>
              <w:rPr>
                <w:rFonts w:hint="eastAsia"/>
              </w:rPr>
              <w:t>15</w:t>
            </w:r>
          </w:p>
        </w:tc>
        <w:tc>
          <w:tcPr>
            <w:tcW w:w="830" w:type="dxa"/>
            <w:tcBorders>
              <w:top w:val="nil"/>
              <w:left w:val="nil"/>
              <w:bottom w:val="single" w:sz="4" w:space="0" w:color="auto"/>
              <w:right w:val="single" w:sz="4" w:space="0" w:color="auto"/>
            </w:tcBorders>
            <w:noWrap/>
            <w:vAlign w:val="center"/>
          </w:tcPr>
          <w:p w14:paraId="7D468044" w14:textId="77777777" w:rsidR="009D6247" w:rsidRDefault="00000000">
            <w:pPr>
              <w:pStyle w:val="B0"/>
            </w:pPr>
            <w:r>
              <w:rPr>
                <w:rFonts w:hint="eastAsia"/>
              </w:rPr>
              <w:t>12.8</w:t>
            </w:r>
          </w:p>
        </w:tc>
        <w:tc>
          <w:tcPr>
            <w:tcW w:w="939" w:type="dxa"/>
            <w:tcBorders>
              <w:top w:val="nil"/>
              <w:left w:val="nil"/>
              <w:bottom w:val="single" w:sz="4" w:space="0" w:color="auto"/>
              <w:right w:val="single" w:sz="4" w:space="0" w:color="auto"/>
            </w:tcBorders>
            <w:noWrap/>
            <w:vAlign w:val="center"/>
          </w:tcPr>
          <w:p w14:paraId="14B39AE1"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192</w:t>
            </w:r>
          </w:p>
        </w:tc>
      </w:tr>
      <w:tr w:rsidR="009D6247" w14:paraId="7CB32C8C" w14:textId="77777777">
        <w:trPr>
          <w:trHeight w:val="2760"/>
        </w:trPr>
        <w:tc>
          <w:tcPr>
            <w:tcW w:w="684" w:type="dxa"/>
            <w:tcBorders>
              <w:top w:val="nil"/>
              <w:left w:val="single" w:sz="4" w:space="0" w:color="auto"/>
              <w:bottom w:val="single" w:sz="4" w:space="0" w:color="auto"/>
              <w:right w:val="single" w:sz="4" w:space="0" w:color="auto"/>
            </w:tcBorders>
            <w:noWrap/>
            <w:vAlign w:val="center"/>
          </w:tcPr>
          <w:p w14:paraId="20C2FF0C" w14:textId="77777777" w:rsidR="009D6247" w:rsidRDefault="00000000">
            <w:pPr>
              <w:pStyle w:val="B0"/>
            </w:pPr>
            <w:r>
              <w:rPr>
                <w:rFonts w:hint="eastAsia"/>
              </w:rPr>
              <w:t>1.1.3</w:t>
            </w:r>
          </w:p>
        </w:tc>
        <w:tc>
          <w:tcPr>
            <w:tcW w:w="1154" w:type="dxa"/>
            <w:tcBorders>
              <w:top w:val="nil"/>
              <w:left w:val="nil"/>
              <w:bottom w:val="single" w:sz="4" w:space="0" w:color="auto"/>
              <w:right w:val="single" w:sz="4" w:space="0" w:color="auto"/>
            </w:tcBorders>
            <w:vAlign w:val="center"/>
          </w:tcPr>
          <w:p w14:paraId="73BF3E68" w14:textId="77777777" w:rsidR="009D6247" w:rsidRDefault="00000000">
            <w:pPr>
              <w:pStyle w:val="B0"/>
            </w:pPr>
            <w:r>
              <w:rPr>
                <w:rFonts w:hint="eastAsia"/>
              </w:rPr>
              <w:t>网络节点</w:t>
            </w:r>
          </w:p>
        </w:tc>
        <w:tc>
          <w:tcPr>
            <w:tcW w:w="1049" w:type="dxa"/>
            <w:tcBorders>
              <w:top w:val="nil"/>
              <w:left w:val="nil"/>
              <w:bottom w:val="single" w:sz="4" w:space="0" w:color="auto"/>
              <w:right w:val="single" w:sz="4" w:space="0" w:color="auto"/>
            </w:tcBorders>
            <w:noWrap/>
            <w:vAlign w:val="center"/>
          </w:tcPr>
          <w:p w14:paraId="0ACA0DD3" w14:textId="77777777" w:rsidR="009D6247" w:rsidRDefault="00000000">
            <w:pPr>
              <w:pStyle w:val="B0"/>
            </w:pPr>
            <w:r>
              <w:rPr>
                <w:rFonts w:hint="eastAsia"/>
              </w:rPr>
              <w:t>中兴</w:t>
            </w:r>
            <w:r>
              <w:rPr>
                <w:rFonts w:hint="eastAsia"/>
              </w:rPr>
              <w:t>/H3C/</w:t>
            </w:r>
            <w:r>
              <w:rPr>
                <w:rFonts w:hint="eastAsia"/>
              </w:rPr>
              <w:t>联想</w:t>
            </w:r>
          </w:p>
        </w:tc>
        <w:tc>
          <w:tcPr>
            <w:tcW w:w="2411" w:type="dxa"/>
            <w:tcBorders>
              <w:top w:val="nil"/>
              <w:left w:val="nil"/>
              <w:bottom w:val="single" w:sz="4" w:space="0" w:color="auto"/>
              <w:right w:val="single" w:sz="4" w:space="0" w:color="auto"/>
            </w:tcBorders>
            <w:noWrap/>
            <w:vAlign w:val="center"/>
          </w:tcPr>
          <w:p w14:paraId="64C99E91" w14:textId="77777777" w:rsidR="009D6247" w:rsidRDefault="00000000">
            <w:pPr>
              <w:pStyle w:val="B0"/>
            </w:pPr>
            <w:r>
              <w:rPr>
                <w:rFonts w:hint="eastAsia"/>
              </w:rPr>
              <w:t>R4330 G3/</w:t>
            </w:r>
          </w:p>
          <w:p w14:paraId="1663F476" w14:textId="77777777" w:rsidR="009D6247" w:rsidRDefault="00000000">
            <w:pPr>
              <w:pStyle w:val="B0"/>
            </w:pPr>
            <w:r>
              <w:rPr>
                <w:rFonts w:hint="eastAsia"/>
              </w:rPr>
              <w:t>R4930 G7/</w:t>
            </w:r>
          </w:p>
          <w:p w14:paraId="04811CD1" w14:textId="77777777" w:rsidR="009D6247" w:rsidRDefault="00000000">
            <w:pPr>
              <w:pStyle w:val="B0"/>
            </w:pPr>
            <w:r>
              <w:rPr>
                <w:rFonts w:hint="eastAsia"/>
              </w:rPr>
              <w:t>KR522h</w:t>
            </w:r>
          </w:p>
        </w:tc>
        <w:tc>
          <w:tcPr>
            <w:tcW w:w="6341" w:type="dxa"/>
            <w:tcBorders>
              <w:top w:val="nil"/>
              <w:left w:val="nil"/>
              <w:bottom w:val="single" w:sz="4" w:space="0" w:color="auto"/>
              <w:right w:val="single" w:sz="4" w:space="0" w:color="auto"/>
            </w:tcBorders>
            <w:vAlign w:val="center"/>
          </w:tcPr>
          <w:p w14:paraId="683B2423" w14:textId="77777777" w:rsidR="009D6247" w:rsidRDefault="00000000">
            <w:pPr>
              <w:pStyle w:val="B0"/>
            </w:pPr>
            <w:r>
              <w:t>CPU</w:t>
            </w:r>
            <w:r>
              <w:rPr>
                <w:rFonts w:ascii="宋体-简" w:eastAsia="宋体-简" w:hint="eastAsia"/>
              </w:rPr>
              <w:t>：两颗国产化</w:t>
            </w:r>
            <w:r>
              <w:t>CPU</w:t>
            </w:r>
            <w:r>
              <w:rPr>
                <w:rFonts w:ascii="宋体-简" w:eastAsia="宋体-简" w:hint="eastAsia"/>
              </w:rPr>
              <w:t>，单颗</w:t>
            </w:r>
            <w:r>
              <w:t>CPU</w:t>
            </w:r>
            <w:r>
              <w:rPr>
                <w:rFonts w:ascii="宋体-简" w:eastAsia="宋体-简" w:hint="eastAsia"/>
              </w:rPr>
              <w:t>要求不低于</w:t>
            </w:r>
            <w:r>
              <w:t>64C</w:t>
            </w:r>
            <w:r>
              <w:rPr>
                <w:rFonts w:ascii="宋体-简" w:eastAsia="宋体-简" w:hint="eastAsia"/>
              </w:rPr>
              <w:t>，</w:t>
            </w:r>
            <w:r>
              <w:t>2.7GHz</w:t>
            </w:r>
            <w:r>
              <w:br/>
            </w:r>
            <w:r>
              <w:rPr>
                <w:rFonts w:ascii="宋体-简" w:eastAsia="宋体-简" w:hint="eastAsia"/>
              </w:rPr>
              <w:t>内存：</w:t>
            </w:r>
            <w:r>
              <w:t>1024GB-DDR5</w:t>
            </w:r>
            <w:r>
              <w:br/>
            </w:r>
            <w:r>
              <w:rPr>
                <w:rFonts w:ascii="宋体-简" w:eastAsia="宋体-简" w:hint="eastAsia"/>
              </w:rPr>
              <w:t>硬盘：</w:t>
            </w:r>
            <w:r>
              <w:t>2*480GB SATA SSD</w:t>
            </w:r>
            <w:r>
              <w:rPr>
                <w:rFonts w:ascii="宋体-简" w:eastAsia="宋体-简" w:hint="eastAsia"/>
              </w:rPr>
              <w:t>，</w:t>
            </w:r>
            <w:r>
              <w:t>6*8TB SATA</w:t>
            </w:r>
            <w:r>
              <w:br/>
            </w:r>
            <w:r>
              <w:rPr>
                <w:rFonts w:ascii="宋体-简" w:eastAsia="宋体-简" w:hint="eastAsia"/>
              </w:rPr>
              <w:t>接口：</w:t>
            </w:r>
            <w:r>
              <w:t>4*GE</w:t>
            </w:r>
            <w:r>
              <w:rPr>
                <w:rFonts w:ascii="宋体-简" w:eastAsia="宋体-简" w:hint="eastAsia"/>
              </w:rPr>
              <w:t>，</w:t>
            </w:r>
            <w:r>
              <w:t>6*10GE(</w:t>
            </w:r>
            <w:r>
              <w:rPr>
                <w:rFonts w:ascii="宋体-简" w:eastAsia="宋体-简" w:hint="eastAsia"/>
              </w:rPr>
              <w:t>含光模块</w:t>
            </w:r>
            <w:r>
              <w:t>)</w:t>
            </w:r>
            <w:r>
              <w:br/>
              <w:t>RAID</w:t>
            </w:r>
            <w:r>
              <w:rPr>
                <w:rFonts w:ascii="宋体-简" w:eastAsia="宋体-简" w:hint="eastAsia"/>
              </w:rPr>
              <w:t>卡：</w:t>
            </w:r>
            <w:r>
              <w:t>PCIe 4.0x8_4GB cache_RAID0,1,10,5,50,6,60_</w:t>
            </w:r>
            <w:r>
              <w:rPr>
                <w:rFonts w:ascii="宋体-简" w:eastAsia="宋体-简" w:hint="eastAsia"/>
              </w:rPr>
              <w:t>支持超级电容</w:t>
            </w:r>
            <w:r>
              <w:br/>
            </w:r>
            <w:r>
              <w:rPr>
                <w:rFonts w:ascii="宋体-简" w:eastAsia="宋体-简" w:hint="eastAsia"/>
              </w:rPr>
              <w:t>电源：</w:t>
            </w:r>
            <w:r>
              <w:t>2*1600W</w:t>
            </w:r>
            <w:r>
              <w:rPr>
                <w:rFonts w:ascii="宋体-简" w:eastAsia="宋体-简" w:hint="eastAsia"/>
              </w:rPr>
              <w:t>；</w:t>
            </w:r>
            <w:r>
              <w:t>2U</w:t>
            </w:r>
            <w:r>
              <w:rPr>
                <w:rFonts w:ascii="宋体-简" w:eastAsia="宋体-简" w:hint="eastAsia"/>
              </w:rPr>
              <w:t>滑轨</w:t>
            </w:r>
            <w:r>
              <w:br/>
            </w:r>
            <w:r>
              <w:rPr>
                <w:rFonts w:ascii="宋体-简" w:eastAsia="宋体-简" w:hint="eastAsia"/>
              </w:rPr>
              <w:t>服务：</w:t>
            </w:r>
            <w:r>
              <w:t>3</w:t>
            </w:r>
            <w:r>
              <w:rPr>
                <w:rFonts w:ascii="宋体-简" w:eastAsia="宋体-简" w:hint="eastAsia"/>
              </w:rPr>
              <w:t>年原厂维保，</w:t>
            </w:r>
            <w:r>
              <w:t>3</w:t>
            </w:r>
            <w:r>
              <w:rPr>
                <w:rFonts w:ascii="宋体-简" w:eastAsia="宋体-简" w:hint="eastAsia"/>
              </w:rPr>
              <w:t>年介质保留服务，安装服务</w:t>
            </w:r>
          </w:p>
        </w:tc>
        <w:tc>
          <w:tcPr>
            <w:tcW w:w="451" w:type="dxa"/>
            <w:tcBorders>
              <w:top w:val="nil"/>
              <w:left w:val="nil"/>
              <w:bottom w:val="single" w:sz="4" w:space="0" w:color="auto"/>
              <w:right w:val="single" w:sz="4" w:space="0" w:color="auto"/>
            </w:tcBorders>
            <w:vAlign w:val="center"/>
          </w:tcPr>
          <w:p w14:paraId="3FE644FB" w14:textId="77777777" w:rsidR="009D6247" w:rsidRDefault="00000000">
            <w:pPr>
              <w:pStyle w:val="B0"/>
            </w:pPr>
            <w:r>
              <w:rPr>
                <w:rFonts w:hint="eastAsia"/>
              </w:rPr>
              <w:t>2</w:t>
            </w:r>
          </w:p>
        </w:tc>
        <w:tc>
          <w:tcPr>
            <w:tcW w:w="830" w:type="dxa"/>
            <w:tcBorders>
              <w:top w:val="nil"/>
              <w:left w:val="nil"/>
              <w:bottom w:val="single" w:sz="4" w:space="0" w:color="auto"/>
              <w:right w:val="single" w:sz="4" w:space="0" w:color="auto"/>
            </w:tcBorders>
            <w:noWrap/>
            <w:vAlign w:val="center"/>
          </w:tcPr>
          <w:p w14:paraId="7FF12B18" w14:textId="77777777" w:rsidR="009D6247" w:rsidRDefault="00000000">
            <w:pPr>
              <w:pStyle w:val="B0"/>
            </w:pPr>
            <w:r>
              <w:rPr>
                <w:rFonts w:hint="eastAsia"/>
              </w:rPr>
              <w:t>8.46</w:t>
            </w:r>
          </w:p>
        </w:tc>
        <w:tc>
          <w:tcPr>
            <w:tcW w:w="939" w:type="dxa"/>
            <w:tcBorders>
              <w:top w:val="nil"/>
              <w:left w:val="nil"/>
              <w:bottom w:val="single" w:sz="4" w:space="0" w:color="auto"/>
              <w:right w:val="single" w:sz="4" w:space="0" w:color="auto"/>
            </w:tcBorders>
            <w:noWrap/>
            <w:vAlign w:val="center"/>
          </w:tcPr>
          <w:p w14:paraId="620F36B8"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16.92</w:t>
            </w:r>
          </w:p>
        </w:tc>
      </w:tr>
      <w:tr w:rsidR="009D6247" w14:paraId="4359A97C" w14:textId="77777777">
        <w:trPr>
          <w:trHeight w:val="400"/>
        </w:trPr>
        <w:tc>
          <w:tcPr>
            <w:tcW w:w="684" w:type="dxa"/>
            <w:tcBorders>
              <w:top w:val="nil"/>
              <w:left w:val="single" w:sz="4" w:space="0" w:color="auto"/>
              <w:bottom w:val="single" w:sz="4" w:space="0" w:color="auto"/>
              <w:right w:val="single" w:sz="4" w:space="0" w:color="auto"/>
            </w:tcBorders>
            <w:vAlign w:val="center"/>
          </w:tcPr>
          <w:p w14:paraId="00C0F2CC" w14:textId="77777777" w:rsidR="009D6247" w:rsidRDefault="00000000">
            <w:pPr>
              <w:pStyle w:val="B0"/>
            </w:pPr>
            <w:r>
              <w:rPr>
                <w:rFonts w:hint="eastAsia"/>
              </w:rPr>
              <w:t>1.2</w:t>
            </w:r>
          </w:p>
        </w:tc>
        <w:tc>
          <w:tcPr>
            <w:tcW w:w="1154" w:type="dxa"/>
            <w:tcBorders>
              <w:top w:val="nil"/>
              <w:left w:val="nil"/>
              <w:bottom w:val="single" w:sz="4" w:space="0" w:color="auto"/>
              <w:right w:val="single" w:sz="4" w:space="0" w:color="auto"/>
            </w:tcBorders>
            <w:vAlign w:val="center"/>
          </w:tcPr>
          <w:p w14:paraId="052F1A02" w14:textId="77777777" w:rsidR="009D6247" w:rsidRDefault="00000000">
            <w:pPr>
              <w:pStyle w:val="B0"/>
            </w:pPr>
            <w:r>
              <w:rPr>
                <w:rFonts w:hint="eastAsia"/>
              </w:rPr>
              <w:t>存储设备</w:t>
            </w:r>
          </w:p>
        </w:tc>
        <w:tc>
          <w:tcPr>
            <w:tcW w:w="1049" w:type="dxa"/>
            <w:tcBorders>
              <w:top w:val="nil"/>
              <w:left w:val="nil"/>
              <w:bottom w:val="single" w:sz="4" w:space="0" w:color="auto"/>
              <w:right w:val="single" w:sz="4" w:space="0" w:color="auto"/>
            </w:tcBorders>
            <w:vAlign w:val="center"/>
          </w:tcPr>
          <w:p w14:paraId="7B058468" w14:textId="77777777" w:rsidR="009D6247" w:rsidRDefault="00000000">
            <w:pPr>
              <w:pStyle w:val="B0"/>
            </w:pPr>
            <w:r>
              <w:rPr>
                <w:rFonts w:hint="eastAsia"/>
              </w:rPr>
              <w:t xml:space="preserve">　</w:t>
            </w:r>
          </w:p>
        </w:tc>
        <w:tc>
          <w:tcPr>
            <w:tcW w:w="2411" w:type="dxa"/>
            <w:tcBorders>
              <w:top w:val="nil"/>
              <w:left w:val="nil"/>
              <w:bottom w:val="single" w:sz="4" w:space="0" w:color="auto"/>
              <w:right w:val="single" w:sz="4" w:space="0" w:color="auto"/>
            </w:tcBorders>
            <w:vAlign w:val="center"/>
          </w:tcPr>
          <w:p w14:paraId="1DB592A3" w14:textId="77777777" w:rsidR="009D6247" w:rsidRDefault="00000000">
            <w:pPr>
              <w:pStyle w:val="B0"/>
            </w:pPr>
            <w:r>
              <w:rPr>
                <w:rFonts w:hint="eastAsia"/>
              </w:rPr>
              <w:t xml:space="preserve">　</w:t>
            </w:r>
          </w:p>
        </w:tc>
        <w:tc>
          <w:tcPr>
            <w:tcW w:w="6341" w:type="dxa"/>
            <w:tcBorders>
              <w:top w:val="nil"/>
              <w:left w:val="nil"/>
              <w:bottom w:val="single" w:sz="4" w:space="0" w:color="auto"/>
              <w:right w:val="single" w:sz="4" w:space="0" w:color="auto"/>
            </w:tcBorders>
            <w:vAlign w:val="center"/>
          </w:tcPr>
          <w:p w14:paraId="59C72D63" w14:textId="77777777" w:rsidR="009D6247" w:rsidRDefault="00000000">
            <w:pPr>
              <w:pStyle w:val="B0"/>
            </w:pPr>
            <w:r>
              <w:rPr>
                <w:rFonts w:hint="eastAsia"/>
              </w:rPr>
              <w:t xml:space="preserve">　</w:t>
            </w:r>
          </w:p>
        </w:tc>
        <w:tc>
          <w:tcPr>
            <w:tcW w:w="451" w:type="dxa"/>
            <w:tcBorders>
              <w:top w:val="nil"/>
              <w:left w:val="nil"/>
              <w:bottom w:val="single" w:sz="4" w:space="0" w:color="auto"/>
              <w:right w:val="single" w:sz="4" w:space="0" w:color="auto"/>
            </w:tcBorders>
            <w:vAlign w:val="center"/>
          </w:tcPr>
          <w:p w14:paraId="49251551" w14:textId="77777777" w:rsidR="009D6247" w:rsidRDefault="00000000">
            <w:pPr>
              <w:pStyle w:val="B0"/>
            </w:pPr>
            <w:r>
              <w:rPr>
                <w:rFonts w:hint="eastAsia"/>
              </w:rPr>
              <w:t xml:space="preserve">　</w:t>
            </w:r>
          </w:p>
        </w:tc>
        <w:tc>
          <w:tcPr>
            <w:tcW w:w="830" w:type="dxa"/>
            <w:tcBorders>
              <w:top w:val="nil"/>
              <w:left w:val="nil"/>
              <w:bottom w:val="single" w:sz="4" w:space="0" w:color="auto"/>
              <w:right w:val="single" w:sz="4" w:space="0" w:color="auto"/>
            </w:tcBorders>
            <w:vAlign w:val="center"/>
          </w:tcPr>
          <w:p w14:paraId="2EAFA2E9" w14:textId="77777777" w:rsidR="009D6247" w:rsidRDefault="00000000">
            <w:pPr>
              <w:pStyle w:val="B0"/>
            </w:pPr>
            <w:r>
              <w:rPr>
                <w:rFonts w:hint="eastAsia"/>
              </w:rPr>
              <w:t xml:space="preserve">　</w:t>
            </w:r>
          </w:p>
        </w:tc>
        <w:tc>
          <w:tcPr>
            <w:tcW w:w="939" w:type="dxa"/>
            <w:tcBorders>
              <w:top w:val="nil"/>
              <w:left w:val="nil"/>
              <w:bottom w:val="single" w:sz="4" w:space="0" w:color="auto"/>
              <w:right w:val="single" w:sz="4" w:space="0" w:color="auto"/>
            </w:tcBorders>
            <w:noWrap/>
            <w:vAlign w:val="center"/>
          </w:tcPr>
          <w:p w14:paraId="2309A05C"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 xml:space="preserve">　</w:t>
            </w:r>
          </w:p>
        </w:tc>
      </w:tr>
      <w:tr w:rsidR="009D6247" w14:paraId="75498837" w14:textId="77777777">
        <w:trPr>
          <w:trHeight w:val="2475"/>
        </w:trPr>
        <w:tc>
          <w:tcPr>
            <w:tcW w:w="684" w:type="dxa"/>
            <w:tcBorders>
              <w:top w:val="nil"/>
              <w:left w:val="single" w:sz="4" w:space="0" w:color="auto"/>
              <w:bottom w:val="single" w:sz="4" w:space="0" w:color="auto"/>
              <w:right w:val="single" w:sz="4" w:space="0" w:color="auto"/>
            </w:tcBorders>
            <w:noWrap/>
            <w:vAlign w:val="center"/>
          </w:tcPr>
          <w:p w14:paraId="61C7DF7F" w14:textId="77777777" w:rsidR="009D6247" w:rsidRDefault="00000000">
            <w:pPr>
              <w:pStyle w:val="B0"/>
            </w:pPr>
            <w:r>
              <w:rPr>
                <w:rFonts w:hint="eastAsia"/>
              </w:rPr>
              <w:lastRenderedPageBreak/>
              <w:t>1.2.1</w:t>
            </w:r>
          </w:p>
        </w:tc>
        <w:tc>
          <w:tcPr>
            <w:tcW w:w="1154" w:type="dxa"/>
            <w:tcBorders>
              <w:top w:val="nil"/>
              <w:left w:val="nil"/>
              <w:bottom w:val="single" w:sz="4" w:space="0" w:color="auto"/>
              <w:right w:val="single" w:sz="4" w:space="0" w:color="auto"/>
            </w:tcBorders>
            <w:noWrap/>
            <w:vAlign w:val="center"/>
          </w:tcPr>
          <w:p w14:paraId="4BD60917" w14:textId="77777777" w:rsidR="009D6247" w:rsidRDefault="00000000">
            <w:pPr>
              <w:pStyle w:val="B0"/>
            </w:pPr>
            <w:r>
              <w:rPr>
                <w:rFonts w:hint="eastAsia"/>
              </w:rPr>
              <w:t>存储节点</w:t>
            </w:r>
            <w:r>
              <w:rPr>
                <w:rFonts w:hint="eastAsia"/>
              </w:rPr>
              <w:t>-</w:t>
            </w:r>
            <w:r>
              <w:rPr>
                <w:rFonts w:hint="eastAsia"/>
              </w:rPr>
              <w:t>性能型</w:t>
            </w:r>
          </w:p>
        </w:tc>
        <w:tc>
          <w:tcPr>
            <w:tcW w:w="1049" w:type="dxa"/>
            <w:tcBorders>
              <w:top w:val="nil"/>
              <w:left w:val="nil"/>
              <w:bottom w:val="single" w:sz="4" w:space="0" w:color="auto"/>
              <w:right w:val="single" w:sz="4" w:space="0" w:color="auto"/>
            </w:tcBorders>
            <w:noWrap/>
            <w:vAlign w:val="center"/>
          </w:tcPr>
          <w:p w14:paraId="6D279E28" w14:textId="77777777" w:rsidR="009D6247" w:rsidRDefault="00000000">
            <w:pPr>
              <w:pStyle w:val="B0"/>
              <w:rPr>
                <w:rFonts w:ascii="宋体-简" w:eastAsia="宋体-简" w:hAnsi="宋体" w:hint="eastAsia"/>
              </w:rPr>
            </w:pPr>
            <w:r>
              <w:rPr>
                <w:rFonts w:ascii="宋体-简" w:eastAsia="宋体-简" w:hAnsi="宋体" w:hint="eastAsia"/>
              </w:rPr>
              <w:t>H3C/浪潮/华为</w:t>
            </w:r>
          </w:p>
        </w:tc>
        <w:tc>
          <w:tcPr>
            <w:tcW w:w="2411" w:type="dxa"/>
            <w:tcBorders>
              <w:top w:val="nil"/>
              <w:left w:val="nil"/>
              <w:bottom w:val="single" w:sz="4" w:space="0" w:color="auto"/>
              <w:right w:val="single" w:sz="4" w:space="0" w:color="auto"/>
            </w:tcBorders>
            <w:noWrap/>
            <w:vAlign w:val="center"/>
          </w:tcPr>
          <w:p w14:paraId="7B417615" w14:textId="77777777" w:rsidR="009D6247" w:rsidRDefault="00000000">
            <w:pPr>
              <w:pStyle w:val="B0"/>
            </w:pPr>
            <w:r>
              <w:t>X10000G5/</w:t>
            </w:r>
          </w:p>
          <w:p w14:paraId="7742F432" w14:textId="77777777" w:rsidR="009D6247" w:rsidRDefault="00000000">
            <w:pPr>
              <w:pStyle w:val="B0"/>
            </w:pPr>
            <w:r>
              <w:t>AS13000G7/</w:t>
            </w:r>
          </w:p>
          <w:p w14:paraId="23EB4677" w14:textId="77777777" w:rsidR="009D6247" w:rsidRDefault="00000000">
            <w:pPr>
              <w:pStyle w:val="B0"/>
            </w:pPr>
            <w:proofErr w:type="spellStart"/>
            <w:r>
              <w:t>CloudStor</w:t>
            </w:r>
            <w:proofErr w:type="spellEnd"/>
          </w:p>
        </w:tc>
        <w:tc>
          <w:tcPr>
            <w:tcW w:w="6341" w:type="dxa"/>
            <w:tcBorders>
              <w:top w:val="nil"/>
              <w:left w:val="nil"/>
              <w:bottom w:val="single" w:sz="4" w:space="0" w:color="auto"/>
              <w:right w:val="single" w:sz="4" w:space="0" w:color="auto"/>
            </w:tcBorders>
            <w:vAlign w:val="center"/>
          </w:tcPr>
          <w:p w14:paraId="13FB064B" w14:textId="77777777" w:rsidR="009D6247" w:rsidRDefault="00000000">
            <w:pPr>
              <w:pStyle w:val="B0"/>
              <w:rPr>
                <w:sz w:val="18"/>
                <w:szCs w:val="18"/>
              </w:rPr>
            </w:pPr>
            <w:r>
              <w:rPr>
                <w:rFonts w:hint="eastAsia"/>
                <w:sz w:val="18"/>
                <w:szCs w:val="18"/>
              </w:rPr>
              <w:t xml:space="preserve">HYGON </w:t>
            </w:r>
            <w:r>
              <w:rPr>
                <w:rFonts w:hint="eastAsia"/>
                <w:sz w:val="18"/>
                <w:szCs w:val="18"/>
              </w:rPr>
              <w:t>处理器</w:t>
            </w:r>
            <w:r>
              <w:rPr>
                <w:rFonts w:hint="eastAsia"/>
                <w:sz w:val="18"/>
                <w:szCs w:val="18"/>
              </w:rPr>
              <w:t xml:space="preserve"> 32C* 2</w:t>
            </w:r>
            <w:r>
              <w:rPr>
                <w:rFonts w:hint="eastAsia"/>
                <w:sz w:val="18"/>
                <w:szCs w:val="18"/>
              </w:rPr>
              <w:t>；</w:t>
            </w:r>
            <w:r>
              <w:rPr>
                <w:rFonts w:hint="eastAsia"/>
                <w:sz w:val="18"/>
                <w:szCs w:val="18"/>
              </w:rPr>
              <w:br/>
              <w:t>32G * 8</w:t>
            </w:r>
            <w:r>
              <w:rPr>
                <w:rFonts w:hint="eastAsia"/>
                <w:sz w:val="18"/>
                <w:szCs w:val="18"/>
              </w:rPr>
              <w:t>；</w:t>
            </w:r>
            <w:r>
              <w:rPr>
                <w:rFonts w:hint="eastAsia"/>
                <w:sz w:val="18"/>
                <w:szCs w:val="18"/>
              </w:rPr>
              <w:br/>
              <w:t>480G SSD * 2</w:t>
            </w:r>
            <w:r>
              <w:rPr>
                <w:rFonts w:hint="eastAsia"/>
                <w:sz w:val="18"/>
                <w:szCs w:val="18"/>
              </w:rPr>
              <w:t>；</w:t>
            </w:r>
            <w:r>
              <w:rPr>
                <w:rFonts w:hint="eastAsia"/>
                <w:sz w:val="18"/>
                <w:szCs w:val="18"/>
              </w:rPr>
              <w:br/>
              <w:t xml:space="preserve">7.68T </w:t>
            </w:r>
            <w:proofErr w:type="spellStart"/>
            <w:r>
              <w:rPr>
                <w:rFonts w:hint="eastAsia"/>
                <w:sz w:val="18"/>
                <w:szCs w:val="18"/>
              </w:rPr>
              <w:t>NVMe</w:t>
            </w:r>
            <w:proofErr w:type="spellEnd"/>
            <w:r>
              <w:rPr>
                <w:rFonts w:hint="eastAsia"/>
                <w:sz w:val="18"/>
                <w:szCs w:val="18"/>
              </w:rPr>
              <w:t xml:space="preserve"> SSD * 10</w:t>
            </w:r>
            <w:r>
              <w:rPr>
                <w:rFonts w:hint="eastAsia"/>
                <w:sz w:val="18"/>
                <w:szCs w:val="18"/>
              </w:rPr>
              <w:t>；</w:t>
            </w:r>
            <w:r>
              <w:rPr>
                <w:rFonts w:hint="eastAsia"/>
                <w:sz w:val="18"/>
                <w:szCs w:val="18"/>
              </w:rPr>
              <w:br/>
              <w:t>RAID</w:t>
            </w:r>
            <w:r>
              <w:rPr>
                <w:rFonts w:hint="eastAsia"/>
                <w:sz w:val="18"/>
                <w:szCs w:val="18"/>
              </w:rPr>
              <w:t>（</w:t>
            </w:r>
            <w:r>
              <w:rPr>
                <w:rFonts w:hint="eastAsia"/>
                <w:sz w:val="18"/>
                <w:szCs w:val="18"/>
              </w:rPr>
              <w:t>2G+</w:t>
            </w:r>
            <w:r>
              <w:rPr>
                <w:rFonts w:hint="eastAsia"/>
                <w:sz w:val="18"/>
                <w:szCs w:val="18"/>
              </w:rPr>
              <w:t>电保）</w:t>
            </w:r>
            <w:r>
              <w:rPr>
                <w:rFonts w:hint="eastAsia"/>
                <w:sz w:val="18"/>
                <w:szCs w:val="18"/>
              </w:rPr>
              <w:t>* 1</w:t>
            </w:r>
            <w:r>
              <w:rPr>
                <w:rFonts w:hint="eastAsia"/>
                <w:sz w:val="18"/>
                <w:szCs w:val="18"/>
              </w:rPr>
              <w:t>；</w:t>
            </w:r>
            <w:r>
              <w:rPr>
                <w:rFonts w:hint="eastAsia"/>
                <w:sz w:val="18"/>
                <w:szCs w:val="18"/>
              </w:rPr>
              <w:br/>
            </w:r>
            <w:r>
              <w:rPr>
                <w:rFonts w:hint="eastAsia"/>
                <w:sz w:val="18"/>
                <w:szCs w:val="18"/>
              </w:rPr>
              <w:t>双口万兆网卡（光口，含模块）</w:t>
            </w:r>
            <w:r>
              <w:rPr>
                <w:rFonts w:hint="eastAsia"/>
                <w:sz w:val="18"/>
                <w:szCs w:val="18"/>
              </w:rPr>
              <w:t>* 2</w:t>
            </w:r>
            <w:r>
              <w:rPr>
                <w:rFonts w:hint="eastAsia"/>
                <w:sz w:val="18"/>
                <w:szCs w:val="18"/>
              </w:rPr>
              <w:t>；</w:t>
            </w:r>
            <w:r>
              <w:rPr>
                <w:rFonts w:hint="eastAsia"/>
                <w:sz w:val="18"/>
                <w:szCs w:val="18"/>
              </w:rPr>
              <w:br/>
            </w:r>
            <w:r>
              <w:rPr>
                <w:rFonts w:hint="eastAsia"/>
                <w:sz w:val="18"/>
                <w:szCs w:val="18"/>
              </w:rPr>
              <w:t>四口千兆网卡（</w:t>
            </w:r>
            <w:r>
              <w:rPr>
                <w:rFonts w:hint="eastAsia"/>
                <w:sz w:val="18"/>
                <w:szCs w:val="18"/>
              </w:rPr>
              <w:t>RJ45</w:t>
            </w:r>
            <w:r>
              <w:rPr>
                <w:rFonts w:hint="eastAsia"/>
                <w:sz w:val="18"/>
                <w:szCs w:val="18"/>
              </w:rPr>
              <w:t>）</w:t>
            </w:r>
            <w:r>
              <w:rPr>
                <w:rFonts w:hint="eastAsia"/>
                <w:sz w:val="18"/>
                <w:szCs w:val="18"/>
              </w:rPr>
              <w:t>* 1</w:t>
            </w:r>
            <w:r>
              <w:rPr>
                <w:rFonts w:hint="eastAsia"/>
                <w:sz w:val="18"/>
                <w:szCs w:val="18"/>
              </w:rPr>
              <w:t>；</w:t>
            </w:r>
            <w:r>
              <w:rPr>
                <w:rFonts w:hint="eastAsia"/>
                <w:sz w:val="18"/>
                <w:szCs w:val="18"/>
              </w:rPr>
              <w:br/>
            </w:r>
            <w:r>
              <w:rPr>
                <w:rFonts w:hint="eastAsia"/>
                <w:sz w:val="18"/>
                <w:szCs w:val="18"/>
              </w:rPr>
              <w:t>电源</w:t>
            </w:r>
            <w:r>
              <w:rPr>
                <w:rFonts w:hint="eastAsia"/>
                <w:sz w:val="18"/>
                <w:szCs w:val="18"/>
              </w:rPr>
              <w:t xml:space="preserve"> 1+1</w:t>
            </w:r>
            <w:r>
              <w:rPr>
                <w:rFonts w:hint="eastAsia"/>
                <w:sz w:val="18"/>
                <w:szCs w:val="18"/>
              </w:rPr>
              <w:t>冗余</w:t>
            </w:r>
            <w:r>
              <w:rPr>
                <w:rFonts w:hint="eastAsia"/>
                <w:sz w:val="18"/>
                <w:szCs w:val="18"/>
              </w:rPr>
              <w:t xml:space="preserve"> </w:t>
            </w:r>
            <w:r>
              <w:rPr>
                <w:rFonts w:hint="eastAsia"/>
                <w:sz w:val="18"/>
                <w:szCs w:val="18"/>
              </w:rPr>
              <w:t>（含线缆）</w:t>
            </w:r>
            <w:r>
              <w:rPr>
                <w:rFonts w:hint="eastAsia"/>
                <w:sz w:val="18"/>
                <w:szCs w:val="18"/>
              </w:rPr>
              <w:t>* 1</w:t>
            </w:r>
            <w:r>
              <w:rPr>
                <w:rFonts w:hint="eastAsia"/>
                <w:sz w:val="18"/>
                <w:szCs w:val="18"/>
              </w:rPr>
              <w:t>；</w:t>
            </w:r>
            <w:r>
              <w:rPr>
                <w:rFonts w:hint="eastAsia"/>
                <w:sz w:val="18"/>
                <w:szCs w:val="18"/>
              </w:rPr>
              <w:br/>
            </w:r>
            <w:r>
              <w:rPr>
                <w:rFonts w:hint="eastAsia"/>
                <w:sz w:val="18"/>
                <w:szCs w:val="18"/>
              </w:rPr>
              <w:t>导轨</w:t>
            </w:r>
            <w:r>
              <w:rPr>
                <w:rFonts w:hint="eastAsia"/>
                <w:sz w:val="18"/>
                <w:szCs w:val="18"/>
              </w:rPr>
              <w:t xml:space="preserve"> * 1</w:t>
            </w:r>
            <w:r>
              <w:rPr>
                <w:rFonts w:hint="eastAsia"/>
                <w:sz w:val="18"/>
                <w:szCs w:val="18"/>
              </w:rPr>
              <w:t>；</w:t>
            </w:r>
            <w:r>
              <w:rPr>
                <w:rFonts w:hint="eastAsia"/>
                <w:sz w:val="18"/>
                <w:szCs w:val="18"/>
              </w:rPr>
              <w:br/>
            </w:r>
            <w:r>
              <w:rPr>
                <w:rFonts w:hint="eastAsia"/>
                <w:sz w:val="18"/>
                <w:szCs w:val="18"/>
              </w:rPr>
              <w:t>服务</w:t>
            </w:r>
            <w:r>
              <w:rPr>
                <w:rFonts w:hint="eastAsia"/>
                <w:sz w:val="18"/>
                <w:szCs w:val="18"/>
              </w:rPr>
              <w:t>:3</w:t>
            </w:r>
            <w:r>
              <w:rPr>
                <w:rFonts w:hint="eastAsia"/>
                <w:sz w:val="18"/>
                <w:szCs w:val="18"/>
              </w:rPr>
              <w:t>年原厂标准维保，</w:t>
            </w:r>
            <w:r>
              <w:rPr>
                <w:rFonts w:hint="eastAsia"/>
                <w:sz w:val="18"/>
                <w:szCs w:val="18"/>
              </w:rPr>
              <w:t>3</w:t>
            </w:r>
            <w:r>
              <w:rPr>
                <w:rFonts w:hint="eastAsia"/>
                <w:sz w:val="18"/>
                <w:szCs w:val="18"/>
              </w:rPr>
              <w:t>年介质保留服务，安装服务</w:t>
            </w:r>
          </w:p>
        </w:tc>
        <w:tc>
          <w:tcPr>
            <w:tcW w:w="451" w:type="dxa"/>
            <w:tcBorders>
              <w:top w:val="nil"/>
              <w:left w:val="nil"/>
              <w:bottom w:val="single" w:sz="4" w:space="0" w:color="auto"/>
              <w:right w:val="single" w:sz="4" w:space="0" w:color="auto"/>
            </w:tcBorders>
            <w:noWrap/>
            <w:vAlign w:val="center"/>
          </w:tcPr>
          <w:p w14:paraId="202D3487" w14:textId="77777777" w:rsidR="009D6247" w:rsidRDefault="00000000">
            <w:pPr>
              <w:pStyle w:val="B0"/>
            </w:pPr>
            <w:r>
              <w:rPr>
                <w:rFonts w:hint="eastAsia"/>
              </w:rPr>
              <w:t>1</w:t>
            </w:r>
          </w:p>
        </w:tc>
        <w:tc>
          <w:tcPr>
            <w:tcW w:w="830" w:type="dxa"/>
            <w:tcBorders>
              <w:top w:val="nil"/>
              <w:left w:val="nil"/>
              <w:bottom w:val="single" w:sz="4" w:space="0" w:color="auto"/>
              <w:right w:val="single" w:sz="4" w:space="0" w:color="auto"/>
            </w:tcBorders>
            <w:noWrap/>
            <w:vAlign w:val="center"/>
          </w:tcPr>
          <w:p w14:paraId="0144EB40" w14:textId="77777777" w:rsidR="009D6247" w:rsidRDefault="00000000">
            <w:pPr>
              <w:pStyle w:val="B0"/>
            </w:pPr>
            <w:r>
              <w:rPr>
                <w:rFonts w:hint="eastAsia"/>
              </w:rPr>
              <w:t>34.5</w:t>
            </w:r>
          </w:p>
        </w:tc>
        <w:tc>
          <w:tcPr>
            <w:tcW w:w="939" w:type="dxa"/>
            <w:tcBorders>
              <w:top w:val="nil"/>
              <w:left w:val="nil"/>
              <w:bottom w:val="single" w:sz="4" w:space="0" w:color="auto"/>
              <w:right w:val="single" w:sz="4" w:space="0" w:color="auto"/>
            </w:tcBorders>
            <w:noWrap/>
            <w:vAlign w:val="center"/>
          </w:tcPr>
          <w:p w14:paraId="4C019F4F"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34.5</w:t>
            </w:r>
          </w:p>
        </w:tc>
      </w:tr>
      <w:tr w:rsidR="009D6247" w14:paraId="6AA415F7" w14:textId="77777777">
        <w:trPr>
          <w:trHeight w:val="2723"/>
        </w:trPr>
        <w:tc>
          <w:tcPr>
            <w:tcW w:w="684" w:type="dxa"/>
            <w:tcBorders>
              <w:top w:val="nil"/>
              <w:left w:val="single" w:sz="4" w:space="0" w:color="auto"/>
              <w:bottom w:val="single" w:sz="4" w:space="0" w:color="auto"/>
              <w:right w:val="single" w:sz="4" w:space="0" w:color="auto"/>
            </w:tcBorders>
            <w:noWrap/>
            <w:vAlign w:val="center"/>
          </w:tcPr>
          <w:p w14:paraId="20FBAE94" w14:textId="77777777" w:rsidR="009D6247" w:rsidRDefault="00000000">
            <w:pPr>
              <w:pStyle w:val="B0"/>
            </w:pPr>
            <w:r>
              <w:rPr>
                <w:rFonts w:hint="eastAsia"/>
              </w:rPr>
              <w:t>1.2.2</w:t>
            </w:r>
          </w:p>
        </w:tc>
        <w:tc>
          <w:tcPr>
            <w:tcW w:w="1154" w:type="dxa"/>
            <w:tcBorders>
              <w:top w:val="nil"/>
              <w:left w:val="nil"/>
              <w:bottom w:val="single" w:sz="4" w:space="0" w:color="auto"/>
              <w:right w:val="single" w:sz="4" w:space="0" w:color="auto"/>
            </w:tcBorders>
            <w:noWrap/>
            <w:vAlign w:val="center"/>
          </w:tcPr>
          <w:p w14:paraId="72651C55" w14:textId="77777777" w:rsidR="009D6247" w:rsidRDefault="00000000">
            <w:pPr>
              <w:pStyle w:val="B0"/>
            </w:pPr>
            <w:r>
              <w:rPr>
                <w:rFonts w:hint="eastAsia"/>
              </w:rPr>
              <w:t>存储节点</w:t>
            </w:r>
            <w:r>
              <w:rPr>
                <w:rFonts w:hint="eastAsia"/>
              </w:rPr>
              <w:t>-</w:t>
            </w:r>
            <w:r>
              <w:rPr>
                <w:rFonts w:hint="eastAsia"/>
              </w:rPr>
              <w:t>容量型</w:t>
            </w:r>
          </w:p>
        </w:tc>
        <w:tc>
          <w:tcPr>
            <w:tcW w:w="1049" w:type="dxa"/>
            <w:tcBorders>
              <w:top w:val="nil"/>
              <w:left w:val="nil"/>
              <w:bottom w:val="single" w:sz="4" w:space="0" w:color="auto"/>
              <w:right w:val="single" w:sz="4" w:space="0" w:color="auto"/>
            </w:tcBorders>
            <w:noWrap/>
            <w:vAlign w:val="center"/>
          </w:tcPr>
          <w:p w14:paraId="2BFCEE67" w14:textId="77777777" w:rsidR="009D6247" w:rsidRDefault="00000000">
            <w:pPr>
              <w:pStyle w:val="B0"/>
              <w:rPr>
                <w:rFonts w:ascii="宋体-简" w:eastAsia="宋体-简" w:hAnsi="宋体" w:hint="eastAsia"/>
              </w:rPr>
            </w:pPr>
            <w:r>
              <w:rPr>
                <w:rFonts w:ascii="宋体-简" w:eastAsia="宋体-简" w:hAnsi="宋体" w:hint="eastAsia"/>
              </w:rPr>
              <w:t>H3C/浪潮/华为</w:t>
            </w:r>
          </w:p>
        </w:tc>
        <w:tc>
          <w:tcPr>
            <w:tcW w:w="2411" w:type="dxa"/>
            <w:tcBorders>
              <w:top w:val="nil"/>
              <w:left w:val="nil"/>
              <w:bottom w:val="single" w:sz="4" w:space="0" w:color="auto"/>
              <w:right w:val="single" w:sz="4" w:space="0" w:color="auto"/>
            </w:tcBorders>
            <w:noWrap/>
            <w:vAlign w:val="center"/>
          </w:tcPr>
          <w:p w14:paraId="5A3EC78C" w14:textId="77777777" w:rsidR="009D6247" w:rsidRDefault="00000000">
            <w:pPr>
              <w:pStyle w:val="B0"/>
            </w:pPr>
            <w:r>
              <w:t>X10000G5/</w:t>
            </w:r>
          </w:p>
          <w:p w14:paraId="18DF6E84" w14:textId="77777777" w:rsidR="009D6247" w:rsidRDefault="00000000">
            <w:pPr>
              <w:pStyle w:val="B0"/>
            </w:pPr>
            <w:r>
              <w:t>AS13000G7/</w:t>
            </w:r>
          </w:p>
          <w:p w14:paraId="2152B345" w14:textId="77777777" w:rsidR="009D6247" w:rsidRDefault="00000000">
            <w:pPr>
              <w:pStyle w:val="B0"/>
            </w:pPr>
            <w:proofErr w:type="spellStart"/>
            <w:r>
              <w:t>CloudStor</w:t>
            </w:r>
            <w:proofErr w:type="spellEnd"/>
          </w:p>
        </w:tc>
        <w:tc>
          <w:tcPr>
            <w:tcW w:w="6341" w:type="dxa"/>
            <w:tcBorders>
              <w:top w:val="nil"/>
              <w:left w:val="nil"/>
              <w:bottom w:val="single" w:sz="4" w:space="0" w:color="auto"/>
              <w:right w:val="single" w:sz="4" w:space="0" w:color="auto"/>
            </w:tcBorders>
            <w:vAlign w:val="center"/>
          </w:tcPr>
          <w:p w14:paraId="7CB42D56" w14:textId="77777777" w:rsidR="009D6247" w:rsidRDefault="00000000">
            <w:pPr>
              <w:pStyle w:val="B0"/>
              <w:rPr>
                <w:sz w:val="18"/>
                <w:szCs w:val="18"/>
              </w:rPr>
            </w:pPr>
            <w:r>
              <w:rPr>
                <w:rFonts w:hint="eastAsia"/>
                <w:sz w:val="18"/>
                <w:szCs w:val="18"/>
              </w:rPr>
              <w:t xml:space="preserve">HYGON </w:t>
            </w:r>
            <w:r>
              <w:rPr>
                <w:rFonts w:hint="eastAsia"/>
                <w:sz w:val="18"/>
                <w:szCs w:val="18"/>
              </w:rPr>
              <w:t>处理器</w:t>
            </w:r>
            <w:r>
              <w:rPr>
                <w:rFonts w:hint="eastAsia"/>
                <w:sz w:val="18"/>
                <w:szCs w:val="18"/>
              </w:rPr>
              <w:t xml:space="preserve"> 32C* 2</w:t>
            </w:r>
            <w:r>
              <w:rPr>
                <w:rFonts w:hint="eastAsia"/>
                <w:sz w:val="18"/>
                <w:szCs w:val="18"/>
              </w:rPr>
              <w:t>；</w:t>
            </w:r>
            <w:r>
              <w:rPr>
                <w:rFonts w:hint="eastAsia"/>
                <w:sz w:val="18"/>
                <w:szCs w:val="18"/>
              </w:rPr>
              <w:br/>
              <w:t>32G  * 8</w:t>
            </w:r>
            <w:r>
              <w:rPr>
                <w:rFonts w:hint="eastAsia"/>
                <w:sz w:val="18"/>
                <w:szCs w:val="18"/>
              </w:rPr>
              <w:t>；</w:t>
            </w:r>
            <w:r>
              <w:rPr>
                <w:rFonts w:hint="eastAsia"/>
                <w:sz w:val="18"/>
                <w:szCs w:val="18"/>
              </w:rPr>
              <w:br/>
              <w:t>480G SSD * 2</w:t>
            </w:r>
            <w:r>
              <w:rPr>
                <w:rFonts w:hint="eastAsia"/>
                <w:sz w:val="18"/>
                <w:szCs w:val="18"/>
              </w:rPr>
              <w:t>；</w:t>
            </w:r>
            <w:r>
              <w:rPr>
                <w:rFonts w:hint="eastAsia"/>
                <w:sz w:val="18"/>
                <w:szCs w:val="18"/>
              </w:rPr>
              <w:br/>
              <w:t xml:space="preserve">7.68T </w:t>
            </w:r>
            <w:proofErr w:type="spellStart"/>
            <w:r>
              <w:rPr>
                <w:rFonts w:hint="eastAsia"/>
                <w:sz w:val="18"/>
                <w:szCs w:val="18"/>
              </w:rPr>
              <w:t>NVMe</w:t>
            </w:r>
            <w:proofErr w:type="spellEnd"/>
            <w:r>
              <w:rPr>
                <w:rFonts w:hint="eastAsia"/>
                <w:sz w:val="18"/>
                <w:szCs w:val="18"/>
              </w:rPr>
              <w:t xml:space="preserve"> SSD *4</w:t>
            </w:r>
            <w:r>
              <w:rPr>
                <w:rFonts w:hint="eastAsia"/>
                <w:sz w:val="18"/>
                <w:szCs w:val="18"/>
              </w:rPr>
              <w:t>；</w:t>
            </w:r>
            <w:r>
              <w:rPr>
                <w:rFonts w:hint="eastAsia"/>
                <w:sz w:val="18"/>
                <w:szCs w:val="18"/>
              </w:rPr>
              <w:br/>
              <w:t>16T 7.2K SATA * 22</w:t>
            </w:r>
            <w:r>
              <w:rPr>
                <w:rFonts w:hint="eastAsia"/>
                <w:sz w:val="18"/>
                <w:szCs w:val="18"/>
              </w:rPr>
              <w:t>；</w:t>
            </w:r>
            <w:r>
              <w:rPr>
                <w:rFonts w:hint="eastAsia"/>
                <w:sz w:val="18"/>
                <w:szCs w:val="18"/>
              </w:rPr>
              <w:br/>
              <w:t>RAID</w:t>
            </w:r>
            <w:r>
              <w:rPr>
                <w:rFonts w:hint="eastAsia"/>
                <w:sz w:val="18"/>
                <w:szCs w:val="18"/>
              </w:rPr>
              <w:t>卡</w:t>
            </w:r>
            <w:r>
              <w:rPr>
                <w:rFonts w:hint="eastAsia"/>
                <w:sz w:val="18"/>
                <w:szCs w:val="18"/>
              </w:rPr>
              <w:t>* 1</w:t>
            </w:r>
            <w:r>
              <w:rPr>
                <w:rFonts w:hint="eastAsia"/>
                <w:sz w:val="18"/>
                <w:szCs w:val="18"/>
              </w:rPr>
              <w:t>；</w:t>
            </w:r>
            <w:r>
              <w:rPr>
                <w:rFonts w:hint="eastAsia"/>
                <w:sz w:val="18"/>
                <w:szCs w:val="18"/>
              </w:rPr>
              <w:br/>
            </w:r>
            <w:r>
              <w:rPr>
                <w:rFonts w:hint="eastAsia"/>
                <w:sz w:val="18"/>
                <w:szCs w:val="18"/>
              </w:rPr>
              <w:t>双口万兆网卡（光口，含模块）</w:t>
            </w:r>
            <w:r>
              <w:rPr>
                <w:rFonts w:hint="eastAsia"/>
                <w:sz w:val="18"/>
                <w:szCs w:val="18"/>
              </w:rPr>
              <w:t>* 2</w:t>
            </w:r>
            <w:r>
              <w:rPr>
                <w:rFonts w:hint="eastAsia"/>
                <w:sz w:val="18"/>
                <w:szCs w:val="18"/>
              </w:rPr>
              <w:t>；</w:t>
            </w:r>
            <w:r>
              <w:rPr>
                <w:rFonts w:hint="eastAsia"/>
                <w:sz w:val="18"/>
                <w:szCs w:val="18"/>
              </w:rPr>
              <w:br/>
            </w:r>
            <w:r>
              <w:rPr>
                <w:rFonts w:hint="eastAsia"/>
                <w:sz w:val="18"/>
                <w:szCs w:val="18"/>
              </w:rPr>
              <w:t>四口千兆网卡（</w:t>
            </w:r>
            <w:r>
              <w:rPr>
                <w:rFonts w:hint="eastAsia"/>
                <w:sz w:val="18"/>
                <w:szCs w:val="18"/>
              </w:rPr>
              <w:t>RJ45</w:t>
            </w:r>
            <w:r>
              <w:rPr>
                <w:rFonts w:hint="eastAsia"/>
                <w:sz w:val="18"/>
                <w:szCs w:val="18"/>
              </w:rPr>
              <w:t>）</w:t>
            </w:r>
            <w:r>
              <w:rPr>
                <w:rFonts w:hint="eastAsia"/>
                <w:sz w:val="18"/>
                <w:szCs w:val="18"/>
              </w:rPr>
              <w:t>* 1</w:t>
            </w:r>
            <w:r>
              <w:rPr>
                <w:rFonts w:hint="eastAsia"/>
                <w:sz w:val="18"/>
                <w:szCs w:val="18"/>
              </w:rPr>
              <w:t>；</w:t>
            </w:r>
            <w:r>
              <w:rPr>
                <w:rFonts w:hint="eastAsia"/>
                <w:sz w:val="18"/>
                <w:szCs w:val="18"/>
              </w:rPr>
              <w:br/>
            </w:r>
            <w:r>
              <w:rPr>
                <w:rFonts w:hint="eastAsia"/>
                <w:sz w:val="18"/>
                <w:szCs w:val="18"/>
              </w:rPr>
              <w:t>电源</w:t>
            </w:r>
            <w:r>
              <w:rPr>
                <w:rFonts w:hint="eastAsia"/>
                <w:sz w:val="18"/>
                <w:szCs w:val="18"/>
              </w:rPr>
              <w:t xml:space="preserve"> 1+1</w:t>
            </w:r>
            <w:r>
              <w:rPr>
                <w:rFonts w:hint="eastAsia"/>
                <w:sz w:val="18"/>
                <w:szCs w:val="18"/>
              </w:rPr>
              <w:t>冗余</w:t>
            </w:r>
            <w:r>
              <w:rPr>
                <w:rFonts w:hint="eastAsia"/>
                <w:sz w:val="18"/>
                <w:szCs w:val="18"/>
              </w:rPr>
              <w:t xml:space="preserve"> </w:t>
            </w:r>
            <w:r>
              <w:rPr>
                <w:rFonts w:hint="eastAsia"/>
                <w:sz w:val="18"/>
                <w:szCs w:val="18"/>
              </w:rPr>
              <w:t>（含线缆）</w:t>
            </w:r>
            <w:r>
              <w:rPr>
                <w:rFonts w:hint="eastAsia"/>
                <w:sz w:val="18"/>
                <w:szCs w:val="18"/>
              </w:rPr>
              <w:t>* 1</w:t>
            </w:r>
            <w:r>
              <w:rPr>
                <w:rFonts w:hint="eastAsia"/>
                <w:sz w:val="18"/>
                <w:szCs w:val="18"/>
              </w:rPr>
              <w:t>；</w:t>
            </w:r>
            <w:r>
              <w:rPr>
                <w:rFonts w:hint="eastAsia"/>
                <w:sz w:val="18"/>
                <w:szCs w:val="18"/>
              </w:rPr>
              <w:br/>
            </w:r>
            <w:r>
              <w:rPr>
                <w:rFonts w:hint="eastAsia"/>
                <w:sz w:val="18"/>
                <w:szCs w:val="18"/>
              </w:rPr>
              <w:t>导轨</w:t>
            </w:r>
            <w:r>
              <w:rPr>
                <w:rFonts w:hint="eastAsia"/>
                <w:sz w:val="18"/>
                <w:szCs w:val="18"/>
              </w:rPr>
              <w:t xml:space="preserve"> * 1</w:t>
            </w:r>
            <w:r>
              <w:rPr>
                <w:rFonts w:hint="eastAsia"/>
                <w:sz w:val="18"/>
                <w:szCs w:val="18"/>
              </w:rPr>
              <w:t>；</w:t>
            </w:r>
            <w:r>
              <w:rPr>
                <w:rFonts w:hint="eastAsia"/>
                <w:sz w:val="18"/>
                <w:szCs w:val="18"/>
              </w:rPr>
              <w:br/>
            </w:r>
            <w:r>
              <w:rPr>
                <w:rFonts w:hint="eastAsia"/>
                <w:sz w:val="18"/>
                <w:szCs w:val="18"/>
              </w:rPr>
              <w:t>服务</w:t>
            </w:r>
            <w:r>
              <w:rPr>
                <w:rFonts w:hint="eastAsia"/>
                <w:sz w:val="18"/>
                <w:szCs w:val="18"/>
              </w:rPr>
              <w:t>:3</w:t>
            </w:r>
            <w:r>
              <w:rPr>
                <w:rFonts w:hint="eastAsia"/>
                <w:sz w:val="18"/>
                <w:szCs w:val="18"/>
              </w:rPr>
              <w:t>年原厂标准维保，</w:t>
            </w:r>
            <w:r>
              <w:rPr>
                <w:rFonts w:hint="eastAsia"/>
                <w:sz w:val="18"/>
                <w:szCs w:val="18"/>
              </w:rPr>
              <w:t>3</w:t>
            </w:r>
            <w:r>
              <w:rPr>
                <w:rFonts w:hint="eastAsia"/>
                <w:sz w:val="18"/>
                <w:szCs w:val="18"/>
              </w:rPr>
              <w:t>年介质保留服务，安装服务</w:t>
            </w:r>
          </w:p>
        </w:tc>
        <w:tc>
          <w:tcPr>
            <w:tcW w:w="451" w:type="dxa"/>
            <w:tcBorders>
              <w:top w:val="nil"/>
              <w:left w:val="nil"/>
              <w:bottom w:val="single" w:sz="4" w:space="0" w:color="auto"/>
              <w:right w:val="single" w:sz="4" w:space="0" w:color="auto"/>
            </w:tcBorders>
            <w:noWrap/>
            <w:vAlign w:val="center"/>
          </w:tcPr>
          <w:p w14:paraId="273C4331" w14:textId="77777777" w:rsidR="009D6247" w:rsidRDefault="00000000">
            <w:pPr>
              <w:pStyle w:val="B0"/>
            </w:pPr>
            <w:r>
              <w:rPr>
                <w:rFonts w:hint="eastAsia"/>
              </w:rPr>
              <w:t>1</w:t>
            </w:r>
          </w:p>
        </w:tc>
        <w:tc>
          <w:tcPr>
            <w:tcW w:w="830" w:type="dxa"/>
            <w:tcBorders>
              <w:top w:val="nil"/>
              <w:left w:val="nil"/>
              <w:bottom w:val="single" w:sz="4" w:space="0" w:color="auto"/>
              <w:right w:val="single" w:sz="4" w:space="0" w:color="auto"/>
            </w:tcBorders>
            <w:noWrap/>
            <w:vAlign w:val="center"/>
          </w:tcPr>
          <w:p w14:paraId="4DEA6785" w14:textId="77777777" w:rsidR="009D6247" w:rsidRDefault="00000000">
            <w:pPr>
              <w:pStyle w:val="B0"/>
            </w:pPr>
            <w:r>
              <w:rPr>
                <w:rFonts w:hint="eastAsia"/>
              </w:rPr>
              <w:t>52.1</w:t>
            </w:r>
          </w:p>
        </w:tc>
        <w:tc>
          <w:tcPr>
            <w:tcW w:w="939" w:type="dxa"/>
            <w:tcBorders>
              <w:top w:val="nil"/>
              <w:left w:val="nil"/>
              <w:bottom w:val="single" w:sz="4" w:space="0" w:color="auto"/>
              <w:right w:val="single" w:sz="4" w:space="0" w:color="auto"/>
            </w:tcBorders>
            <w:noWrap/>
            <w:vAlign w:val="center"/>
          </w:tcPr>
          <w:p w14:paraId="3492466A"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52.1</w:t>
            </w:r>
          </w:p>
        </w:tc>
      </w:tr>
      <w:tr w:rsidR="009D6247" w14:paraId="43E69568" w14:textId="77777777">
        <w:trPr>
          <w:trHeight w:val="400"/>
        </w:trPr>
        <w:tc>
          <w:tcPr>
            <w:tcW w:w="684" w:type="dxa"/>
            <w:tcBorders>
              <w:top w:val="nil"/>
              <w:left w:val="single" w:sz="4" w:space="0" w:color="auto"/>
              <w:bottom w:val="single" w:sz="4" w:space="0" w:color="auto"/>
              <w:right w:val="single" w:sz="4" w:space="0" w:color="auto"/>
            </w:tcBorders>
            <w:vAlign w:val="center"/>
          </w:tcPr>
          <w:p w14:paraId="33EB8D2E" w14:textId="77777777" w:rsidR="009D6247" w:rsidRDefault="00000000">
            <w:pPr>
              <w:pStyle w:val="B0"/>
            </w:pPr>
            <w:r>
              <w:rPr>
                <w:rFonts w:hint="eastAsia"/>
              </w:rPr>
              <w:t>1.3</w:t>
            </w:r>
          </w:p>
        </w:tc>
        <w:tc>
          <w:tcPr>
            <w:tcW w:w="1154" w:type="dxa"/>
            <w:tcBorders>
              <w:top w:val="nil"/>
              <w:left w:val="nil"/>
              <w:bottom w:val="single" w:sz="4" w:space="0" w:color="auto"/>
              <w:right w:val="single" w:sz="4" w:space="0" w:color="auto"/>
            </w:tcBorders>
            <w:vAlign w:val="center"/>
          </w:tcPr>
          <w:p w14:paraId="6E93FF7D" w14:textId="77777777" w:rsidR="009D6247" w:rsidRDefault="00000000">
            <w:pPr>
              <w:pStyle w:val="B0"/>
            </w:pPr>
            <w:r>
              <w:rPr>
                <w:rFonts w:hint="eastAsia"/>
              </w:rPr>
              <w:t>网络设备</w:t>
            </w:r>
          </w:p>
        </w:tc>
        <w:tc>
          <w:tcPr>
            <w:tcW w:w="1049" w:type="dxa"/>
            <w:tcBorders>
              <w:top w:val="nil"/>
              <w:left w:val="nil"/>
              <w:bottom w:val="single" w:sz="4" w:space="0" w:color="auto"/>
              <w:right w:val="single" w:sz="4" w:space="0" w:color="auto"/>
            </w:tcBorders>
            <w:vAlign w:val="center"/>
          </w:tcPr>
          <w:p w14:paraId="3EBD6030" w14:textId="77777777" w:rsidR="009D6247" w:rsidRDefault="00000000">
            <w:pPr>
              <w:pStyle w:val="B0"/>
            </w:pPr>
            <w:r>
              <w:rPr>
                <w:rFonts w:hint="eastAsia"/>
              </w:rPr>
              <w:t xml:space="preserve">　</w:t>
            </w:r>
          </w:p>
        </w:tc>
        <w:tc>
          <w:tcPr>
            <w:tcW w:w="2411" w:type="dxa"/>
            <w:tcBorders>
              <w:top w:val="nil"/>
              <w:left w:val="nil"/>
              <w:bottom w:val="single" w:sz="4" w:space="0" w:color="auto"/>
              <w:right w:val="single" w:sz="4" w:space="0" w:color="auto"/>
            </w:tcBorders>
            <w:vAlign w:val="center"/>
          </w:tcPr>
          <w:p w14:paraId="021FDBFF" w14:textId="77777777" w:rsidR="009D6247" w:rsidRDefault="00000000">
            <w:pPr>
              <w:pStyle w:val="B0"/>
            </w:pPr>
            <w:r>
              <w:rPr>
                <w:rFonts w:hint="eastAsia"/>
              </w:rPr>
              <w:t xml:space="preserve">　</w:t>
            </w:r>
          </w:p>
        </w:tc>
        <w:tc>
          <w:tcPr>
            <w:tcW w:w="6341" w:type="dxa"/>
            <w:tcBorders>
              <w:top w:val="nil"/>
              <w:left w:val="nil"/>
              <w:bottom w:val="single" w:sz="4" w:space="0" w:color="auto"/>
              <w:right w:val="single" w:sz="4" w:space="0" w:color="auto"/>
            </w:tcBorders>
            <w:vAlign w:val="center"/>
          </w:tcPr>
          <w:p w14:paraId="1B476EDA" w14:textId="77777777" w:rsidR="009D6247" w:rsidRDefault="00000000">
            <w:pPr>
              <w:pStyle w:val="B0"/>
            </w:pPr>
            <w:r>
              <w:rPr>
                <w:rFonts w:hint="eastAsia"/>
              </w:rPr>
              <w:t xml:space="preserve">　</w:t>
            </w:r>
          </w:p>
        </w:tc>
        <w:tc>
          <w:tcPr>
            <w:tcW w:w="451" w:type="dxa"/>
            <w:tcBorders>
              <w:top w:val="nil"/>
              <w:left w:val="nil"/>
              <w:bottom w:val="single" w:sz="4" w:space="0" w:color="auto"/>
              <w:right w:val="single" w:sz="4" w:space="0" w:color="auto"/>
            </w:tcBorders>
            <w:vAlign w:val="center"/>
          </w:tcPr>
          <w:p w14:paraId="1E7450EE" w14:textId="77777777" w:rsidR="009D6247" w:rsidRDefault="00000000">
            <w:pPr>
              <w:pStyle w:val="B0"/>
            </w:pPr>
            <w:r>
              <w:rPr>
                <w:rFonts w:hint="eastAsia"/>
              </w:rPr>
              <w:t xml:space="preserve">　</w:t>
            </w:r>
          </w:p>
        </w:tc>
        <w:tc>
          <w:tcPr>
            <w:tcW w:w="830" w:type="dxa"/>
            <w:tcBorders>
              <w:top w:val="nil"/>
              <w:left w:val="nil"/>
              <w:bottom w:val="single" w:sz="4" w:space="0" w:color="auto"/>
              <w:right w:val="single" w:sz="4" w:space="0" w:color="auto"/>
            </w:tcBorders>
            <w:vAlign w:val="center"/>
          </w:tcPr>
          <w:p w14:paraId="6F51799F" w14:textId="77777777" w:rsidR="009D6247" w:rsidRDefault="00000000">
            <w:pPr>
              <w:pStyle w:val="B0"/>
            </w:pPr>
            <w:r>
              <w:rPr>
                <w:rFonts w:hint="eastAsia"/>
              </w:rPr>
              <w:t xml:space="preserve">　</w:t>
            </w:r>
          </w:p>
        </w:tc>
        <w:tc>
          <w:tcPr>
            <w:tcW w:w="939" w:type="dxa"/>
            <w:tcBorders>
              <w:top w:val="nil"/>
              <w:left w:val="nil"/>
              <w:bottom w:val="single" w:sz="4" w:space="0" w:color="auto"/>
              <w:right w:val="single" w:sz="4" w:space="0" w:color="auto"/>
            </w:tcBorders>
            <w:noWrap/>
            <w:vAlign w:val="center"/>
          </w:tcPr>
          <w:p w14:paraId="23B3CDB0"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 xml:space="preserve">　</w:t>
            </w:r>
          </w:p>
        </w:tc>
      </w:tr>
      <w:tr w:rsidR="009D6247" w14:paraId="753A6DA2" w14:textId="77777777">
        <w:trPr>
          <w:trHeight w:val="1650"/>
        </w:trPr>
        <w:tc>
          <w:tcPr>
            <w:tcW w:w="684" w:type="dxa"/>
            <w:tcBorders>
              <w:top w:val="nil"/>
              <w:left w:val="single" w:sz="4" w:space="0" w:color="auto"/>
              <w:bottom w:val="single" w:sz="4" w:space="0" w:color="auto"/>
              <w:right w:val="single" w:sz="4" w:space="0" w:color="auto"/>
            </w:tcBorders>
            <w:noWrap/>
            <w:vAlign w:val="center"/>
          </w:tcPr>
          <w:p w14:paraId="7FFE80A8" w14:textId="77777777" w:rsidR="009D6247" w:rsidRDefault="00000000">
            <w:pPr>
              <w:pStyle w:val="B0"/>
              <w:rPr>
                <w:rFonts w:ascii="Arial" w:hAnsi="Arial" w:cs="Arial"/>
              </w:rPr>
            </w:pPr>
            <w:r>
              <w:rPr>
                <w:rFonts w:ascii="Arial" w:hAnsi="Arial" w:cs="Arial"/>
              </w:rPr>
              <w:lastRenderedPageBreak/>
              <w:t>1.3.1</w:t>
            </w:r>
          </w:p>
        </w:tc>
        <w:tc>
          <w:tcPr>
            <w:tcW w:w="1154" w:type="dxa"/>
            <w:tcBorders>
              <w:top w:val="nil"/>
              <w:left w:val="nil"/>
              <w:bottom w:val="single" w:sz="4" w:space="0" w:color="auto"/>
              <w:right w:val="single" w:sz="4" w:space="0" w:color="auto"/>
            </w:tcBorders>
            <w:noWrap/>
            <w:vAlign w:val="center"/>
          </w:tcPr>
          <w:p w14:paraId="619AB0FA" w14:textId="77777777" w:rsidR="009D6247" w:rsidRDefault="00000000">
            <w:pPr>
              <w:pStyle w:val="B0"/>
              <w:rPr>
                <w:rFonts w:ascii="宋体-简" w:eastAsia="宋体-简" w:hAnsi="宋体" w:hint="eastAsia"/>
              </w:rPr>
            </w:pPr>
            <w:r>
              <w:rPr>
                <w:rFonts w:ascii="宋体-简" w:eastAsia="宋体-简" w:hAnsi="宋体" w:hint="eastAsia"/>
              </w:rPr>
              <w:t>计算节点接入交换机</w:t>
            </w:r>
          </w:p>
        </w:tc>
        <w:tc>
          <w:tcPr>
            <w:tcW w:w="1049" w:type="dxa"/>
            <w:tcBorders>
              <w:top w:val="nil"/>
              <w:left w:val="nil"/>
              <w:bottom w:val="single" w:sz="4" w:space="0" w:color="auto"/>
              <w:right w:val="single" w:sz="4" w:space="0" w:color="auto"/>
            </w:tcBorders>
            <w:noWrap/>
            <w:vAlign w:val="center"/>
          </w:tcPr>
          <w:p w14:paraId="06846215" w14:textId="77777777" w:rsidR="009D6247" w:rsidRDefault="00000000">
            <w:pPr>
              <w:pStyle w:val="B0"/>
              <w:rPr>
                <w:rFonts w:ascii="Arial" w:hAnsi="Arial" w:cs="Arial"/>
              </w:rPr>
            </w:pPr>
            <w:r>
              <w:rPr>
                <w:rFonts w:ascii="Arial" w:hAnsi="Arial" w:cs="Arial"/>
              </w:rPr>
              <w:t>H3C/</w:t>
            </w:r>
            <w:r>
              <w:rPr>
                <w:rFonts w:ascii="宋体-简" w:eastAsia="宋体-简" w:hAnsi="Arial" w:cs="Arial" w:hint="eastAsia"/>
              </w:rPr>
              <w:t>华为</w:t>
            </w:r>
            <w:r>
              <w:rPr>
                <w:rFonts w:ascii="Arial" w:hAnsi="Arial" w:cs="Arial"/>
              </w:rPr>
              <w:t>/</w:t>
            </w:r>
            <w:r>
              <w:rPr>
                <w:rFonts w:ascii="宋体-简" w:eastAsia="宋体-简" w:hAnsi="Arial" w:cs="Arial" w:hint="eastAsia"/>
              </w:rPr>
              <w:t>锐捷</w:t>
            </w:r>
          </w:p>
        </w:tc>
        <w:tc>
          <w:tcPr>
            <w:tcW w:w="2411" w:type="dxa"/>
            <w:tcBorders>
              <w:top w:val="nil"/>
              <w:left w:val="nil"/>
              <w:bottom w:val="single" w:sz="4" w:space="0" w:color="auto"/>
              <w:right w:val="single" w:sz="4" w:space="0" w:color="auto"/>
            </w:tcBorders>
            <w:noWrap/>
            <w:vAlign w:val="center"/>
          </w:tcPr>
          <w:p w14:paraId="7AD1FBE2" w14:textId="77777777" w:rsidR="009D6247" w:rsidRDefault="00000000">
            <w:pPr>
              <w:pStyle w:val="B0"/>
            </w:pPr>
            <w:r>
              <w:t>S6805-56HF-G/</w:t>
            </w:r>
          </w:p>
          <w:p w14:paraId="2C5222D8" w14:textId="77777777" w:rsidR="009D6247" w:rsidRDefault="00000000">
            <w:pPr>
              <w:pStyle w:val="B0"/>
            </w:pPr>
            <w:r>
              <w:t>CE6881H-48S6CQ/</w:t>
            </w:r>
          </w:p>
          <w:p w14:paraId="1FB36B64" w14:textId="77777777" w:rsidR="009D6247" w:rsidRDefault="00000000">
            <w:pPr>
              <w:pStyle w:val="B0"/>
            </w:pPr>
            <w:r>
              <w:t>S6510-48VS8CQ</w:t>
            </w:r>
          </w:p>
        </w:tc>
        <w:tc>
          <w:tcPr>
            <w:tcW w:w="6341" w:type="dxa"/>
            <w:tcBorders>
              <w:top w:val="nil"/>
              <w:left w:val="nil"/>
              <w:bottom w:val="single" w:sz="4" w:space="0" w:color="auto"/>
              <w:right w:val="single" w:sz="4" w:space="0" w:color="auto"/>
            </w:tcBorders>
            <w:noWrap/>
            <w:vAlign w:val="center"/>
          </w:tcPr>
          <w:p w14:paraId="412B91CD" w14:textId="77777777" w:rsidR="009D6247" w:rsidRDefault="00000000">
            <w:pPr>
              <w:pStyle w:val="B0"/>
            </w:pPr>
            <w:r>
              <w:t>1</w:t>
            </w:r>
            <w:r>
              <w:rPr>
                <w:rFonts w:ascii="宋体" w:hAnsi="宋体" w:hint="eastAsia"/>
              </w:rPr>
              <w:t>、交换容量</w:t>
            </w:r>
            <w:r>
              <w:t>4.8Tbps</w:t>
            </w:r>
            <w:r>
              <w:rPr>
                <w:rFonts w:ascii="宋体" w:hAnsi="宋体" w:hint="eastAsia"/>
              </w:rPr>
              <w:t>，包转发率</w:t>
            </w:r>
            <w:r>
              <w:t>2000Mpp</w:t>
            </w:r>
            <w:r>
              <w:rPr>
                <w:rFonts w:ascii="宋体" w:hAnsi="宋体" w:hint="eastAsia"/>
              </w:rPr>
              <w:t>；</w:t>
            </w:r>
            <w:r>
              <w:br/>
              <w:t>2</w:t>
            </w:r>
            <w:r>
              <w:rPr>
                <w:rFonts w:ascii="宋体" w:hAnsi="宋体" w:hint="eastAsia"/>
              </w:rPr>
              <w:t>、</w:t>
            </w:r>
            <w:r>
              <w:t>40/100GE</w:t>
            </w:r>
            <w:r>
              <w:rPr>
                <w:rFonts w:ascii="宋体" w:hAnsi="宋体" w:hint="eastAsia"/>
              </w:rPr>
              <w:t>光接口</w:t>
            </w:r>
            <w:r>
              <w:t>8</w:t>
            </w:r>
            <w:r>
              <w:rPr>
                <w:rFonts w:ascii="宋体" w:hAnsi="宋体" w:hint="eastAsia"/>
              </w:rPr>
              <w:t>个，</w:t>
            </w:r>
            <w:r>
              <w:t>10GE</w:t>
            </w:r>
            <w:r>
              <w:rPr>
                <w:rFonts w:ascii="宋体" w:hAnsi="宋体" w:hint="eastAsia"/>
              </w:rPr>
              <w:t>光端口</w:t>
            </w:r>
            <w:r>
              <w:t>48</w:t>
            </w:r>
            <w:r>
              <w:rPr>
                <w:rFonts w:ascii="宋体" w:hAnsi="宋体" w:hint="eastAsia"/>
              </w:rPr>
              <w:t>个；</w:t>
            </w:r>
            <w:r>
              <w:rPr>
                <w:rFonts w:ascii="宋体" w:hAnsi="宋体" w:hint="eastAsia"/>
              </w:rPr>
              <w:br/>
            </w:r>
            <w:r>
              <w:t>3</w:t>
            </w:r>
            <w:r>
              <w:rPr>
                <w:rFonts w:ascii="宋体" w:hAnsi="宋体" w:hint="eastAsia"/>
              </w:rPr>
              <w:t>、双电源，</w:t>
            </w:r>
            <w:r>
              <w:t>5</w:t>
            </w:r>
            <w:r>
              <w:rPr>
                <w:rFonts w:ascii="宋体" w:hAnsi="宋体" w:hint="eastAsia"/>
              </w:rPr>
              <w:t>个风扇盒；</w:t>
            </w:r>
            <w:r>
              <w:rPr>
                <w:rFonts w:ascii="宋体" w:hAnsi="宋体" w:hint="eastAsia"/>
              </w:rPr>
              <w:br/>
            </w:r>
            <w:r>
              <w:t>4</w:t>
            </w:r>
            <w:r>
              <w:rPr>
                <w:rFonts w:ascii="宋体" w:hAnsi="宋体" w:hint="eastAsia"/>
              </w:rPr>
              <w:t>、满配万兆多模模块，配置</w:t>
            </w:r>
            <w:r>
              <w:rPr>
                <w:rFonts w:ascii="宋体" w:hAnsi="宋体" w:hint="eastAsia"/>
              </w:rPr>
              <w:t>6</w:t>
            </w:r>
            <w:r>
              <w:rPr>
                <w:rFonts w:ascii="宋体" w:hAnsi="宋体" w:hint="eastAsia"/>
              </w:rPr>
              <w:t>个</w:t>
            </w:r>
            <w:r>
              <w:rPr>
                <w:rFonts w:ascii="宋体" w:hAnsi="宋体" w:hint="eastAsia"/>
              </w:rPr>
              <w:t>40G</w:t>
            </w:r>
            <w:proofErr w:type="gramStart"/>
            <w:r>
              <w:rPr>
                <w:rFonts w:ascii="宋体" w:hAnsi="宋体" w:hint="eastAsia"/>
              </w:rPr>
              <w:t>多模光模块</w:t>
            </w:r>
            <w:proofErr w:type="gramEnd"/>
            <w:r>
              <w:rPr>
                <w:rFonts w:ascii="宋体" w:hAnsi="宋体" w:hint="eastAsia"/>
              </w:rPr>
              <w:t>；</w:t>
            </w:r>
            <w:r>
              <w:br/>
            </w:r>
            <w:r>
              <w:rPr>
                <w:rFonts w:ascii="宋体" w:hAnsi="宋体" w:hint="eastAsia"/>
              </w:rPr>
              <w:t>5</w:t>
            </w:r>
            <w:r>
              <w:rPr>
                <w:rFonts w:ascii="宋体" w:hAnsi="宋体" w:hint="eastAsia"/>
              </w:rPr>
              <w:t>、服务：</w:t>
            </w:r>
            <w:r>
              <w:rPr>
                <w:rFonts w:ascii="宋体" w:hAnsi="宋体" w:hint="eastAsia"/>
              </w:rPr>
              <w:t>3</w:t>
            </w:r>
            <w:r>
              <w:rPr>
                <w:rFonts w:ascii="宋体" w:hAnsi="宋体" w:hint="eastAsia"/>
              </w:rPr>
              <w:t>年原厂维保，安装调测服务。</w:t>
            </w:r>
          </w:p>
        </w:tc>
        <w:tc>
          <w:tcPr>
            <w:tcW w:w="451" w:type="dxa"/>
            <w:tcBorders>
              <w:top w:val="nil"/>
              <w:left w:val="nil"/>
              <w:bottom w:val="single" w:sz="4" w:space="0" w:color="auto"/>
              <w:right w:val="single" w:sz="4" w:space="0" w:color="auto"/>
            </w:tcBorders>
            <w:noWrap/>
            <w:vAlign w:val="center"/>
          </w:tcPr>
          <w:p w14:paraId="3F854156" w14:textId="77777777" w:rsidR="009D6247" w:rsidRDefault="00000000">
            <w:pPr>
              <w:pStyle w:val="B0"/>
              <w:rPr>
                <w:rFonts w:ascii="Arial" w:hAnsi="Arial" w:cs="Arial"/>
              </w:rPr>
            </w:pPr>
            <w:r>
              <w:rPr>
                <w:rFonts w:ascii="Arial" w:hAnsi="Arial" w:cs="Arial"/>
              </w:rPr>
              <w:t>2</w:t>
            </w:r>
          </w:p>
        </w:tc>
        <w:tc>
          <w:tcPr>
            <w:tcW w:w="830" w:type="dxa"/>
            <w:tcBorders>
              <w:top w:val="nil"/>
              <w:left w:val="nil"/>
              <w:bottom w:val="single" w:sz="4" w:space="0" w:color="auto"/>
              <w:right w:val="single" w:sz="4" w:space="0" w:color="auto"/>
            </w:tcBorders>
            <w:noWrap/>
            <w:vAlign w:val="center"/>
          </w:tcPr>
          <w:p w14:paraId="76284E3D" w14:textId="77777777" w:rsidR="009D6247" w:rsidRDefault="00000000">
            <w:pPr>
              <w:pStyle w:val="B0"/>
            </w:pPr>
            <w:r>
              <w:rPr>
                <w:rFonts w:hint="eastAsia"/>
              </w:rPr>
              <w:t>6.28</w:t>
            </w:r>
          </w:p>
        </w:tc>
        <w:tc>
          <w:tcPr>
            <w:tcW w:w="939" w:type="dxa"/>
            <w:tcBorders>
              <w:top w:val="nil"/>
              <w:left w:val="nil"/>
              <w:bottom w:val="single" w:sz="4" w:space="0" w:color="auto"/>
              <w:right w:val="single" w:sz="4" w:space="0" w:color="auto"/>
            </w:tcBorders>
            <w:noWrap/>
            <w:vAlign w:val="center"/>
          </w:tcPr>
          <w:p w14:paraId="034E7DBD"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12.56</w:t>
            </w:r>
          </w:p>
        </w:tc>
      </w:tr>
      <w:tr w:rsidR="009D6247" w14:paraId="01352B09" w14:textId="77777777">
        <w:trPr>
          <w:trHeight w:val="1665"/>
        </w:trPr>
        <w:tc>
          <w:tcPr>
            <w:tcW w:w="684" w:type="dxa"/>
            <w:tcBorders>
              <w:top w:val="nil"/>
              <w:left w:val="single" w:sz="4" w:space="0" w:color="auto"/>
              <w:bottom w:val="single" w:sz="4" w:space="0" w:color="auto"/>
              <w:right w:val="single" w:sz="4" w:space="0" w:color="auto"/>
            </w:tcBorders>
            <w:noWrap/>
            <w:vAlign w:val="center"/>
          </w:tcPr>
          <w:p w14:paraId="5D8CE5F9" w14:textId="77777777" w:rsidR="009D6247" w:rsidRDefault="00000000">
            <w:pPr>
              <w:pStyle w:val="B0"/>
              <w:rPr>
                <w:rFonts w:ascii="Arial" w:hAnsi="Arial" w:cs="Arial"/>
              </w:rPr>
            </w:pPr>
            <w:r>
              <w:rPr>
                <w:rFonts w:ascii="Arial" w:hAnsi="Arial" w:cs="Arial"/>
              </w:rPr>
              <w:t>1.3.2</w:t>
            </w:r>
          </w:p>
        </w:tc>
        <w:tc>
          <w:tcPr>
            <w:tcW w:w="1154" w:type="dxa"/>
            <w:tcBorders>
              <w:top w:val="nil"/>
              <w:left w:val="nil"/>
              <w:bottom w:val="single" w:sz="4" w:space="0" w:color="auto"/>
              <w:right w:val="single" w:sz="4" w:space="0" w:color="auto"/>
            </w:tcBorders>
            <w:noWrap/>
            <w:vAlign w:val="center"/>
          </w:tcPr>
          <w:p w14:paraId="015F77A0" w14:textId="77777777" w:rsidR="009D6247" w:rsidRDefault="00000000">
            <w:pPr>
              <w:pStyle w:val="B0"/>
              <w:rPr>
                <w:rFonts w:ascii="宋体-简" w:eastAsia="宋体-简" w:hAnsi="宋体" w:hint="eastAsia"/>
              </w:rPr>
            </w:pPr>
            <w:r>
              <w:rPr>
                <w:rFonts w:ascii="宋体-简" w:eastAsia="宋体-简" w:hAnsi="宋体" w:hint="eastAsia"/>
              </w:rPr>
              <w:t>存储接入交换机</w:t>
            </w:r>
          </w:p>
        </w:tc>
        <w:tc>
          <w:tcPr>
            <w:tcW w:w="1049" w:type="dxa"/>
            <w:tcBorders>
              <w:top w:val="nil"/>
              <w:left w:val="nil"/>
              <w:bottom w:val="single" w:sz="4" w:space="0" w:color="auto"/>
              <w:right w:val="single" w:sz="4" w:space="0" w:color="auto"/>
            </w:tcBorders>
            <w:noWrap/>
            <w:vAlign w:val="center"/>
          </w:tcPr>
          <w:p w14:paraId="467CD365" w14:textId="77777777" w:rsidR="009D6247" w:rsidRDefault="00000000">
            <w:pPr>
              <w:pStyle w:val="B0"/>
              <w:rPr>
                <w:rFonts w:ascii="Arial" w:hAnsi="Arial" w:cs="Arial"/>
              </w:rPr>
            </w:pPr>
            <w:r>
              <w:rPr>
                <w:rFonts w:ascii="Arial" w:hAnsi="Arial" w:cs="Arial"/>
              </w:rPr>
              <w:t>H3C/</w:t>
            </w:r>
            <w:r>
              <w:rPr>
                <w:rFonts w:ascii="宋体-简" w:eastAsia="宋体-简" w:hAnsi="Arial" w:cs="Arial" w:hint="eastAsia"/>
              </w:rPr>
              <w:t>华为</w:t>
            </w:r>
            <w:r>
              <w:rPr>
                <w:rFonts w:ascii="Arial" w:hAnsi="Arial" w:cs="Arial"/>
              </w:rPr>
              <w:t>/</w:t>
            </w:r>
            <w:r>
              <w:rPr>
                <w:rFonts w:ascii="宋体-简" w:eastAsia="宋体-简" w:hAnsi="Arial" w:cs="Arial" w:hint="eastAsia"/>
              </w:rPr>
              <w:t>锐捷</w:t>
            </w:r>
          </w:p>
        </w:tc>
        <w:tc>
          <w:tcPr>
            <w:tcW w:w="2411" w:type="dxa"/>
            <w:tcBorders>
              <w:top w:val="nil"/>
              <w:left w:val="nil"/>
              <w:bottom w:val="single" w:sz="4" w:space="0" w:color="auto"/>
              <w:right w:val="single" w:sz="4" w:space="0" w:color="auto"/>
            </w:tcBorders>
            <w:noWrap/>
            <w:vAlign w:val="center"/>
          </w:tcPr>
          <w:p w14:paraId="27353E0F" w14:textId="77777777" w:rsidR="009D6247" w:rsidRDefault="00000000">
            <w:pPr>
              <w:pStyle w:val="B0"/>
            </w:pPr>
            <w:r>
              <w:t>S6805-56HF-G/</w:t>
            </w:r>
          </w:p>
          <w:p w14:paraId="01B0872E" w14:textId="77777777" w:rsidR="009D6247" w:rsidRDefault="00000000">
            <w:pPr>
              <w:pStyle w:val="B0"/>
            </w:pPr>
            <w:r>
              <w:t>CE6881H-48S6CQ/</w:t>
            </w:r>
          </w:p>
          <w:p w14:paraId="3DC6B238" w14:textId="77777777" w:rsidR="009D6247" w:rsidRDefault="00000000">
            <w:pPr>
              <w:pStyle w:val="B0"/>
            </w:pPr>
            <w:r>
              <w:t>S6510-48VS8CQ</w:t>
            </w:r>
          </w:p>
        </w:tc>
        <w:tc>
          <w:tcPr>
            <w:tcW w:w="6341" w:type="dxa"/>
            <w:tcBorders>
              <w:top w:val="nil"/>
              <w:left w:val="nil"/>
              <w:bottom w:val="single" w:sz="4" w:space="0" w:color="auto"/>
              <w:right w:val="single" w:sz="4" w:space="0" w:color="auto"/>
            </w:tcBorders>
            <w:noWrap/>
            <w:vAlign w:val="center"/>
          </w:tcPr>
          <w:p w14:paraId="0AAFDC33" w14:textId="77777777" w:rsidR="009D6247" w:rsidRDefault="00000000">
            <w:pPr>
              <w:pStyle w:val="B0"/>
            </w:pPr>
            <w:r>
              <w:t>1</w:t>
            </w:r>
            <w:r>
              <w:rPr>
                <w:rFonts w:ascii="宋体" w:hAnsi="宋体" w:hint="eastAsia"/>
              </w:rPr>
              <w:t>、交换容量</w:t>
            </w:r>
            <w:r>
              <w:t>4.8Tbps</w:t>
            </w:r>
            <w:r>
              <w:rPr>
                <w:rFonts w:ascii="宋体" w:hAnsi="宋体" w:hint="eastAsia"/>
              </w:rPr>
              <w:t>，包转发率</w:t>
            </w:r>
            <w:r>
              <w:t>2000Mpp</w:t>
            </w:r>
            <w:r>
              <w:rPr>
                <w:rFonts w:ascii="宋体" w:hAnsi="宋体" w:hint="eastAsia"/>
              </w:rPr>
              <w:t>；</w:t>
            </w:r>
            <w:r>
              <w:br/>
              <w:t>2</w:t>
            </w:r>
            <w:r>
              <w:rPr>
                <w:rFonts w:ascii="宋体" w:hAnsi="宋体" w:hint="eastAsia"/>
              </w:rPr>
              <w:t>、</w:t>
            </w:r>
            <w:r>
              <w:t>40/100GE</w:t>
            </w:r>
            <w:r>
              <w:rPr>
                <w:rFonts w:ascii="宋体" w:hAnsi="宋体" w:hint="eastAsia"/>
              </w:rPr>
              <w:t>光接口</w:t>
            </w:r>
            <w:r>
              <w:t>8</w:t>
            </w:r>
            <w:r>
              <w:rPr>
                <w:rFonts w:ascii="宋体" w:hAnsi="宋体" w:hint="eastAsia"/>
              </w:rPr>
              <w:t>个，</w:t>
            </w:r>
            <w:r>
              <w:t>10GE</w:t>
            </w:r>
            <w:r>
              <w:rPr>
                <w:rFonts w:ascii="宋体" w:hAnsi="宋体" w:hint="eastAsia"/>
              </w:rPr>
              <w:t>光端口</w:t>
            </w:r>
            <w:r>
              <w:t>48</w:t>
            </w:r>
            <w:r>
              <w:rPr>
                <w:rFonts w:ascii="宋体" w:hAnsi="宋体" w:hint="eastAsia"/>
              </w:rPr>
              <w:t>个；</w:t>
            </w:r>
            <w:r>
              <w:br/>
              <w:t>3</w:t>
            </w:r>
            <w:r>
              <w:rPr>
                <w:rFonts w:ascii="宋体" w:hAnsi="宋体" w:hint="eastAsia"/>
              </w:rPr>
              <w:t>、双电源，</w:t>
            </w:r>
            <w:r>
              <w:t>5</w:t>
            </w:r>
            <w:r>
              <w:rPr>
                <w:rFonts w:ascii="宋体" w:hAnsi="宋体" w:hint="eastAsia"/>
              </w:rPr>
              <w:t>个风扇盒；</w:t>
            </w:r>
            <w:r>
              <w:br/>
              <w:t>4</w:t>
            </w:r>
            <w:r>
              <w:rPr>
                <w:rFonts w:ascii="宋体" w:hAnsi="宋体" w:hint="eastAsia"/>
              </w:rPr>
              <w:t>、满配万兆多模模块，配置</w:t>
            </w:r>
            <w:r>
              <w:t>6</w:t>
            </w:r>
            <w:r>
              <w:rPr>
                <w:rFonts w:ascii="宋体" w:hAnsi="宋体" w:hint="eastAsia"/>
              </w:rPr>
              <w:t>个</w:t>
            </w:r>
            <w:r>
              <w:t>40G</w:t>
            </w:r>
            <w:proofErr w:type="gramStart"/>
            <w:r>
              <w:rPr>
                <w:rFonts w:ascii="宋体" w:hAnsi="宋体" w:hint="eastAsia"/>
              </w:rPr>
              <w:t>多模光模块</w:t>
            </w:r>
            <w:proofErr w:type="gramEnd"/>
            <w:r>
              <w:rPr>
                <w:rFonts w:ascii="宋体" w:hAnsi="宋体" w:hint="eastAsia"/>
              </w:rPr>
              <w:t>；</w:t>
            </w:r>
            <w:r>
              <w:br/>
              <w:t>5</w:t>
            </w:r>
            <w:r>
              <w:rPr>
                <w:rFonts w:ascii="宋体" w:hAnsi="宋体" w:hint="eastAsia"/>
              </w:rPr>
              <w:t>、服务：</w:t>
            </w:r>
            <w:r>
              <w:t>3</w:t>
            </w:r>
            <w:r>
              <w:rPr>
                <w:rFonts w:ascii="宋体" w:hAnsi="宋体" w:hint="eastAsia"/>
              </w:rPr>
              <w:t>年原厂维保，安装调测服务。</w:t>
            </w:r>
          </w:p>
        </w:tc>
        <w:tc>
          <w:tcPr>
            <w:tcW w:w="451" w:type="dxa"/>
            <w:tcBorders>
              <w:top w:val="nil"/>
              <w:left w:val="nil"/>
              <w:bottom w:val="single" w:sz="4" w:space="0" w:color="auto"/>
              <w:right w:val="single" w:sz="4" w:space="0" w:color="auto"/>
            </w:tcBorders>
            <w:noWrap/>
            <w:vAlign w:val="center"/>
          </w:tcPr>
          <w:p w14:paraId="179F3971" w14:textId="77777777" w:rsidR="009D6247" w:rsidRDefault="00000000">
            <w:pPr>
              <w:pStyle w:val="B0"/>
              <w:rPr>
                <w:rFonts w:ascii="Arial" w:hAnsi="Arial" w:cs="Arial"/>
              </w:rPr>
            </w:pPr>
            <w:r>
              <w:rPr>
                <w:rFonts w:ascii="Arial" w:hAnsi="Arial" w:cs="Arial"/>
              </w:rPr>
              <w:t>2</w:t>
            </w:r>
          </w:p>
        </w:tc>
        <w:tc>
          <w:tcPr>
            <w:tcW w:w="830" w:type="dxa"/>
            <w:tcBorders>
              <w:top w:val="nil"/>
              <w:left w:val="nil"/>
              <w:bottom w:val="single" w:sz="4" w:space="0" w:color="auto"/>
              <w:right w:val="single" w:sz="4" w:space="0" w:color="auto"/>
            </w:tcBorders>
            <w:noWrap/>
            <w:vAlign w:val="center"/>
          </w:tcPr>
          <w:p w14:paraId="526B5E45" w14:textId="77777777" w:rsidR="009D6247" w:rsidRDefault="00000000">
            <w:pPr>
              <w:pStyle w:val="B0"/>
            </w:pPr>
            <w:r>
              <w:rPr>
                <w:rFonts w:hint="eastAsia"/>
              </w:rPr>
              <w:t>6.28</w:t>
            </w:r>
          </w:p>
        </w:tc>
        <w:tc>
          <w:tcPr>
            <w:tcW w:w="939" w:type="dxa"/>
            <w:tcBorders>
              <w:top w:val="nil"/>
              <w:left w:val="nil"/>
              <w:bottom w:val="single" w:sz="4" w:space="0" w:color="auto"/>
              <w:right w:val="single" w:sz="4" w:space="0" w:color="auto"/>
            </w:tcBorders>
            <w:noWrap/>
            <w:vAlign w:val="center"/>
          </w:tcPr>
          <w:p w14:paraId="7C0C5C12"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12.56</w:t>
            </w:r>
          </w:p>
        </w:tc>
      </w:tr>
      <w:tr w:rsidR="009D6247" w14:paraId="19A382E0" w14:textId="77777777">
        <w:trPr>
          <w:trHeight w:val="1665"/>
        </w:trPr>
        <w:tc>
          <w:tcPr>
            <w:tcW w:w="684" w:type="dxa"/>
            <w:tcBorders>
              <w:top w:val="nil"/>
              <w:left w:val="single" w:sz="4" w:space="0" w:color="auto"/>
              <w:bottom w:val="single" w:sz="4" w:space="0" w:color="auto"/>
              <w:right w:val="single" w:sz="4" w:space="0" w:color="auto"/>
            </w:tcBorders>
            <w:noWrap/>
            <w:vAlign w:val="center"/>
          </w:tcPr>
          <w:p w14:paraId="6FC09B8F" w14:textId="77777777" w:rsidR="009D6247" w:rsidRDefault="00000000">
            <w:pPr>
              <w:pStyle w:val="B0"/>
              <w:rPr>
                <w:rFonts w:ascii="Arial" w:hAnsi="Arial" w:cs="Arial"/>
              </w:rPr>
            </w:pPr>
            <w:r>
              <w:rPr>
                <w:rFonts w:ascii="Arial" w:hAnsi="Arial" w:cs="Arial"/>
              </w:rPr>
              <w:t>1.3.3</w:t>
            </w:r>
          </w:p>
        </w:tc>
        <w:tc>
          <w:tcPr>
            <w:tcW w:w="1154" w:type="dxa"/>
            <w:tcBorders>
              <w:top w:val="nil"/>
              <w:left w:val="nil"/>
              <w:bottom w:val="single" w:sz="4" w:space="0" w:color="auto"/>
              <w:right w:val="single" w:sz="4" w:space="0" w:color="auto"/>
            </w:tcBorders>
            <w:noWrap/>
            <w:vAlign w:val="center"/>
          </w:tcPr>
          <w:p w14:paraId="4B1CABFE" w14:textId="77777777" w:rsidR="009D6247" w:rsidRDefault="00000000">
            <w:pPr>
              <w:pStyle w:val="B0"/>
              <w:rPr>
                <w:rFonts w:ascii="宋体-简" w:eastAsia="宋体-简" w:hAnsi="宋体" w:hint="eastAsia"/>
              </w:rPr>
            </w:pPr>
            <w:r>
              <w:rPr>
                <w:rFonts w:ascii="宋体-简" w:eastAsia="宋体-简" w:hAnsi="宋体" w:hint="eastAsia"/>
              </w:rPr>
              <w:t>存储互联交换机</w:t>
            </w:r>
          </w:p>
        </w:tc>
        <w:tc>
          <w:tcPr>
            <w:tcW w:w="1049" w:type="dxa"/>
            <w:tcBorders>
              <w:top w:val="nil"/>
              <w:left w:val="nil"/>
              <w:bottom w:val="single" w:sz="4" w:space="0" w:color="auto"/>
              <w:right w:val="single" w:sz="4" w:space="0" w:color="auto"/>
            </w:tcBorders>
            <w:noWrap/>
            <w:vAlign w:val="center"/>
          </w:tcPr>
          <w:p w14:paraId="25FF1BFF" w14:textId="77777777" w:rsidR="009D6247" w:rsidRDefault="00000000">
            <w:pPr>
              <w:pStyle w:val="B0"/>
              <w:rPr>
                <w:rFonts w:ascii="Arial" w:hAnsi="Arial" w:cs="Arial"/>
              </w:rPr>
            </w:pPr>
            <w:r>
              <w:rPr>
                <w:rFonts w:ascii="Arial" w:hAnsi="Arial" w:cs="Arial"/>
              </w:rPr>
              <w:t>H3C/</w:t>
            </w:r>
            <w:r>
              <w:rPr>
                <w:rFonts w:ascii="宋体-简" w:eastAsia="宋体-简" w:hAnsi="Arial" w:cs="Arial" w:hint="eastAsia"/>
              </w:rPr>
              <w:t>华为</w:t>
            </w:r>
            <w:r>
              <w:rPr>
                <w:rFonts w:ascii="Arial" w:hAnsi="Arial" w:cs="Arial"/>
              </w:rPr>
              <w:t>/</w:t>
            </w:r>
            <w:r>
              <w:rPr>
                <w:rFonts w:ascii="宋体-简" w:eastAsia="宋体-简" w:hAnsi="Arial" w:cs="Arial" w:hint="eastAsia"/>
              </w:rPr>
              <w:t>锐捷</w:t>
            </w:r>
          </w:p>
        </w:tc>
        <w:tc>
          <w:tcPr>
            <w:tcW w:w="2411" w:type="dxa"/>
            <w:tcBorders>
              <w:top w:val="nil"/>
              <w:left w:val="nil"/>
              <w:bottom w:val="single" w:sz="4" w:space="0" w:color="auto"/>
              <w:right w:val="single" w:sz="4" w:space="0" w:color="auto"/>
            </w:tcBorders>
            <w:noWrap/>
            <w:vAlign w:val="center"/>
          </w:tcPr>
          <w:p w14:paraId="3735BA93" w14:textId="77777777" w:rsidR="009D6247" w:rsidRDefault="00000000">
            <w:pPr>
              <w:pStyle w:val="B0"/>
            </w:pPr>
            <w:r>
              <w:t>S6805-56HF-G/</w:t>
            </w:r>
          </w:p>
          <w:p w14:paraId="6B13C0F0" w14:textId="77777777" w:rsidR="009D6247" w:rsidRDefault="00000000">
            <w:pPr>
              <w:pStyle w:val="B0"/>
            </w:pPr>
            <w:r>
              <w:t>CE6881H-48S6CQ/</w:t>
            </w:r>
          </w:p>
          <w:p w14:paraId="46E1CE9E" w14:textId="77777777" w:rsidR="009D6247" w:rsidRDefault="00000000">
            <w:pPr>
              <w:pStyle w:val="B0"/>
            </w:pPr>
            <w:r>
              <w:t>S6510-48VS8CQ</w:t>
            </w:r>
          </w:p>
        </w:tc>
        <w:tc>
          <w:tcPr>
            <w:tcW w:w="6341" w:type="dxa"/>
            <w:tcBorders>
              <w:top w:val="nil"/>
              <w:left w:val="nil"/>
              <w:bottom w:val="single" w:sz="4" w:space="0" w:color="auto"/>
              <w:right w:val="single" w:sz="4" w:space="0" w:color="auto"/>
            </w:tcBorders>
            <w:noWrap/>
            <w:vAlign w:val="center"/>
          </w:tcPr>
          <w:p w14:paraId="5FC05A17" w14:textId="77777777" w:rsidR="009D6247" w:rsidRDefault="00000000">
            <w:pPr>
              <w:pStyle w:val="B0"/>
            </w:pPr>
            <w:r>
              <w:t>1</w:t>
            </w:r>
            <w:r>
              <w:rPr>
                <w:rFonts w:ascii="宋体" w:hAnsi="宋体" w:hint="eastAsia"/>
              </w:rPr>
              <w:t>、交换容量</w:t>
            </w:r>
            <w:r>
              <w:t>4.8Tbps</w:t>
            </w:r>
            <w:r>
              <w:rPr>
                <w:rFonts w:ascii="宋体" w:hAnsi="宋体" w:hint="eastAsia"/>
              </w:rPr>
              <w:t>，包转发率</w:t>
            </w:r>
            <w:r>
              <w:t>2000Mpp</w:t>
            </w:r>
            <w:r>
              <w:rPr>
                <w:rFonts w:ascii="宋体" w:hAnsi="宋体" w:hint="eastAsia"/>
              </w:rPr>
              <w:t>；</w:t>
            </w:r>
            <w:r>
              <w:br/>
              <w:t>2</w:t>
            </w:r>
            <w:r>
              <w:rPr>
                <w:rFonts w:ascii="宋体" w:hAnsi="宋体" w:hint="eastAsia"/>
              </w:rPr>
              <w:t>、</w:t>
            </w:r>
            <w:r>
              <w:t>40/100GE</w:t>
            </w:r>
            <w:r>
              <w:rPr>
                <w:rFonts w:ascii="宋体" w:hAnsi="宋体" w:hint="eastAsia"/>
              </w:rPr>
              <w:t>光接口</w:t>
            </w:r>
            <w:r>
              <w:t>8</w:t>
            </w:r>
            <w:r>
              <w:rPr>
                <w:rFonts w:ascii="宋体" w:hAnsi="宋体" w:hint="eastAsia"/>
              </w:rPr>
              <w:t>个，</w:t>
            </w:r>
            <w:r>
              <w:t>10GE</w:t>
            </w:r>
            <w:r>
              <w:rPr>
                <w:rFonts w:ascii="宋体" w:hAnsi="宋体" w:hint="eastAsia"/>
              </w:rPr>
              <w:t>光端口</w:t>
            </w:r>
            <w:r>
              <w:t>48</w:t>
            </w:r>
            <w:r>
              <w:rPr>
                <w:rFonts w:ascii="宋体" w:hAnsi="宋体" w:hint="eastAsia"/>
              </w:rPr>
              <w:t>个；</w:t>
            </w:r>
            <w:r>
              <w:br/>
              <w:t>3</w:t>
            </w:r>
            <w:r>
              <w:rPr>
                <w:rFonts w:ascii="宋体" w:hAnsi="宋体" w:hint="eastAsia"/>
              </w:rPr>
              <w:t>、双电源，</w:t>
            </w:r>
            <w:r>
              <w:t>5</w:t>
            </w:r>
            <w:r>
              <w:rPr>
                <w:rFonts w:ascii="宋体" w:hAnsi="宋体" w:hint="eastAsia"/>
              </w:rPr>
              <w:t>个风扇盒；</w:t>
            </w:r>
            <w:r>
              <w:br/>
              <w:t>4</w:t>
            </w:r>
            <w:r>
              <w:rPr>
                <w:rFonts w:ascii="宋体" w:hAnsi="宋体" w:hint="eastAsia"/>
              </w:rPr>
              <w:t>、满配万兆多模模块，配置</w:t>
            </w:r>
            <w:r>
              <w:t>6</w:t>
            </w:r>
            <w:r>
              <w:rPr>
                <w:rFonts w:ascii="宋体" w:hAnsi="宋体" w:hint="eastAsia"/>
              </w:rPr>
              <w:t>个</w:t>
            </w:r>
            <w:r>
              <w:t>40G</w:t>
            </w:r>
            <w:proofErr w:type="gramStart"/>
            <w:r>
              <w:rPr>
                <w:rFonts w:ascii="宋体" w:hAnsi="宋体" w:hint="eastAsia"/>
              </w:rPr>
              <w:t>多模光模块</w:t>
            </w:r>
            <w:proofErr w:type="gramEnd"/>
            <w:r>
              <w:rPr>
                <w:rFonts w:ascii="宋体" w:hAnsi="宋体" w:hint="eastAsia"/>
              </w:rPr>
              <w:t>；</w:t>
            </w:r>
            <w:r>
              <w:br/>
              <w:t>5</w:t>
            </w:r>
            <w:r>
              <w:rPr>
                <w:rFonts w:ascii="宋体" w:hAnsi="宋体" w:hint="eastAsia"/>
              </w:rPr>
              <w:t>、服务：</w:t>
            </w:r>
            <w:r>
              <w:t>3</w:t>
            </w:r>
            <w:r>
              <w:rPr>
                <w:rFonts w:ascii="宋体" w:hAnsi="宋体" w:hint="eastAsia"/>
              </w:rPr>
              <w:t>年原厂维保，安装调测服务。</w:t>
            </w:r>
          </w:p>
        </w:tc>
        <w:tc>
          <w:tcPr>
            <w:tcW w:w="451" w:type="dxa"/>
            <w:tcBorders>
              <w:top w:val="nil"/>
              <w:left w:val="nil"/>
              <w:bottom w:val="single" w:sz="4" w:space="0" w:color="auto"/>
              <w:right w:val="single" w:sz="4" w:space="0" w:color="auto"/>
            </w:tcBorders>
            <w:noWrap/>
            <w:vAlign w:val="center"/>
          </w:tcPr>
          <w:p w14:paraId="714D0443" w14:textId="77777777" w:rsidR="009D6247" w:rsidRDefault="00000000">
            <w:pPr>
              <w:pStyle w:val="B0"/>
              <w:rPr>
                <w:rFonts w:ascii="Arial" w:hAnsi="Arial" w:cs="Arial"/>
              </w:rPr>
            </w:pPr>
            <w:r>
              <w:rPr>
                <w:rFonts w:ascii="Arial" w:hAnsi="Arial" w:cs="Arial"/>
              </w:rPr>
              <w:t>2</w:t>
            </w:r>
          </w:p>
        </w:tc>
        <w:tc>
          <w:tcPr>
            <w:tcW w:w="830" w:type="dxa"/>
            <w:tcBorders>
              <w:top w:val="nil"/>
              <w:left w:val="nil"/>
              <w:bottom w:val="single" w:sz="4" w:space="0" w:color="auto"/>
              <w:right w:val="single" w:sz="4" w:space="0" w:color="auto"/>
            </w:tcBorders>
            <w:noWrap/>
            <w:vAlign w:val="center"/>
          </w:tcPr>
          <w:p w14:paraId="32A96B5D" w14:textId="77777777" w:rsidR="009D6247" w:rsidRDefault="00000000">
            <w:pPr>
              <w:pStyle w:val="B0"/>
            </w:pPr>
            <w:r>
              <w:rPr>
                <w:rFonts w:hint="eastAsia"/>
              </w:rPr>
              <w:t>6.28</w:t>
            </w:r>
          </w:p>
        </w:tc>
        <w:tc>
          <w:tcPr>
            <w:tcW w:w="939" w:type="dxa"/>
            <w:tcBorders>
              <w:top w:val="nil"/>
              <w:left w:val="nil"/>
              <w:bottom w:val="single" w:sz="4" w:space="0" w:color="auto"/>
              <w:right w:val="single" w:sz="4" w:space="0" w:color="auto"/>
            </w:tcBorders>
            <w:noWrap/>
            <w:vAlign w:val="center"/>
          </w:tcPr>
          <w:p w14:paraId="28888D5A"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12.56</w:t>
            </w:r>
          </w:p>
        </w:tc>
      </w:tr>
      <w:tr w:rsidR="009D6247" w14:paraId="76BDC639" w14:textId="77777777">
        <w:trPr>
          <w:trHeight w:val="1665"/>
        </w:trPr>
        <w:tc>
          <w:tcPr>
            <w:tcW w:w="684" w:type="dxa"/>
            <w:tcBorders>
              <w:top w:val="nil"/>
              <w:left w:val="single" w:sz="4" w:space="0" w:color="auto"/>
              <w:bottom w:val="single" w:sz="4" w:space="0" w:color="auto"/>
              <w:right w:val="single" w:sz="4" w:space="0" w:color="auto"/>
            </w:tcBorders>
            <w:noWrap/>
            <w:vAlign w:val="center"/>
          </w:tcPr>
          <w:p w14:paraId="30E0824C" w14:textId="77777777" w:rsidR="009D6247" w:rsidRDefault="00000000">
            <w:pPr>
              <w:pStyle w:val="B0"/>
              <w:rPr>
                <w:rFonts w:ascii="Arial" w:hAnsi="Arial" w:cs="Arial"/>
              </w:rPr>
            </w:pPr>
            <w:r>
              <w:rPr>
                <w:rFonts w:ascii="Arial" w:hAnsi="Arial" w:cs="Arial"/>
              </w:rPr>
              <w:t>1.3.4</w:t>
            </w:r>
          </w:p>
        </w:tc>
        <w:tc>
          <w:tcPr>
            <w:tcW w:w="1154" w:type="dxa"/>
            <w:tcBorders>
              <w:top w:val="nil"/>
              <w:left w:val="nil"/>
              <w:bottom w:val="single" w:sz="4" w:space="0" w:color="auto"/>
              <w:right w:val="single" w:sz="4" w:space="0" w:color="auto"/>
            </w:tcBorders>
            <w:noWrap/>
            <w:vAlign w:val="center"/>
          </w:tcPr>
          <w:p w14:paraId="2FF37CEB" w14:textId="77777777" w:rsidR="009D6247" w:rsidRDefault="00000000">
            <w:pPr>
              <w:pStyle w:val="B0"/>
              <w:rPr>
                <w:rFonts w:ascii="宋体-简" w:eastAsia="宋体-简" w:hAnsi="宋体" w:hint="eastAsia"/>
              </w:rPr>
            </w:pPr>
            <w:r>
              <w:rPr>
                <w:rFonts w:ascii="宋体-简" w:eastAsia="宋体-简" w:hAnsi="宋体" w:hint="eastAsia"/>
              </w:rPr>
              <w:t>管理核心交换机</w:t>
            </w:r>
          </w:p>
        </w:tc>
        <w:tc>
          <w:tcPr>
            <w:tcW w:w="1049" w:type="dxa"/>
            <w:tcBorders>
              <w:top w:val="nil"/>
              <w:left w:val="nil"/>
              <w:bottom w:val="single" w:sz="4" w:space="0" w:color="auto"/>
              <w:right w:val="single" w:sz="4" w:space="0" w:color="auto"/>
            </w:tcBorders>
            <w:noWrap/>
            <w:vAlign w:val="center"/>
          </w:tcPr>
          <w:p w14:paraId="2B0C1F03" w14:textId="77777777" w:rsidR="009D6247" w:rsidRDefault="00000000">
            <w:pPr>
              <w:pStyle w:val="B0"/>
              <w:rPr>
                <w:rFonts w:ascii="Arial" w:hAnsi="Arial" w:cs="Arial"/>
              </w:rPr>
            </w:pPr>
            <w:r>
              <w:rPr>
                <w:rFonts w:ascii="Arial" w:hAnsi="Arial" w:cs="Arial"/>
              </w:rPr>
              <w:t>H3C/</w:t>
            </w:r>
            <w:r>
              <w:rPr>
                <w:rFonts w:ascii="宋体-简" w:eastAsia="宋体-简" w:hAnsi="Arial" w:cs="Arial" w:hint="eastAsia"/>
              </w:rPr>
              <w:t>华为</w:t>
            </w:r>
            <w:r>
              <w:rPr>
                <w:rFonts w:ascii="Arial" w:hAnsi="Arial" w:cs="Arial"/>
              </w:rPr>
              <w:t>/</w:t>
            </w:r>
            <w:r>
              <w:rPr>
                <w:rFonts w:ascii="宋体-简" w:eastAsia="宋体-简" w:hAnsi="Arial" w:cs="Arial" w:hint="eastAsia"/>
              </w:rPr>
              <w:t>锐捷</w:t>
            </w:r>
          </w:p>
        </w:tc>
        <w:tc>
          <w:tcPr>
            <w:tcW w:w="2411" w:type="dxa"/>
            <w:tcBorders>
              <w:top w:val="nil"/>
              <w:left w:val="nil"/>
              <w:bottom w:val="single" w:sz="4" w:space="0" w:color="auto"/>
              <w:right w:val="single" w:sz="4" w:space="0" w:color="auto"/>
            </w:tcBorders>
            <w:noWrap/>
            <w:vAlign w:val="center"/>
          </w:tcPr>
          <w:p w14:paraId="2610DD40" w14:textId="77777777" w:rsidR="009D6247" w:rsidRDefault="00000000">
            <w:pPr>
              <w:pStyle w:val="B0"/>
            </w:pPr>
            <w:r>
              <w:t>S6805-56HF-G/</w:t>
            </w:r>
          </w:p>
          <w:p w14:paraId="7FFC5AAE" w14:textId="77777777" w:rsidR="009D6247" w:rsidRDefault="00000000">
            <w:pPr>
              <w:pStyle w:val="B0"/>
            </w:pPr>
            <w:r>
              <w:t>CE6881H-48S6CQ/</w:t>
            </w:r>
          </w:p>
          <w:p w14:paraId="0B0E6F30" w14:textId="77777777" w:rsidR="009D6247" w:rsidRDefault="00000000">
            <w:pPr>
              <w:pStyle w:val="B0"/>
            </w:pPr>
            <w:r>
              <w:t>S6510-48VS8CQ</w:t>
            </w:r>
          </w:p>
        </w:tc>
        <w:tc>
          <w:tcPr>
            <w:tcW w:w="6341" w:type="dxa"/>
            <w:tcBorders>
              <w:top w:val="nil"/>
              <w:left w:val="nil"/>
              <w:bottom w:val="single" w:sz="4" w:space="0" w:color="auto"/>
              <w:right w:val="single" w:sz="4" w:space="0" w:color="auto"/>
            </w:tcBorders>
            <w:noWrap/>
            <w:vAlign w:val="center"/>
          </w:tcPr>
          <w:p w14:paraId="43CC47A6" w14:textId="77777777" w:rsidR="009D6247" w:rsidRDefault="00000000">
            <w:pPr>
              <w:pStyle w:val="B0"/>
            </w:pPr>
            <w:r>
              <w:t>1</w:t>
            </w:r>
            <w:r>
              <w:rPr>
                <w:rFonts w:ascii="宋体" w:hAnsi="宋体" w:hint="eastAsia"/>
              </w:rPr>
              <w:t>、交换容量</w:t>
            </w:r>
            <w:r>
              <w:t>4.8Tbps</w:t>
            </w:r>
            <w:r>
              <w:rPr>
                <w:rFonts w:ascii="宋体" w:hAnsi="宋体" w:hint="eastAsia"/>
              </w:rPr>
              <w:t>，包转发率</w:t>
            </w:r>
            <w:r>
              <w:t>2000Mpp</w:t>
            </w:r>
            <w:r>
              <w:rPr>
                <w:rFonts w:ascii="宋体" w:hAnsi="宋体" w:hint="eastAsia"/>
              </w:rPr>
              <w:t>；</w:t>
            </w:r>
            <w:r>
              <w:br/>
              <w:t>2</w:t>
            </w:r>
            <w:r>
              <w:rPr>
                <w:rFonts w:ascii="宋体" w:hAnsi="宋体" w:hint="eastAsia"/>
              </w:rPr>
              <w:t>、</w:t>
            </w:r>
            <w:r>
              <w:t>40/100GE</w:t>
            </w:r>
            <w:r>
              <w:rPr>
                <w:rFonts w:ascii="宋体" w:hAnsi="宋体" w:hint="eastAsia"/>
              </w:rPr>
              <w:t>光接口</w:t>
            </w:r>
            <w:r>
              <w:t>8</w:t>
            </w:r>
            <w:r>
              <w:rPr>
                <w:rFonts w:ascii="宋体" w:hAnsi="宋体" w:hint="eastAsia"/>
              </w:rPr>
              <w:t>个，</w:t>
            </w:r>
            <w:r>
              <w:t>10GE</w:t>
            </w:r>
            <w:r>
              <w:rPr>
                <w:rFonts w:ascii="宋体" w:hAnsi="宋体" w:hint="eastAsia"/>
              </w:rPr>
              <w:t>光端口</w:t>
            </w:r>
            <w:r>
              <w:t>48</w:t>
            </w:r>
            <w:r>
              <w:rPr>
                <w:rFonts w:ascii="宋体" w:hAnsi="宋体" w:hint="eastAsia"/>
              </w:rPr>
              <w:t>个；</w:t>
            </w:r>
            <w:r>
              <w:br/>
              <w:t>3</w:t>
            </w:r>
            <w:r>
              <w:rPr>
                <w:rFonts w:ascii="宋体" w:hAnsi="宋体" w:hint="eastAsia"/>
              </w:rPr>
              <w:t>、双电源，</w:t>
            </w:r>
            <w:r>
              <w:t>5</w:t>
            </w:r>
            <w:r>
              <w:rPr>
                <w:rFonts w:ascii="宋体" w:hAnsi="宋体" w:hint="eastAsia"/>
              </w:rPr>
              <w:t>个风扇盒；</w:t>
            </w:r>
            <w:r>
              <w:br/>
              <w:t>4</w:t>
            </w:r>
            <w:r>
              <w:rPr>
                <w:rFonts w:ascii="宋体" w:hAnsi="宋体" w:hint="eastAsia"/>
              </w:rPr>
              <w:t>、满配万兆多模模块，配置</w:t>
            </w:r>
            <w:r>
              <w:t>6</w:t>
            </w:r>
            <w:r>
              <w:rPr>
                <w:rFonts w:ascii="宋体" w:hAnsi="宋体" w:hint="eastAsia"/>
              </w:rPr>
              <w:t>个</w:t>
            </w:r>
            <w:r>
              <w:t>40G</w:t>
            </w:r>
            <w:proofErr w:type="gramStart"/>
            <w:r>
              <w:rPr>
                <w:rFonts w:ascii="宋体" w:hAnsi="宋体" w:hint="eastAsia"/>
              </w:rPr>
              <w:t>多模光模块</w:t>
            </w:r>
            <w:proofErr w:type="gramEnd"/>
            <w:r>
              <w:rPr>
                <w:rFonts w:ascii="宋体" w:hAnsi="宋体" w:hint="eastAsia"/>
              </w:rPr>
              <w:t>；</w:t>
            </w:r>
            <w:r>
              <w:br/>
              <w:t>5</w:t>
            </w:r>
            <w:r>
              <w:rPr>
                <w:rFonts w:ascii="宋体" w:hAnsi="宋体" w:hint="eastAsia"/>
              </w:rPr>
              <w:t>、服务：</w:t>
            </w:r>
            <w:r>
              <w:t>3</w:t>
            </w:r>
            <w:r>
              <w:rPr>
                <w:rFonts w:ascii="宋体" w:hAnsi="宋体" w:hint="eastAsia"/>
              </w:rPr>
              <w:t>年原厂维保，安装调测服务。</w:t>
            </w:r>
          </w:p>
        </w:tc>
        <w:tc>
          <w:tcPr>
            <w:tcW w:w="451" w:type="dxa"/>
            <w:tcBorders>
              <w:top w:val="nil"/>
              <w:left w:val="nil"/>
              <w:bottom w:val="single" w:sz="4" w:space="0" w:color="auto"/>
              <w:right w:val="single" w:sz="4" w:space="0" w:color="auto"/>
            </w:tcBorders>
            <w:noWrap/>
            <w:vAlign w:val="center"/>
          </w:tcPr>
          <w:p w14:paraId="0EE58286" w14:textId="77777777" w:rsidR="009D6247" w:rsidRDefault="00000000">
            <w:pPr>
              <w:pStyle w:val="B0"/>
              <w:rPr>
                <w:rFonts w:ascii="Arial" w:hAnsi="Arial" w:cs="Arial"/>
              </w:rPr>
            </w:pPr>
            <w:r>
              <w:rPr>
                <w:rFonts w:ascii="Arial" w:hAnsi="Arial" w:cs="Arial"/>
              </w:rPr>
              <w:t>2</w:t>
            </w:r>
          </w:p>
        </w:tc>
        <w:tc>
          <w:tcPr>
            <w:tcW w:w="830" w:type="dxa"/>
            <w:tcBorders>
              <w:top w:val="nil"/>
              <w:left w:val="nil"/>
              <w:bottom w:val="single" w:sz="4" w:space="0" w:color="auto"/>
              <w:right w:val="single" w:sz="4" w:space="0" w:color="auto"/>
            </w:tcBorders>
            <w:noWrap/>
            <w:vAlign w:val="center"/>
          </w:tcPr>
          <w:p w14:paraId="15CD12A4" w14:textId="77777777" w:rsidR="009D6247" w:rsidRDefault="00000000">
            <w:pPr>
              <w:pStyle w:val="B0"/>
            </w:pPr>
            <w:r>
              <w:rPr>
                <w:rFonts w:hint="eastAsia"/>
              </w:rPr>
              <w:t>6.28</w:t>
            </w:r>
          </w:p>
        </w:tc>
        <w:tc>
          <w:tcPr>
            <w:tcW w:w="939" w:type="dxa"/>
            <w:tcBorders>
              <w:top w:val="nil"/>
              <w:left w:val="nil"/>
              <w:bottom w:val="single" w:sz="4" w:space="0" w:color="auto"/>
              <w:right w:val="single" w:sz="4" w:space="0" w:color="auto"/>
            </w:tcBorders>
            <w:noWrap/>
            <w:vAlign w:val="center"/>
          </w:tcPr>
          <w:p w14:paraId="7750EDC0"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12.56</w:t>
            </w:r>
          </w:p>
        </w:tc>
      </w:tr>
      <w:tr w:rsidR="009D6247" w14:paraId="1D11596A" w14:textId="77777777">
        <w:trPr>
          <w:trHeight w:val="1343"/>
        </w:trPr>
        <w:tc>
          <w:tcPr>
            <w:tcW w:w="684" w:type="dxa"/>
            <w:tcBorders>
              <w:top w:val="nil"/>
              <w:left w:val="single" w:sz="4" w:space="0" w:color="auto"/>
              <w:bottom w:val="single" w:sz="4" w:space="0" w:color="auto"/>
              <w:right w:val="single" w:sz="4" w:space="0" w:color="auto"/>
            </w:tcBorders>
            <w:noWrap/>
            <w:vAlign w:val="center"/>
          </w:tcPr>
          <w:p w14:paraId="696A7310" w14:textId="77777777" w:rsidR="009D6247" w:rsidRDefault="00000000">
            <w:pPr>
              <w:pStyle w:val="B0"/>
              <w:rPr>
                <w:rFonts w:ascii="Arial" w:hAnsi="Arial" w:cs="Arial"/>
              </w:rPr>
            </w:pPr>
            <w:r>
              <w:rPr>
                <w:rFonts w:ascii="Arial" w:hAnsi="Arial" w:cs="Arial"/>
              </w:rPr>
              <w:lastRenderedPageBreak/>
              <w:t>1.3.5</w:t>
            </w:r>
          </w:p>
        </w:tc>
        <w:tc>
          <w:tcPr>
            <w:tcW w:w="1154" w:type="dxa"/>
            <w:tcBorders>
              <w:top w:val="nil"/>
              <w:left w:val="nil"/>
              <w:bottom w:val="single" w:sz="4" w:space="0" w:color="auto"/>
              <w:right w:val="single" w:sz="4" w:space="0" w:color="auto"/>
            </w:tcBorders>
            <w:noWrap/>
            <w:vAlign w:val="center"/>
          </w:tcPr>
          <w:p w14:paraId="33CD1E7B" w14:textId="77777777" w:rsidR="009D6247" w:rsidRDefault="00000000">
            <w:pPr>
              <w:pStyle w:val="B0"/>
              <w:rPr>
                <w:rFonts w:ascii="宋体" w:hAnsi="宋体" w:hint="eastAsia"/>
              </w:rPr>
            </w:pPr>
            <w:r>
              <w:rPr>
                <w:rFonts w:ascii="宋体" w:hAnsi="宋体" w:hint="eastAsia"/>
              </w:rPr>
              <w:t>管理接入交换机</w:t>
            </w:r>
          </w:p>
        </w:tc>
        <w:tc>
          <w:tcPr>
            <w:tcW w:w="1049" w:type="dxa"/>
            <w:tcBorders>
              <w:top w:val="nil"/>
              <w:left w:val="nil"/>
              <w:bottom w:val="single" w:sz="4" w:space="0" w:color="auto"/>
              <w:right w:val="single" w:sz="4" w:space="0" w:color="auto"/>
            </w:tcBorders>
            <w:noWrap/>
            <w:vAlign w:val="center"/>
          </w:tcPr>
          <w:p w14:paraId="5F171D36" w14:textId="77777777" w:rsidR="009D6247" w:rsidRDefault="00000000">
            <w:pPr>
              <w:pStyle w:val="B0"/>
              <w:rPr>
                <w:rFonts w:ascii="Arial" w:hAnsi="Arial" w:cs="Arial"/>
              </w:rPr>
            </w:pPr>
            <w:r>
              <w:rPr>
                <w:rFonts w:ascii="Arial" w:hAnsi="Arial" w:cs="Arial"/>
              </w:rPr>
              <w:t>H3C/</w:t>
            </w:r>
            <w:r>
              <w:rPr>
                <w:rFonts w:ascii="宋体-简" w:eastAsia="宋体-简" w:hAnsi="Arial" w:cs="Arial" w:hint="eastAsia"/>
              </w:rPr>
              <w:t>华为</w:t>
            </w:r>
            <w:r>
              <w:rPr>
                <w:rFonts w:ascii="Arial" w:hAnsi="Arial" w:cs="Arial"/>
              </w:rPr>
              <w:t>/</w:t>
            </w:r>
            <w:r>
              <w:rPr>
                <w:rFonts w:ascii="宋体-简" w:eastAsia="宋体-简" w:hAnsi="Arial" w:cs="Arial" w:hint="eastAsia"/>
              </w:rPr>
              <w:t>锐捷</w:t>
            </w:r>
          </w:p>
        </w:tc>
        <w:tc>
          <w:tcPr>
            <w:tcW w:w="2411" w:type="dxa"/>
            <w:tcBorders>
              <w:top w:val="nil"/>
              <w:left w:val="nil"/>
              <w:bottom w:val="single" w:sz="4" w:space="0" w:color="auto"/>
              <w:right w:val="single" w:sz="4" w:space="0" w:color="auto"/>
            </w:tcBorders>
            <w:noWrap/>
            <w:vAlign w:val="center"/>
          </w:tcPr>
          <w:p w14:paraId="35E64E91" w14:textId="77777777" w:rsidR="009D6247" w:rsidRDefault="00000000">
            <w:pPr>
              <w:pStyle w:val="B0"/>
              <w:rPr>
                <w:rFonts w:ascii="Arial" w:hAnsi="Arial" w:cs="Arial"/>
              </w:rPr>
            </w:pPr>
            <w:r>
              <w:rPr>
                <w:rFonts w:ascii="Arial" w:hAnsi="Arial" w:cs="Arial"/>
              </w:rPr>
              <w:t>S5130S-54S-EI-G/</w:t>
            </w:r>
          </w:p>
          <w:p w14:paraId="2384C1F7" w14:textId="77777777" w:rsidR="009D6247" w:rsidRDefault="00000000">
            <w:pPr>
              <w:pStyle w:val="B0"/>
              <w:rPr>
                <w:rFonts w:ascii="Arial" w:hAnsi="Arial" w:cs="Arial"/>
              </w:rPr>
            </w:pPr>
            <w:r>
              <w:rPr>
                <w:rFonts w:ascii="Arial" w:hAnsi="Arial" w:cs="Arial"/>
              </w:rPr>
              <w:t>S5735-S48T4XE-V2/</w:t>
            </w:r>
          </w:p>
          <w:p w14:paraId="14C89A3B" w14:textId="77777777" w:rsidR="009D6247" w:rsidRDefault="00000000">
            <w:pPr>
              <w:pStyle w:val="B0"/>
              <w:rPr>
                <w:rFonts w:ascii="Arial" w:hAnsi="Arial" w:cs="Arial"/>
              </w:rPr>
            </w:pPr>
            <w:r>
              <w:rPr>
                <w:rFonts w:ascii="Arial" w:hAnsi="Arial" w:cs="Arial"/>
              </w:rPr>
              <w:t>RG-S5310-48GT4XS-E</w:t>
            </w:r>
          </w:p>
        </w:tc>
        <w:tc>
          <w:tcPr>
            <w:tcW w:w="6341" w:type="dxa"/>
            <w:tcBorders>
              <w:top w:val="nil"/>
              <w:left w:val="nil"/>
              <w:bottom w:val="single" w:sz="4" w:space="0" w:color="auto"/>
              <w:right w:val="single" w:sz="4" w:space="0" w:color="auto"/>
            </w:tcBorders>
            <w:noWrap/>
            <w:vAlign w:val="center"/>
          </w:tcPr>
          <w:p w14:paraId="6ED17557" w14:textId="77777777" w:rsidR="009D6247" w:rsidRDefault="00000000">
            <w:pPr>
              <w:pStyle w:val="B0"/>
            </w:pPr>
            <w:r>
              <w:t>1</w:t>
            </w:r>
            <w:r>
              <w:rPr>
                <w:rFonts w:ascii="宋体" w:hAnsi="宋体" w:hint="eastAsia"/>
              </w:rPr>
              <w:t>、交换容量</w:t>
            </w:r>
            <w:r>
              <w:t>672Gbps</w:t>
            </w:r>
            <w:r>
              <w:rPr>
                <w:rFonts w:ascii="宋体" w:hAnsi="宋体" w:hint="eastAsia"/>
              </w:rPr>
              <w:t>，包转发率</w:t>
            </w:r>
            <w:r>
              <w:t>207Mpps</w:t>
            </w:r>
            <w:r>
              <w:rPr>
                <w:rFonts w:ascii="宋体" w:hAnsi="宋体" w:hint="eastAsia"/>
              </w:rPr>
              <w:t>；</w:t>
            </w:r>
            <w:r>
              <w:br/>
            </w:r>
            <w:r>
              <w:rPr>
                <w:rFonts w:ascii="宋体" w:hAnsi="宋体" w:hint="eastAsia"/>
              </w:rPr>
              <w:t>2</w:t>
            </w:r>
            <w:r>
              <w:rPr>
                <w:rFonts w:ascii="宋体" w:hAnsi="宋体" w:hint="eastAsia"/>
              </w:rPr>
              <w:t>、支持</w:t>
            </w:r>
            <w:r>
              <w:rPr>
                <w:rFonts w:ascii="宋体" w:hAnsi="宋体" w:hint="eastAsia"/>
              </w:rPr>
              <w:t>10</w:t>
            </w:r>
            <w:r>
              <w:rPr>
                <w:rFonts w:ascii="宋体" w:hAnsi="宋体" w:hint="eastAsia"/>
              </w:rPr>
              <w:t>、</w:t>
            </w:r>
            <w:r>
              <w:rPr>
                <w:rFonts w:ascii="宋体" w:hAnsi="宋体" w:hint="eastAsia"/>
              </w:rPr>
              <w:t>100</w:t>
            </w:r>
            <w:r>
              <w:rPr>
                <w:rFonts w:ascii="宋体" w:hAnsi="宋体" w:hint="eastAsia"/>
              </w:rPr>
              <w:t>、</w:t>
            </w:r>
            <w:r>
              <w:rPr>
                <w:rFonts w:ascii="宋体" w:hAnsi="宋体" w:hint="eastAsia"/>
              </w:rPr>
              <w:t>1000Base-T</w:t>
            </w:r>
            <w:r>
              <w:rPr>
                <w:rFonts w:ascii="宋体" w:hAnsi="宋体" w:hint="eastAsia"/>
              </w:rPr>
              <w:t>以太网接口</w:t>
            </w:r>
            <w:r>
              <w:rPr>
                <w:rFonts w:ascii="宋体" w:hAnsi="宋体" w:hint="eastAsia"/>
              </w:rPr>
              <w:t>48</w:t>
            </w:r>
            <w:r>
              <w:rPr>
                <w:rFonts w:ascii="宋体" w:hAnsi="宋体" w:hint="eastAsia"/>
              </w:rPr>
              <w:t>个，万兆光接口</w:t>
            </w:r>
            <w:r>
              <w:rPr>
                <w:rFonts w:ascii="宋体" w:hAnsi="宋体" w:hint="eastAsia"/>
              </w:rPr>
              <w:t>4</w:t>
            </w:r>
            <w:r>
              <w:rPr>
                <w:rFonts w:ascii="宋体" w:hAnsi="宋体" w:hint="eastAsia"/>
              </w:rPr>
              <w:t>个；</w:t>
            </w:r>
            <w:r>
              <w:br/>
            </w:r>
            <w:r>
              <w:rPr>
                <w:rFonts w:ascii="宋体" w:hAnsi="宋体" w:hint="eastAsia"/>
              </w:rPr>
              <w:t>3</w:t>
            </w:r>
            <w:r>
              <w:rPr>
                <w:rFonts w:ascii="宋体" w:hAnsi="宋体" w:hint="eastAsia"/>
              </w:rPr>
              <w:t>、</w:t>
            </w:r>
            <w:r>
              <w:rPr>
                <w:rFonts w:ascii="宋体" w:hAnsi="宋体" w:hint="eastAsia"/>
              </w:rPr>
              <w:t>10G</w:t>
            </w:r>
            <w:r>
              <w:rPr>
                <w:rFonts w:ascii="宋体" w:hAnsi="宋体" w:hint="eastAsia"/>
              </w:rPr>
              <w:t>多</w:t>
            </w:r>
            <w:proofErr w:type="gramStart"/>
            <w:r>
              <w:rPr>
                <w:rFonts w:ascii="宋体" w:hAnsi="宋体" w:hint="eastAsia"/>
              </w:rPr>
              <w:t>模</w:t>
            </w:r>
            <w:proofErr w:type="gramEnd"/>
            <w:r>
              <w:rPr>
                <w:rFonts w:ascii="宋体" w:hAnsi="宋体" w:hint="eastAsia"/>
              </w:rPr>
              <w:t>模块</w:t>
            </w:r>
            <w:r>
              <w:rPr>
                <w:rFonts w:ascii="宋体" w:hAnsi="宋体" w:hint="eastAsia"/>
              </w:rPr>
              <w:t>*4</w:t>
            </w:r>
            <w:r>
              <w:rPr>
                <w:rFonts w:ascii="宋体" w:hAnsi="宋体" w:hint="eastAsia"/>
              </w:rPr>
              <w:t>；</w:t>
            </w:r>
            <w:r>
              <w:rPr>
                <w:rFonts w:ascii="宋体" w:hAnsi="宋体" w:hint="eastAsia"/>
              </w:rPr>
              <w:br/>
              <w:t>4</w:t>
            </w:r>
            <w:r>
              <w:rPr>
                <w:rFonts w:ascii="宋体" w:hAnsi="宋体" w:hint="eastAsia"/>
              </w:rPr>
              <w:t>、服务：</w:t>
            </w:r>
            <w:r>
              <w:rPr>
                <w:rFonts w:ascii="宋体" w:hAnsi="宋体" w:hint="eastAsia"/>
              </w:rPr>
              <w:t>3</w:t>
            </w:r>
            <w:r>
              <w:rPr>
                <w:rFonts w:ascii="宋体" w:hAnsi="宋体" w:hint="eastAsia"/>
              </w:rPr>
              <w:t>年原厂维保，安装调测服务。</w:t>
            </w:r>
          </w:p>
        </w:tc>
        <w:tc>
          <w:tcPr>
            <w:tcW w:w="451" w:type="dxa"/>
            <w:tcBorders>
              <w:top w:val="nil"/>
              <w:left w:val="nil"/>
              <w:bottom w:val="single" w:sz="4" w:space="0" w:color="auto"/>
              <w:right w:val="single" w:sz="4" w:space="0" w:color="auto"/>
            </w:tcBorders>
            <w:noWrap/>
            <w:vAlign w:val="center"/>
          </w:tcPr>
          <w:p w14:paraId="748F7560" w14:textId="77777777" w:rsidR="009D6247" w:rsidRDefault="00000000">
            <w:pPr>
              <w:pStyle w:val="B0"/>
              <w:rPr>
                <w:rFonts w:ascii="Arial" w:hAnsi="Arial" w:cs="Arial"/>
              </w:rPr>
            </w:pPr>
            <w:r>
              <w:rPr>
                <w:rFonts w:ascii="Arial" w:hAnsi="Arial" w:cs="Arial"/>
              </w:rPr>
              <w:t>1</w:t>
            </w:r>
          </w:p>
        </w:tc>
        <w:tc>
          <w:tcPr>
            <w:tcW w:w="830" w:type="dxa"/>
            <w:tcBorders>
              <w:top w:val="nil"/>
              <w:left w:val="nil"/>
              <w:bottom w:val="single" w:sz="4" w:space="0" w:color="auto"/>
              <w:right w:val="single" w:sz="4" w:space="0" w:color="auto"/>
            </w:tcBorders>
            <w:noWrap/>
            <w:vAlign w:val="center"/>
          </w:tcPr>
          <w:p w14:paraId="3E96DDEF" w14:textId="77777777" w:rsidR="009D6247" w:rsidRDefault="00000000">
            <w:pPr>
              <w:pStyle w:val="B0"/>
            </w:pPr>
            <w:r>
              <w:rPr>
                <w:rFonts w:hint="eastAsia"/>
              </w:rPr>
              <w:t>0.87</w:t>
            </w:r>
          </w:p>
        </w:tc>
        <w:tc>
          <w:tcPr>
            <w:tcW w:w="939" w:type="dxa"/>
            <w:tcBorders>
              <w:top w:val="nil"/>
              <w:left w:val="nil"/>
              <w:bottom w:val="single" w:sz="4" w:space="0" w:color="auto"/>
              <w:right w:val="single" w:sz="4" w:space="0" w:color="auto"/>
            </w:tcBorders>
            <w:noWrap/>
            <w:vAlign w:val="center"/>
          </w:tcPr>
          <w:p w14:paraId="3CCCEF9E"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0.87</w:t>
            </w:r>
          </w:p>
        </w:tc>
      </w:tr>
      <w:tr w:rsidR="009D6247" w14:paraId="4618D33B" w14:textId="77777777">
        <w:trPr>
          <w:trHeight w:val="1650"/>
        </w:trPr>
        <w:tc>
          <w:tcPr>
            <w:tcW w:w="684" w:type="dxa"/>
            <w:tcBorders>
              <w:top w:val="nil"/>
              <w:left w:val="single" w:sz="4" w:space="0" w:color="auto"/>
              <w:bottom w:val="single" w:sz="4" w:space="0" w:color="auto"/>
              <w:right w:val="single" w:sz="4" w:space="0" w:color="auto"/>
            </w:tcBorders>
            <w:noWrap/>
            <w:vAlign w:val="center"/>
          </w:tcPr>
          <w:p w14:paraId="3DA00941" w14:textId="77777777" w:rsidR="009D6247" w:rsidRDefault="00000000">
            <w:pPr>
              <w:pStyle w:val="B0"/>
              <w:rPr>
                <w:rFonts w:ascii="Arial" w:hAnsi="Arial" w:cs="Arial"/>
              </w:rPr>
            </w:pPr>
            <w:r>
              <w:rPr>
                <w:rFonts w:ascii="Arial" w:hAnsi="Arial" w:cs="Arial"/>
              </w:rPr>
              <w:t>1.3.6</w:t>
            </w:r>
          </w:p>
        </w:tc>
        <w:tc>
          <w:tcPr>
            <w:tcW w:w="1154" w:type="dxa"/>
            <w:tcBorders>
              <w:top w:val="nil"/>
              <w:left w:val="nil"/>
              <w:bottom w:val="single" w:sz="4" w:space="0" w:color="auto"/>
              <w:right w:val="single" w:sz="4" w:space="0" w:color="auto"/>
            </w:tcBorders>
            <w:noWrap/>
            <w:vAlign w:val="center"/>
          </w:tcPr>
          <w:p w14:paraId="3F8FE2F9" w14:textId="77777777" w:rsidR="009D6247" w:rsidRDefault="00000000">
            <w:pPr>
              <w:pStyle w:val="B0"/>
              <w:rPr>
                <w:rFonts w:ascii="宋体-简" w:eastAsia="宋体-简" w:hAnsi="宋体" w:hint="eastAsia"/>
              </w:rPr>
            </w:pPr>
            <w:r>
              <w:rPr>
                <w:rFonts w:ascii="宋体-简" w:eastAsia="宋体-简" w:hAnsi="宋体" w:hint="eastAsia"/>
              </w:rPr>
              <w:t>业务管理区接入交换机</w:t>
            </w:r>
          </w:p>
        </w:tc>
        <w:tc>
          <w:tcPr>
            <w:tcW w:w="1049" w:type="dxa"/>
            <w:tcBorders>
              <w:top w:val="nil"/>
              <w:left w:val="nil"/>
              <w:bottom w:val="single" w:sz="4" w:space="0" w:color="auto"/>
              <w:right w:val="single" w:sz="4" w:space="0" w:color="auto"/>
            </w:tcBorders>
            <w:noWrap/>
            <w:vAlign w:val="center"/>
          </w:tcPr>
          <w:p w14:paraId="0E033491" w14:textId="77777777" w:rsidR="009D6247" w:rsidRDefault="00000000">
            <w:pPr>
              <w:pStyle w:val="B0"/>
              <w:rPr>
                <w:rFonts w:ascii="Arial" w:hAnsi="Arial" w:cs="Arial"/>
              </w:rPr>
            </w:pPr>
            <w:r>
              <w:rPr>
                <w:rFonts w:ascii="Arial" w:hAnsi="Arial" w:cs="Arial"/>
              </w:rPr>
              <w:t>H3C/</w:t>
            </w:r>
            <w:r>
              <w:rPr>
                <w:rFonts w:ascii="宋体-简" w:eastAsia="宋体-简" w:hAnsi="Arial" w:cs="Arial" w:hint="eastAsia"/>
              </w:rPr>
              <w:t>华为</w:t>
            </w:r>
            <w:r>
              <w:rPr>
                <w:rFonts w:ascii="Arial" w:hAnsi="Arial" w:cs="Arial"/>
              </w:rPr>
              <w:t>/</w:t>
            </w:r>
            <w:r>
              <w:rPr>
                <w:rFonts w:ascii="宋体-简" w:eastAsia="宋体-简" w:hAnsi="Arial" w:cs="Arial" w:hint="eastAsia"/>
              </w:rPr>
              <w:t>锐捷</w:t>
            </w:r>
          </w:p>
        </w:tc>
        <w:tc>
          <w:tcPr>
            <w:tcW w:w="2411" w:type="dxa"/>
            <w:tcBorders>
              <w:top w:val="nil"/>
              <w:left w:val="nil"/>
              <w:bottom w:val="single" w:sz="4" w:space="0" w:color="auto"/>
              <w:right w:val="single" w:sz="4" w:space="0" w:color="auto"/>
            </w:tcBorders>
            <w:noWrap/>
            <w:vAlign w:val="center"/>
          </w:tcPr>
          <w:p w14:paraId="4379963E" w14:textId="77777777" w:rsidR="009D6247" w:rsidRDefault="00000000">
            <w:pPr>
              <w:pStyle w:val="B0"/>
              <w:rPr>
                <w:rFonts w:ascii="Arial" w:hAnsi="Arial" w:cs="Arial"/>
              </w:rPr>
            </w:pPr>
            <w:r>
              <w:rPr>
                <w:rFonts w:ascii="Arial" w:hAnsi="Arial" w:cs="Arial"/>
              </w:rPr>
              <w:t>S6805-56HF-G/</w:t>
            </w:r>
          </w:p>
          <w:p w14:paraId="647332CA" w14:textId="77777777" w:rsidR="009D6247" w:rsidRDefault="00000000">
            <w:pPr>
              <w:pStyle w:val="B0"/>
              <w:rPr>
                <w:rFonts w:ascii="Arial" w:hAnsi="Arial" w:cs="Arial"/>
              </w:rPr>
            </w:pPr>
            <w:r>
              <w:rPr>
                <w:rFonts w:ascii="Arial" w:hAnsi="Arial" w:cs="Arial"/>
              </w:rPr>
              <w:t>CE6881H-48S6CQ/</w:t>
            </w:r>
          </w:p>
          <w:p w14:paraId="2C044471" w14:textId="77777777" w:rsidR="009D6247" w:rsidRDefault="00000000">
            <w:pPr>
              <w:pStyle w:val="B0"/>
              <w:rPr>
                <w:rFonts w:ascii="Arial" w:hAnsi="Arial" w:cs="Arial"/>
              </w:rPr>
            </w:pPr>
            <w:r>
              <w:rPr>
                <w:rFonts w:ascii="Arial" w:hAnsi="Arial" w:cs="Arial"/>
              </w:rPr>
              <w:t>S6510-48VS8CQ</w:t>
            </w:r>
          </w:p>
        </w:tc>
        <w:tc>
          <w:tcPr>
            <w:tcW w:w="6341" w:type="dxa"/>
            <w:tcBorders>
              <w:top w:val="nil"/>
              <w:left w:val="nil"/>
              <w:bottom w:val="single" w:sz="4" w:space="0" w:color="auto"/>
              <w:right w:val="single" w:sz="4" w:space="0" w:color="auto"/>
            </w:tcBorders>
            <w:noWrap/>
            <w:vAlign w:val="center"/>
          </w:tcPr>
          <w:p w14:paraId="3AC26B82" w14:textId="77777777" w:rsidR="009D6247" w:rsidRDefault="00000000">
            <w:pPr>
              <w:pStyle w:val="B0"/>
            </w:pPr>
            <w:r>
              <w:t>1</w:t>
            </w:r>
            <w:r>
              <w:rPr>
                <w:rFonts w:ascii="宋体" w:hAnsi="宋体" w:hint="eastAsia"/>
              </w:rPr>
              <w:t>、交换容量</w:t>
            </w:r>
            <w:r>
              <w:t>4.8Tbps</w:t>
            </w:r>
            <w:r>
              <w:rPr>
                <w:rFonts w:ascii="宋体" w:hAnsi="宋体" w:hint="eastAsia"/>
              </w:rPr>
              <w:t>，包转发率</w:t>
            </w:r>
            <w:r>
              <w:t>2000Mpp</w:t>
            </w:r>
            <w:r>
              <w:rPr>
                <w:rFonts w:ascii="宋体" w:hAnsi="宋体" w:hint="eastAsia"/>
              </w:rPr>
              <w:t>；</w:t>
            </w:r>
            <w:r>
              <w:br/>
              <w:t>2</w:t>
            </w:r>
            <w:r>
              <w:rPr>
                <w:rFonts w:ascii="宋体" w:hAnsi="宋体" w:hint="eastAsia"/>
              </w:rPr>
              <w:t>、</w:t>
            </w:r>
            <w:r>
              <w:t>40/100GE</w:t>
            </w:r>
            <w:r>
              <w:rPr>
                <w:rFonts w:ascii="宋体" w:hAnsi="宋体" w:hint="eastAsia"/>
              </w:rPr>
              <w:t>光接口</w:t>
            </w:r>
            <w:r>
              <w:t>8</w:t>
            </w:r>
            <w:r>
              <w:rPr>
                <w:rFonts w:ascii="宋体" w:hAnsi="宋体" w:hint="eastAsia"/>
              </w:rPr>
              <w:t>个，</w:t>
            </w:r>
            <w:r>
              <w:t>10GE</w:t>
            </w:r>
            <w:r>
              <w:rPr>
                <w:rFonts w:ascii="宋体" w:hAnsi="宋体" w:hint="eastAsia"/>
              </w:rPr>
              <w:t>光端口</w:t>
            </w:r>
            <w:r>
              <w:t>48</w:t>
            </w:r>
            <w:r>
              <w:rPr>
                <w:rFonts w:ascii="宋体" w:hAnsi="宋体" w:hint="eastAsia"/>
              </w:rPr>
              <w:t>个；</w:t>
            </w:r>
            <w:r>
              <w:rPr>
                <w:rFonts w:ascii="宋体" w:hAnsi="宋体" w:hint="eastAsia"/>
              </w:rPr>
              <w:br/>
            </w:r>
            <w:r>
              <w:t>3</w:t>
            </w:r>
            <w:r>
              <w:rPr>
                <w:rFonts w:ascii="宋体" w:hAnsi="宋体" w:hint="eastAsia"/>
              </w:rPr>
              <w:t>、双电源，</w:t>
            </w:r>
            <w:r>
              <w:t>5</w:t>
            </w:r>
            <w:r>
              <w:rPr>
                <w:rFonts w:ascii="宋体" w:hAnsi="宋体" w:hint="eastAsia"/>
              </w:rPr>
              <w:t>个风扇盒；</w:t>
            </w:r>
            <w:r>
              <w:rPr>
                <w:rFonts w:ascii="宋体" w:hAnsi="宋体" w:hint="eastAsia"/>
              </w:rPr>
              <w:br/>
            </w:r>
            <w:r>
              <w:t>4</w:t>
            </w:r>
            <w:r>
              <w:rPr>
                <w:rFonts w:ascii="宋体" w:hAnsi="宋体" w:hint="eastAsia"/>
              </w:rPr>
              <w:t>、满配万兆多模模块，配置</w:t>
            </w:r>
            <w:r>
              <w:rPr>
                <w:rFonts w:ascii="宋体" w:hAnsi="宋体" w:hint="eastAsia"/>
              </w:rPr>
              <w:t>6</w:t>
            </w:r>
            <w:r>
              <w:rPr>
                <w:rFonts w:ascii="宋体" w:hAnsi="宋体" w:hint="eastAsia"/>
              </w:rPr>
              <w:t>个</w:t>
            </w:r>
            <w:r>
              <w:rPr>
                <w:rFonts w:ascii="宋体" w:hAnsi="宋体" w:hint="eastAsia"/>
              </w:rPr>
              <w:t>40G</w:t>
            </w:r>
            <w:proofErr w:type="gramStart"/>
            <w:r>
              <w:rPr>
                <w:rFonts w:ascii="宋体" w:hAnsi="宋体" w:hint="eastAsia"/>
              </w:rPr>
              <w:t>多模光模块</w:t>
            </w:r>
            <w:proofErr w:type="gramEnd"/>
            <w:r>
              <w:rPr>
                <w:rFonts w:ascii="宋体" w:hAnsi="宋体" w:hint="eastAsia"/>
              </w:rPr>
              <w:t>；</w:t>
            </w:r>
            <w:r>
              <w:br/>
            </w:r>
            <w:r>
              <w:rPr>
                <w:rFonts w:ascii="宋体" w:hAnsi="宋体" w:hint="eastAsia"/>
              </w:rPr>
              <w:t>5</w:t>
            </w:r>
            <w:r>
              <w:rPr>
                <w:rFonts w:ascii="宋体" w:hAnsi="宋体" w:hint="eastAsia"/>
              </w:rPr>
              <w:t>、服务：</w:t>
            </w:r>
            <w:r>
              <w:rPr>
                <w:rFonts w:ascii="宋体" w:hAnsi="宋体" w:hint="eastAsia"/>
              </w:rPr>
              <w:t>3</w:t>
            </w:r>
            <w:r>
              <w:rPr>
                <w:rFonts w:ascii="宋体" w:hAnsi="宋体" w:hint="eastAsia"/>
              </w:rPr>
              <w:t>年原厂维保，安装调测服务。</w:t>
            </w:r>
          </w:p>
        </w:tc>
        <w:tc>
          <w:tcPr>
            <w:tcW w:w="451" w:type="dxa"/>
            <w:tcBorders>
              <w:top w:val="nil"/>
              <w:left w:val="nil"/>
              <w:bottom w:val="single" w:sz="4" w:space="0" w:color="auto"/>
              <w:right w:val="single" w:sz="4" w:space="0" w:color="auto"/>
            </w:tcBorders>
            <w:noWrap/>
            <w:vAlign w:val="center"/>
          </w:tcPr>
          <w:p w14:paraId="4FA32681" w14:textId="77777777" w:rsidR="009D6247" w:rsidRDefault="00000000">
            <w:pPr>
              <w:pStyle w:val="B0"/>
              <w:rPr>
                <w:rFonts w:ascii="Arial" w:hAnsi="Arial" w:cs="Arial"/>
              </w:rPr>
            </w:pPr>
            <w:r>
              <w:rPr>
                <w:rFonts w:ascii="Arial" w:hAnsi="Arial" w:cs="Arial"/>
              </w:rPr>
              <w:t>2</w:t>
            </w:r>
          </w:p>
        </w:tc>
        <w:tc>
          <w:tcPr>
            <w:tcW w:w="830" w:type="dxa"/>
            <w:tcBorders>
              <w:top w:val="nil"/>
              <w:left w:val="nil"/>
              <w:bottom w:val="single" w:sz="4" w:space="0" w:color="auto"/>
              <w:right w:val="single" w:sz="4" w:space="0" w:color="auto"/>
            </w:tcBorders>
            <w:noWrap/>
            <w:vAlign w:val="center"/>
          </w:tcPr>
          <w:p w14:paraId="4108F942" w14:textId="77777777" w:rsidR="009D6247" w:rsidRDefault="00000000">
            <w:pPr>
              <w:pStyle w:val="B0"/>
            </w:pPr>
            <w:r>
              <w:rPr>
                <w:rFonts w:hint="eastAsia"/>
              </w:rPr>
              <w:t>6.28</w:t>
            </w:r>
          </w:p>
        </w:tc>
        <w:tc>
          <w:tcPr>
            <w:tcW w:w="939" w:type="dxa"/>
            <w:tcBorders>
              <w:top w:val="nil"/>
              <w:left w:val="nil"/>
              <w:bottom w:val="single" w:sz="4" w:space="0" w:color="auto"/>
              <w:right w:val="single" w:sz="4" w:space="0" w:color="auto"/>
            </w:tcBorders>
            <w:noWrap/>
            <w:vAlign w:val="center"/>
          </w:tcPr>
          <w:p w14:paraId="104F1D04"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12.56</w:t>
            </w:r>
          </w:p>
        </w:tc>
      </w:tr>
      <w:tr w:rsidR="009D6247" w14:paraId="44ADF92D"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416C61CA" w14:textId="77777777" w:rsidR="009D6247" w:rsidRDefault="00000000">
            <w:pPr>
              <w:pStyle w:val="B0"/>
              <w:rPr>
                <w:rFonts w:ascii="Arial" w:hAnsi="Arial" w:cs="Arial"/>
              </w:rPr>
            </w:pPr>
            <w:r>
              <w:rPr>
                <w:rFonts w:ascii="Arial" w:hAnsi="Arial" w:cs="Arial"/>
              </w:rPr>
              <w:t>1.3.7</w:t>
            </w:r>
          </w:p>
        </w:tc>
        <w:tc>
          <w:tcPr>
            <w:tcW w:w="1154" w:type="dxa"/>
            <w:tcBorders>
              <w:top w:val="nil"/>
              <w:left w:val="nil"/>
              <w:bottom w:val="single" w:sz="4" w:space="0" w:color="auto"/>
              <w:right w:val="single" w:sz="4" w:space="0" w:color="auto"/>
            </w:tcBorders>
            <w:noWrap/>
            <w:vAlign w:val="center"/>
          </w:tcPr>
          <w:p w14:paraId="75F056AD" w14:textId="77777777" w:rsidR="009D6247" w:rsidRDefault="00000000">
            <w:pPr>
              <w:pStyle w:val="B0"/>
              <w:rPr>
                <w:rFonts w:ascii="宋体-简" w:eastAsia="宋体-简" w:hAnsi="宋体" w:hint="eastAsia"/>
              </w:rPr>
            </w:pPr>
            <w:r>
              <w:rPr>
                <w:rFonts w:ascii="宋体-简" w:eastAsia="宋体-简" w:hAnsi="宋体" w:hint="eastAsia"/>
              </w:rPr>
              <w:t>核心交换机</w:t>
            </w:r>
          </w:p>
        </w:tc>
        <w:tc>
          <w:tcPr>
            <w:tcW w:w="1049" w:type="dxa"/>
            <w:tcBorders>
              <w:top w:val="nil"/>
              <w:left w:val="nil"/>
              <w:bottom w:val="single" w:sz="4" w:space="0" w:color="auto"/>
              <w:right w:val="single" w:sz="4" w:space="0" w:color="auto"/>
            </w:tcBorders>
            <w:noWrap/>
            <w:vAlign w:val="center"/>
          </w:tcPr>
          <w:p w14:paraId="203A11F4" w14:textId="77777777" w:rsidR="009D6247" w:rsidRDefault="00000000">
            <w:pPr>
              <w:pStyle w:val="B0"/>
              <w:rPr>
                <w:rFonts w:ascii="Arial" w:hAnsi="Arial" w:cs="Arial"/>
              </w:rPr>
            </w:pPr>
            <w:r>
              <w:rPr>
                <w:rFonts w:ascii="Arial" w:hAnsi="Arial" w:cs="Arial"/>
              </w:rPr>
              <w:t>H3C/</w:t>
            </w:r>
            <w:r>
              <w:rPr>
                <w:rFonts w:ascii="宋体-简" w:eastAsia="宋体-简" w:hAnsi="Arial" w:cs="Arial" w:hint="eastAsia"/>
              </w:rPr>
              <w:t>华为</w:t>
            </w:r>
            <w:r>
              <w:rPr>
                <w:rFonts w:ascii="Arial" w:hAnsi="Arial" w:cs="Arial"/>
              </w:rPr>
              <w:t>/</w:t>
            </w:r>
            <w:r>
              <w:rPr>
                <w:rFonts w:ascii="宋体-简" w:eastAsia="宋体-简" w:hAnsi="Arial" w:cs="Arial" w:hint="eastAsia"/>
              </w:rPr>
              <w:t>锐捷</w:t>
            </w:r>
          </w:p>
        </w:tc>
        <w:tc>
          <w:tcPr>
            <w:tcW w:w="2411" w:type="dxa"/>
            <w:tcBorders>
              <w:top w:val="nil"/>
              <w:left w:val="nil"/>
              <w:bottom w:val="single" w:sz="4" w:space="0" w:color="auto"/>
              <w:right w:val="single" w:sz="4" w:space="0" w:color="auto"/>
            </w:tcBorders>
            <w:noWrap/>
            <w:vAlign w:val="center"/>
          </w:tcPr>
          <w:p w14:paraId="1D420D01" w14:textId="77777777" w:rsidR="009D6247" w:rsidRDefault="00000000">
            <w:pPr>
              <w:pStyle w:val="B0"/>
              <w:rPr>
                <w:rFonts w:ascii="Arial" w:hAnsi="Arial" w:cs="Arial"/>
              </w:rPr>
            </w:pPr>
            <w:r>
              <w:rPr>
                <w:rFonts w:ascii="Arial" w:hAnsi="Arial" w:cs="Arial"/>
              </w:rPr>
              <w:t>SS12504G-AF/</w:t>
            </w:r>
          </w:p>
          <w:p w14:paraId="494913D5" w14:textId="77777777" w:rsidR="009D6247" w:rsidRDefault="00000000">
            <w:pPr>
              <w:pStyle w:val="B0"/>
              <w:rPr>
                <w:rFonts w:ascii="Arial" w:hAnsi="Arial" w:cs="Arial"/>
              </w:rPr>
            </w:pPr>
            <w:r>
              <w:rPr>
                <w:rFonts w:ascii="Arial" w:hAnsi="Arial" w:cs="Arial"/>
              </w:rPr>
              <w:t>CE16804/</w:t>
            </w:r>
          </w:p>
          <w:p w14:paraId="6ECF6EB7" w14:textId="77777777" w:rsidR="009D6247" w:rsidRDefault="00000000">
            <w:pPr>
              <w:pStyle w:val="B0"/>
              <w:rPr>
                <w:rFonts w:ascii="Arial" w:hAnsi="Arial" w:cs="Arial"/>
              </w:rPr>
            </w:pPr>
            <w:r>
              <w:rPr>
                <w:rFonts w:ascii="Arial" w:hAnsi="Arial" w:cs="Arial"/>
              </w:rPr>
              <w:t>RG-N18006-X</w:t>
            </w:r>
          </w:p>
        </w:tc>
        <w:tc>
          <w:tcPr>
            <w:tcW w:w="6341" w:type="dxa"/>
            <w:tcBorders>
              <w:top w:val="nil"/>
              <w:left w:val="nil"/>
              <w:bottom w:val="single" w:sz="4" w:space="0" w:color="auto"/>
              <w:right w:val="single" w:sz="4" w:space="0" w:color="auto"/>
            </w:tcBorders>
            <w:noWrap/>
            <w:vAlign w:val="center"/>
          </w:tcPr>
          <w:p w14:paraId="26D761B6" w14:textId="77777777" w:rsidR="009D6247" w:rsidRDefault="00000000">
            <w:pPr>
              <w:pStyle w:val="B0"/>
            </w:pPr>
            <w:r>
              <w:t>1</w:t>
            </w:r>
            <w:r>
              <w:rPr>
                <w:rFonts w:ascii="宋体" w:hAnsi="宋体" w:hint="eastAsia"/>
              </w:rPr>
              <w:t>、交换容量</w:t>
            </w:r>
            <w:r>
              <w:t>903Tbps</w:t>
            </w:r>
            <w:r>
              <w:rPr>
                <w:rFonts w:ascii="宋体" w:hAnsi="宋体" w:hint="eastAsia"/>
              </w:rPr>
              <w:t>，包转发率</w:t>
            </w:r>
            <w:r>
              <w:t>230400Mpp</w:t>
            </w:r>
            <w:r>
              <w:rPr>
                <w:rFonts w:ascii="宋体" w:hAnsi="宋体" w:hint="eastAsia"/>
              </w:rPr>
              <w:t>；</w:t>
            </w:r>
            <w:r>
              <w:br/>
              <w:t>2</w:t>
            </w:r>
            <w:r>
              <w:rPr>
                <w:rFonts w:ascii="宋体" w:hAnsi="宋体" w:hint="eastAsia"/>
              </w:rPr>
              <w:t>、业务槽位数</w:t>
            </w:r>
            <w:r>
              <w:t>4</w:t>
            </w:r>
            <w:r>
              <w:rPr>
                <w:rFonts w:ascii="宋体" w:hAnsi="宋体" w:hint="eastAsia"/>
              </w:rPr>
              <w:t>个</w:t>
            </w:r>
            <w:r>
              <w:t>,</w:t>
            </w:r>
            <w:r>
              <w:rPr>
                <w:rFonts w:ascii="宋体" w:hAnsi="宋体" w:hint="eastAsia"/>
              </w:rPr>
              <w:t>交换网板插槽数量</w:t>
            </w:r>
            <w:r>
              <w:t>6</w:t>
            </w:r>
            <w:r>
              <w:rPr>
                <w:rFonts w:ascii="宋体" w:hAnsi="宋体" w:hint="eastAsia"/>
              </w:rPr>
              <w:t>个</w:t>
            </w:r>
            <w:r>
              <w:t xml:space="preserve">, </w:t>
            </w:r>
            <w:r>
              <w:rPr>
                <w:rFonts w:ascii="宋体" w:hAnsi="宋体" w:hint="eastAsia"/>
              </w:rPr>
              <w:t>且支持网板</w:t>
            </w:r>
            <w:r>
              <w:t xml:space="preserve">N+M </w:t>
            </w:r>
            <w:r>
              <w:rPr>
                <w:rFonts w:ascii="宋体" w:hAnsi="宋体" w:hint="eastAsia"/>
              </w:rPr>
              <w:t>冗余，采用正交</w:t>
            </w:r>
            <w:r>
              <w:t>CLOS</w:t>
            </w:r>
            <w:r>
              <w:rPr>
                <w:rFonts w:ascii="宋体" w:hAnsi="宋体" w:hint="eastAsia"/>
              </w:rPr>
              <w:t>架构；</w:t>
            </w:r>
            <w:r>
              <w:br/>
              <w:t>3</w:t>
            </w:r>
            <w:r>
              <w:rPr>
                <w:rFonts w:ascii="宋体" w:hAnsi="宋体" w:hint="eastAsia"/>
              </w:rPr>
              <w:t>、实配：双主控，</w:t>
            </w:r>
            <w:r>
              <w:t>4</w:t>
            </w:r>
            <w:r>
              <w:rPr>
                <w:rFonts w:ascii="宋体" w:hAnsi="宋体" w:hint="eastAsia"/>
              </w:rPr>
              <w:t>个交换网板，</w:t>
            </w:r>
            <w:r>
              <w:t>36</w:t>
            </w:r>
            <w:r>
              <w:rPr>
                <w:rFonts w:ascii="宋体" w:hAnsi="宋体" w:hint="eastAsia"/>
              </w:rPr>
              <w:t>端口</w:t>
            </w:r>
            <w:r>
              <w:t>40GE</w:t>
            </w:r>
            <w:r>
              <w:rPr>
                <w:rFonts w:ascii="宋体" w:hAnsi="宋体" w:hint="eastAsia"/>
              </w:rPr>
              <w:t>以太网光接口板</w:t>
            </w:r>
            <w:r>
              <w:t>*1</w:t>
            </w:r>
            <w:r>
              <w:rPr>
                <w:rFonts w:ascii="宋体" w:hAnsi="宋体" w:hint="eastAsia"/>
              </w:rPr>
              <w:t>，满配</w:t>
            </w:r>
            <w:r>
              <w:t>40G</w:t>
            </w:r>
            <w:r>
              <w:rPr>
                <w:rFonts w:ascii="宋体" w:hAnsi="宋体" w:hint="eastAsia"/>
              </w:rPr>
              <w:t>多模模块，</w:t>
            </w:r>
            <w:r>
              <w:t>4</w:t>
            </w:r>
            <w:r>
              <w:rPr>
                <w:rFonts w:ascii="宋体" w:hAnsi="宋体" w:hint="eastAsia"/>
              </w:rPr>
              <w:t>块</w:t>
            </w:r>
            <w:r>
              <w:t>3000W</w:t>
            </w:r>
            <w:r>
              <w:rPr>
                <w:rFonts w:ascii="宋体" w:hAnsi="宋体" w:hint="eastAsia"/>
              </w:rPr>
              <w:t>电源；</w:t>
            </w:r>
            <w:r>
              <w:br/>
              <w:t>4</w:t>
            </w:r>
            <w:r>
              <w:rPr>
                <w:rFonts w:ascii="宋体" w:hAnsi="宋体" w:hint="eastAsia"/>
              </w:rPr>
              <w:t>、服务：</w:t>
            </w:r>
            <w:r>
              <w:t>3</w:t>
            </w:r>
            <w:r>
              <w:rPr>
                <w:rFonts w:ascii="宋体" w:hAnsi="宋体" w:hint="eastAsia"/>
              </w:rPr>
              <w:t>年原厂维保，安装调测服务。</w:t>
            </w:r>
          </w:p>
        </w:tc>
        <w:tc>
          <w:tcPr>
            <w:tcW w:w="451" w:type="dxa"/>
            <w:tcBorders>
              <w:top w:val="nil"/>
              <w:left w:val="nil"/>
              <w:bottom w:val="single" w:sz="4" w:space="0" w:color="auto"/>
              <w:right w:val="single" w:sz="4" w:space="0" w:color="auto"/>
            </w:tcBorders>
            <w:noWrap/>
            <w:vAlign w:val="center"/>
          </w:tcPr>
          <w:p w14:paraId="2FCC4714" w14:textId="77777777" w:rsidR="009D6247" w:rsidRDefault="00000000">
            <w:pPr>
              <w:pStyle w:val="B0"/>
              <w:rPr>
                <w:rFonts w:ascii="Arial" w:hAnsi="Arial" w:cs="Arial"/>
              </w:rPr>
            </w:pPr>
            <w:r>
              <w:rPr>
                <w:rFonts w:ascii="Arial" w:hAnsi="Arial" w:cs="Arial"/>
              </w:rPr>
              <w:t>2</w:t>
            </w:r>
          </w:p>
        </w:tc>
        <w:tc>
          <w:tcPr>
            <w:tcW w:w="830" w:type="dxa"/>
            <w:tcBorders>
              <w:top w:val="nil"/>
              <w:left w:val="nil"/>
              <w:bottom w:val="single" w:sz="4" w:space="0" w:color="auto"/>
              <w:right w:val="single" w:sz="4" w:space="0" w:color="auto"/>
            </w:tcBorders>
            <w:noWrap/>
            <w:vAlign w:val="center"/>
          </w:tcPr>
          <w:p w14:paraId="4ACF9A70" w14:textId="77777777" w:rsidR="009D6247" w:rsidRDefault="00000000">
            <w:pPr>
              <w:pStyle w:val="B0"/>
            </w:pPr>
            <w:r>
              <w:rPr>
                <w:rFonts w:hint="eastAsia"/>
              </w:rPr>
              <w:t>41.86</w:t>
            </w:r>
          </w:p>
        </w:tc>
        <w:tc>
          <w:tcPr>
            <w:tcW w:w="939" w:type="dxa"/>
            <w:tcBorders>
              <w:top w:val="nil"/>
              <w:left w:val="nil"/>
              <w:bottom w:val="single" w:sz="4" w:space="0" w:color="auto"/>
              <w:right w:val="single" w:sz="4" w:space="0" w:color="auto"/>
            </w:tcBorders>
            <w:noWrap/>
            <w:vAlign w:val="center"/>
          </w:tcPr>
          <w:p w14:paraId="1964A22B"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83.72</w:t>
            </w:r>
          </w:p>
        </w:tc>
      </w:tr>
      <w:tr w:rsidR="009D6247" w14:paraId="24E4E146" w14:textId="77777777">
        <w:trPr>
          <w:trHeight w:val="400"/>
        </w:trPr>
        <w:tc>
          <w:tcPr>
            <w:tcW w:w="684" w:type="dxa"/>
            <w:tcBorders>
              <w:top w:val="nil"/>
              <w:left w:val="single" w:sz="4" w:space="0" w:color="auto"/>
              <w:bottom w:val="single" w:sz="4" w:space="0" w:color="auto"/>
              <w:right w:val="single" w:sz="4" w:space="0" w:color="auto"/>
            </w:tcBorders>
            <w:vAlign w:val="center"/>
          </w:tcPr>
          <w:p w14:paraId="613D1DF8" w14:textId="77777777" w:rsidR="009D6247" w:rsidRDefault="00000000">
            <w:pPr>
              <w:pStyle w:val="B0"/>
            </w:pPr>
            <w:r>
              <w:rPr>
                <w:rFonts w:hint="eastAsia"/>
              </w:rPr>
              <w:t>1.4</w:t>
            </w:r>
          </w:p>
        </w:tc>
        <w:tc>
          <w:tcPr>
            <w:tcW w:w="1154" w:type="dxa"/>
            <w:tcBorders>
              <w:top w:val="nil"/>
              <w:left w:val="nil"/>
              <w:bottom w:val="single" w:sz="4" w:space="0" w:color="auto"/>
              <w:right w:val="single" w:sz="4" w:space="0" w:color="auto"/>
            </w:tcBorders>
            <w:vAlign w:val="center"/>
          </w:tcPr>
          <w:p w14:paraId="00B39F25" w14:textId="77777777" w:rsidR="009D6247" w:rsidRDefault="00000000">
            <w:pPr>
              <w:pStyle w:val="B0"/>
            </w:pPr>
            <w:r>
              <w:rPr>
                <w:rFonts w:hint="eastAsia"/>
              </w:rPr>
              <w:t>安全设备</w:t>
            </w:r>
          </w:p>
        </w:tc>
        <w:tc>
          <w:tcPr>
            <w:tcW w:w="1049" w:type="dxa"/>
            <w:tcBorders>
              <w:top w:val="nil"/>
              <w:left w:val="nil"/>
              <w:bottom w:val="single" w:sz="4" w:space="0" w:color="auto"/>
              <w:right w:val="single" w:sz="4" w:space="0" w:color="auto"/>
            </w:tcBorders>
            <w:vAlign w:val="center"/>
          </w:tcPr>
          <w:p w14:paraId="05ECFF13" w14:textId="77777777" w:rsidR="009D6247" w:rsidRDefault="00000000">
            <w:pPr>
              <w:pStyle w:val="B0"/>
            </w:pPr>
            <w:r>
              <w:rPr>
                <w:rFonts w:hint="eastAsia"/>
              </w:rPr>
              <w:t xml:space="preserve">　</w:t>
            </w:r>
          </w:p>
        </w:tc>
        <w:tc>
          <w:tcPr>
            <w:tcW w:w="2411" w:type="dxa"/>
            <w:tcBorders>
              <w:top w:val="nil"/>
              <w:left w:val="nil"/>
              <w:bottom w:val="single" w:sz="4" w:space="0" w:color="auto"/>
              <w:right w:val="single" w:sz="4" w:space="0" w:color="auto"/>
            </w:tcBorders>
            <w:vAlign w:val="center"/>
          </w:tcPr>
          <w:p w14:paraId="70022AF5" w14:textId="77777777" w:rsidR="009D6247" w:rsidRDefault="00000000">
            <w:pPr>
              <w:pStyle w:val="B0"/>
            </w:pPr>
            <w:r>
              <w:rPr>
                <w:rFonts w:hint="eastAsia"/>
              </w:rPr>
              <w:t xml:space="preserve">　</w:t>
            </w:r>
          </w:p>
        </w:tc>
        <w:tc>
          <w:tcPr>
            <w:tcW w:w="6341" w:type="dxa"/>
            <w:tcBorders>
              <w:top w:val="nil"/>
              <w:left w:val="nil"/>
              <w:bottom w:val="single" w:sz="4" w:space="0" w:color="auto"/>
              <w:right w:val="single" w:sz="4" w:space="0" w:color="auto"/>
            </w:tcBorders>
            <w:vAlign w:val="center"/>
          </w:tcPr>
          <w:p w14:paraId="1E36E10A" w14:textId="77777777" w:rsidR="009D6247" w:rsidRDefault="00000000">
            <w:pPr>
              <w:pStyle w:val="B0"/>
            </w:pPr>
            <w:r>
              <w:rPr>
                <w:rFonts w:hint="eastAsia"/>
              </w:rPr>
              <w:t xml:space="preserve">　</w:t>
            </w:r>
          </w:p>
        </w:tc>
        <w:tc>
          <w:tcPr>
            <w:tcW w:w="451" w:type="dxa"/>
            <w:tcBorders>
              <w:top w:val="nil"/>
              <w:left w:val="nil"/>
              <w:bottom w:val="single" w:sz="4" w:space="0" w:color="auto"/>
              <w:right w:val="single" w:sz="4" w:space="0" w:color="auto"/>
            </w:tcBorders>
            <w:vAlign w:val="center"/>
          </w:tcPr>
          <w:p w14:paraId="3A6403BE" w14:textId="77777777" w:rsidR="009D6247" w:rsidRDefault="00000000">
            <w:pPr>
              <w:pStyle w:val="B0"/>
            </w:pPr>
            <w:r>
              <w:rPr>
                <w:rFonts w:hint="eastAsia"/>
              </w:rPr>
              <w:t xml:space="preserve">　</w:t>
            </w:r>
          </w:p>
        </w:tc>
        <w:tc>
          <w:tcPr>
            <w:tcW w:w="830" w:type="dxa"/>
            <w:tcBorders>
              <w:top w:val="nil"/>
              <w:left w:val="nil"/>
              <w:bottom w:val="single" w:sz="4" w:space="0" w:color="auto"/>
              <w:right w:val="single" w:sz="4" w:space="0" w:color="auto"/>
            </w:tcBorders>
            <w:vAlign w:val="center"/>
          </w:tcPr>
          <w:p w14:paraId="29F051F6" w14:textId="77777777" w:rsidR="009D6247" w:rsidRDefault="00000000">
            <w:pPr>
              <w:pStyle w:val="B0"/>
            </w:pPr>
            <w:r>
              <w:rPr>
                <w:rFonts w:hint="eastAsia"/>
              </w:rPr>
              <w:t xml:space="preserve">　</w:t>
            </w:r>
          </w:p>
        </w:tc>
        <w:tc>
          <w:tcPr>
            <w:tcW w:w="939" w:type="dxa"/>
            <w:tcBorders>
              <w:top w:val="nil"/>
              <w:left w:val="nil"/>
              <w:bottom w:val="single" w:sz="4" w:space="0" w:color="auto"/>
              <w:right w:val="single" w:sz="4" w:space="0" w:color="auto"/>
            </w:tcBorders>
            <w:noWrap/>
            <w:vAlign w:val="center"/>
          </w:tcPr>
          <w:p w14:paraId="03851E37"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 xml:space="preserve">　</w:t>
            </w:r>
          </w:p>
        </w:tc>
      </w:tr>
      <w:tr w:rsidR="009D6247" w14:paraId="5209A315"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7BA3043B" w14:textId="77777777" w:rsidR="009D6247" w:rsidRDefault="00000000">
            <w:pPr>
              <w:pStyle w:val="B0"/>
              <w:rPr>
                <w:rFonts w:ascii="Arial" w:hAnsi="Arial" w:cs="Arial"/>
              </w:rPr>
            </w:pPr>
            <w:r>
              <w:rPr>
                <w:rFonts w:ascii="Arial" w:hAnsi="Arial" w:cs="Arial"/>
              </w:rPr>
              <w:t>1.4.1</w:t>
            </w:r>
          </w:p>
        </w:tc>
        <w:tc>
          <w:tcPr>
            <w:tcW w:w="1154" w:type="dxa"/>
            <w:tcBorders>
              <w:top w:val="nil"/>
              <w:left w:val="nil"/>
              <w:bottom w:val="single" w:sz="4" w:space="0" w:color="auto"/>
              <w:right w:val="single" w:sz="4" w:space="0" w:color="auto"/>
            </w:tcBorders>
            <w:noWrap/>
            <w:vAlign w:val="center"/>
          </w:tcPr>
          <w:p w14:paraId="37E6486A" w14:textId="77777777" w:rsidR="009D6247" w:rsidRDefault="00000000">
            <w:pPr>
              <w:pStyle w:val="B0"/>
              <w:rPr>
                <w:rFonts w:ascii="宋体" w:hAnsi="宋体" w:hint="eastAsia"/>
              </w:rPr>
            </w:pPr>
            <w:r>
              <w:rPr>
                <w:rFonts w:ascii="宋体" w:hAnsi="宋体" w:hint="eastAsia"/>
              </w:rPr>
              <w:t>网络出口安全网关</w:t>
            </w:r>
          </w:p>
        </w:tc>
        <w:tc>
          <w:tcPr>
            <w:tcW w:w="1049" w:type="dxa"/>
            <w:tcBorders>
              <w:top w:val="nil"/>
              <w:left w:val="nil"/>
              <w:bottom w:val="single" w:sz="4" w:space="0" w:color="auto"/>
              <w:right w:val="single" w:sz="4" w:space="0" w:color="auto"/>
            </w:tcBorders>
            <w:vAlign w:val="center"/>
          </w:tcPr>
          <w:p w14:paraId="1874E373" w14:textId="77777777" w:rsidR="009D6247" w:rsidRDefault="00000000">
            <w:pPr>
              <w:pStyle w:val="B0"/>
              <w:rPr>
                <w:rFonts w:ascii="宋体" w:hAnsi="宋体" w:hint="eastAsia"/>
              </w:rPr>
            </w:pPr>
            <w:r>
              <w:rPr>
                <w:rFonts w:ascii="宋体" w:hAnsi="宋体" w:hint="eastAsia"/>
              </w:rPr>
              <w:t>H3C/</w:t>
            </w:r>
            <w:r>
              <w:rPr>
                <w:rFonts w:ascii="宋体" w:hAnsi="宋体" w:hint="eastAsia"/>
              </w:rPr>
              <w:t>华为</w:t>
            </w:r>
            <w:r>
              <w:rPr>
                <w:rFonts w:ascii="宋体" w:hAnsi="宋体" w:hint="eastAsia"/>
              </w:rPr>
              <w:t>/</w:t>
            </w:r>
            <w:r>
              <w:rPr>
                <w:rFonts w:ascii="宋体" w:hAnsi="宋体" w:hint="eastAsia"/>
              </w:rPr>
              <w:t>奇安信</w:t>
            </w:r>
          </w:p>
        </w:tc>
        <w:tc>
          <w:tcPr>
            <w:tcW w:w="2411" w:type="dxa"/>
            <w:tcBorders>
              <w:top w:val="nil"/>
              <w:left w:val="nil"/>
              <w:bottom w:val="single" w:sz="4" w:space="0" w:color="auto"/>
              <w:right w:val="single" w:sz="4" w:space="0" w:color="auto"/>
            </w:tcBorders>
            <w:vAlign w:val="center"/>
          </w:tcPr>
          <w:p w14:paraId="4C9B73E2" w14:textId="77777777" w:rsidR="009D6247" w:rsidRDefault="00000000">
            <w:pPr>
              <w:pStyle w:val="B0"/>
            </w:pPr>
            <w:r>
              <w:t>SecPath F5000-AI-120-G/</w:t>
            </w:r>
          </w:p>
          <w:p w14:paraId="210B57F1" w14:textId="77777777" w:rsidR="009D6247" w:rsidRDefault="00000000">
            <w:pPr>
              <w:pStyle w:val="B0"/>
            </w:pPr>
            <w:r>
              <w:t>USG6680-AC/</w:t>
            </w:r>
          </w:p>
          <w:p w14:paraId="57467D8E" w14:textId="77777777" w:rsidR="009D6247" w:rsidRDefault="00000000">
            <w:pPr>
              <w:pStyle w:val="B0"/>
            </w:pPr>
            <w:r>
              <w:t>NSG7000-TX55M-Q</w:t>
            </w:r>
          </w:p>
        </w:tc>
        <w:tc>
          <w:tcPr>
            <w:tcW w:w="6341" w:type="dxa"/>
            <w:tcBorders>
              <w:top w:val="nil"/>
              <w:left w:val="nil"/>
              <w:bottom w:val="single" w:sz="4" w:space="0" w:color="auto"/>
              <w:right w:val="single" w:sz="4" w:space="0" w:color="auto"/>
            </w:tcBorders>
            <w:noWrap/>
            <w:vAlign w:val="center"/>
          </w:tcPr>
          <w:p w14:paraId="464B9511" w14:textId="77777777" w:rsidR="009D6247" w:rsidRDefault="00000000">
            <w:pPr>
              <w:pStyle w:val="B0"/>
            </w:pPr>
            <w:r>
              <w:rPr>
                <w:rFonts w:ascii="宋体" w:hAnsi="宋体" w:hint="eastAsia"/>
              </w:rPr>
              <w:t>机架式</w:t>
            </w:r>
            <w:r>
              <w:t>1U</w:t>
            </w:r>
            <w:r>
              <w:rPr>
                <w:rFonts w:ascii="宋体" w:hAnsi="宋体" w:hint="eastAsia"/>
              </w:rPr>
              <w:t>高度，吞吐量</w:t>
            </w:r>
            <w:r>
              <w:t>100GB</w:t>
            </w:r>
            <w:r>
              <w:rPr>
                <w:rFonts w:ascii="宋体" w:hAnsi="宋体" w:hint="eastAsia"/>
              </w:rPr>
              <w:t>，并发连接数</w:t>
            </w:r>
            <w:r>
              <w:t>8000W</w:t>
            </w:r>
            <w:r>
              <w:rPr>
                <w:rFonts w:ascii="宋体" w:hAnsi="宋体" w:hint="eastAsia"/>
              </w:rPr>
              <w:t>，每秒新建连接数</w:t>
            </w:r>
            <w:r>
              <w:t>80W</w:t>
            </w:r>
            <w:r>
              <w:rPr>
                <w:rFonts w:ascii="宋体" w:hAnsi="宋体" w:hint="eastAsia"/>
              </w:rPr>
              <w:t>，支持</w:t>
            </w:r>
            <w:r>
              <w:t>6</w:t>
            </w:r>
            <w:r>
              <w:rPr>
                <w:rFonts w:ascii="宋体" w:hAnsi="宋体" w:hint="eastAsia"/>
              </w:rPr>
              <w:t>个端口扩展槽位，配置</w:t>
            </w:r>
            <w:r>
              <w:t>12</w:t>
            </w:r>
            <w:r>
              <w:rPr>
                <w:rFonts w:ascii="宋体" w:hAnsi="宋体" w:hint="eastAsia"/>
              </w:rPr>
              <w:t>个万兆光端口，</w:t>
            </w:r>
            <w:r>
              <w:t>8</w:t>
            </w:r>
            <w:r>
              <w:rPr>
                <w:rFonts w:ascii="宋体" w:hAnsi="宋体" w:hint="eastAsia"/>
              </w:rPr>
              <w:t>个</w:t>
            </w:r>
            <w:proofErr w:type="gramStart"/>
            <w:r>
              <w:rPr>
                <w:rFonts w:ascii="宋体" w:hAnsi="宋体" w:hint="eastAsia"/>
              </w:rPr>
              <w:t>千兆电端口</w:t>
            </w:r>
            <w:proofErr w:type="gramEnd"/>
            <w:r>
              <w:rPr>
                <w:rFonts w:ascii="宋体" w:hAnsi="宋体" w:hint="eastAsia"/>
              </w:rPr>
              <w:t>，</w:t>
            </w:r>
            <w:r>
              <w:rPr>
                <w:rFonts w:ascii="宋体" w:hAnsi="宋体" w:hint="eastAsia"/>
              </w:rPr>
              <w:t>10</w:t>
            </w:r>
            <w:r>
              <w:rPr>
                <w:rFonts w:ascii="宋体" w:hAnsi="宋体" w:hint="eastAsia"/>
              </w:rPr>
              <w:t>个万兆</w:t>
            </w:r>
            <w:proofErr w:type="gramStart"/>
            <w:r>
              <w:rPr>
                <w:rFonts w:ascii="宋体" w:hAnsi="宋体" w:hint="eastAsia"/>
              </w:rPr>
              <w:t>多模光模块</w:t>
            </w:r>
            <w:proofErr w:type="gramEnd"/>
            <w:r>
              <w:rPr>
                <w:rFonts w:ascii="宋体" w:hAnsi="宋体" w:hint="eastAsia"/>
              </w:rPr>
              <w:t>，防病毒功能授权、</w:t>
            </w:r>
            <w:r>
              <w:t>IPS</w:t>
            </w:r>
            <w:r>
              <w:rPr>
                <w:rFonts w:ascii="宋体" w:hAnsi="宋体" w:hint="eastAsia"/>
              </w:rPr>
              <w:t>功能授权，</w:t>
            </w:r>
            <w:r>
              <w:t>WEB</w:t>
            </w:r>
            <w:r>
              <w:rPr>
                <w:rFonts w:ascii="宋体" w:hAnsi="宋体" w:hint="eastAsia"/>
              </w:rPr>
              <w:t>防火墙功能授权，</w:t>
            </w:r>
            <w:r>
              <w:rPr>
                <w:rFonts w:ascii="宋体" w:hAnsi="宋体" w:hint="eastAsia"/>
              </w:rPr>
              <w:t>3</w:t>
            </w:r>
            <w:r>
              <w:rPr>
                <w:rFonts w:ascii="宋体" w:hAnsi="宋体" w:hint="eastAsia"/>
              </w:rPr>
              <w:t>年防病毒、</w:t>
            </w:r>
            <w:r>
              <w:t>IPS</w:t>
            </w:r>
            <w:r>
              <w:rPr>
                <w:rFonts w:ascii="宋体" w:hAnsi="宋体" w:hint="eastAsia"/>
              </w:rPr>
              <w:t>、</w:t>
            </w:r>
            <w:proofErr w:type="spellStart"/>
            <w:r>
              <w:t>wFW</w:t>
            </w:r>
            <w:proofErr w:type="spellEnd"/>
            <w:r>
              <w:rPr>
                <w:rFonts w:ascii="宋体" w:hAnsi="宋体" w:hint="eastAsia"/>
              </w:rPr>
              <w:t>升级授权，冗余电源，冗余风扇，</w:t>
            </w:r>
            <w:proofErr w:type="gramStart"/>
            <w:r>
              <w:t>3</w:t>
            </w:r>
            <w:r>
              <w:rPr>
                <w:rFonts w:ascii="宋体" w:hAnsi="宋体" w:hint="eastAsia"/>
              </w:rPr>
              <w:t>年维保服务</w:t>
            </w:r>
            <w:proofErr w:type="gramEnd"/>
            <w:r>
              <w:rPr>
                <w:rFonts w:ascii="宋体" w:hAnsi="宋体" w:hint="eastAsia"/>
              </w:rPr>
              <w:t>。</w:t>
            </w:r>
          </w:p>
        </w:tc>
        <w:tc>
          <w:tcPr>
            <w:tcW w:w="451" w:type="dxa"/>
            <w:tcBorders>
              <w:top w:val="nil"/>
              <w:left w:val="nil"/>
              <w:bottom w:val="single" w:sz="4" w:space="0" w:color="auto"/>
              <w:right w:val="single" w:sz="4" w:space="0" w:color="auto"/>
            </w:tcBorders>
            <w:noWrap/>
            <w:vAlign w:val="center"/>
          </w:tcPr>
          <w:p w14:paraId="5CA276E7" w14:textId="77777777" w:rsidR="009D6247" w:rsidRDefault="00000000">
            <w:pPr>
              <w:pStyle w:val="B0"/>
              <w:rPr>
                <w:rFonts w:ascii="Arial" w:hAnsi="Arial" w:cs="Arial"/>
              </w:rPr>
            </w:pPr>
            <w:r>
              <w:rPr>
                <w:rFonts w:ascii="Arial" w:hAnsi="Arial" w:cs="Arial"/>
              </w:rPr>
              <w:t>2</w:t>
            </w:r>
          </w:p>
        </w:tc>
        <w:tc>
          <w:tcPr>
            <w:tcW w:w="830" w:type="dxa"/>
            <w:tcBorders>
              <w:top w:val="nil"/>
              <w:left w:val="nil"/>
              <w:bottom w:val="single" w:sz="4" w:space="0" w:color="auto"/>
              <w:right w:val="single" w:sz="4" w:space="0" w:color="auto"/>
            </w:tcBorders>
            <w:noWrap/>
            <w:vAlign w:val="center"/>
          </w:tcPr>
          <w:p w14:paraId="5FB871EE" w14:textId="77777777" w:rsidR="009D6247" w:rsidRDefault="00000000">
            <w:pPr>
              <w:pStyle w:val="B0"/>
            </w:pPr>
            <w:r>
              <w:rPr>
                <w:rFonts w:hint="eastAsia"/>
              </w:rPr>
              <w:t>30</w:t>
            </w:r>
          </w:p>
        </w:tc>
        <w:tc>
          <w:tcPr>
            <w:tcW w:w="939" w:type="dxa"/>
            <w:tcBorders>
              <w:top w:val="nil"/>
              <w:left w:val="nil"/>
              <w:bottom w:val="single" w:sz="4" w:space="0" w:color="auto"/>
              <w:right w:val="single" w:sz="4" w:space="0" w:color="auto"/>
            </w:tcBorders>
            <w:noWrap/>
            <w:vAlign w:val="center"/>
          </w:tcPr>
          <w:p w14:paraId="41F79486"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60</w:t>
            </w:r>
          </w:p>
        </w:tc>
      </w:tr>
      <w:tr w:rsidR="009D6247" w14:paraId="613E737E"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56C244A1" w14:textId="77777777" w:rsidR="009D6247" w:rsidRDefault="00000000">
            <w:pPr>
              <w:pStyle w:val="B0"/>
              <w:rPr>
                <w:rFonts w:ascii="Arial" w:hAnsi="Arial" w:cs="Arial"/>
              </w:rPr>
            </w:pPr>
            <w:r>
              <w:rPr>
                <w:rFonts w:ascii="Arial" w:hAnsi="Arial" w:cs="Arial"/>
              </w:rPr>
              <w:lastRenderedPageBreak/>
              <w:t>1.4.2</w:t>
            </w:r>
          </w:p>
        </w:tc>
        <w:tc>
          <w:tcPr>
            <w:tcW w:w="1154" w:type="dxa"/>
            <w:tcBorders>
              <w:top w:val="nil"/>
              <w:left w:val="nil"/>
              <w:bottom w:val="single" w:sz="4" w:space="0" w:color="auto"/>
              <w:right w:val="single" w:sz="4" w:space="0" w:color="auto"/>
            </w:tcBorders>
            <w:noWrap/>
            <w:vAlign w:val="center"/>
          </w:tcPr>
          <w:p w14:paraId="75CFB2D2" w14:textId="77777777" w:rsidR="009D6247" w:rsidRDefault="00000000">
            <w:pPr>
              <w:pStyle w:val="B0"/>
              <w:rPr>
                <w:rFonts w:ascii="宋体-简" w:eastAsia="宋体-简" w:hAnsi="宋体" w:hint="eastAsia"/>
              </w:rPr>
            </w:pPr>
            <w:r>
              <w:rPr>
                <w:rFonts w:ascii="宋体-简" w:eastAsia="宋体-简" w:hAnsi="宋体" w:hint="eastAsia"/>
              </w:rPr>
              <w:t>数据交换区防火墙</w:t>
            </w:r>
          </w:p>
        </w:tc>
        <w:tc>
          <w:tcPr>
            <w:tcW w:w="1049" w:type="dxa"/>
            <w:tcBorders>
              <w:top w:val="nil"/>
              <w:left w:val="nil"/>
              <w:bottom w:val="single" w:sz="4" w:space="0" w:color="auto"/>
              <w:right w:val="single" w:sz="4" w:space="0" w:color="auto"/>
            </w:tcBorders>
            <w:vAlign w:val="center"/>
          </w:tcPr>
          <w:p w14:paraId="3C0C166E" w14:textId="77777777" w:rsidR="009D6247" w:rsidRDefault="00000000">
            <w:pPr>
              <w:pStyle w:val="B0"/>
            </w:pPr>
            <w:r>
              <w:t>H3C/</w:t>
            </w:r>
            <w:r>
              <w:rPr>
                <w:rFonts w:ascii="宋体" w:hAnsi="宋体" w:hint="eastAsia"/>
              </w:rPr>
              <w:t>深信服</w:t>
            </w:r>
            <w:r>
              <w:t>/</w:t>
            </w:r>
            <w:r>
              <w:rPr>
                <w:rFonts w:ascii="宋体" w:hAnsi="宋体" w:hint="eastAsia"/>
              </w:rPr>
              <w:t>华为</w:t>
            </w:r>
          </w:p>
        </w:tc>
        <w:tc>
          <w:tcPr>
            <w:tcW w:w="2411" w:type="dxa"/>
            <w:tcBorders>
              <w:top w:val="nil"/>
              <w:left w:val="nil"/>
              <w:bottom w:val="single" w:sz="4" w:space="0" w:color="auto"/>
              <w:right w:val="single" w:sz="4" w:space="0" w:color="auto"/>
            </w:tcBorders>
            <w:vAlign w:val="center"/>
          </w:tcPr>
          <w:p w14:paraId="7659810D" w14:textId="77777777" w:rsidR="009D6247" w:rsidRDefault="00000000">
            <w:pPr>
              <w:pStyle w:val="B0"/>
            </w:pPr>
            <w:r>
              <w:t>SecPath F1000-AI-65-G/</w:t>
            </w:r>
          </w:p>
          <w:p w14:paraId="632AF597" w14:textId="77777777" w:rsidR="009D6247" w:rsidRDefault="00000000">
            <w:pPr>
              <w:pStyle w:val="B0"/>
            </w:pPr>
            <w:r>
              <w:t>AF-1000-L2200-WY/</w:t>
            </w:r>
          </w:p>
          <w:p w14:paraId="36C5426B" w14:textId="77777777" w:rsidR="009D6247" w:rsidRDefault="00000000">
            <w:pPr>
              <w:pStyle w:val="B0"/>
            </w:pPr>
            <w:r>
              <w:t>USG6385E-AC</w:t>
            </w:r>
          </w:p>
        </w:tc>
        <w:tc>
          <w:tcPr>
            <w:tcW w:w="6341" w:type="dxa"/>
            <w:tcBorders>
              <w:top w:val="nil"/>
              <w:left w:val="nil"/>
              <w:bottom w:val="single" w:sz="4" w:space="0" w:color="auto"/>
              <w:right w:val="single" w:sz="4" w:space="0" w:color="auto"/>
            </w:tcBorders>
            <w:noWrap/>
            <w:vAlign w:val="center"/>
          </w:tcPr>
          <w:p w14:paraId="4891CF26" w14:textId="77777777" w:rsidR="009D6247" w:rsidRDefault="00000000">
            <w:pPr>
              <w:pStyle w:val="B0"/>
            </w:pPr>
            <w:r>
              <w:rPr>
                <w:rFonts w:ascii="宋体" w:hAnsi="宋体" w:hint="eastAsia"/>
              </w:rPr>
              <w:t>机架式</w:t>
            </w:r>
            <w:r>
              <w:t>1U</w:t>
            </w:r>
            <w:r>
              <w:rPr>
                <w:rFonts w:ascii="宋体" w:hAnsi="宋体" w:hint="eastAsia"/>
              </w:rPr>
              <w:t>高度，吞吐量</w:t>
            </w:r>
            <w:r>
              <w:t>10GB</w:t>
            </w:r>
            <w:r>
              <w:rPr>
                <w:rFonts w:ascii="宋体" w:hAnsi="宋体" w:hint="eastAsia"/>
              </w:rPr>
              <w:t>，并发连接数</w:t>
            </w:r>
            <w:r>
              <w:rPr>
                <w:rFonts w:ascii="宋体" w:hAnsi="宋体" w:hint="eastAsia"/>
              </w:rPr>
              <w:t>4</w:t>
            </w:r>
            <w:r>
              <w:t>00W</w:t>
            </w:r>
            <w:r>
              <w:rPr>
                <w:rFonts w:ascii="宋体" w:hAnsi="宋体" w:hint="eastAsia"/>
              </w:rPr>
              <w:t>，每秒新建连接数</w:t>
            </w:r>
            <w:r>
              <w:t>10W</w:t>
            </w:r>
            <w:r>
              <w:rPr>
                <w:rFonts w:ascii="宋体" w:hAnsi="宋体" w:hint="eastAsia"/>
              </w:rPr>
              <w:t>，支持</w:t>
            </w:r>
            <w:r>
              <w:t>2</w:t>
            </w:r>
            <w:r>
              <w:rPr>
                <w:rFonts w:ascii="宋体" w:hAnsi="宋体" w:hint="eastAsia"/>
              </w:rPr>
              <w:t>个端口扩展槽位，配置</w:t>
            </w:r>
            <w:r>
              <w:t>8</w:t>
            </w:r>
            <w:r>
              <w:rPr>
                <w:rFonts w:ascii="宋体" w:hAnsi="宋体" w:hint="eastAsia"/>
              </w:rPr>
              <w:t>个万兆光端口，</w:t>
            </w:r>
            <w:r>
              <w:t>16</w:t>
            </w:r>
            <w:r>
              <w:rPr>
                <w:rFonts w:ascii="宋体" w:hAnsi="宋体" w:hint="eastAsia"/>
              </w:rPr>
              <w:t>个</w:t>
            </w:r>
            <w:proofErr w:type="gramStart"/>
            <w:r>
              <w:rPr>
                <w:rFonts w:ascii="宋体" w:hAnsi="宋体" w:hint="eastAsia"/>
              </w:rPr>
              <w:t>千兆电端口</w:t>
            </w:r>
            <w:proofErr w:type="gramEnd"/>
            <w:r>
              <w:rPr>
                <w:rFonts w:ascii="宋体" w:hAnsi="宋体" w:hint="eastAsia"/>
              </w:rPr>
              <w:t>，</w:t>
            </w:r>
            <w:r>
              <w:rPr>
                <w:rFonts w:ascii="宋体" w:hAnsi="宋体" w:hint="eastAsia"/>
              </w:rPr>
              <w:t>2</w:t>
            </w:r>
            <w:r>
              <w:rPr>
                <w:rFonts w:ascii="宋体" w:hAnsi="宋体" w:hint="eastAsia"/>
              </w:rPr>
              <w:t>个</w:t>
            </w:r>
            <w:r>
              <w:rPr>
                <w:rFonts w:ascii="宋体" w:hAnsi="宋体" w:hint="eastAsia"/>
              </w:rPr>
              <w:t>100</w:t>
            </w:r>
            <w:r>
              <w:t>G</w:t>
            </w:r>
            <w:r>
              <w:rPr>
                <w:rFonts w:ascii="宋体" w:hAnsi="宋体" w:hint="eastAsia"/>
              </w:rPr>
              <w:t>光端口，</w:t>
            </w:r>
            <w:r>
              <w:rPr>
                <w:rFonts w:ascii="宋体" w:hAnsi="宋体" w:hint="eastAsia"/>
              </w:rPr>
              <w:t>8</w:t>
            </w:r>
            <w:r>
              <w:rPr>
                <w:rFonts w:ascii="宋体" w:hAnsi="宋体" w:hint="eastAsia"/>
              </w:rPr>
              <w:t>个万兆</w:t>
            </w:r>
            <w:proofErr w:type="gramStart"/>
            <w:r>
              <w:rPr>
                <w:rFonts w:ascii="宋体" w:hAnsi="宋体" w:hint="eastAsia"/>
              </w:rPr>
              <w:t>多模光模块</w:t>
            </w:r>
            <w:proofErr w:type="gramEnd"/>
            <w:r>
              <w:rPr>
                <w:rFonts w:ascii="宋体" w:hAnsi="宋体" w:hint="eastAsia"/>
              </w:rPr>
              <w:t>，冗余电源，冗余风扇，</w:t>
            </w:r>
            <w:proofErr w:type="gramStart"/>
            <w:r>
              <w:t>3</w:t>
            </w:r>
            <w:r>
              <w:rPr>
                <w:rFonts w:ascii="宋体" w:hAnsi="宋体" w:hint="eastAsia"/>
              </w:rPr>
              <w:t>年维保服务</w:t>
            </w:r>
            <w:proofErr w:type="gramEnd"/>
            <w:r>
              <w:rPr>
                <w:rFonts w:ascii="宋体" w:hAnsi="宋体" w:hint="eastAsia"/>
              </w:rPr>
              <w:t>。</w:t>
            </w:r>
          </w:p>
        </w:tc>
        <w:tc>
          <w:tcPr>
            <w:tcW w:w="451" w:type="dxa"/>
            <w:tcBorders>
              <w:top w:val="nil"/>
              <w:left w:val="nil"/>
              <w:bottom w:val="single" w:sz="4" w:space="0" w:color="auto"/>
              <w:right w:val="single" w:sz="4" w:space="0" w:color="auto"/>
            </w:tcBorders>
            <w:noWrap/>
            <w:vAlign w:val="center"/>
          </w:tcPr>
          <w:p w14:paraId="1CC4BB33" w14:textId="77777777" w:rsidR="009D6247" w:rsidRDefault="00000000">
            <w:pPr>
              <w:pStyle w:val="B0"/>
              <w:rPr>
                <w:rFonts w:ascii="Arial" w:hAnsi="Arial" w:cs="Arial"/>
              </w:rPr>
            </w:pPr>
            <w:r>
              <w:rPr>
                <w:rFonts w:ascii="Arial" w:hAnsi="Arial" w:cs="Arial"/>
              </w:rPr>
              <w:t>1</w:t>
            </w:r>
          </w:p>
        </w:tc>
        <w:tc>
          <w:tcPr>
            <w:tcW w:w="830" w:type="dxa"/>
            <w:tcBorders>
              <w:top w:val="nil"/>
              <w:left w:val="nil"/>
              <w:bottom w:val="single" w:sz="4" w:space="0" w:color="auto"/>
              <w:right w:val="single" w:sz="4" w:space="0" w:color="auto"/>
            </w:tcBorders>
            <w:noWrap/>
            <w:vAlign w:val="center"/>
          </w:tcPr>
          <w:p w14:paraId="424E5790" w14:textId="77777777" w:rsidR="009D6247" w:rsidRDefault="00000000">
            <w:pPr>
              <w:pStyle w:val="B0"/>
            </w:pPr>
            <w:r>
              <w:rPr>
                <w:rFonts w:hint="eastAsia"/>
              </w:rPr>
              <w:t>17.81</w:t>
            </w:r>
          </w:p>
        </w:tc>
        <w:tc>
          <w:tcPr>
            <w:tcW w:w="939" w:type="dxa"/>
            <w:tcBorders>
              <w:top w:val="nil"/>
              <w:left w:val="nil"/>
              <w:bottom w:val="single" w:sz="4" w:space="0" w:color="auto"/>
              <w:right w:val="single" w:sz="4" w:space="0" w:color="auto"/>
            </w:tcBorders>
            <w:noWrap/>
            <w:vAlign w:val="center"/>
          </w:tcPr>
          <w:p w14:paraId="52820674"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17.81</w:t>
            </w:r>
          </w:p>
        </w:tc>
      </w:tr>
      <w:tr w:rsidR="009D6247" w14:paraId="37FECF85"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33E1A36F" w14:textId="77777777" w:rsidR="009D6247" w:rsidRDefault="00000000">
            <w:pPr>
              <w:pStyle w:val="B0"/>
              <w:rPr>
                <w:rFonts w:ascii="Arial" w:hAnsi="Arial" w:cs="Arial"/>
              </w:rPr>
            </w:pPr>
            <w:r>
              <w:rPr>
                <w:rFonts w:ascii="Arial" w:hAnsi="Arial" w:cs="Arial"/>
              </w:rPr>
              <w:t>1.4.3</w:t>
            </w:r>
          </w:p>
        </w:tc>
        <w:tc>
          <w:tcPr>
            <w:tcW w:w="1154" w:type="dxa"/>
            <w:tcBorders>
              <w:top w:val="nil"/>
              <w:left w:val="nil"/>
              <w:bottom w:val="single" w:sz="4" w:space="0" w:color="auto"/>
              <w:right w:val="single" w:sz="4" w:space="0" w:color="auto"/>
            </w:tcBorders>
            <w:noWrap/>
            <w:vAlign w:val="center"/>
          </w:tcPr>
          <w:p w14:paraId="72479A0F" w14:textId="77777777" w:rsidR="009D6247" w:rsidRDefault="00000000">
            <w:pPr>
              <w:pStyle w:val="B0"/>
              <w:rPr>
                <w:rFonts w:ascii="宋体-简" w:eastAsia="宋体-简" w:hAnsi="宋体" w:hint="eastAsia"/>
              </w:rPr>
            </w:pPr>
            <w:r>
              <w:rPr>
                <w:rFonts w:ascii="宋体-简" w:eastAsia="宋体-简" w:hAnsi="宋体" w:hint="eastAsia"/>
              </w:rPr>
              <w:t>业务管理区防火墙</w:t>
            </w:r>
          </w:p>
        </w:tc>
        <w:tc>
          <w:tcPr>
            <w:tcW w:w="1049" w:type="dxa"/>
            <w:tcBorders>
              <w:top w:val="nil"/>
              <w:left w:val="nil"/>
              <w:bottom w:val="single" w:sz="4" w:space="0" w:color="auto"/>
              <w:right w:val="single" w:sz="4" w:space="0" w:color="auto"/>
            </w:tcBorders>
            <w:vAlign w:val="center"/>
          </w:tcPr>
          <w:p w14:paraId="3FEE2F41" w14:textId="77777777" w:rsidR="009D6247" w:rsidRDefault="00000000">
            <w:pPr>
              <w:pStyle w:val="B0"/>
            </w:pPr>
            <w:r>
              <w:t>H3C/</w:t>
            </w:r>
            <w:r>
              <w:rPr>
                <w:rFonts w:ascii="宋体" w:hAnsi="宋体" w:hint="eastAsia"/>
              </w:rPr>
              <w:t>深信服</w:t>
            </w:r>
            <w:r>
              <w:t>/</w:t>
            </w:r>
            <w:r>
              <w:rPr>
                <w:rFonts w:ascii="宋体" w:hAnsi="宋体" w:hint="eastAsia"/>
              </w:rPr>
              <w:t>华为</w:t>
            </w:r>
          </w:p>
        </w:tc>
        <w:tc>
          <w:tcPr>
            <w:tcW w:w="2411" w:type="dxa"/>
            <w:tcBorders>
              <w:top w:val="nil"/>
              <w:left w:val="nil"/>
              <w:bottom w:val="single" w:sz="4" w:space="0" w:color="auto"/>
              <w:right w:val="single" w:sz="4" w:space="0" w:color="auto"/>
            </w:tcBorders>
            <w:vAlign w:val="center"/>
          </w:tcPr>
          <w:p w14:paraId="1BB376F7" w14:textId="77777777" w:rsidR="009D6247" w:rsidRDefault="00000000">
            <w:pPr>
              <w:pStyle w:val="B0"/>
            </w:pPr>
            <w:r>
              <w:t>SecPath F1000-AI-65-G/</w:t>
            </w:r>
          </w:p>
          <w:p w14:paraId="27A70029" w14:textId="77777777" w:rsidR="009D6247" w:rsidRDefault="00000000">
            <w:pPr>
              <w:pStyle w:val="B0"/>
            </w:pPr>
            <w:r>
              <w:t>AF-1000-L2200-WY/</w:t>
            </w:r>
          </w:p>
          <w:p w14:paraId="2F97A98E" w14:textId="77777777" w:rsidR="009D6247" w:rsidRDefault="00000000">
            <w:pPr>
              <w:pStyle w:val="B0"/>
            </w:pPr>
            <w:r>
              <w:t>USG6385E-AC</w:t>
            </w:r>
          </w:p>
        </w:tc>
        <w:tc>
          <w:tcPr>
            <w:tcW w:w="6341" w:type="dxa"/>
            <w:tcBorders>
              <w:top w:val="nil"/>
              <w:left w:val="nil"/>
              <w:bottom w:val="single" w:sz="4" w:space="0" w:color="auto"/>
              <w:right w:val="single" w:sz="4" w:space="0" w:color="auto"/>
            </w:tcBorders>
            <w:noWrap/>
            <w:vAlign w:val="center"/>
          </w:tcPr>
          <w:p w14:paraId="6850775D" w14:textId="77777777" w:rsidR="009D6247" w:rsidRDefault="00000000">
            <w:pPr>
              <w:pStyle w:val="B0"/>
            </w:pPr>
            <w:r>
              <w:rPr>
                <w:rFonts w:ascii="宋体" w:hAnsi="宋体" w:hint="eastAsia"/>
              </w:rPr>
              <w:t>机架式</w:t>
            </w:r>
            <w:r>
              <w:t>1U</w:t>
            </w:r>
            <w:r>
              <w:rPr>
                <w:rFonts w:ascii="宋体" w:hAnsi="宋体" w:hint="eastAsia"/>
              </w:rPr>
              <w:t>高度，吞吐量</w:t>
            </w:r>
            <w:r>
              <w:t>10GB</w:t>
            </w:r>
            <w:r>
              <w:rPr>
                <w:rFonts w:ascii="宋体" w:hAnsi="宋体" w:hint="eastAsia"/>
              </w:rPr>
              <w:t>，并发连接数</w:t>
            </w:r>
            <w:r>
              <w:rPr>
                <w:rFonts w:ascii="宋体" w:hAnsi="宋体" w:hint="eastAsia"/>
              </w:rPr>
              <w:t>4</w:t>
            </w:r>
            <w:r>
              <w:t>00W</w:t>
            </w:r>
            <w:r>
              <w:rPr>
                <w:rFonts w:ascii="宋体" w:hAnsi="宋体" w:hint="eastAsia"/>
              </w:rPr>
              <w:t>，每秒新建连接数</w:t>
            </w:r>
            <w:r>
              <w:t>10W</w:t>
            </w:r>
            <w:r>
              <w:rPr>
                <w:rFonts w:ascii="宋体" w:hAnsi="宋体" w:hint="eastAsia"/>
              </w:rPr>
              <w:t>，支持</w:t>
            </w:r>
            <w:r>
              <w:t>2</w:t>
            </w:r>
            <w:r>
              <w:rPr>
                <w:rFonts w:ascii="宋体" w:hAnsi="宋体" w:hint="eastAsia"/>
              </w:rPr>
              <w:t>个端口扩展槽位，配置</w:t>
            </w:r>
            <w:r>
              <w:t>8</w:t>
            </w:r>
            <w:r>
              <w:rPr>
                <w:rFonts w:ascii="宋体" w:hAnsi="宋体" w:hint="eastAsia"/>
              </w:rPr>
              <w:t>个万兆光端口，</w:t>
            </w:r>
            <w:r>
              <w:t>16</w:t>
            </w:r>
            <w:r>
              <w:rPr>
                <w:rFonts w:ascii="宋体" w:hAnsi="宋体" w:hint="eastAsia"/>
              </w:rPr>
              <w:t>个</w:t>
            </w:r>
            <w:proofErr w:type="gramStart"/>
            <w:r>
              <w:rPr>
                <w:rFonts w:ascii="宋体" w:hAnsi="宋体" w:hint="eastAsia"/>
              </w:rPr>
              <w:t>千兆电端口</w:t>
            </w:r>
            <w:proofErr w:type="gramEnd"/>
            <w:r>
              <w:rPr>
                <w:rFonts w:ascii="宋体" w:hAnsi="宋体" w:hint="eastAsia"/>
              </w:rPr>
              <w:t>，</w:t>
            </w:r>
            <w:r>
              <w:rPr>
                <w:rFonts w:ascii="宋体" w:hAnsi="宋体" w:hint="eastAsia"/>
              </w:rPr>
              <w:t>2</w:t>
            </w:r>
            <w:r>
              <w:rPr>
                <w:rFonts w:ascii="宋体" w:hAnsi="宋体" w:hint="eastAsia"/>
              </w:rPr>
              <w:t>个</w:t>
            </w:r>
            <w:r>
              <w:rPr>
                <w:rFonts w:ascii="宋体" w:hAnsi="宋体" w:hint="eastAsia"/>
              </w:rPr>
              <w:t>100</w:t>
            </w:r>
            <w:r>
              <w:t>G</w:t>
            </w:r>
            <w:r>
              <w:rPr>
                <w:rFonts w:ascii="宋体" w:hAnsi="宋体" w:hint="eastAsia"/>
              </w:rPr>
              <w:t>光端口，</w:t>
            </w:r>
            <w:r>
              <w:rPr>
                <w:rFonts w:ascii="宋体" w:hAnsi="宋体" w:hint="eastAsia"/>
              </w:rPr>
              <w:t>4</w:t>
            </w:r>
            <w:r>
              <w:rPr>
                <w:rFonts w:ascii="宋体" w:hAnsi="宋体" w:hint="eastAsia"/>
              </w:rPr>
              <w:t>个万兆</w:t>
            </w:r>
            <w:proofErr w:type="gramStart"/>
            <w:r>
              <w:rPr>
                <w:rFonts w:ascii="宋体" w:hAnsi="宋体" w:hint="eastAsia"/>
              </w:rPr>
              <w:t>多模光模块</w:t>
            </w:r>
            <w:proofErr w:type="gramEnd"/>
            <w:r>
              <w:rPr>
                <w:rFonts w:ascii="宋体" w:hAnsi="宋体" w:hint="eastAsia"/>
              </w:rPr>
              <w:t>，冗余电源，冗余风扇，</w:t>
            </w:r>
            <w:proofErr w:type="gramStart"/>
            <w:r>
              <w:t>3</w:t>
            </w:r>
            <w:r>
              <w:rPr>
                <w:rFonts w:ascii="宋体" w:hAnsi="宋体" w:hint="eastAsia"/>
              </w:rPr>
              <w:t>年维保服务</w:t>
            </w:r>
            <w:proofErr w:type="gramEnd"/>
            <w:r>
              <w:rPr>
                <w:rFonts w:ascii="宋体" w:hAnsi="宋体" w:hint="eastAsia"/>
              </w:rPr>
              <w:t>。</w:t>
            </w:r>
          </w:p>
        </w:tc>
        <w:tc>
          <w:tcPr>
            <w:tcW w:w="451" w:type="dxa"/>
            <w:tcBorders>
              <w:top w:val="nil"/>
              <w:left w:val="nil"/>
              <w:bottom w:val="single" w:sz="4" w:space="0" w:color="auto"/>
              <w:right w:val="single" w:sz="4" w:space="0" w:color="auto"/>
            </w:tcBorders>
            <w:noWrap/>
            <w:vAlign w:val="center"/>
          </w:tcPr>
          <w:p w14:paraId="72000F43" w14:textId="77777777" w:rsidR="009D6247" w:rsidRDefault="00000000">
            <w:pPr>
              <w:pStyle w:val="B0"/>
              <w:rPr>
                <w:rFonts w:ascii="Arial" w:hAnsi="Arial" w:cs="Arial"/>
              </w:rPr>
            </w:pPr>
            <w:r>
              <w:rPr>
                <w:rFonts w:ascii="Arial" w:hAnsi="Arial" w:cs="Arial"/>
              </w:rPr>
              <w:t>1</w:t>
            </w:r>
          </w:p>
        </w:tc>
        <w:tc>
          <w:tcPr>
            <w:tcW w:w="830" w:type="dxa"/>
            <w:tcBorders>
              <w:top w:val="nil"/>
              <w:left w:val="nil"/>
              <w:bottom w:val="single" w:sz="4" w:space="0" w:color="auto"/>
              <w:right w:val="single" w:sz="4" w:space="0" w:color="auto"/>
            </w:tcBorders>
            <w:noWrap/>
            <w:vAlign w:val="center"/>
          </w:tcPr>
          <w:p w14:paraId="07566D70" w14:textId="77777777" w:rsidR="009D6247" w:rsidRDefault="00000000">
            <w:pPr>
              <w:pStyle w:val="B0"/>
            </w:pPr>
            <w:r>
              <w:rPr>
                <w:rFonts w:hint="eastAsia"/>
              </w:rPr>
              <w:t>17.81</w:t>
            </w:r>
          </w:p>
        </w:tc>
        <w:tc>
          <w:tcPr>
            <w:tcW w:w="939" w:type="dxa"/>
            <w:tcBorders>
              <w:top w:val="nil"/>
              <w:left w:val="nil"/>
              <w:bottom w:val="single" w:sz="4" w:space="0" w:color="auto"/>
              <w:right w:val="single" w:sz="4" w:space="0" w:color="auto"/>
            </w:tcBorders>
            <w:noWrap/>
            <w:vAlign w:val="center"/>
          </w:tcPr>
          <w:p w14:paraId="19B10AFA" w14:textId="77777777" w:rsidR="009D6247" w:rsidRDefault="00000000">
            <w:pPr>
              <w:widowControl/>
              <w:spacing w:line="240" w:lineRule="auto"/>
              <w:ind w:firstLineChars="0" w:firstLine="0"/>
              <w:jc w:val="center"/>
              <w:rPr>
                <w:rFonts w:ascii="微软雅黑" w:eastAsia="微软雅黑" w:hAnsi="微软雅黑" w:cs="宋体" w:hint="eastAsia"/>
                <w:kern w:val="0"/>
                <w:sz w:val="20"/>
                <w:szCs w:val="20"/>
              </w:rPr>
            </w:pPr>
            <w:r>
              <w:rPr>
                <w:rFonts w:ascii="微软雅黑" w:eastAsia="微软雅黑" w:hAnsi="微软雅黑" w:cs="宋体" w:hint="eastAsia"/>
                <w:kern w:val="0"/>
                <w:sz w:val="20"/>
                <w:szCs w:val="20"/>
              </w:rPr>
              <w:t>17.81</w:t>
            </w:r>
          </w:p>
        </w:tc>
      </w:tr>
      <w:tr w:rsidR="009D6247" w14:paraId="4E463CF7" w14:textId="77777777">
        <w:trPr>
          <w:trHeight w:val="400"/>
        </w:trPr>
        <w:tc>
          <w:tcPr>
            <w:tcW w:w="684" w:type="dxa"/>
            <w:tcBorders>
              <w:top w:val="nil"/>
              <w:left w:val="single" w:sz="4" w:space="0" w:color="auto"/>
              <w:bottom w:val="single" w:sz="4" w:space="0" w:color="auto"/>
              <w:right w:val="single" w:sz="4" w:space="0" w:color="auto"/>
            </w:tcBorders>
            <w:vAlign w:val="center"/>
          </w:tcPr>
          <w:p w14:paraId="456BEBB8" w14:textId="77777777" w:rsidR="009D6247" w:rsidRDefault="00000000">
            <w:pPr>
              <w:pStyle w:val="B0"/>
            </w:pPr>
            <w:r>
              <w:rPr>
                <w:rFonts w:hint="eastAsia"/>
              </w:rPr>
              <w:t>二</w:t>
            </w:r>
          </w:p>
        </w:tc>
        <w:tc>
          <w:tcPr>
            <w:tcW w:w="1154" w:type="dxa"/>
            <w:tcBorders>
              <w:top w:val="nil"/>
              <w:left w:val="nil"/>
              <w:bottom w:val="single" w:sz="4" w:space="0" w:color="auto"/>
              <w:right w:val="single" w:sz="4" w:space="0" w:color="auto"/>
            </w:tcBorders>
            <w:vAlign w:val="center"/>
          </w:tcPr>
          <w:p w14:paraId="583ED9D8" w14:textId="77777777" w:rsidR="009D6247" w:rsidRDefault="00000000">
            <w:pPr>
              <w:pStyle w:val="B0"/>
            </w:pPr>
            <w:proofErr w:type="gramStart"/>
            <w:r>
              <w:rPr>
                <w:rFonts w:hint="eastAsia"/>
              </w:rPr>
              <w:t>智算基础</w:t>
            </w:r>
            <w:proofErr w:type="gramEnd"/>
            <w:r>
              <w:rPr>
                <w:rFonts w:hint="eastAsia"/>
              </w:rPr>
              <w:t>设施</w:t>
            </w:r>
          </w:p>
        </w:tc>
        <w:tc>
          <w:tcPr>
            <w:tcW w:w="1049" w:type="dxa"/>
            <w:tcBorders>
              <w:top w:val="nil"/>
              <w:left w:val="nil"/>
              <w:bottom w:val="single" w:sz="4" w:space="0" w:color="auto"/>
              <w:right w:val="single" w:sz="4" w:space="0" w:color="auto"/>
            </w:tcBorders>
            <w:vAlign w:val="center"/>
          </w:tcPr>
          <w:p w14:paraId="7E3811CD" w14:textId="77777777" w:rsidR="009D6247" w:rsidRDefault="00000000">
            <w:pPr>
              <w:pStyle w:val="B0"/>
            </w:pPr>
            <w:r>
              <w:rPr>
                <w:rFonts w:hint="eastAsia"/>
              </w:rPr>
              <w:t xml:space="preserve">　</w:t>
            </w:r>
          </w:p>
        </w:tc>
        <w:tc>
          <w:tcPr>
            <w:tcW w:w="2411" w:type="dxa"/>
            <w:tcBorders>
              <w:top w:val="nil"/>
              <w:left w:val="nil"/>
              <w:bottom w:val="single" w:sz="4" w:space="0" w:color="auto"/>
              <w:right w:val="single" w:sz="4" w:space="0" w:color="auto"/>
            </w:tcBorders>
            <w:vAlign w:val="center"/>
          </w:tcPr>
          <w:p w14:paraId="480FD99D" w14:textId="77777777" w:rsidR="009D6247" w:rsidRDefault="00000000">
            <w:pPr>
              <w:pStyle w:val="B0"/>
            </w:pPr>
            <w:r>
              <w:rPr>
                <w:rFonts w:hint="eastAsia"/>
              </w:rPr>
              <w:t xml:space="preserve">　</w:t>
            </w:r>
          </w:p>
        </w:tc>
        <w:tc>
          <w:tcPr>
            <w:tcW w:w="6341" w:type="dxa"/>
            <w:tcBorders>
              <w:top w:val="nil"/>
              <w:left w:val="nil"/>
              <w:bottom w:val="single" w:sz="4" w:space="0" w:color="auto"/>
              <w:right w:val="single" w:sz="4" w:space="0" w:color="auto"/>
            </w:tcBorders>
            <w:vAlign w:val="center"/>
          </w:tcPr>
          <w:p w14:paraId="231C247E" w14:textId="77777777" w:rsidR="009D6247" w:rsidRDefault="00000000">
            <w:pPr>
              <w:pStyle w:val="B0"/>
            </w:pPr>
            <w:r>
              <w:rPr>
                <w:rFonts w:hint="eastAsia"/>
              </w:rPr>
              <w:t xml:space="preserve">　</w:t>
            </w:r>
          </w:p>
        </w:tc>
        <w:tc>
          <w:tcPr>
            <w:tcW w:w="451" w:type="dxa"/>
            <w:tcBorders>
              <w:top w:val="nil"/>
              <w:left w:val="nil"/>
              <w:bottom w:val="single" w:sz="4" w:space="0" w:color="auto"/>
              <w:right w:val="single" w:sz="4" w:space="0" w:color="auto"/>
            </w:tcBorders>
            <w:vAlign w:val="center"/>
          </w:tcPr>
          <w:p w14:paraId="09B0C20E" w14:textId="77777777" w:rsidR="009D6247" w:rsidRDefault="00000000">
            <w:pPr>
              <w:pStyle w:val="B0"/>
            </w:pPr>
            <w:r>
              <w:rPr>
                <w:rFonts w:hint="eastAsia"/>
              </w:rPr>
              <w:t xml:space="preserve">　</w:t>
            </w:r>
          </w:p>
        </w:tc>
        <w:tc>
          <w:tcPr>
            <w:tcW w:w="830" w:type="dxa"/>
            <w:tcBorders>
              <w:top w:val="nil"/>
              <w:left w:val="nil"/>
              <w:bottom w:val="single" w:sz="4" w:space="0" w:color="auto"/>
              <w:right w:val="single" w:sz="4" w:space="0" w:color="auto"/>
            </w:tcBorders>
            <w:vAlign w:val="center"/>
          </w:tcPr>
          <w:p w14:paraId="5D11431D" w14:textId="77777777" w:rsidR="009D6247" w:rsidRDefault="00000000">
            <w:pPr>
              <w:pStyle w:val="B0"/>
            </w:pPr>
            <w:r>
              <w:rPr>
                <w:rFonts w:hint="eastAsia"/>
              </w:rPr>
              <w:t xml:space="preserve">　</w:t>
            </w:r>
          </w:p>
        </w:tc>
        <w:tc>
          <w:tcPr>
            <w:tcW w:w="939" w:type="dxa"/>
            <w:tcBorders>
              <w:top w:val="nil"/>
              <w:left w:val="nil"/>
              <w:bottom w:val="single" w:sz="4" w:space="0" w:color="auto"/>
              <w:right w:val="single" w:sz="4" w:space="0" w:color="auto"/>
            </w:tcBorders>
            <w:vAlign w:val="center"/>
          </w:tcPr>
          <w:p w14:paraId="7A4899EE" w14:textId="77777777" w:rsidR="009D6247" w:rsidRDefault="00000000">
            <w:pPr>
              <w:widowControl/>
              <w:spacing w:line="240" w:lineRule="auto"/>
              <w:ind w:firstLineChars="0" w:firstLine="0"/>
              <w:jc w:val="center"/>
              <w:rPr>
                <w:rFonts w:ascii="微软雅黑" w:eastAsia="微软雅黑" w:hAnsi="微软雅黑" w:cs="宋体" w:hint="eastAsia"/>
                <w:b/>
                <w:bCs/>
                <w:color w:val="000000"/>
                <w:kern w:val="0"/>
                <w:sz w:val="20"/>
                <w:szCs w:val="20"/>
              </w:rPr>
            </w:pPr>
            <w:r>
              <w:rPr>
                <w:rFonts w:ascii="微软雅黑" w:eastAsia="微软雅黑" w:hAnsi="微软雅黑" w:cs="宋体" w:hint="eastAsia"/>
                <w:b/>
                <w:bCs/>
                <w:color w:val="000000"/>
                <w:kern w:val="0"/>
                <w:sz w:val="20"/>
                <w:szCs w:val="20"/>
              </w:rPr>
              <w:t xml:space="preserve">　</w:t>
            </w:r>
          </w:p>
        </w:tc>
      </w:tr>
      <w:tr w:rsidR="009D6247" w14:paraId="3E0A42A8" w14:textId="77777777">
        <w:trPr>
          <w:trHeight w:val="2100"/>
        </w:trPr>
        <w:tc>
          <w:tcPr>
            <w:tcW w:w="684" w:type="dxa"/>
            <w:tcBorders>
              <w:top w:val="nil"/>
              <w:left w:val="single" w:sz="4" w:space="0" w:color="auto"/>
              <w:bottom w:val="single" w:sz="4" w:space="0" w:color="auto"/>
              <w:right w:val="single" w:sz="4" w:space="0" w:color="auto"/>
            </w:tcBorders>
            <w:noWrap/>
            <w:vAlign w:val="center"/>
          </w:tcPr>
          <w:p w14:paraId="779DB328" w14:textId="77777777" w:rsidR="009D6247" w:rsidRDefault="00000000">
            <w:pPr>
              <w:pStyle w:val="B0"/>
              <w:rPr>
                <w:rFonts w:ascii="Arial" w:hAnsi="Arial" w:cs="Arial"/>
              </w:rPr>
            </w:pPr>
            <w:r>
              <w:rPr>
                <w:rFonts w:ascii="Arial" w:hAnsi="Arial" w:cs="Arial"/>
              </w:rPr>
              <w:t>1</w:t>
            </w:r>
          </w:p>
        </w:tc>
        <w:tc>
          <w:tcPr>
            <w:tcW w:w="1154" w:type="dxa"/>
            <w:tcBorders>
              <w:top w:val="nil"/>
              <w:left w:val="nil"/>
              <w:bottom w:val="single" w:sz="4" w:space="0" w:color="auto"/>
              <w:right w:val="single" w:sz="4" w:space="0" w:color="auto"/>
            </w:tcBorders>
            <w:noWrap/>
            <w:vAlign w:val="center"/>
          </w:tcPr>
          <w:p w14:paraId="77EF0727" w14:textId="77777777" w:rsidR="009D6247" w:rsidRDefault="00000000">
            <w:pPr>
              <w:pStyle w:val="B0"/>
              <w:rPr>
                <w:rFonts w:ascii="宋体-简" w:eastAsia="宋体-简" w:hAnsi="宋体" w:hint="eastAsia"/>
              </w:rPr>
            </w:pPr>
            <w:r>
              <w:rPr>
                <w:rFonts w:ascii="宋体-简" w:eastAsia="宋体-简" w:hAnsi="宋体" w:hint="eastAsia"/>
              </w:rPr>
              <w:t>管理节点</w:t>
            </w:r>
          </w:p>
        </w:tc>
        <w:tc>
          <w:tcPr>
            <w:tcW w:w="1049" w:type="dxa"/>
            <w:tcBorders>
              <w:top w:val="nil"/>
              <w:left w:val="nil"/>
              <w:bottom w:val="single" w:sz="4" w:space="0" w:color="auto"/>
              <w:right w:val="single" w:sz="4" w:space="0" w:color="auto"/>
            </w:tcBorders>
            <w:noWrap/>
            <w:vAlign w:val="center"/>
          </w:tcPr>
          <w:p w14:paraId="27F26CAA" w14:textId="77777777" w:rsidR="009D6247" w:rsidRDefault="00000000">
            <w:pPr>
              <w:pStyle w:val="B0"/>
              <w:rPr>
                <w:rFonts w:ascii="Arial" w:hAnsi="Arial" w:cs="Arial"/>
              </w:rPr>
            </w:pPr>
            <w:r>
              <w:rPr>
                <w:rFonts w:ascii="Arial" w:hAnsi="Arial" w:cs="Arial"/>
              </w:rPr>
              <w:t>H3C/</w:t>
            </w:r>
            <w:r>
              <w:rPr>
                <w:rFonts w:ascii="宋体-简" w:eastAsia="宋体-简" w:hAnsi="Arial" w:cs="Arial" w:hint="eastAsia"/>
              </w:rPr>
              <w:t>浪潮</w:t>
            </w:r>
            <w:r>
              <w:rPr>
                <w:rFonts w:ascii="Arial" w:hAnsi="Arial" w:cs="Arial"/>
              </w:rPr>
              <w:t>/</w:t>
            </w:r>
            <w:r>
              <w:rPr>
                <w:rFonts w:ascii="宋体-简" w:eastAsia="宋体-简" w:hAnsi="Arial" w:cs="Arial" w:hint="eastAsia"/>
              </w:rPr>
              <w:t>华为</w:t>
            </w:r>
          </w:p>
        </w:tc>
        <w:tc>
          <w:tcPr>
            <w:tcW w:w="2411" w:type="dxa"/>
            <w:tcBorders>
              <w:top w:val="nil"/>
              <w:left w:val="nil"/>
              <w:bottom w:val="single" w:sz="4" w:space="0" w:color="auto"/>
              <w:right w:val="single" w:sz="4" w:space="0" w:color="auto"/>
            </w:tcBorders>
            <w:noWrap/>
            <w:vAlign w:val="center"/>
          </w:tcPr>
          <w:p w14:paraId="1A3F753A" w14:textId="77777777" w:rsidR="009D6247" w:rsidRDefault="00000000">
            <w:pPr>
              <w:pStyle w:val="B0"/>
              <w:rPr>
                <w:rFonts w:ascii="Arial" w:hAnsi="Arial" w:cs="Arial"/>
              </w:rPr>
            </w:pPr>
            <w:r>
              <w:rPr>
                <w:rFonts w:ascii="Arial" w:hAnsi="Arial" w:cs="Arial"/>
              </w:rPr>
              <w:t xml:space="preserve">　</w:t>
            </w:r>
          </w:p>
        </w:tc>
        <w:tc>
          <w:tcPr>
            <w:tcW w:w="6341" w:type="dxa"/>
            <w:tcBorders>
              <w:top w:val="nil"/>
              <w:left w:val="nil"/>
              <w:bottom w:val="single" w:sz="4" w:space="0" w:color="auto"/>
              <w:right w:val="single" w:sz="4" w:space="0" w:color="auto"/>
            </w:tcBorders>
            <w:vAlign w:val="center"/>
          </w:tcPr>
          <w:p w14:paraId="0F80DFC8" w14:textId="77777777" w:rsidR="009D6247" w:rsidRDefault="00000000">
            <w:pPr>
              <w:pStyle w:val="B0"/>
              <w:rPr>
                <w:rFonts w:ascii="Arial" w:hAnsi="Arial" w:cs="Arial"/>
              </w:rPr>
            </w:pPr>
            <w:r>
              <w:rPr>
                <w:rFonts w:ascii="Arial" w:hAnsi="Arial" w:cs="Arial"/>
              </w:rPr>
              <w:t>CPU</w:t>
            </w:r>
            <w:r>
              <w:rPr>
                <w:rFonts w:ascii="Arial" w:hAnsi="Arial" w:cs="Arial"/>
              </w:rPr>
              <w:br/>
            </w:r>
            <w:proofErr w:type="spellStart"/>
            <w:r>
              <w:rPr>
                <w:rFonts w:ascii="Arial" w:hAnsi="Arial" w:cs="Arial"/>
              </w:rPr>
              <w:t>Hygon</w:t>
            </w:r>
            <w:proofErr w:type="spellEnd"/>
            <w:r>
              <w:rPr>
                <w:rFonts w:ascii="Arial" w:hAnsi="Arial" w:cs="Arial"/>
              </w:rPr>
              <w:t xml:space="preserve"> 5480 32C 2.5G CPU</w:t>
            </w:r>
            <w:r>
              <w:rPr>
                <w:rFonts w:ascii="Arial" w:hAnsi="Arial" w:cs="Arial"/>
              </w:rPr>
              <w:br/>
            </w:r>
            <w:r>
              <w:rPr>
                <w:rFonts w:ascii="宋体-简" w:eastAsia="宋体-简" w:hAnsi="Arial" w:cs="Arial" w:hint="eastAsia"/>
              </w:rPr>
              <w:t>内存</w:t>
            </w:r>
            <w:r>
              <w:rPr>
                <w:rFonts w:ascii="Arial" w:hAnsi="Arial" w:cs="Arial"/>
              </w:rPr>
              <w:br/>
              <w:t>32 GB DDR5 4800MHz RDIMM</w:t>
            </w:r>
            <w:r>
              <w:rPr>
                <w:rFonts w:ascii="Arial" w:hAnsi="Arial" w:cs="Arial"/>
              </w:rPr>
              <w:br/>
            </w:r>
            <w:r>
              <w:rPr>
                <w:rFonts w:ascii="宋体-简" w:eastAsia="宋体-简" w:hAnsi="Arial" w:cs="Arial" w:hint="eastAsia"/>
              </w:rPr>
              <w:t>系统盘</w:t>
            </w:r>
            <w:r>
              <w:rPr>
                <w:rFonts w:ascii="Arial" w:hAnsi="Arial" w:cs="Arial"/>
              </w:rPr>
              <w:br/>
              <w:t xml:space="preserve">960GB </w:t>
            </w:r>
            <w:r>
              <w:rPr>
                <w:rFonts w:ascii="宋体-简" w:eastAsia="宋体-简" w:hAnsi="Arial" w:cs="Arial" w:hint="eastAsia"/>
              </w:rPr>
              <w:t>读取密集型</w:t>
            </w:r>
            <w:r>
              <w:rPr>
                <w:rFonts w:ascii="Arial" w:hAnsi="Arial" w:cs="Arial"/>
              </w:rPr>
              <w:t xml:space="preserve"> SATA SSD</w:t>
            </w:r>
            <w:r>
              <w:rPr>
                <w:rFonts w:ascii="Arial" w:hAnsi="Arial" w:cs="Arial"/>
              </w:rPr>
              <w:br/>
            </w:r>
            <w:r>
              <w:rPr>
                <w:rFonts w:ascii="宋体-简" w:eastAsia="宋体-简" w:hAnsi="Arial" w:cs="Arial" w:hint="eastAsia"/>
              </w:rPr>
              <w:t>数据盘</w:t>
            </w:r>
            <w:r>
              <w:rPr>
                <w:rFonts w:ascii="Arial" w:hAnsi="Arial" w:cs="Arial"/>
              </w:rPr>
              <w:br/>
              <w:t xml:space="preserve">3.84TB </w:t>
            </w:r>
            <w:r>
              <w:rPr>
                <w:rFonts w:ascii="宋体-简" w:eastAsia="宋体-简" w:hAnsi="Arial" w:cs="Arial" w:hint="eastAsia"/>
              </w:rPr>
              <w:t>读取密集型</w:t>
            </w:r>
            <w:r>
              <w:rPr>
                <w:rFonts w:ascii="Arial" w:hAnsi="Arial" w:cs="Arial"/>
              </w:rPr>
              <w:t xml:space="preserve"> PCIe 4.0 </w:t>
            </w:r>
            <w:proofErr w:type="spellStart"/>
            <w:r>
              <w:rPr>
                <w:rFonts w:ascii="Arial" w:hAnsi="Arial" w:cs="Arial"/>
              </w:rPr>
              <w:t>NVMe</w:t>
            </w:r>
            <w:proofErr w:type="spellEnd"/>
            <w:r>
              <w:rPr>
                <w:rFonts w:ascii="Arial" w:hAnsi="Arial" w:cs="Arial"/>
              </w:rPr>
              <w:t xml:space="preserve"> SSD </w:t>
            </w:r>
            <w:r>
              <w:rPr>
                <w:rFonts w:ascii="宋体-简" w:eastAsia="宋体-简" w:hAnsi="Arial" w:cs="Arial" w:hint="eastAsia"/>
              </w:rPr>
              <w:t>（</w:t>
            </w:r>
            <w:r>
              <w:rPr>
                <w:rFonts w:ascii="Arial" w:hAnsi="Arial" w:cs="Arial"/>
              </w:rPr>
              <w:t>U.2)</w:t>
            </w:r>
            <w:r>
              <w:rPr>
                <w:rFonts w:ascii="Arial" w:hAnsi="Arial" w:cs="Arial"/>
              </w:rPr>
              <w:br/>
            </w:r>
            <w:r>
              <w:rPr>
                <w:rFonts w:ascii="宋体-简" w:eastAsia="宋体-简" w:hAnsi="Arial" w:cs="Arial" w:hint="eastAsia"/>
              </w:rPr>
              <w:t>网卡</w:t>
            </w:r>
            <w:r>
              <w:rPr>
                <w:rFonts w:ascii="Arial" w:hAnsi="Arial" w:cs="Arial"/>
              </w:rPr>
              <w:t>1</w:t>
            </w:r>
            <w:r>
              <w:rPr>
                <w:rFonts w:ascii="Arial" w:hAnsi="Arial" w:cs="Arial"/>
              </w:rPr>
              <w:br/>
              <w:t xml:space="preserve">10G </w:t>
            </w:r>
            <w:r>
              <w:rPr>
                <w:rFonts w:ascii="宋体-简" w:eastAsia="宋体-简" w:hAnsi="Arial" w:cs="Arial" w:hint="eastAsia"/>
              </w:rPr>
              <w:t>双口以太网卡，</w:t>
            </w:r>
            <w:r>
              <w:rPr>
                <w:rFonts w:ascii="Arial" w:hAnsi="Arial" w:cs="Arial"/>
              </w:rPr>
              <w:t>10GbE</w:t>
            </w:r>
            <w:proofErr w:type="gramStart"/>
            <w:r>
              <w:rPr>
                <w:rFonts w:ascii="宋体-简" w:eastAsia="宋体-简" w:hAnsi="Arial" w:cs="Arial" w:hint="eastAsia"/>
              </w:rPr>
              <w:t>光口</w:t>
            </w:r>
            <w:proofErr w:type="gramEnd"/>
            <w:r>
              <w:rPr>
                <w:rFonts w:ascii="Arial" w:hAnsi="Arial" w:cs="Arial"/>
              </w:rPr>
              <w:br/>
            </w:r>
            <w:r>
              <w:rPr>
                <w:rFonts w:ascii="宋体-简" w:eastAsia="宋体-简" w:hAnsi="Arial" w:cs="Arial" w:hint="eastAsia"/>
              </w:rPr>
              <w:t>网卡</w:t>
            </w:r>
            <w:r>
              <w:rPr>
                <w:rFonts w:ascii="Arial" w:hAnsi="Arial" w:cs="Arial"/>
              </w:rPr>
              <w:t>2</w:t>
            </w:r>
            <w:r>
              <w:rPr>
                <w:rFonts w:ascii="Arial" w:hAnsi="Arial" w:cs="Arial"/>
              </w:rPr>
              <w:br/>
              <w:t>100G</w:t>
            </w:r>
            <w:r>
              <w:rPr>
                <w:rFonts w:ascii="宋体-简" w:eastAsia="宋体-简" w:hAnsi="Arial" w:cs="Arial" w:hint="eastAsia"/>
              </w:rPr>
              <w:t>单口网卡，支持</w:t>
            </w:r>
            <w:r>
              <w:rPr>
                <w:rFonts w:ascii="Arial" w:hAnsi="Arial" w:cs="Arial"/>
              </w:rPr>
              <w:t>RoCE v2</w:t>
            </w:r>
            <w:r>
              <w:rPr>
                <w:rFonts w:ascii="宋体-简" w:eastAsia="宋体-简" w:hAnsi="Arial" w:cs="Arial" w:hint="eastAsia"/>
              </w:rPr>
              <w:t>，</w:t>
            </w:r>
            <w:r>
              <w:rPr>
                <w:rFonts w:ascii="Arial" w:hAnsi="Arial" w:cs="Arial"/>
              </w:rPr>
              <w:t>100GbE</w:t>
            </w:r>
            <w:r>
              <w:rPr>
                <w:rFonts w:ascii="宋体-简" w:eastAsia="宋体-简" w:hAnsi="Arial" w:cs="Arial" w:hint="eastAsia"/>
              </w:rPr>
              <w:t>光口（</w:t>
            </w:r>
            <w:r>
              <w:rPr>
                <w:rFonts w:ascii="Arial" w:hAnsi="Arial" w:cs="Arial"/>
              </w:rPr>
              <w:t>CX5</w:t>
            </w:r>
            <w:r>
              <w:rPr>
                <w:rFonts w:ascii="宋体-简" w:eastAsia="宋体-简" w:hAnsi="Arial" w:cs="Arial" w:hint="eastAsia"/>
              </w:rPr>
              <w:t>）</w:t>
            </w:r>
            <w:r>
              <w:rPr>
                <w:rFonts w:ascii="Arial" w:hAnsi="Arial" w:cs="Arial"/>
              </w:rPr>
              <w:br/>
              <w:t>RAID</w:t>
            </w:r>
            <w:r>
              <w:rPr>
                <w:rFonts w:ascii="宋体-简" w:eastAsia="宋体-简" w:hAnsi="Arial" w:cs="Arial" w:hint="eastAsia"/>
              </w:rPr>
              <w:t>卡</w:t>
            </w:r>
            <w:r>
              <w:rPr>
                <w:rFonts w:ascii="Arial" w:hAnsi="Arial" w:cs="Arial"/>
              </w:rPr>
              <w:br/>
            </w:r>
            <w:r>
              <w:rPr>
                <w:rFonts w:ascii="Arial" w:hAnsi="Arial" w:cs="Arial"/>
              </w:rPr>
              <w:lastRenderedPageBreak/>
              <w:t>9560-8i-4G</w:t>
            </w:r>
            <w:r>
              <w:rPr>
                <w:rFonts w:ascii="宋体-简" w:eastAsia="宋体-简" w:hAnsi="Arial" w:cs="Arial" w:hint="eastAsia"/>
              </w:rPr>
              <w:t>，支持</w:t>
            </w:r>
            <w:r>
              <w:rPr>
                <w:rFonts w:ascii="Arial" w:hAnsi="Arial" w:cs="Arial"/>
              </w:rPr>
              <w:t>RAID0/1/10/5/50/6/60</w:t>
            </w:r>
            <w:r>
              <w:rPr>
                <w:rFonts w:ascii="Arial" w:hAnsi="Arial" w:cs="Arial"/>
              </w:rPr>
              <w:br/>
            </w:r>
            <w:r>
              <w:rPr>
                <w:rFonts w:ascii="宋体-简" w:eastAsia="宋体-简" w:hAnsi="Arial" w:cs="Arial" w:hint="eastAsia"/>
              </w:rPr>
              <w:t>电源</w:t>
            </w:r>
            <w:r>
              <w:rPr>
                <w:rFonts w:ascii="Arial" w:hAnsi="Arial" w:cs="Arial"/>
              </w:rPr>
              <w:br/>
            </w:r>
            <w:r>
              <w:rPr>
                <w:rFonts w:ascii="宋体-简" w:eastAsia="宋体-简" w:hAnsi="Arial" w:cs="Arial" w:hint="eastAsia"/>
              </w:rPr>
              <w:t>冗余电源，支持热插拔</w:t>
            </w:r>
            <w:r>
              <w:rPr>
                <w:rFonts w:ascii="Arial" w:hAnsi="Arial" w:cs="Arial"/>
              </w:rPr>
              <w:br/>
            </w:r>
            <w:r>
              <w:rPr>
                <w:rFonts w:ascii="宋体-简" w:eastAsia="宋体-简" w:hAnsi="Arial" w:cs="Arial" w:hint="eastAsia"/>
              </w:rPr>
              <w:t>管理</w:t>
            </w:r>
            <w:r>
              <w:rPr>
                <w:rFonts w:ascii="Arial" w:hAnsi="Arial" w:cs="Arial"/>
              </w:rPr>
              <w:br/>
            </w:r>
            <w:r>
              <w:rPr>
                <w:rFonts w:ascii="宋体-简" w:eastAsia="宋体-简" w:hAnsi="Arial" w:cs="Arial" w:hint="eastAsia"/>
              </w:rPr>
              <w:t>支持</w:t>
            </w:r>
            <w:r>
              <w:rPr>
                <w:rFonts w:ascii="Arial" w:hAnsi="Arial" w:cs="Arial"/>
              </w:rPr>
              <w:t>BMC</w:t>
            </w:r>
          </w:p>
        </w:tc>
        <w:tc>
          <w:tcPr>
            <w:tcW w:w="451" w:type="dxa"/>
            <w:tcBorders>
              <w:top w:val="nil"/>
              <w:left w:val="nil"/>
              <w:bottom w:val="single" w:sz="4" w:space="0" w:color="auto"/>
              <w:right w:val="single" w:sz="4" w:space="0" w:color="auto"/>
            </w:tcBorders>
            <w:noWrap/>
            <w:vAlign w:val="center"/>
          </w:tcPr>
          <w:p w14:paraId="5E15A77D" w14:textId="77777777" w:rsidR="009D6247" w:rsidRDefault="00000000">
            <w:pPr>
              <w:pStyle w:val="B0"/>
              <w:rPr>
                <w:rFonts w:ascii="Arial" w:hAnsi="Arial" w:cs="Arial"/>
              </w:rPr>
            </w:pPr>
            <w:r>
              <w:rPr>
                <w:rFonts w:ascii="Arial" w:hAnsi="Arial" w:cs="Arial"/>
              </w:rPr>
              <w:lastRenderedPageBreak/>
              <w:t>3</w:t>
            </w:r>
          </w:p>
        </w:tc>
        <w:tc>
          <w:tcPr>
            <w:tcW w:w="830" w:type="dxa"/>
            <w:tcBorders>
              <w:top w:val="nil"/>
              <w:left w:val="nil"/>
              <w:bottom w:val="single" w:sz="4" w:space="0" w:color="auto"/>
              <w:right w:val="single" w:sz="4" w:space="0" w:color="auto"/>
            </w:tcBorders>
            <w:noWrap/>
            <w:vAlign w:val="center"/>
          </w:tcPr>
          <w:p w14:paraId="7FC74A36" w14:textId="77777777" w:rsidR="009D6247" w:rsidRDefault="00000000">
            <w:pPr>
              <w:pStyle w:val="B0"/>
              <w:rPr>
                <w:rFonts w:ascii="Arial" w:hAnsi="Arial" w:cs="Arial"/>
              </w:rPr>
            </w:pPr>
            <w:r>
              <w:rPr>
                <w:rFonts w:ascii="Arial" w:hAnsi="Arial" w:cs="Arial"/>
              </w:rPr>
              <w:t>10.74</w:t>
            </w:r>
          </w:p>
        </w:tc>
        <w:tc>
          <w:tcPr>
            <w:tcW w:w="939" w:type="dxa"/>
            <w:tcBorders>
              <w:top w:val="nil"/>
              <w:left w:val="nil"/>
              <w:bottom w:val="single" w:sz="4" w:space="0" w:color="auto"/>
              <w:right w:val="single" w:sz="4" w:space="0" w:color="auto"/>
            </w:tcBorders>
            <w:noWrap/>
            <w:vAlign w:val="center"/>
          </w:tcPr>
          <w:p w14:paraId="1B76F7B9"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t>32.22</w:t>
            </w:r>
          </w:p>
        </w:tc>
      </w:tr>
      <w:tr w:rsidR="009D6247" w14:paraId="4AC6922A" w14:textId="77777777">
        <w:trPr>
          <w:trHeight w:val="540"/>
        </w:trPr>
        <w:tc>
          <w:tcPr>
            <w:tcW w:w="684" w:type="dxa"/>
            <w:tcBorders>
              <w:top w:val="nil"/>
              <w:left w:val="single" w:sz="4" w:space="0" w:color="auto"/>
              <w:bottom w:val="single" w:sz="4" w:space="0" w:color="auto"/>
              <w:right w:val="single" w:sz="4" w:space="0" w:color="auto"/>
            </w:tcBorders>
            <w:noWrap/>
            <w:vAlign w:val="center"/>
          </w:tcPr>
          <w:p w14:paraId="2AAC07B1" w14:textId="77777777" w:rsidR="009D6247" w:rsidRDefault="00000000">
            <w:pPr>
              <w:pStyle w:val="B0"/>
              <w:rPr>
                <w:rFonts w:ascii="Arial" w:hAnsi="Arial" w:cs="Arial"/>
              </w:rPr>
            </w:pPr>
            <w:r>
              <w:rPr>
                <w:rFonts w:ascii="Arial" w:hAnsi="Arial" w:cs="Arial"/>
              </w:rPr>
              <w:t>2</w:t>
            </w:r>
          </w:p>
        </w:tc>
        <w:tc>
          <w:tcPr>
            <w:tcW w:w="1154" w:type="dxa"/>
            <w:tcBorders>
              <w:top w:val="nil"/>
              <w:left w:val="nil"/>
              <w:bottom w:val="single" w:sz="4" w:space="0" w:color="auto"/>
              <w:right w:val="single" w:sz="4" w:space="0" w:color="auto"/>
            </w:tcBorders>
            <w:noWrap/>
            <w:vAlign w:val="center"/>
          </w:tcPr>
          <w:p w14:paraId="24AFD0EB" w14:textId="77777777" w:rsidR="009D6247" w:rsidRDefault="00000000">
            <w:pPr>
              <w:pStyle w:val="B0"/>
              <w:rPr>
                <w:rFonts w:ascii="宋体-简" w:eastAsia="宋体-简" w:hAnsi="宋体" w:hint="eastAsia"/>
              </w:rPr>
            </w:pPr>
            <w:proofErr w:type="gramStart"/>
            <w:r>
              <w:rPr>
                <w:rFonts w:ascii="宋体-简" w:eastAsia="宋体-简" w:hAnsi="宋体" w:hint="eastAsia"/>
              </w:rPr>
              <w:t>智算节点</w:t>
            </w:r>
            <w:proofErr w:type="gramEnd"/>
          </w:p>
        </w:tc>
        <w:tc>
          <w:tcPr>
            <w:tcW w:w="1049" w:type="dxa"/>
            <w:tcBorders>
              <w:top w:val="nil"/>
              <w:left w:val="nil"/>
              <w:bottom w:val="single" w:sz="4" w:space="0" w:color="auto"/>
              <w:right w:val="single" w:sz="4" w:space="0" w:color="auto"/>
            </w:tcBorders>
            <w:vAlign w:val="center"/>
          </w:tcPr>
          <w:p w14:paraId="07EE8305" w14:textId="77777777" w:rsidR="009D6247" w:rsidRDefault="00000000">
            <w:pPr>
              <w:pStyle w:val="B0"/>
              <w:rPr>
                <w:rFonts w:ascii="宋体" w:hAnsi="宋体" w:hint="eastAsia"/>
              </w:rPr>
            </w:pPr>
            <w:r>
              <w:rPr>
                <w:rFonts w:ascii="宋体" w:hAnsi="宋体" w:hint="eastAsia"/>
              </w:rPr>
              <w:t>华为</w:t>
            </w:r>
          </w:p>
        </w:tc>
        <w:tc>
          <w:tcPr>
            <w:tcW w:w="2411" w:type="dxa"/>
            <w:tcBorders>
              <w:top w:val="nil"/>
              <w:left w:val="nil"/>
              <w:bottom w:val="single" w:sz="4" w:space="0" w:color="auto"/>
              <w:right w:val="single" w:sz="4" w:space="0" w:color="auto"/>
            </w:tcBorders>
            <w:noWrap/>
            <w:vAlign w:val="center"/>
          </w:tcPr>
          <w:p w14:paraId="6424FA68" w14:textId="77777777" w:rsidR="009D6247" w:rsidRDefault="00000000">
            <w:pPr>
              <w:pStyle w:val="B0"/>
              <w:rPr>
                <w:rFonts w:ascii="Arial" w:hAnsi="Arial" w:cs="Arial"/>
              </w:rPr>
            </w:pPr>
            <w:r>
              <w:rPr>
                <w:rFonts w:ascii="Arial" w:hAnsi="Arial" w:cs="Arial"/>
              </w:rPr>
              <w:t>910B</w:t>
            </w:r>
          </w:p>
        </w:tc>
        <w:tc>
          <w:tcPr>
            <w:tcW w:w="6341" w:type="dxa"/>
            <w:tcBorders>
              <w:top w:val="nil"/>
              <w:left w:val="nil"/>
              <w:bottom w:val="single" w:sz="4" w:space="0" w:color="auto"/>
              <w:right w:val="single" w:sz="4" w:space="0" w:color="auto"/>
            </w:tcBorders>
          </w:tcPr>
          <w:p w14:paraId="79A74C55" w14:textId="77777777" w:rsidR="009D6247" w:rsidRDefault="00000000">
            <w:pPr>
              <w:pStyle w:val="B0"/>
              <w:rPr>
                <w:rFonts w:ascii="Arial" w:hAnsi="Arial" w:cs="Arial"/>
              </w:rPr>
            </w:pPr>
            <w:r>
              <w:rPr>
                <w:rFonts w:ascii="Arial" w:hAnsi="Arial" w:cs="Arial"/>
              </w:rPr>
              <w:t>CPU</w:t>
            </w:r>
            <w:r>
              <w:rPr>
                <w:rFonts w:ascii="Arial" w:hAnsi="Arial" w:cs="Arial"/>
              </w:rPr>
              <w:br/>
            </w:r>
            <w:r>
              <w:rPr>
                <w:rFonts w:ascii="宋体-简" w:eastAsia="宋体-简" w:hAnsi="Arial" w:cs="Arial" w:hint="eastAsia"/>
              </w:rPr>
              <w:t>【鲲鹏】</w:t>
            </w:r>
            <w:r>
              <w:rPr>
                <w:rFonts w:ascii="Arial" w:hAnsi="Arial" w:cs="Arial"/>
              </w:rPr>
              <w:t>KunPeng920 48C/2.6GHz</w:t>
            </w:r>
            <w:r>
              <w:rPr>
                <w:rFonts w:ascii="宋体-简" w:eastAsia="宋体-简" w:hAnsi="Arial" w:cs="Arial" w:hint="eastAsia"/>
              </w:rPr>
              <w:t>处理器</w:t>
            </w:r>
            <w:r>
              <w:rPr>
                <w:rFonts w:ascii="Arial" w:hAnsi="Arial" w:cs="Arial"/>
              </w:rPr>
              <w:t xml:space="preserve"> (150W)</w:t>
            </w:r>
            <w:r>
              <w:rPr>
                <w:rFonts w:ascii="Arial" w:hAnsi="Arial" w:cs="Arial"/>
              </w:rPr>
              <w:br/>
            </w:r>
            <w:r>
              <w:rPr>
                <w:rFonts w:ascii="宋体-简" w:eastAsia="宋体-简" w:hAnsi="Arial" w:cs="Arial" w:hint="eastAsia"/>
              </w:rPr>
              <w:t>内存</w:t>
            </w:r>
            <w:r>
              <w:rPr>
                <w:rFonts w:ascii="Arial" w:hAnsi="Arial" w:cs="Arial"/>
              </w:rPr>
              <w:br/>
              <w:t>32G DDR4</w:t>
            </w:r>
            <w:r>
              <w:rPr>
                <w:rFonts w:ascii="Arial" w:hAnsi="Arial" w:cs="Arial"/>
              </w:rPr>
              <w:br/>
            </w:r>
            <w:r>
              <w:rPr>
                <w:rFonts w:ascii="宋体-简" w:eastAsia="宋体-简" w:hAnsi="Arial" w:cs="Arial" w:hint="eastAsia"/>
              </w:rPr>
              <w:t>系统硬盘</w:t>
            </w:r>
            <w:r>
              <w:rPr>
                <w:rFonts w:ascii="Arial" w:hAnsi="Arial" w:cs="Arial"/>
              </w:rPr>
              <w:br/>
              <w:t>480G SATA 2.5in SSD</w:t>
            </w:r>
            <w:r>
              <w:rPr>
                <w:rFonts w:ascii="Arial" w:hAnsi="Arial" w:cs="Arial"/>
              </w:rPr>
              <w:br/>
            </w:r>
            <w:r>
              <w:rPr>
                <w:rFonts w:ascii="宋体-简" w:eastAsia="宋体-简" w:hAnsi="Arial" w:cs="Arial" w:hint="eastAsia"/>
              </w:rPr>
              <w:t>数据盘</w:t>
            </w:r>
            <w:r>
              <w:rPr>
                <w:rFonts w:ascii="Arial" w:hAnsi="Arial" w:cs="Arial"/>
              </w:rPr>
              <w:br/>
              <w:t xml:space="preserve">3.84T PCIE NVME U.2 2.5in </w:t>
            </w:r>
            <w:proofErr w:type="spellStart"/>
            <w:r>
              <w:rPr>
                <w:rFonts w:ascii="Arial" w:hAnsi="Arial" w:cs="Arial"/>
              </w:rPr>
              <w:t>ssD</w:t>
            </w:r>
            <w:proofErr w:type="spellEnd"/>
            <w:r>
              <w:rPr>
                <w:rFonts w:ascii="Arial" w:hAnsi="Arial" w:cs="Arial"/>
              </w:rPr>
              <w:br/>
            </w:r>
            <w:r>
              <w:rPr>
                <w:rFonts w:ascii="宋体-简" w:eastAsia="宋体-简" w:hAnsi="Arial" w:cs="Arial" w:hint="eastAsia"/>
              </w:rPr>
              <w:t>电源</w:t>
            </w:r>
            <w:r>
              <w:rPr>
                <w:rFonts w:ascii="Arial" w:hAnsi="Arial" w:cs="Arial"/>
              </w:rPr>
              <w:br/>
              <w:t>2600W(2+2</w:t>
            </w:r>
            <w:r>
              <w:rPr>
                <w:rFonts w:ascii="宋体-简" w:eastAsia="宋体-简" w:hAnsi="Arial" w:cs="Arial" w:hint="eastAsia"/>
              </w:rPr>
              <w:t>冗余，或</w:t>
            </w:r>
            <w:r>
              <w:rPr>
                <w:rFonts w:ascii="Arial" w:hAnsi="Arial" w:cs="Arial"/>
              </w:rPr>
              <w:t>3+1</w:t>
            </w:r>
            <w:r>
              <w:rPr>
                <w:rFonts w:ascii="宋体-简" w:eastAsia="宋体-简" w:hAnsi="Arial" w:cs="Arial" w:hint="eastAsia"/>
              </w:rPr>
              <w:t>冗余</w:t>
            </w:r>
            <w:r>
              <w:rPr>
                <w:rFonts w:ascii="Arial" w:hAnsi="Arial" w:cs="Arial"/>
              </w:rPr>
              <w:t>)</w:t>
            </w:r>
            <w:r>
              <w:rPr>
                <w:rFonts w:ascii="Arial" w:hAnsi="Arial" w:cs="Arial"/>
              </w:rPr>
              <w:br/>
              <w:t>GPU</w:t>
            </w:r>
            <w:r>
              <w:rPr>
                <w:rFonts w:ascii="Arial" w:hAnsi="Arial" w:cs="Arial"/>
              </w:rPr>
              <w:br/>
            </w:r>
            <w:r>
              <w:rPr>
                <w:rFonts w:ascii="宋体-简" w:eastAsia="宋体-简" w:hAnsi="Arial" w:cs="Arial" w:hint="eastAsia"/>
              </w:rPr>
              <w:t>【昇腾】</w:t>
            </w:r>
            <w:r>
              <w:rPr>
                <w:rFonts w:ascii="Arial" w:hAnsi="Arial" w:cs="Arial"/>
              </w:rPr>
              <w:t>(NPU</w:t>
            </w:r>
            <w:r>
              <w:rPr>
                <w:rFonts w:ascii="宋体-简" w:eastAsia="宋体-简" w:hAnsi="Arial" w:cs="Arial" w:hint="eastAsia"/>
              </w:rPr>
              <w:t>模组</w:t>
            </w:r>
            <w:r>
              <w:rPr>
                <w:rFonts w:ascii="Arial" w:hAnsi="Arial" w:cs="Arial"/>
              </w:rPr>
              <w:t>)910B*8</w:t>
            </w:r>
            <w:r>
              <w:rPr>
                <w:rFonts w:ascii="Arial" w:hAnsi="Arial" w:cs="Arial"/>
              </w:rPr>
              <w:br/>
            </w:r>
            <w:r>
              <w:rPr>
                <w:rFonts w:ascii="宋体-简" w:eastAsia="宋体-简" w:hAnsi="Arial" w:cs="Arial" w:hint="eastAsia"/>
              </w:rPr>
              <w:t>以太网卡</w:t>
            </w:r>
            <w:r>
              <w:rPr>
                <w:rFonts w:ascii="Arial" w:hAnsi="Arial" w:cs="Arial"/>
              </w:rPr>
              <w:t>1</w:t>
            </w:r>
            <w:r>
              <w:rPr>
                <w:rFonts w:ascii="Arial" w:hAnsi="Arial" w:cs="Arial"/>
              </w:rPr>
              <w:br/>
            </w:r>
            <w:r>
              <w:rPr>
                <w:rFonts w:ascii="宋体-简" w:eastAsia="宋体-简" w:hAnsi="Arial" w:cs="Arial" w:hint="eastAsia"/>
              </w:rPr>
              <w:t>单卡双口</w:t>
            </w:r>
            <w:r>
              <w:rPr>
                <w:rFonts w:ascii="Arial" w:hAnsi="Arial" w:cs="Arial"/>
              </w:rPr>
              <w:t>25G</w:t>
            </w:r>
            <w:r>
              <w:rPr>
                <w:rFonts w:ascii="Arial" w:hAnsi="Arial" w:cs="Arial"/>
              </w:rPr>
              <w:br/>
            </w:r>
            <w:r>
              <w:rPr>
                <w:rFonts w:ascii="宋体-简" w:eastAsia="宋体-简" w:hAnsi="Arial" w:cs="Arial" w:hint="eastAsia"/>
              </w:rPr>
              <w:t>以太网卡</w:t>
            </w:r>
            <w:r>
              <w:rPr>
                <w:rFonts w:ascii="Arial" w:hAnsi="Arial" w:cs="Arial"/>
              </w:rPr>
              <w:t>2</w:t>
            </w:r>
            <w:r>
              <w:rPr>
                <w:rFonts w:ascii="Arial" w:hAnsi="Arial" w:cs="Arial"/>
              </w:rPr>
              <w:br/>
            </w:r>
            <w:r>
              <w:rPr>
                <w:rFonts w:ascii="宋体-简" w:eastAsia="宋体-简" w:hAnsi="Arial" w:cs="Arial" w:hint="eastAsia"/>
              </w:rPr>
              <w:t>单卡双口</w:t>
            </w:r>
            <w:r>
              <w:rPr>
                <w:rFonts w:ascii="Arial" w:hAnsi="Arial" w:cs="Arial"/>
              </w:rPr>
              <w:t>200G</w:t>
            </w:r>
            <w:r>
              <w:rPr>
                <w:rFonts w:ascii="Arial" w:hAnsi="Arial" w:cs="Arial"/>
              </w:rPr>
              <w:br/>
            </w:r>
            <w:r>
              <w:rPr>
                <w:rFonts w:ascii="宋体-简" w:eastAsia="宋体-简" w:hAnsi="Arial" w:cs="Arial" w:hint="eastAsia"/>
              </w:rPr>
              <w:lastRenderedPageBreak/>
              <w:t>以太网卡</w:t>
            </w:r>
            <w:r>
              <w:rPr>
                <w:rFonts w:ascii="Arial" w:hAnsi="Arial" w:cs="Arial"/>
              </w:rPr>
              <w:t>3</w:t>
            </w:r>
            <w:r>
              <w:rPr>
                <w:rFonts w:ascii="Arial" w:hAnsi="Arial" w:cs="Arial"/>
              </w:rPr>
              <w:br/>
              <w:t>2</w:t>
            </w:r>
            <w:r>
              <w:rPr>
                <w:rFonts w:ascii="宋体-简" w:eastAsia="宋体-简" w:hAnsi="Arial" w:cs="Arial" w:hint="eastAsia"/>
              </w:rPr>
              <w:t>口</w:t>
            </w:r>
            <w:r>
              <w:rPr>
                <w:rFonts w:ascii="Arial" w:hAnsi="Arial" w:cs="Arial"/>
              </w:rPr>
              <w:t>100G</w:t>
            </w:r>
            <w:r>
              <w:rPr>
                <w:rFonts w:ascii="宋体-简" w:eastAsia="宋体-简" w:hAnsi="Arial" w:cs="Arial" w:hint="eastAsia"/>
              </w:rPr>
              <w:t>网卡</w:t>
            </w:r>
            <w:r>
              <w:rPr>
                <w:rFonts w:ascii="Arial" w:hAnsi="Arial" w:cs="Arial"/>
              </w:rPr>
              <w:br/>
              <w:t>RAID</w:t>
            </w:r>
            <w:r>
              <w:rPr>
                <w:rFonts w:ascii="宋体-简" w:eastAsia="宋体-简" w:hAnsi="Arial" w:cs="Arial" w:hint="eastAsia"/>
              </w:rPr>
              <w:t>卡</w:t>
            </w:r>
            <w:r>
              <w:rPr>
                <w:rFonts w:ascii="Arial" w:hAnsi="Arial" w:cs="Arial"/>
              </w:rPr>
              <w:br/>
              <w:t>9560-8i-4G</w:t>
            </w:r>
            <w:r>
              <w:rPr>
                <w:rFonts w:ascii="宋体-简" w:eastAsia="宋体-简" w:hAnsi="Arial" w:cs="Arial" w:hint="eastAsia"/>
              </w:rPr>
              <w:t>，支持</w:t>
            </w:r>
            <w:r>
              <w:rPr>
                <w:rFonts w:ascii="Arial" w:hAnsi="Arial" w:cs="Arial"/>
              </w:rPr>
              <w:t>RAID0/1/10/5/50/6/60</w:t>
            </w:r>
          </w:p>
        </w:tc>
        <w:tc>
          <w:tcPr>
            <w:tcW w:w="451" w:type="dxa"/>
            <w:tcBorders>
              <w:top w:val="nil"/>
              <w:left w:val="nil"/>
              <w:bottom w:val="single" w:sz="4" w:space="0" w:color="auto"/>
              <w:right w:val="single" w:sz="4" w:space="0" w:color="auto"/>
            </w:tcBorders>
            <w:noWrap/>
            <w:vAlign w:val="center"/>
          </w:tcPr>
          <w:p w14:paraId="22284FF1" w14:textId="77777777" w:rsidR="009D6247" w:rsidRDefault="00000000">
            <w:pPr>
              <w:pStyle w:val="B0"/>
              <w:rPr>
                <w:rFonts w:ascii="Arial" w:hAnsi="Arial" w:cs="Arial"/>
              </w:rPr>
            </w:pPr>
            <w:r>
              <w:rPr>
                <w:rFonts w:ascii="Arial" w:hAnsi="Arial" w:cs="Arial"/>
              </w:rPr>
              <w:lastRenderedPageBreak/>
              <w:t>4</w:t>
            </w:r>
          </w:p>
        </w:tc>
        <w:tc>
          <w:tcPr>
            <w:tcW w:w="830" w:type="dxa"/>
            <w:tcBorders>
              <w:top w:val="nil"/>
              <w:left w:val="nil"/>
              <w:bottom w:val="single" w:sz="4" w:space="0" w:color="auto"/>
              <w:right w:val="single" w:sz="4" w:space="0" w:color="auto"/>
            </w:tcBorders>
            <w:noWrap/>
            <w:vAlign w:val="center"/>
          </w:tcPr>
          <w:p w14:paraId="7F8F9C26" w14:textId="77777777" w:rsidR="009D6247" w:rsidRDefault="00000000">
            <w:pPr>
              <w:pStyle w:val="B0"/>
              <w:rPr>
                <w:rFonts w:ascii="Arial" w:hAnsi="Arial" w:cs="Arial"/>
              </w:rPr>
            </w:pPr>
            <w:r>
              <w:rPr>
                <w:rFonts w:ascii="Arial" w:hAnsi="Arial" w:cs="Arial"/>
              </w:rPr>
              <w:t>113</w:t>
            </w:r>
          </w:p>
        </w:tc>
        <w:tc>
          <w:tcPr>
            <w:tcW w:w="939" w:type="dxa"/>
            <w:tcBorders>
              <w:top w:val="nil"/>
              <w:left w:val="nil"/>
              <w:bottom w:val="single" w:sz="4" w:space="0" w:color="auto"/>
              <w:right w:val="single" w:sz="4" w:space="0" w:color="auto"/>
            </w:tcBorders>
            <w:noWrap/>
            <w:vAlign w:val="center"/>
          </w:tcPr>
          <w:p w14:paraId="43666892"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t>452</w:t>
            </w:r>
          </w:p>
        </w:tc>
      </w:tr>
      <w:tr w:rsidR="009D6247" w14:paraId="09F49CE5" w14:textId="77777777">
        <w:trPr>
          <w:trHeight w:val="880"/>
        </w:trPr>
        <w:tc>
          <w:tcPr>
            <w:tcW w:w="684" w:type="dxa"/>
            <w:tcBorders>
              <w:top w:val="nil"/>
              <w:left w:val="single" w:sz="4" w:space="0" w:color="auto"/>
              <w:bottom w:val="single" w:sz="4" w:space="0" w:color="auto"/>
              <w:right w:val="single" w:sz="4" w:space="0" w:color="auto"/>
            </w:tcBorders>
            <w:noWrap/>
            <w:vAlign w:val="center"/>
          </w:tcPr>
          <w:p w14:paraId="3EE22907" w14:textId="77777777" w:rsidR="009D6247" w:rsidRDefault="00000000">
            <w:pPr>
              <w:pStyle w:val="B0"/>
              <w:rPr>
                <w:rFonts w:ascii="Arial" w:hAnsi="Arial" w:cs="Arial"/>
              </w:rPr>
            </w:pPr>
            <w:r>
              <w:rPr>
                <w:rFonts w:ascii="Arial" w:hAnsi="Arial" w:cs="Arial"/>
              </w:rPr>
              <w:t>3</w:t>
            </w:r>
          </w:p>
        </w:tc>
        <w:tc>
          <w:tcPr>
            <w:tcW w:w="1154" w:type="dxa"/>
            <w:tcBorders>
              <w:top w:val="nil"/>
              <w:left w:val="nil"/>
              <w:bottom w:val="single" w:sz="4" w:space="0" w:color="auto"/>
              <w:right w:val="single" w:sz="4" w:space="0" w:color="auto"/>
            </w:tcBorders>
            <w:noWrap/>
            <w:vAlign w:val="center"/>
          </w:tcPr>
          <w:p w14:paraId="054CCE3C" w14:textId="77777777" w:rsidR="009D6247" w:rsidRDefault="00000000">
            <w:pPr>
              <w:pStyle w:val="B0"/>
              <w:rPr>
                <w:rFonts w:ascii="宋体-简" w:eastAsia="宋体-简" w:hAnsi="宋体" w:hint="eastAsia"/>
              </w:rPr>
            </w:pPr>
            <w:r>
              <w:rPr>
                <w:rFonts w:ascii="宋体-简" w:eastAsia="宋体-简" w:hAnsi="宋体" w:hint="eastAsia"/>
              </w:rPr>
              <w:t>分布式存储</w:t>
            </w:r>
          </w:p>
        </w:tc>
        <w:tc>
          <w:tcPr>
            <w:tcW w:w="1049" w:type="dxa"/>
            <w:tcBorders>
              <w:top w:val="nil"/>
              <w:left w:val="nil"/>
              <w:bottom w:val="single" w:sz="4" w:space="0" w:color="auto"/>
              <w:right w:val="single" w:sz="4" w:space="0" w:color="auto"/>
            </w:tcBorders>
            <w:noWrap/>
            <w:vAlign w:val="center"/>
          </w:tcPr>
          <w:p w14:paraId="6E907B5B" w14:textId="77777777" w:rsidR="009D6247" w:rsidRDefault="00000000">
            <w:pPr>
              <w:pStyle w:val="B0"/>
              <w:rPr>
                <w:rFonts w:ascii="Arial" w:hAnsi="Arial" w:cs="Arial"/>
              </w:rPr>
            </w:pPr>
            <w:r>
              <w:rPr>
                <w:rFonts w:ascii="Arial" w:hAnsi="Arial" w:cs="Arial"/>
              </w:rPr>
              <w:t>H3C/</w:t>
            </w:r>
            <w:r>
              <w:rPr>
                <w:rFonts w:ascii="宋体-简" w:eastAsia="宋体-简" w:hAnsi="Arial" w:cs="Arial" w:hint="eastAsia"/>
              </w:rPr>
              <w:t>浪潮</w:t>
            </w:r>
            <w:r>
              <w:rPr>
                <w:rFonts w:ascii="Arial" w:hAnsi="Arial" w:cs="Arial"/>
              </w:rPr>
              <w:t>/</w:t>
            </w:r>
            <w:r>
              <w:rPr>
                <w:rFonts w:ascii="宋体-简" w:eastAsia="宋体-简" w:hAnsi="Arial" w:cs="Arial" w:hint="eastAsia"/>
              </w:rPr>
              <w:t>中兴</w:t>
            </w:r>
          </w:p>
        </w:tc>
        <w:tc>
          <w:tcPr>
            <w:tcW w:w="2411" w:type="dxa"/>
            <w:tcBorders>
              <w:top w:val="nil"/>
              <w:left w:val="nil"/>
              <w:bottom w:val="single" w:sz="4" w:space="0" w:color="auto"/>
              <w:right w:val="single" w:sz="4" w:space="0" w:color="auto"/>
            </w:tcBorders>
            <w:noWrap/>
            <w:vAlign w:val="center"/>
          </w:tcPr>
          <w:p w14:paraId="37D94EAA" w14:textId="77777777" w:rsidR="009D6247" w:rsidRDefault="00000000">
            <w:pPr>
              <w:pStyle w:val="B0"/>
              <w:rPr>
                <w:rFonts w:ascii="Arial" w:hAnsi="Arial" w:cs="Arial"/>
              </w:rPr>
            </w:pPr>
            <w:r>
              <w:rPr>
                <w:rFonts w:ascii="Arial" w:hAnsi="Arial" w:cs="Arial"/>
              </w:rPr>
              <w:t xml:space="preserve">　</w:t>
            </w:r>
          </w:p>
        </w:tc>
        <w:tc>
          <w:tcPr>
            <w:tcW w:w="6341" w:type="dxa"/>
            <w:tcBorders>
              <w:top w:val="nil"/>
              <w:left w:val="nil"/>
              <w:bottom w:val="single" w:sz="4" w:space="0" w:color="auto"/>
              <w:right w:val="single" w:sz="4" w:space="0" w:color="auto"/>
            </w:tcBorders>
            <w:vAlign w:val="center"/>
          </w:tcPr>
          <w:p w14:paraId="26ABAC4C" w14:textId="77777777" w:rsidR="009D6247" w:rsidRDefault="00000000">
            <w:pPr>
              <w:pStyle w:val="B0"/>
              <w:rPr>
                <w:rFonts w:ascii="Arial" w:hAnsi="Arial" w:cs="Arial"/>
              </w:rPr>
            </w:pPr>
            <w:r>
              <w:rPr>
                <w:rFonts w:ascii="Arial" w:hAnsi="Arial" w:cs="Arial"/>
              </w:rPr>
              <w:t>CPU</w:t>
            </w:r>
            <w:r>
              <w:rPr>
                <w:rFonts w:ascii="Arial" w:hAnsi="Arial" w:cs="Arial"/>
              </w:rPr>
              <w:br/>
            </w:r>
            <w:proofErr w:type="spellStart"/>
            <w:r>
              <w:rPr>
                <w:rFonts w:ascii="Arial" w:hAnsi="Arial" w:cs="Arial"/>
              </w:rPr>
              <w:t>Hygon</w:t>
            </w:r>
            <w:proofErr w:type="spellEnd"/>
            <w:r>
              <w:rPr>
                <w:rFonts w:ascii="Arial" w:hAnsi="Arial" w:cs="Arial"/>
              </w:rPr>
              <w:t xml:space="preserve"> 5480 32C 2.5G CPU</w:t>
            </w:r>
            <w:r>
              <w:rPr>
                <w:rFonts w:ascii="Arial" w:hAnsi="Arial" w:cs="Arial"/>
              </w:rPr>
              <w:br/>
            </w:r>
            <w:r>
              <w:rPr>
                <w:rFonts w:ascii="宋体-简" w:eastAsia="宋体-简" w:hAnsi="Arial" w:cs="Arial" w:hint="eastAsia"/>
              </w:rPr>
              <w:t>内存</w:t>
            </w:r>
            <w:r>
              <w:rPr>
                <w:rFonts w:ascii="Arial" w:hAnsi="Arial" w:cs="Arial"/>
              </w:rPr>
              <w:br/>
              <w:t>32 GB DDR4 3200MHz RDIMM</w:t>
            </w:r>
            <w:r>
              <w:rPr>
                <w:rFonts w:ascii="Arial" w:hAnsi="Arial" w:cs="Arial"/>
              </w:rPr>
              <w:br/>
            </w:r>
            <w:r>
              <w:rPr>
                <w:rFonts w:ascii="宋体-简" w:eastAsia="宋体-简" w:hAnsi="Arial" w:cs="Arial" w:hint="eastAsia"/>
              </w:rPr>
              <w:t>系统盘</w:t>
            </w:r>
            <w:r>
              <w:rPr>
                <w:rFonts w:ascii="Arial" w:hAnsi="Arial" w:cs="Arial"/>
              </w:rPr>
              <w:br/>
              <w:t xml:space="preserve">960GB </w:t>
            </w:r>
            <w:r>
              <w:rPr>
                <w:rFonts w:ascii="宋体-简" w:eastAsia="宋体-简" w:hAnsi="Arial" w:cs="Arial" w:hint="eastAsia"/>
              </w:rPr>
              <w:t>读取密集型</w:t>
            </w:r>
            <w:r>
              <w:rPr>
                <w:rFonts w:ascii="Arial" w:hAnsi="Arial" w:cs="Arial"/>
              </w:rPr>
              <w:t xml:space="preserve"> SATA SSD</w:t>
            </w:r>
            <w:r>
              <w:rPr>
                <w:rFonts w:ascii="Arial" w:hAnsi="Arial" w:cs="Arial"/>
              </w:rPr>
              <w:br/>
            </w:r>
            <w:r>
              <w:rPr>
                <w:rFonts w:ascii="宋体-简" w:eastAsia="宋体-简" w:hAnsi="Arial" w:cs="Arial" w:hint="eastAsia"/>
              </w:rPr>
              <w:t>数据盘</w:t>
            </w:r>
            <w:r>
              <w:rPr>
                <w:rFonts w:ascii="Arial" w:hAnsi="Arial" w:cs="Arial"/>
              </w:rPr>
              <w:br/>
              <w:t xml:space="preserve">7.68TB </w:t>
            </w:r>
            <w:r>
              <w:rPr>
                <w:rFonts w:ascii="宋体-简" w:eastAsia="宋体-简" w:hAnsi="Arial" w:cs="Arial" w:hint="eastAsia"/>
              </w:rPr>
              <w:t>读取密集型</w:t>
            </w:r>
            <w:r>
              <w:rPr>
                <w:rFonts w:ascii="Arial" w:hAnsi="Arial" w:cs="Arial"/>
              </w:rPr>
              <w:t xml:space="preserve"> PCIe 4.0 </w:t>
            </w:r>
            <w:proofErr w:type="spellStart"/>
            <w:r>
              <w:rPr>
                <w:rFonts w:ascii="Arial" w:hAnsi="Arial" w:cs="Arial"/>
              </w:rPr>
              <w:t>NVMe</w:t>
            </w:r>
            <w:proofErr w:type="spellEnd"/>
            <w:r>
              <w:rPr>
                <w:rFonts w:ascii="Arial" w:hAnsi="Arial" w:cs="Arial"/>
              </w:rPr>
              <w:t xml:space="preserve"> SSD </w:t>
            </w:r>
            <w:r>
              <w:rPr>
                <w:rFonts w:ascii="宋体-简" w:eastAsia="宋体-简" w:hAnsi="Arial" w:cs="Arial" w:hint="eastAsia"/>
              </w:rPr>
              <w:t>（</w:t>
            </w:r>
            <w:r>
              <w:rPr>
                <w:rFonts w:ascii="Arial" w:hAnsi="Arial" w:cs="Arial"/>
              </w:rPr>
              <w:t>U.2)</w:t>
            </w:r>
            <w:r>
              <w:rPr>
                <w:rFonts w:ascii="Arial" w:hAnsi="Arial" w:cs="Arial"/>
              </w:rPr>
              <w:br/>
            </w:r>
            <w:r>
              <w:rPr>
                <w:rFonts w:ascii="宋体-简" w:eastAsia="宋体-简" w:hAnsi="Arial" w:cs="Arial" w:hint="eastAsia"/>
              </w:rPr>
              <w:t>网卡</w:t>
            </w:r>
            <w:r>
              <w:rPr>
                <w:rFonts w:ascii="Arial" w:hAnsi="Arial" w:cs="Arial"/>
              </w:rPr>
              <w:t>1</w:t>
            </w:r>
            <w:r>
              <w:rPr>
                <w:rFonts w:ascii="Arial" w:hAnsi="Arial" w:cs="Arial"/>
              </w:rPr>
              <w:br/>
              <w:t xml:space="preserve">25G </w:t>
            </w:r>
            <w:r>
              <w:rPr>
                <w:rFonts w:ascii="宋体-简" w:eastAsia="宋体-简" w:hAnsi="Arial" w:cs="Arial" w:hint="eastAsia"/>
              </w:rPr>
              <w:t>双口以太网卡，</w:t>
            </w:r>
            <w:r>
              <w:rPr>
                <w:rFonts w:ascii="Arial" w:hAnsi="Arial" w:cs="Arial"/>
              </w:rPr>
              <w:t>25GbE</w:t>
            </w:r>
            <w:proofErr w:type="gramStart"/>
            <w:r>
              <w:rPr>
                <w:rFonts w:ascii="宋体-简" w:eastAsia="宋体-简" w:hAnsi="Arial" w:cs="Arial" w:hint="eastAsia"/>
              </w:rPr>
              <w:t>光口</w:t>
            </w:r>
            <w:proofErr w:type="gramEnd"/>
            <w:r>
              <w:rPr>
                <w:rFonts w:ascii="Arial" w:hAnsi="Arial" w:cs="Arial"/>
              </w:rPr>
              <w:br/>
            </w:r>
            <w:r>
              <w:rPr>
                <w:rFonts w:ascii="宋体-简" w:eastAsia="宋体-简" w:hAnsi="Arial" w:cs="Arial" w:hint="eastAsia"/>
              </w:rPr>
              <w:t>网卡</w:t>
            </w:r>
            <w:r>
              <w:rPr>
                <w:rFonts w:ascii="Arial" w:hAnsi="Arial" w:cs="Arial"/>
              </w:rPr>
              <w:t>2</w:t>
            </w:r>
            <w:r>
              <w:rPr>
                <w:rFonts w:ascii="Arial" w:hAnsi="Arial" w:cs="Arial"/>
              </w:rPr>
              <w:br/>
              <w:t>100G</w:t>
            </w:r>
            <w:r>
              <w:rPr>
                <w:rFonts w:ascii="宋体-简" w:eastAsia="宋体-简" w:hAnsi="Arial" w:cs="Arial" w:hint="eastAsia"/>
              </w:rPr>
              <w:t>双口网卡，支持</w:t>
            </w:r>
            <w:r>
              <w:rPr>
                <w:rFonts w:ascii="Arial" w:hAnsi="Arial" w:cs="Arial"/>
              </w:rPr>
              <w:t>RoCE v2</w:t>
            </w:r>
            <w:r>
              <w:rPr>
                <w:rFonts w:ascii="宋体-简" w:eastAsia="宋体-简" w:hAnsi="Arial" w:cs="Arial" w:hint="eastAsia"/>
              </w:rPr>
              <w:t>，</w:t>
            </w:r>
            <w:r>
              <w:rPr>
                <w:rFonts w:ascii="Arial" w:hAnsi="Arial" w:cs="Arial"/>
              </w:rPr>
              <w:t>100GbE</w:t>
            </w:r>
            <w:proofErr w:type="gramStart"/>
            <w:r>
              <w:rPr>
                <w:rFonts w:ascii="宋体-简" w:eastAsia="宋体-简" w:hAnsi="Arial" w:cs="Arial" w:hint="eastAsia"/>
              </w:rPr>
              <w:t>光口</w:t>
            </w:r>
            <w:proofErr w:type="gramEnd"/>
            <w:r>
              <w:rPr>
                <w:rFonts w:ascii="Arial" w:hAnsi="Arial" w:cs="Arial"/>
              </w:rPr>
              <w:t xml:space="preserve"> </w:t>
            </w:r>
            <w:r>
              <w:rPr>
                <w:rFonts w:ascii="宋体-简" w:eastAsia="宋体-简" w:hAnsi="Arial" w:cs="Arial" w:hint="eastAsia"/>
              </w:rPr>
              <w:t>（</w:t>
            </w:r>
            <w:r>
              <w:rPr>
                <w:rFonts w:ascii="Arial" w:hAnsi="Arial" w:cs="Arial"/>
              </w:rPr>
              <w:t>CX5</w:t>
            </w:r>
            <w:r>
              <w:rPr>
                <w:rFonts w:ascii="宋体-简" w:eastAsia="宋体-简" w:hAnsi="Arial" w:cs="Arial" w:hint="eastAsia"/>
              </w:rPr>
              <w:t>）</w:t>
            </w:r>
            <w:r>
              <w:rPr>
                <w:rFonts w:ascii="Arial" w:hAnsi="Arial" w:cs="Arial"/>
              </w:rPr>
              <w:br/>
              <w:t>RAID</w:t>
            </w:r>
            <w:r>
              <w:rPr>
                <w:rFonts w:ascii="宋体-简" w:eastAsia="宋体-简" w:hAnsi="Arial" w:cs="Arial" w:hint="eastAsia"/>
              </w:rPr>
              <w:t>卡</w:t>
            </w:r>
            <w:r>
              <w:rPr>
                <w:rFonts w:ascii="Arial" w:hAnsi="Arial" w:cs="Arial"/>
              </w:rPr>
              <w:br/>
              <w:t>9560-8i-4G</w:t>
            </w:r>
            <w:r>
              <w:rPr>
                <w:rFonts w:ascii="宋体-简" w:eastAsia="宋体-简" w:hAnsi="Arial" w:cs="Arial" w:hint="eastAsia"/>
              </w:rPr>
              <w:t>，支持</w:t>
            </w:r>
            <w:r>
              <w:rPr>
                <w:rFonts w:ascii="Arial" w:hAnsi="Arial" w:cs="Arial"/>
              </w:rPr>
              <w:t>RAID0/1/10/5/50/6/60</w:t>
            </w:r>
            <w:r>
              <w:rPr>
                <w:rFonts w:ascii="Arial" w:hAnsi="Arial" w:cs="Arial"/>
              </w:rPr>
              <w:br/>
            </w:r>
            <w:r>
              <w:rPr>
                <w:rFonts w:ascii="宋体-简" w:eastAsia="宋体-简" w:hAnsi="Arial" w:cs="Arial" w:hint="eastAsia"/>
              </w:rPr>
              <w:t>电源</w:t>
            </w:r>
            <w:r>
              <w:rPr>
                <w:rFonts w:ascii="Arial" w:hAnsi="Arial" w:cs="Arial"/>
              </w:rPr>
              <w:br/>
            </w:r>
            <w:r>
              <w:rPr>
                <w:rFonts w:ascii="宋体-简" w:eastAsia="宋体-简" w:hAnsi="Arial" w:cs="Arial" w:hint="eastAsia"/>
              </w:rPr>
              <w:t>冗余电源，支持热插拔</w:t>
            </w:r>
            <w:r>
              <w:rPr>
                <w:rFonts w:ascii="Arial" w:hAnsi="Arial" w:cs="Arial"/>
              </w:rPr>
              <w:br/>
            </w:r>
            <w:r>
              <w:rPr>
                <w:rFonts w:ascii="宋体-简" w:eastAsia="宋体-简" w:hAnsi="Arial" w:cs="Arial" w:hint="eastAsia"/>
              </w:rPr>
              <w:t>管理</w:t>
            </w:r>
            <w:r>
              <w:rPr>
                <w:rFonts w:ascii="Arial" w:hAnsi="Arial" w:cs="Arial"/>
              </w:rPr>
              <w:br/>
            </w:r>
            <w:r>
              <w:rPr>
                <w:rFonts w:ascii="宋体-简" w:eastAsia="宋体-简" w:hAnsi="Arial" w:cs="Arial" w:hint="eastAsia"/>
              </w:rPr>
              <w:t>支持</w:t>
            </w:r>
            <w:r>
              <w:rPr>
                <w:rFonts w:ascii="Arial" w:hAnsi="Arial" w:cs="Arial"/>
              </w:rPr>
              <w:t>BMC</w:t>
            </w:r>
          </w:p>
        </w:tc>
        <w:tc>
          <w:tcPr>
            <w:tcW w:w="451" w:type="dxa"/>
            <w:tcBorders>
              <w:top w:val="nil"/>
              <w:left w:val="nil"/>
              <w:bottom w:val="single" w:sz="4" w:space="0" w:color="auto"/>
              <w:right w:val="single" w:sz="4" w:space="0" w:color="auto"/>
            </w:tcBorders>
            <w:noWrap/>
            <w:vAlign w:val="center"/>
          </w:tcPr>
          <w:p w14:paraId="22FD9F9A" w14:textId="77777777" w:rsidR="009D6247" w:rsidRDefault="00000000">
            <w:pPr>
              <w:pStyle w:val="B0"/>
              <w:rPr>
                <w:rFonts w:ascii="Arial" w:hAnsi="Arial" w:cs="Arial"/>
              </w:rPr>
            </w:pPr>
            <w:r>
              <w:rPr>
                <w:rFonts w:ascii="Arial" w:hAnsi="Arial" w:cs="Arial"/>
              </w:rPr>
              <w:t>3</w:t>
            </w:r>
          </w:p>
        </w:tc>
        <w:tc>
          <w:tcPr>
            <w:tcW w:w="830" w:type="dxa"/>
            <w:tcBorders>
              <w:top w:val="nil"/>
              <w:left w:val="nil"/>
              <w:bottom w:val="single" w:sz="4" w:space="0" w:color="auto"/>
              <w:right w:val="single" w:sz="4" w:space="0" w:color="auto"/>
            </w:tcBorders>
            <w:noWrap/>
            <w:vAlign w:val="center"/>
          </w:tcPr>
          <w:p w14:paraId="76E08F10" w14:textId="77777777" w:rsidR="009D6247" w:rsidRDefault="00000000">
            <w:pPr>
              <w:pStyle w:val="B0"/>
              <w:rPr>
                <w:rFonts w:ascii="Arial" w:hAnsi="Arial" w:cs="Arial"/>
              </w:rPr>
            </w:pPr>
            <w:r>
              <w:rPr>
                <w:rFonts w:ascii="Arial" w:hAnsi="Arial" w:cs="Arial"/>
              </w:rPr>
              <w:t>25.2</w:t>
            </w:r>
          </w:p>
        </w:tc>
        <w:tc>
          <w:tcPr>
            <w:tcW w:w="939" w:type="dxa"/>
            <w:tcBorders>
              <w:top w:val="nil"/>
              <w:left w:val="nil"/>
              <w:bottom w:val="single" w:sz="4" w:space="0" w:color="auto"/>
              <w:right w:val="single" w:sz="4" w:space="0" w:color="auto"/>
            </w:tcBorders>
            <w:noWrap/>
            <w:vAlign w:val="center"/>
          </w:tcPr>
          <w:p w14:paraId="1FDD5AE4"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t>75.6</w:t>
            </w:r>
          </w:p>
        </w:tc>
      </w:tr>
      <w:tr w:rsidR="009D6247" w14:paraId="338658EA"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0833BC49" w14:textId="77777777" w:rsidR="009D6247" w:rsidRDefault="00000000">
            <w:pPr>
              <w:pStyle w:val="B0"/>
              <w:rPr>
                <w:rFonts w:ascii="Arial" w:hAnsi="Arial" w:cs="Arial"/>
              </w:rPr>
            </w:pPr>
            <w:r>
              <w:rPr>
                <w:rFonts w:ascii="Arial" w:hAnsi="Arial" w:cs="Arial"/>
              </w:rPr>
              <w:t>4</w:t>
            </w:r>
          </w:p>
        </w:tc>
        <w:tc>
          <w:tcPr>
            <w:tcW w:w="1154" w:type="dxa"/>
            <w:tcBorders>
              <w:top w:val="nil"/>
              <w:left w:val="nil"/>
              <w:bottom w:val="single" w:sz="4" w:space="0" w:color="auto"/>
              <w:right w:val="single" w:sz="4" w:space="0" w:color="auto"/>
            </w:tcBorders>
            <w:vAlign w:val="center"/>
          </w:tcPr>
          <w:p w14:paraId="43CAEDBF" w14:textId="77777777" w:rsidR="009D6247" w:rsidRDefault="00000000">
            <w:pPr>
              <w:pStyle w:val="B0"/>
              <w:rPr>
                <w:rFonts w:ascii="宋体" w:hAnsi="宋体" w:hint="eastAsia"/>
              </w:rPr>
            </w:pPr>
            <w:r>
              <w:rPr>
                <w:rFonts w:ascii="宋体" w:hAnsi="宋体" w:hint="eastAsia"/>
              </w:rPr>
              <w:t>计算网络</w:t>
            </w:r>
          </w:p>
        </w:tc>
        <w:tc>
          <w:tcPr>
            <w:tcW w:w="1049" w:type="dxa"/>
            <w:tcBorders>
              <w:top w:val="nil"/>
              <w:left w:val="nil"/>
              <w:bottom w:val="single" w:sz="4" w:space="0" w:color="auto"/>
              <w:right w:val="single" w:sz="4" w:space="0" w:color="auto"/>
            </w:tcBorders>
            <w:noWrap/>
            <w:vAlign w:val="center"/>
          </w:tcPr>
          <w:p w14:paraId="5B0F9F30" w14:textId="77777777" w:rsidR="009D6247" w:rsidRDefault="00000000">
            <w:pPr>
              <w:pStyle w:val="B0"/>
              <w:rPr>
                <w:rFonts w:ascii="宋体" w:hAnsi="宋体" w:hint="eastAsia"/>
              </w:rPr>
            </w:pPr>
            <w:r>
              <w:rPr>
                <w:rFonts w:ascii="宋体" w:hAnsi="宋体" w:hint="eastAsia"/>
              </w:rPr>
              <w:t>华为</w:t>
            </w:r>
            <w:r>
              <w:rPr>
                <w:rFonts w:ascii="宋体" w:hAnsi="宋体" w:hint="eastAsia"/>
              </w:rPr>
              <w:t>/</w:t>
            </w:r>
            <w:r>
              <w:rPr>
                <w:rFonts w:ascii="宋体" w:hAnsi="宋体" w:hint="eastAsia"/>
              </w:rPr>
              <w:t>华</w:t>
            </w:r>
            <w:r>
              <w:rPr>
                <w:rFonts w:ascii="宋体" w:hAnsi="宋体" w:hint="eastAsia"/>
              </w:rPr>
              <w:lastRenderedPageBreak/>
              <w:t>三</w:t>
            </w:r>
          </w:p>
        </w:tc>
        <w:tc>
          <w:tcPr>
            <w:tcW w:w="2411" w:type="dxa"/>
            <w:tcBorders>
              <w:top w:val="nil"/>
              <w:left w:val="nil"/>
              <w:bottom w:val="single" w:sz="4" w:space="0" w:color="auto"/>
              <w:right w:val="single" w:sz="4" w:space="0" w:color="auto"/>
            </w:tcBorders>
            <w:noWrap/>
            <w:vAlign w:val="center"/>
          </w:tcPr>
          <w:p w14:paraId="015AD65F" w14:textId="77777777" w:rsidR="009D6247" w:rsidRDefault="00000000">
            <w:pPr>
              <w:pStyle w:val="B0"/>
              <w:rPr>
                <w:rFonts w:ascii="Arial" w:hAnsi="Arial" w:cs="Arial"/>
              </w:rPr>
            </w:pPr>
            <w:r>
              <w:rPr>
                <w:rFonts w:ascii="Arial" w:hAnsi="Arial" w:cs="Arial"/>
              </w:rPr>
              <w:lastRenderedPageBreak/>
              <w:t>S9825</w:t>
            </w:r>
          </w:p>
        </w:tc>
        <w:tc>
          <w:tcPr>
            <w:tcW w:w="6341" w:type="dxa"/>
            <w:tcBorders>
              <w:top w:val="nil"/>
              <w:left w:val="nil"/>
              <w:bottom w:val="single" w:sz="4" w:space="0" w:color="auto"/>
              <w:right w:val="single" w:sz="4" w:space="0" w:color="auto"/>
            </w:tcBorders>
            <w:noWrap/>
            <w:vAlign w:val="center"/>
          </w:tcPr>
          <w:p w14:paraId="14DEBD80" w14:textId="77777777" w:rsidR="009D6247" w:rsidRDefault="00000000">
            <w:pPr>
              <w:pStyle w:val="B0"/>
              <w:rPr>
                <w:rFonts w:ascii="Arial" w:hAnsi="Arial" w:cs="Arial"/>
              </w:rPr>
            </w:pPr>
            <w:r>
              <w:rPr>
                <w:rFonts w:cs="Arial" w:hint="eastAsia"/>
              </w:rPr>
              <w:t>提供</w:t>
            </w:r>
            <w:r>
              <w:rPr>
                <w:rFonts w:ascii="Arial" w:hAnsi="Arial" w:cs="Arial"/>
              </w:rPr>
              <w:t>64</w:t>
            </w:r>
            <w:r>
              <w:rPr>
                <w:rFonts w:cs="Arial" w:hint="eastAsia"/>
              </w:rPr>
              <w:t>个</w:t>
            </w:r>
            <w:r>
              <w:rPr>
                <w:rFonts w:ascii="Arial" w:hAnsi="Arial" w:cs="Arial"/>
              </w:rPr>
              <w:t>400Gbps</w:t>
            </w:r>
            <w:r>
              <w:rPr>
                <w:rFonts w:cs="Arial" w:hint="eastAsia"/>
              </w:rPr>
              <w:t>端口，支持</w:t>
            </w:r>
            <w:r>
              <w:rPr>
                <w:rFonts w:ascii="Arial" w:hAnsi="Arial" w:cs="Arial"/>
              </w:rPr>
              <w:t>RoCEv2</w:t>
            </w:r>
            <w:r>
              <w:rPr>
                <w:rFonts w:cs="Arial" w:hint="eastAsia"/>
              </w:rPr>
              <w:t>，提供毫秒级流量监控</w:t>
            </w:r>
          </w:p>
        </w:tc>
        <w:tc>
          <w:tcPr>
            <w:tcW w:w="451" w:type="dxa"/>
            <w:tcBorders>
              <w:top w:val="nil"/>
              <w:left w:val="nil"/>
              <w:bottom w:val="single" w:sz="4" w:space="0" w:color="auto"/>
              <w:right w:val="single" w:sz="4" w:space="0" w:color="auto"/>
            </w:tcBorders>
            <w:noWrap/>
            <w:vAlign w:val="center"/>
          </w:tcPr>
          <w:p w14:paraId="401899D0" w14:textId="77777777" w:rsidR="009D6247" w:rsidRDefault="00000000">
            <w:pPr>
              <w:pStyle w:val="B0"/>
              <w:rPr>
                <w:rFonts w:ascii="Arial" w:hAnsi="Arial" w:cs="Arial"/>
              </w:rPr>
            </w:pPr>
            <w:r>
              <w:rPr>
                <w:rFonts w:ascii="Arial" w:hAnsi="Arial" w:cs="Arial"/>
              </w:rPr>
              <w:t>1</w:t>
            </w:r>
          </w:p>
        </w:tc>
        <w:tc>
          <w:tcPr>
            <w:tcW w:w="830" w:type="dxa"/>
            <w:tcBorders>
              <w:top w:val="nil"/>
              <w:left w:val="nil"/>
              <w:bottom w:val="single" w:sz="4" w:space="0" w:color="auto"/>
              <w:right w:val="single" w:sz="4" w:space="0" w:color="auto"/>
            </w:tcBorders>
            <w:noWrap/>
            <w:vAlign w:val="center"/>
          </w:tcPr>
          <w:p w14:paraId="0AD19C64" w14:textId="77777777" w:rsidR="009D6247" w:rsidRDefault="00000000">
            <w:pPr>
              <w:pStyle w:val="B0"/>
              <w:rPr>
                <w:rFonts w:ascii="Arial" w:hAnsi="Arial" w:cs="Arial"/>
              </w:rPr>
            </w:pPr>
            <w:r>
              <w:rPr>
                <w:rFonts w:ascii="Arial" w:hAnsi="Arial" w:cs="Arial"/>
              </w:rPr>
              <w:t>33.6</w:t>
            </w:r>
          </w:p>
        </w:tc>
        <w:tc>
          <w:tcPr>
            <w:tcW w:w="939" w:type="dxa"/>
            <w:tcBorders>
              <w:top w:val="nil"/>
              <w:left w:val="nil"/>
              <w:bottom w:val="single" w:sz="4" w:space="0" w:color="auto"/>
              <w:right w:val="single" w:sz="4" w:space="0" w:color="auto"/>
            </w:tcBorders>
            <w:noWrap/>
            <w:vAlign w:val="center"/>
          </w:tcPr>
          <w:p w14:paraId="26695FA1"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t>33.6</w:t>
            </w:r>
          </w:p>
        </w:tc>
      </w:tr>
      <w:tr w:rsidR="009D6247" w14:paraId="338937A5"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440DD00A" w14:textId="77777777" w:rsidR="009D6247" w:rsidRDefault="00000000">
            <w:pPr>
              <w:pStyle w:val="B0"/>
              <w:rPr>
                <w:rFonts w:ascii="Arial" w:hAnsi="Arial" w:cs="Arial"/>
              </w:rPr>
            </w:pPr>
            <w:r>
              <w:rPr>
                <w:rFonts w:ascii="Arial" w:hAnsi="Arial" w:cs="Arial"/>
              </w:rPr>
              <w:t>5</w:t>
            </w:r>
          </w:p>
        </w:tc>
        <w:tc>
          <w:tcPr>
            <w:tcW w:w="1154" w:type="dxa"/>
            <w:tcBorders>
              <w:top w:val="nil"/>
              <w:left w:val="nil"/>
              <w:bottom w:val="single" w:sz="4" w:space="0" w:color="auto"/>
              <w:right w:val="single" w:sz="4" w:space="0" w:color="auto"/>
            </w:tcBorders>
            <w:noWrap/>
            <w:vAlign w:val="center"/>
          </w:tcPr>
          <w:p w14:paraId="60F2F0F7" w14:textId="77777777" w:rsidR="009D6247" w:rsidRDefault="00000000">
            <w:pPr>
              <w:pStyle w:val="B0"/>
              <w:rPr>
                <w:rFonts w:ascii="宋体-简" w:eastAsia="宋体-简" w:hAnsi="宋体" w:hint="eastAsia"/>
              </w:rPr>
            </w:pPr>
            <w:r>
              <w:rPr>
                <w:rFonts w:ascii="宋体-简" w:eastAsia="宋体-简" w:hAnsi="宋体" w:hint="eastAsia"/>
              </w:rPr>
              <w:t>存储网络</w:t>
            </w:r>
          </w:p>
        </w:tc>
        <w:tc>
          <w:tcPr>
            <w:tcW w:w="1049" w:type="dxa"/>
            <w:tcBorders>
              <w:top w:val="nil"/>
              <w:left w:val="nil"/>
              <w:bottom w:val="single" w:sz="4" w:space="0" w:color="auto"/>
              <w:right w:val="single" w:sz="4" w:space="0" w:color="auto"/>
            </w:tcBorders>
            <w:noWrap/>
            <w:vAlign w:val="center"/>
          </w:tcPr>
          <w:p w14:paraId="63130BB2" w14:textId="77777777" w:rsidR="009D6247" w:rsidRDefault="00000000">
            <w:pPr>
              <w:pStyle w:val="B0"/>
              <w:rPr>
                <w:rFonts w:ascii="宋体" w:hAnsi="宋体" w:hint="eastAsia"/>
              </w:rPr>
            </w:pPr>
            <w:r>
              <w:rPr>
                <w:rFonts w:ascii="宋体" w:hAnsi="宋体" w:hint="eastAsia"/>
              </w:rPr>
              <w:t>华为</w:t>
            </w:r>
            <w:r>
              <w:rPr>
                <w:rFonts w:ascii="宋体" w:hAnsi="宋体" w:hint="eastAsia"/>
              </w:rPr>
              <w:t>/</w:t>
            </w:r>
            <w:r>
              <w:rPr>
                <w:rFonts w:ascii="宋体" w:hAnsi="宋体" w:hint="eastAsia"/>
              </w:rPr>
              <w:t>华三</w:t>
            </w:r>
          </w:p>
        </w:tc>
        <w:tc>
          <w:tcPr>
            <w:tcW w:w="2411" w:type="dxa"/>
            <w:tcBorders>
              <w:top w:val="nil"/>
              <w:left w:val="nil"/>
              <w:bottom w:val="single" w:sz="4" w:space="0" w:color="auto"/>
              <w:right w:val="single" w:sz="4" w:space="0" w:color="auto"/>
            </w:tcBorders>
            <w:noWrap/>
            <w:vAlign w:val="center"/>
          </w:tcPr>
          <w:p w14:paraId="6CB48EF1" w14:textId="77777777" w:rsidR="009D6247" w:rsidRDefault="00000000">
            <w:pPr>
              <w:pStyle w:val="B0"/>
              <w:rPr>
                <w:rFonts w:ascii="Arial" w:hAnsi="Arial" w:cs="Arial"/>
              </w:rPr>
            </w:pPr>
            <w:r>
              <w:rPr>
                <w:rFonts w:ascii="Arial" w:hAnsi="Arial" w:cs="Arial"/>
              </w:rPr>
              <w:t>S9825</w:t>
            </w:r>
          </w:p>
        </w:tc>
        <w:tc>
          <w:tcPr>
            <w:tcW w:w="6341" w:type="dxa"/>
            <w:tcBorders>
              <w:top w:val="nil"/>
              <w:left w:val="nil"/>
              <w:bottom w:val="single" w:sz="4" w:space="0" w:color="auto"/>
              <w:right w:val="single" w:sz="4" w:space="0" w:color="auto"/>
            </w:tcBorders>
            <w:noWrap/>
            <w:vAlign w:val="center"/>
          </w:tcPr>
          <w:p w14:paraId="65DCA73D" w14:textId="77777777" w:rsidR="009D6247" w:rsidRDefault="00000000">
            <w:pPr>
              <w:pStyle w:val="B0"/>
              <w:rPr>
                <w:rFonts w:ascii="Arial" w:hAnsi="Arial" w:cs="Arial"/>
              </w:rPr>
            </w:pPr>
            <w:r>
              <w:rPr>
                <w:rFonts w:cs="Arial" w:hint="eastAsia"/>
              </w:rPr>
              <w:t>提供</w:t>
            </w:r>
            <w:r>
              <w:rPr>
                <w:rFonts w:ascii="Arial" w:hAnsi="Arial" w:cs="Arial"/>
              </w:rPr>
              <w:t>64</w:t>
            </w:r>
            <w:r>
              <w:rPr>
                <w:rFonts w:cs="Arial" w:hint="eastAsia"/>
              </w:rPr>
              <w:t>个</w:t>
            </w:r>
            <w:r>
              <w:rPr>
                <w:rFonts w:ascii="Arial" w:hAnsi="Arial" w:cs="Arial"/>
              </w:rPr>
              <w:t>400Gbps</w:t>
            </w:r>
            <w:r>
              <w:rPr>
                <w:rFonts w:cs="Arial" w:hint="eastAsia"/>
              </w:rPr>
              <w:t>端口，支持</w:t>
            </w:r>
            <w:r>
              <w:rPr>
                <w:rFonts w:ascii="Arial" w:hAnsi="Arial" w:cs="Arial"/>
              </w:rPr>
              <w:t>RoCEv2</w:t>
            </w:r>
            <w:r>
              <w:rPr>
                <w:rFonts w:cs="Arial" w:hint="eastAsia"/>
              </w:rPr>
              <w:t>，提供毫秒级流量监控</w:t>
            </w:r>
          </w:p>
        </w:tc>
        <w:tc>
          <w:tcPr>
            <w:tcW w:w="451" w:type="dxa"/>
            <w:tcBorders>
              <w:top w:val="nil"/>
              <w:left w:val="nil"/>
              <w:bottom w:val="single" w:sz="4" w:space="0" w:color="auto"/>
              <w:right w:val="single" w:sz="4" w:space="0" w:color="auto"/>
            </w:tcBorders>
            <w:noWrap/>
            <w:vAlign w:val="center"/>
          </w:tcPr>
          <w:p w14:paraId="5D08BA62" w14:textId="77777777" w:rsidR="009D6247" w:rsidRDefault="00000000">
            <w:pPr>
              <w:pStyle w:val="B0"/>
              <w:rPr>
                <w:rFonts w:ascii="Arial" w:hAnsi="Arial" w:cs="Arial"/>
              </w:rPr>
            </w:pPr>
            <w:r>
              <w:rPr>
                <w:rFonts w:ascii="Arial" w:hAnsi="Arial" w:cs="Arial"/>
              </w:rPr>
              <w:t>1</w:t>
            </w:r>
          </w:p>
        </w:tc>
        <w:tc>
          <w:tcPr>
            <w:tcW w:w="830" w:type="dxa"/>
            <w:tcBorders>
              <w:top w:val="nil"/>
              <w:left w:val="nil"/>
              <w:bottom w:val="single" w:sz="4" w:space="0" w:color="auto"/>
              <w:right w:val="single" w:sz="4" w:space="0" w:color="auto"/>
            </w:tcBorders>
            <w:noWrap/>
            <w:vAlign w:val="center"/>
          </w:tcPr>
          <w:p w14:paraId="32E318AB" w14:textId="77777777" w:rsidR="009D6247" w:rsidRDefault="00000000">
            <w:pPr>
              <w:pStyle w:val="B0"/>
              <w:rPr>
                <w:rFonts w:ascii="Arial" w:hAnsi="Arial" w:cs="Arial"/>
              </w:rPr>
            </w:pPr>
            <w:r>
              <w:rPr>
                <w:rFonts w:ascii="Arial" w:hAnsi="Arial" w:cs="Arial"/>
              </w:rPr>
              <w:t>11.7</w:t>
            </w:r>
          </w:p>
        </w:tc>
        <w:tc>
          <w:tcPr>
            <w:tcW w:w="939" w:type="dxa"/>
            <w:tcBorders>
              <w:top w:val="nil"/>
              <w:left w:val="nil"/>
              <w:bottom w:val="single" w:sz="4" w:space="0" w:color="auto"/>
              <w:right w:val="single" w:sz="4" w:space="0" w:color="auto"/>
            </w:tcBorders>
            <w:noWrap/>
            <w:vAlign w:val="center"/>
          </w:tcPr>
          <w:p w14:paraId="4D363482"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t>11.7</w:t>
            </w:r>
          </w:p>
        </w:tc>
      </w:tr>
      <w:tr w:rsidR="009D6247" w14:paraId="322C1CF2"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3228754E" w14:textId="77777777" w:rsidR="009D6247" w:rsidRDefault="00000000">
            <w:pPr>
              <w:pStyle w:val="B0"/>
              <w:rPr>
                <w:rFonts w:ascii="Arial" w:hAnsi="Arial" w:cs="Arial"/>
              </w:rPr>
            </w:pPr>
            <w:r>
              <w:rPr>
                <w:rFonts w:ascii="Arial" w:hAnsi="Arial" w:cs="Arial"/>
              </w:rPr>
              <w:t>6</w:t>
            </w:r>
          </w:p>
        </w:tc>
        <w:tc>
          <w:tcPr>
            <w:tcW w:w="1154" w:type="dxa"/>
            <w:tcBorders>
              <w:top w:val="nil"/>
              <w:left w:val="nil"/>
              <w:bottom w:val="single" w:sz="4" w:space="0" w:color="auto"/>
              <w:right w:val="single" w:sz="4" w:space="0" w:color="auto"/>
            </w:tcBorders>
            <w:noWrap/>
            <w:vAlign w:val="center"/>
          </w:tcPr>
          <w:p w14:paraId="55290C4C" w14:textId="77777777" w:rsidR="009D6247" w:rsidRDefault="00000000">
            <w:pPr>
              <w:pStyle w:val="B0"/>
              <w:rPr>
                <w:rFonts w:ascii="宋体-简" w:eastAsia="宋体-简" w:hAnsi="宋体" w:hint="eastAsia"/>
              </w:rPr>
            </w:pPr>
            <w:r>
              <w:rPr>
                <w:rFonts w:ascii="宋体-简" w:eastAsia="宋体-简" w:hAnsi="宋体" w:hint="eastAsia"/>
              </w:rPr>
              <w:t>业务网络</w:t>
            </w:r>
          </w:p>
        </w:tc>
        <w:tc>
          <w:tcPr>
            <w:tcW w:w="1049" w:type="dxa"/>
            <w:tcBorders>
              <w:top w:val="nil"/>
              <w:left w:val="nil"/>
              <w:bottom w:val="single" w:sz="4" w:space="0" w:color="auto"/>
              <w:right w:val="single" w:sz="4" w:space="0" w:color="auto"/>
            </w:tcBorders>
            <w:noWrap/>
            <w:vAlign w:val="center"/>
          </w:tcPr>
          <w:p w14:paraId="22C9AD15" w14:textId="77777777" w:rsidR="009D6247" w:rsidRDefault="00000000">
            <w:pPr>
              <w:pStyle w:val="B0"/>
              <w:rPr>
                <w:rFonts w:ascii="宋体" w:hAnsi="宋体" w:hint="eastAsia"/>
              </w:rPr>
            </w:pPr>
            <w:r>
              <w:rPr>
                <w:rFonts w:ascii="宋体" w:hAnsi="宋体" w:hint="eastAsia"/>
              </w:rPr>
              <w:t>华为</w:t>
            </w:r>
            <w:r>
              <w:rPr>
                <w:rFonts w:ascii="宋体" w:hAnsi="宋体" w:hint="eastAsia"/>
              </w:rPr>
              <w:t>/</w:t>
            </w:r>
            <w:r>
              <w:rPr>
                <w:rFonts w:ascii="宋体" w:hAnsi="宋体" w:hint="eastAsia"/>
              </w:rPr>
              <w:t>华三</w:t>
            </w:r>
          </w:p>
        </w:tc>
        <w:tc>
          <w:tcPr>
            <w:tcW w:w="2411" w:type="dxa"/>
            <w:tcBorders>
              <w:top w:val="nil"/>
              <w:left w:val="nil"/>
              <w:bottom w:val="single" w:sz="4" w:space="0" w:color="auto"/>
              <w:right w:val="single" w:sz="4" w:space="0" w:color="auto"/>
            </w:tcBorders>
            <w:noWrap/>
            <w:vAlign w:val="center"/>
          </w:tcPr>
          <w:p w14:paraId="2E01C091" w14:textId="77777777" w:rsidR="009D6247" w:rsidRDefault="00000000">
            <w:pPr>
              <w:pStyle w:val="B0"/>
              <w:rPr>
                <w:rFonts w:ascii="Arial" w:hAnsi="Arial" w:cs="Arial"/>
              </w:rPr>
            </w:pPr>
            <w:r>
              <w:rPr>
                <w:rFonts w:ascii="Arial" w:hAnsi="Arial" w:cs="Arial"/>
              </w:rPr>
              <w:t>S6850-56HF</w:t>
            </w:r>
          </w:p>
        </w:tc>
        <w:tc>
          <w:tcPr>
            <w:tcW w:w="6341" w:type="dxa"/>
            <w:tcBorders>
              <w:top w:val="nil"/>
              <w:left w:val="nil"/>
              <w:bottom w:val="single" w:sz="4" w:space="0" w:color="auto"/>
              <w:right w:val="single" w:sz="4" w:space="0" w:color="auto"/>
            </w:tcBorders>
            <w:vAlign w:val="center"/>
          </w:tcPr>
          <w:p w14:paraId="14454E86" w14:textId="77777777" w:rsidR="009D6247" w:rsidRDefault="00000000">
            <w:pPr>
              <w:pStyle w:val="B0"/>
              <w:rPr>
                <w:rFonts w:ascii="Arial" w:hAnsi="Arial" w:cs="Arial"/>
              </w:rPr>
            </w:pPr>
            <w:r>
              <w:rPr>
                <w:rFonts w:ascii="Arial" w:hAnsi="Arial" w:cs="Arial"/>
              </w:rPr>
              <w:t>48</w:t>
            </w:r>
            <w:r>
              <w:rPr>
                <w:rFonts w:cs="Arial" w:hint="eastAsia"/>
              </w:rPr>
              <w:t>个</w:t>
            </w:r>
            <w:r>
              <w:rPr>
                <w:rFonts w:ascii="Arial" w:hAnsi="Arial" w:cs="Arial"/>
              </w:rPr>
              <w:t>25G SFP28</w:t>
            </w:r>
            <w:r>
              <w:rPr>
                <w:rFonts w:cs="Arial" w:hint="eastAsia"/>
              </w:rPr>
              <w:t>端口</w:t>
            </w:r>
            <w:r>
              <w:rPr>
                <w:rFonts w:ascii="Arial" w:hAnsi="Arial" w:cs="Arial"/>
              </w:rPr>
              <w:t xml:space="preserve"> + 8</w:t>
            </w:r>
            <w:r>
              <w:rPr>
                <w:rFonts w:cs="Arial" w:hint="eastAsia"/>
              </w:rPr>
              <w:t>个</w:t>
            </w:r>
            <w:r>
              <w:rPr>
                <w:rFonts w:ascii="Arial" w:hAnsi="Arial" w:cs="Arial"/>
              </w:rPr>
              <w:t>100G QSFP28</w:t>
            </w:r>
            <w:r>
              <w:rPr>
                <w:rFonts w:cs="Arial" w:hint="eastAsia"/>
              </w:rPr>
              <w:t>端口，满配模块</w:t>
            </w:r>
          </w:p>
        </w:tc>
        <w:tc>
          <w:tcPr>
            <w:tcW w:w="451" w:type="dxa"/>
            <w:tcBorders>
              <w:top w:val="nil"/>
              <w:left w:val="nil"/>
              <w:bottom w:val="single" w:sz="4" w:space="0" w:color="auto"/>
              <w:right w:val="single" w:sz="4" w:space="0" w:color="auto"/>
            </w:tcBorders>
            <w:noWrap/>
            <w:vAlign w:val="center"/>
          </w:tcPr>
          <w:p w14:paraId="41E227F9" w14:textId="77777777" w:rsidR="009D6247" w:rsidRDefault="00000000">
            <w:pPr>
              <w:pStyle w:val="B0"/>
              <w:rPr>
                <w:rFonts w:ascii="Arial" w:hAnsi="Arial" w:cs="Arial"/>
              </w:rPr>
            </w:pPr>
            <w:r>
              <w:rPr>
                <w:rFonts w:ascii="Arial" w:hAnsi="Arial" w:cs="Arial"/>
              </w:rPr>
              <w:t>1</w:t>
            </w:r>
          </w:p>
        </w:tc>
        <w:tc>
          <w:tcPr>
            <w:tcW w:w="830" w:type="dxa"/>
            <w:tcBorders>
              <w:top w:val="nil"/>
              <w:left w:val="nil"/>
              <w:bottom w:val="single" w:sz="4" w:space="0" w:color="auto"/>
              <w:right w:val="single" w:sz="4" w:space="0" w:color="auto"/>
            </w:tcBorders>
            <w:noWrap/>
            <w:vAlign w:val="center"/>
          </w:tcPr>
          <w:p w14:paraId="1C244544" w14:textId="77777777" w:rsidR="009D6247" w:rsidRDefault="00000000">
            <w:pPr>
              <w:pStyle w:val="B0"/>
              <w:rPr>
                <w:rFonts w:ascii="Arial" w:hAnsi="Arial" w:cs="Arial"/>
              </w:rPr>
            </w:pPr>
            <w:r>
              <w:rPr>
                <w:rFonts w:ascii="Arial" w:hAnsi="Arial" w:cs="Arial"/>
              </w:rPr>
              <w:t>9.75</w:t>
            </w:r>
          </w:p>
        </w:tc>
        <w:tc>
          <w:tcPr>
            <w:tcW w:w="939" w:type="dxa"/>
            <w:tcBorders>
              <w:top w:val="nil"/>
              <w:left w:val="nil"/>
              <w:bottom w:val="single" w:sz="4" w:space="0" w:color="auto"/>
              <w:right w:val="single" w:sz="4" w:space="0" w:color="auto"/>
            </w:tcBorders>
            <w:noWrap/>
            <w:vAlign w:val="center"/>
          </w:tcPr>
          <w:p w14:paraId="3681F1F5"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t>9.75</w:t>
            </w:r>
          </w:p>
        </w:tc>
      </w:tr>
      <w:tr w:rsidR="009D6247" w14:paraId="683A9BBC"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615F3AB1" w14:textId="77777777" w:rsidR="009D6247" w:rsidRDefault="00000000">
            <w:pPr>
              <w:pStyle w:val="B0"/>
              <w:rPr>
                <w:rFonts w:ascii="Arial" w:hAnsi="Arial" w:cs="Arial"/>
              </w:rPr>
            </w:pPr>
            <w:r>
              <w:rPr>
                <w:rFonts w:ascii="Arial" w:hAnsi="Arial" w:cs="Arial"/>
              </w:rPr>
              <w:t>7</w:t>
            </w:r>
          </w:p>
        </w:tc>
        <w:tc>
          <w:tcPr>
            <w:tcW w:w="1154" w:type="dxa"/>
            <w:tcBorders>
              <w:top w:val="nil"/>
              <w:left w:val="nil"/>
              <w:bottom w:val="single" w:sz="4" w:space="0" w:color="auto"/>
              <w:right w:val="single" w:sz="4" w:space="0" w:color="auto"/>
            </w:tcBorders>
            <w:noWrap/>
            <w:vAlign w:val="center"/>
          </w:tcPr>
          <w:p w14:paraId="1D5B7CC8" w14:textId="77777777" w:rsidR="009D6247" w:rsidRDefault="00000000">
            <w:pPr>
              <w:pStyle w:val="B0"/>
              <w:rPr>
                <w:rFonts w:ascii="宋体-简" w:eastAsia="宋体-简" w:hAnsi="宋体" w:hint="eastAsia"/>
              </w:rPr>
            </w:pPr>
            <w:r>
              <w:rPr>
                <w:rFonts w:ascii="宋体-简" w:eastAsia="宋体-简" w:hAnsi="宋体" w:hint="eastAsia"/>
              </w:rPr>
              <w:t>带外管理网络</w:t>
            </w:r>
          </w:p>
        </w:tc>
        <w:tc>
          <w:tcPr>
            <w:tcW w:w="1049" w:type="dxa"/>
            <w:tcBorders>
              <w:top w:val="nil"/>
              <w:left w:val="nil"/>
              <w:bottom w:val="single" w:sz="4" w:space="0" w:color="auto"/>
              <w:right w:val="single" w:sz="4" w:space="0" w:color="auto"/>
            </w:tcBorders>
            <w:noWrap/>
            <w:vAlign w:val="center"/>
          </w:tcPr>
          <w:p w14:paraId="59CECE62" w14:textId="77777777" w:rsidR="009D6247" w:rsidRDefault="00000000">
            <w:pPr>
              <w:pStyle w:val="B0"/>
              <w:rPr>
                <w:rFonts w:ascii="宋体" w:hAnsi="宋体" w:hint="eastAsia"/>
              </w:rPr>
            </w:pPr>
            <w:r>
              <w:rPr>
                <w:rFonts w:ascii="宋体" w:hAnsi="宋体" w:hint="eastAsia"/>
              </w:rPr>
              <w:t>华为</w:t>
            </w:r>
            <w:r>
              <w:rPr>
                <w:rFonts w:ascii="宋体" w:hAnsi="宋体" w:hint="eastAsia"/>
              </w:rPr>
              <w:t>/</w:t>
            </w:r>
            <w:r>
              <w:rPr>
                <w:rFonts w:ascii="宋体" w:hAnsi="宋体" w:hint="eastAsia"/>
              </w:rPr>
              <w:t>华三</w:t>
            </w:r>
          </w:p>
        </w:tc>
        <w:tc>
          <w:tcPr>
            <w:tcW w:w="2411" w:type="dxa"/>
            <w:tcBorders>
              <w:top w:val="nil"/>
              <w:left w:val="nil"/>
              <w:bottom w:val="single" w:sz="4" w:space="0" w:color="auto"/>
              <w:right w:val="single" w:sz="4" w:space="0" w:color="auto"/>
            </w:tcBorders>
            <w:noWrap/>
            <w:vAlign w:val="center"/>
          </w:tcPr>
          <w:p w14:paraId="6DD07B9C" w14:textId="77777777" w:rsidR="009D6247" w:rsidRDefault="00000000">
            <w:pPr>
              <w:pStyle w:val="B0"/>
              <w:rPr>
                <w:rFonts w:ascii="Arial" w:hAnsi="Arial" w:cs="Arial"/>
              </w:rPr>
            </w:pPr>
            <w:r>
              <w:rPr>
                <w:rFonts w:ascii="Arial" w:hAnsi="Arial" w:cs="Arial"/>
              </w:rPr>
              <w:t>S5130S</w:t>
            </w:r>
          </w:p>
        </w:tc>
        <w:tc>
          <w:tcPr>
            <w:tcW w:w="6341" w:type="dxa"/>
            <w:tcBorders>
              <w:top w:val="nil"/>
              <w:left w:val="nil"/>
              <w:bottom w:val="single" w:sz="4" w:space="0" w:color="auto"/>
              <w:right w:val="single" w:sz="4" w:space="0" w:color="auto"/>
            </w:tcBorders>
            <w:vAlign w:val="center"/>
          </w:tcPr>
          <w:p w14:paraId="72231318" w14:textId="77777777" w:rsidR="009D6247" w:rsidRDefault="00000000">
            <w:pPr>
              <w:pStyle w:val="B0"/>
              <w:rPr>
                <w:rFonts w:ascii="Arial" w:hAnsi="Arial" w:cs="Arial"/>
              </w:rPr>
            </w:pPr>
            <w:r>
              <w:rPr>
                <w:rFonts w:ascii="Arial" w:hAnsi="Arial" w:cs="Arial"/>
              </w:rPr>
              <w:t>48</w:t>
            </w:r>
            <w:r>
              <w:rPr>
                <w:rFonts w:cs="Arial" w:hint="eastAsia"/>
              </w:rPr>
              <w:t>个</w:t>
            </w:r>
            <w:proofErr w:type="gramStart"/>
            <w:r>
              <w:rPr>
                <w:rFonts w:cs="Arial" w:hint="eastAsia"/>
              </w:rPr>
              <w:t>千兆电口</w:t>
            </w:r>
            <w:proofErr w:type="gramEnd"/>
            <w:r>
              <w:rPr>
                <w:rFonts w:ascii="Arial" w:hAnsi="Arial" w:cs="Arial"/>
              </w:rPr>
              <w:t xml:space="preserve"> + 4</w:t>
            </w:r>
            <w:r>
              <w:rPr>
                <w:rFonts w:cs="Arial" w:hint="eastAsia"/>
              </w:rPr>
              <w:t>个万兆光口，满配模块</w:t>
            </w:r>
          </w:p>
        </w:tc>
        <w:tc>
          <w:tcPr>
            <w:tcW w:w="451" w:type="dxa"/>
            <w:tcBorders>
              <w:top w:val="nil"/>
              <w:left w:val="nil"/>
              <w:bottom w:val="single" w:sz="4" w:space="0" w:color="auto"/>
              <w:right w:val="single" w:sz="4" w:space="0" w:color="auto"/>
            </w:tcBorders>
            <w:noWrap/>
            <w:vAlign w:val="center"/>
          </w:tcPr>
          <w:p w14:paraId="46A070A3" w14:textId="77777777" w:rsidR="009D6247" w:rsidRDefault="00000000">
            <w:pPr>
              <w:pStyle w:val="B0"/>
              <w:rPr>
                <w:rFonts w:ascii="Arial" w:hAnsi="Arial" w:cs="Arial"/>
              </w:rPr>
            </w:pPr>
            <w:r>
              <w:rPr>
                <w:rFonts w:ascii="Arial" w:hAnsi="Arial" w:cs="Arial"/>
              </w:rPr>
              <w:t>1</w:t>
            </w:r>
          </w:p>
        </w:tc>
        <w:tc>
          <w:tcPr>
            <w:tcW w:w="830" w:type="dxa"/>
            <w:tcBorders>
              <w:top w:val="nil"/>
              <w:left w:val="nil"/>
              <w:bottom w:val="single" w:sz="4" w:space="0" w:color="auto"/>
              <w:right w:val="single" w:sz="4" w:space="0" w:color="auto"/>
            </w:tcBorders>
            <w:noWrap/>
            <w:vAlign w:val="center"/>
          </w:tcPr>
          <w:p w14:paraId="140DECDE" w14:textId="77777777" w:rsidR="009D6247" w:rsidRDefault="00000000">
            <w:pPr>
              <w:pStyle w:val="B0"/>
              <w:rPr>
                <w:rFonts w:ascii="Arial" w:hAnsi="Arial" w:cs="Arial"/>
              </w:rPr>
            </w:pPr>
            <w:r>
              <w:rPr>
                <w:rFonts w:ascii="Arial" w:hAnsi="Arial" w:cs="Arial"/>
              </w:rPr>
              <w:t>1.4</w:t>
            </w:r>
          </w:p>
        </w:tc>
        <w:tc>
          <w:tcPr>
            <w:tcW w:w="939" w:type="dxa"/>
            <w:tcBorders>
              <w:top w:val="nil"/>
              <w:left w:val="nil"/>
              <w:bottom w:val="single" w:sz="4" w:space="0" w:color="auto"/>
              <w:right w:val="single" w:sz="4" w:space="0" w:color="auto"/>
            </w:tcBorders>
            <w:noWrap/>
            <w:vAlign w:val="center"/>
          </w:tcPr>
          <w:p w14:paraId="7544B758" w14:textId="77777777" w:rsidR="009D6247" w:rsidRDefault="00000000">
            <w:pPr>
              <w:widowControl/>
              <w:spacing w:line="240" w:lineRule="auto"/>
              <w:ind w:firstLineChars="0" w:firstLine="0"/>
              <w:jc w:val="center"/>
              <w:rPr>
                <w:rFonts w:ascii="Arial" w:hAnsi="Arial" w:cs="Arial"/>
                <w:kern w:val="0"/>
                <w:sz w:val="20"/>
                <w:szCs w:val="20"/>
              </w:rPr>
            </w:pPr>
            <w:r>
              <w:rPr>
                <w:rFonts w:ascii="Arial" w:hAnsi="Arial" w:cs="Arial"/>
                <w:kern w:val="0"/>
                <w:sz w:val="20"/>
                <w:szCs w:val="20"/>
              </w:rPr>
              <w:t>1.4</w:t>
            </w:r>
          </w:p>
        </w:tc>
      </w:tr>
      <w:tr w:rsidR="009D6247" w14:paraId="2DC86506" w14:textId="77777777">
        <w:trPr>
          <w:trHeight w:val="400"/>
        </w:trPr>
        <w:tc>
          <w:tcPr>
            <w:tcW w:w="684" w:type="dxa"/>
            <w:tcBorders>
              <w:top w:val="nil"/>
              <w:left w:val="single" w:sz="4" w:space="0" w:color="auto"/>
              <w:bottom w:val="single" w:sz="4" w:space="0" w:color="auto"/>
              <w:right w:val="single" w:sz="4" w:space="0" w:color="auto"/>
            </w:tcBorders>
            <w:vAlign w:val="center"/>
          </w:tcPr>
          <w:p w14:paraId="2B756360" w14:textId="77777777" w:rsidR="009D6247" w:rsidRDefault="00000000">
            <w:pPr>
              <w:pStyle w:val="B0"/>
              <w:rPr>
                <w:rFonts w:ascii="宋体" w:hAnsi="宋体" w:hint="eastAsia"/>
                <w:sz w:val="22"/>
                <w:szCs w:val="22"/>
              </w:rPr>
            </w:pPr>
            <w:r>
              <w:rPr>
                <w:rFonts w:ascii="宋体" w:hAnsi="宋体" w:hint="eastAsia"/>
                <w:sz w:val="22"/>
                <w:szCs w:val="22"/>
              </w:rPr>
              <w:t>二</w:t>
            </w:r>
          </w:p>
        </w:tc>
        <w:tc>
          <w:tcPr>
            <w:tcW w:w="1154" w:type="dxa"/>
            <w:tcBorders>
              <w:top w:val="nil"/>
              <w:left w:val="nil"/>
              <w:bottom w:val="single" w:sz="4" w:space="0" w:color="auto"/>
              <w:right w:val="single" w:sz="4" w:space="0" w:color="auto"/>
            </w:tcBorders>
            <w:vAlign w:val="center"/>
          </w:tcPr>
          <w:p w14:paraId="517218D0" w14:textId="77777777" w:rsidR="009D6247" w:rsidRDefault="00000000">
            <w:pPr>
              <w:pStyle w:val="B0"/>
              <w:rPr>
                <w:rFonts w:ascii="宋体" w:hAnsi="宋体" w:hint="eastAsia"/>
                <w:sz w:val="22"/>
                <w:szCs w:val="22"/>
              </w:rPr>
            </w:pPr>
            <w:r>
              <w:rPr>
                <w:rFonts w:ascii="宋体" w:hAnsi="宋体" w:hint="eastAsia"/>
                <w:sz w:val="22"/>
                <w:szCs w:val="22"/>
              </w:rPr>
              <w:t>视频会议</w:t>
            </w:r>
          </w:p>
        </w:tc>
        <w:tc>
          <w:tcPr>
            <w:tcW w:w="1049" w:type="dxa"/>
            <w:tcBorders>
              <w:top w:val="nil"/>
              <w:left w:val="nil"/>
              <w:bottom w:val="single" w:sz="4" w:space="0" w:color="auto"/>
              <w:right w:val="single" w:sz="4" w:space="0" w:color="auto"/>
            </w:tcBorders>
            <w:vAlign w:val="center"/>
          </w:tcPr>
          <w:p w14:paraId="212ED395" w14:textId="77777777" w:rsidR="009D6247" w:rsidRDefault="00000000">
            <w:pPr>
              <w:pStyle w:val="B0"/>
              <w:rPr>
                <w:sz w:val="22"/>
                <w:szCs w:val="22"/>
              </w:rPr>
            </w:pPr>
            <w:r>
              <w:rPr>
                <w:sz w:val="22"/>
                <w:szCs w:val="22"/>
              </w:rPr>
              <w:t xml:space="preserve">　</w:t>
            </w:r>
          </w:p>
        </w:tc>
        <w:tc>
          <w:tcPr>
            <w:tcW w:w="2411" w:type="dxa"/>
            <w:tcBorders>
              <w:top w:val="nil"/>
              <w:left w:val="nil"/>
              <w:bottom w:val="single" w:sz="4" w:space="0" w:color="auto"/>
              <w:right w:val="single" w:sz="4" w:space="0" w:color="auto"/>
            </w:tcBorders>
            <w:vAlign w:val="center"/>
          </w:tcPr>
          <w:p w14:paraId="1C77C3D0" w14:textId="77777777" w:rsidR="009D6247" w:rsidRDefault="00000000">
            <w:pPr>
              <w:pStyle w:val="B0"/>
              <w:rPr>
                <w:sz w:val="22"/>
                <w:szCs w:val="22"/>
              </w:rPr>
            </w:pPr>
            <w:r>
              <w:rPr>
                <w:sz w:val="22"/>
                <w:szCs w:val="22"/>
              </w:rPr>
              <w:t xml:space="preserve">　</w:t>
            </w:r>
          </w:p>
        </w:tc>
        <w:tc>
          <w:tcPr>
            <w:tcW w:w="6341" w:type="dxa"/>
            <w:tcBorders>
              <w:top w:val="nil"/>
              <w:left w:val="nil"/>
              <w:bottom w:val="single" w:sz="4" w:space="0" w:color="auto"/>
              <w:right w:val="single" w:sz="4" w:space="0" w:color="auto"/>
            </w:tcBorders>
            <w:vAlign w:val="center"/>
          </w:tcPr>
          <w:p w14:paraId="399FBD62" w14:textId="77777777" w:rsidR="009D6247" w:rsidRDefault="00000000">
            <w:pPr>
              <w:pStyle w:val="B0"/>
              <w:rPr>
                <w:sz w:val="22"/>
                <w:szCs w:val="22"/>
              </w:rPr>
            </w:pPr>
            <w:r>
              <w:rPr>
                <w:sz w:val="22"/>
                <w:szCs w:val="22"/>
              </w:rPr>
              <w:t xml:space="preserve">　</w:t>
            </w:r>
          </w:p>
        </w:tc>
        <w:tc>
          <w:tcPr>
            <w:tcW w:w="451" w:type="dxa"/>
            <w:tcBorders>
              <w:top w:val="nil"/>
              <w:left w:val="nil"/>
              <w:bottom w:val="single" w:sz="4" w:space="0" w:color="auto"/>
              <w:right w:val="single" w:sz="4" w:space="0" w:color="auto"/>
            </w:tcBorders>
            <w:vAlign w:val="center"/>
          </w:tcPr>
          <w:p w14:paraId="403122A2" w14:textId="77777777" w:rsidR="009D6247" w:rsidRDefault="00000000">
            <w:pPr>
              <w:pStyle w:val="B0"/>
              <w:rPr>
                <w:sz w:val="22"/>
                <w:szCs w:val="22"/>
              </w:rPr>
            </w:pPr>
            <w:r>
              <w:rPr>
                <w:sz w:val="22"/>
                <w:szCs w:val="22"/>
              </w:rPr>
              <w:t xml:space="preserve">　</w:t>
            </w:r>
          </w:p>
        </w:tc>
        <w:tc>
          <w:tcPr>
            <w:tcW w:w="830" w:type="dxa"/>
            <w:tcBorders>
              <w:top w:val="nil"/>
              <w:left w:val="nil"/>
              <w:bottom w:val="single" w:sz="4" w:space="0" w:color="auto"/>
              <w:right w:val="single" w:sz="4" w:space="0" w:color="auto"/>
            </w:tcBorders>
            <w:vAlign w:val="center"/>
          </w:tcPr>
          <w:p w14:paraId="380A6603" w14:textId="77777777" w:rsidR="009D6247" w:rsidRDefault="00000000">
            <w:pPr>
              <w:pStyle w:val="B0"/>
              <w:rPr>
                <w:sz w:val="22"/>
                <w:szCs w:val="22"/>
              </w:rPr>
            </w:pPr>
            <w:r>
              <w:rPr>
                <w:sz w:val="22"/>
                <w:szCs w:val="22"/>
              </w:rPr>
              <w:t xml:space="preserve">　</w:t>
            </w:r>
          </w:p>
        </w:tc>
        <w:tc>
          <w:tcPr>
            <w:tcW w:w="939" w:type="dxa"/>
            <w:tcBorders>
              <w:top w:val="nil"/>
              <w:left w:val="nil"/>
              <w:bottom w:val="single" w:sz="4" w:space="0" w:color="auto"/>
              <w:right w:val="single" w:sz="4" w:space="0" w:color="auto"/>
            </w:tcBorders>
            <w:vAlign w:val="center"/>
          </w:tcPr>
          <w:p w14:paraId="01F84DAC" w14:textId="77777777" w:rsidR="009D6247" w:rsidRDefault="00000000">
            <w:pPr>
              <w:widowControl/>
              <w:spacing w:line="240" w:lineRule="auto"/>
              <w:ind w:firstLineChars="0" w:firstLine="0"/>
              <w:jc w:val="center"/>
              <w:rPr>
                <w:b/>
                <w:bCs/>
                <w:color w:val="000000"/>
                <w:kern w:val="0"/>
                <w:sz w:val="22"/>
                <w:szCs w:val="22"/>
              </w:rPr>
            </w:pPr>
            <w:r>
              <w:rPr>
                <w:b/>
                <w:bCs/>
                <w:color w:val="000000"/>
                <w:kern w:val="0"/>
                <w:sz w:val="22"/>
                <w:szCs w:val="22"/>
              </w:rPr>
              <w:t xml:space="preserve">　</w:t>
            </w:r>
          </w:p>
        </w:tc>
      </w:tr>
      <w:tr w:rsidR="009D6247" w14:paraId="6BE22645"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7BD87118" w14:textId="77777777" w:rsidR="009D6247" w:rsidRDefault="00000000">
            <w:pPr>
              <w:pStyle w:val="B0"/>
              <w:rPr>
                <w:sz w:val="22"/>
                <w:szCs w:val="22"/>
              </w:rPr>
            </w:pPr>
            <w:r>
              <w:rPr>
                <w:sz w:val="22"/>
                <w:szCs w:val="22"/>
              </w:rPr>
              <w:t>1</w:t>
            </w:r>
          </w:p>
        </w:tc>
        <w:tc>
          <w:tcPr>
            <w:tcW w:w="1154" w:type="dxa"/>
            <w:tcBorders>
              <w:top w:val="nil"/>
              <w:left w:val="nil"/>
              <w:bottom w:val="single" w:sz="4" w:space="0" w:color="auto"/>
              <w:right w:val="single" w:sz="4" w:space="0" w:color="auto"/>
            </w:tcBorders>
            <w:vAlign w:val="center"/>
          </w:tcPr>
          <w:p w14:paraId="3977955D" w14:textId="77777777" w:rsidR="009D6247" w:rsidRDefault="00000000">
            <w:pPr>
              <w:pStyle w:val="B0"/>
              <w:rPr>
                <w:rFonts w:ascii="宋体" w:hAnsi="宋体" w:hint="eastAsia"/>
                <w:sz w:val="22"/>
                <w:szCs w:val="22"/>
              </w:rPr>
            </w:pPr>
            <w:r>
              <w:rPr>
                <w:rFonts w:ascii="宋体" w:hAnsi="宋体" w:hint="eastAsia"/>
                <w:sz w:val="22"/>
                <w:szCs w:val="22"/>
              </w:rPr>
              <w:t>视频会议管理平台</w:t>
            </w:r>
          </w:p>
        </w:tc>
        <w:tc>
          <w:tcPr>
            <w:tcW w:w="1049" w:type="dxa"/>
            <w:tcBorders>
              <w:top w:val="nil"/>
              <w:left w:val="nil"/>
              <w:bottom w:val="single" w:sz="4" w:space="0" w:color="auto"/>
              <w:right w:val="single" w:sz="4" w:space="0" w:color="auto"/>
            </w:tcBorders>
            <w:vAlign w:val="center"/>
          </w:tcPr>
          <w:p w14:paraId="3BA9DD23" w14:textId="77777777" w:rsidR="009D6247" w:rsidRDefault="00000000">
            <w:pPr>
              <w:pStyle w:val="B0"/>
              <w:rPr>
                <w:rFonts w:ascii="宋体" w:hAnsi="宋体" w:hint="eastAsia"/>
                <w:sz w:val="22"/>
                <w:szCs w:val="22"/>
              </w:rPr>
            </w:pPr>
            <w:r>
              <w:rPr>
                <w:rFonts w:ascii="宋体" w:hAnsi="宋体" w:hint="eastAsia"/>
                <w:sz w:val="22"/>
                <w:szCs w:val="22"/>
              </w:rPr>
              <w:t>华为</w:t>
            </w:r>
          </w:p>
        </w:tc>
        <w:tc>
          <w:tcPr>
            <w:tcW w:w="2411" w:type="dxa"/>
            <w:tcBorders>
              <w:top w:val="nil"/>
              <w:left w:val="nil"/>
              <w:bottom w:val="single" w:sz="4" w:space="0" w:color="auto"/>
              <w:right w:val="single" w:sz="4" w:space="0" w:color="auto"/>
            </w:tcBorders>
            <w:vAlign w:val="center"/>
          </w:tcPr>
          <w:p w14:paraId="7E956512" w14:textId="77777777" w:rsidR="009D6247" w:rsidRDefault="009D6247">
            <w:pPr>
              <w:pStyle w:val="B0"/>
              <w:rPr>
                <w:rFonts w:ascii="宋体" w:hAnsi="宋体" w:hint="eastAsia"/>
                <w:sz w:val="22"/>
                <w:szCs w:val="22"/>
              </w:rPr>
            </w:pPr>
          </w:p>
        </w:tc>
        <w:tc>
          <w:tcPr>
            <w:tcW w:w="6341" w:type="dxa"/>
            <w:tcBorders>
              <w:top w:val="nil"/>
              <w:left w:val="nil"/>
              <w:bottom w:val="single" w:sz="4" w:space="0" w:color="auto"/>
              <w:right w:val="single" w:sz="4" w:space="0" w:color="auto"/>
            </w:tcBorders>
            <w:vAlign w:val="center"/>
          </w:tcPr>
          <w:p w14:paraId="6C9573E5" w14:textId="77777777" w:rsidR="009D6247" w:rsidRDefault="00000000">
            <w:pPr>
              <w:pStyle w:val="B0"/>
            </w:pPr>
            <w:r>
              <w:t>提供全网视讯会议设备统一管理、媒体资源统一调度、简单易用的</w:t>
            </w:r>
            <w:proofErr w:type="gramStart"/>
            <w:r>
              <w:t>会管会控和</w:t>
            </w:r>
            <w:proofErr w:type="gramEnd"/>
            <w:r>
              <w:t>可视化运</w:t>
            </w:r>
            <w:proofErr w:type="gramStart"/>
            <w:r>
              <w:t>维管理</w:t>
            </w:r>
            <w:proofErr w:type="gramEnd"/>
            <w:r>
              <w:t>功能。采用服务化架构，具备高性能、大容量、弹性伸缩的能力，自定义</w:t>
            </w:r>
            <w:proofErr w:type="gramStart"/>
            <w:r>
              <w:t>常用会控</w:t>
            </w:r>
            <w:proofErr w:type="gramEnd"/>
            <w:r>
              <w:t>，支持一键实现点名、广播等个性化操作。</w:t>
            </w:r>
          </w:p>
          <w:p w14:paraId="4453702E" w14:textId="77777777" w:rsidR="009D6247" w:rsidRDefault="00000000">
            <w:pPr>
              <w:pStyle w:val="B0"/>
              <w:rPr>
                <w:rFonts w:ascii="宋体" w:hAnsi="宋体" w:hint="eastAsia"/>
                <w:sz w:val="22"/>
                <w:szCs w:val="22"/>
              </w:rPr>
            </w:pPr>
            <w:r>
              <w:t>本次配置</w:t>
            </w:r>
            <w:r>
              <w:t>300</w:t>
            </w:r>
            <w:r>
              <w:t>个硬件设备注册和管理许可，三年原厂维保。</w:t>
            </w:r>
          </w:p>
        </w:tc>
        <w:tc>
          <w:tcPr>
            <w:tcW w:w="451" w:type="dxa"/>
            <w:tcBorders>
              <w:top w:val="nil"/>
              <w:left w:val="nil"/>
              <w:bottom w:val="single" w:sz="4" w:space="0" w:color="auto"/>
              <w:right w:val="single" w:sz="4" w:space="0" w:color="auto"/>
            </w:tcBorders>
            <w:vAlign w:val="center"/>
          </w:tcPr>
          <w:p w14:paraId="50036C4D" w14:textId="77777777" w:rsidR="009D6247" w:rsidRDefault="00000000">
            <w:pPr>
              <w:pStyle w:val="B0"/>
              <w:rPr>
                <w:sz w:val="22"/>
                <w:szCs w:val="22"/>
              </w:rPr>
            </w:pPr>
            <w:r>
              <w:rPr>
                <w:sz w:val="22"/>
                <w:szCs w:val="22"/>
              </w:rPr>
              <w:t>1</w:t>
            </w:r>
          </w:p>
        </w:tc>
        <w:tc>
          <w:tcPr>
            <w:tcW w:w="830" w:type="dxa"/>
            <w:tcBorders>
              <w:top w:val="nil"/>
              <w:left w:val="nil"/>
              <w:bottom w:val="single" w:sz="4" w:space="0" w:color="auto"/>
              <w:right w:val="single" w:sz="4" w:space="0" w:color="auto"/>
            </w:tcBorders>
            <w:vAlign w:val="center"/>
          </w:tcPr>
          <w:p w14:paraId="2E5EACC7" w14:textId="77777777" w:rsidR="009D6247" w:rsidRDefault="00000000">
            <w:pPr>
              <w:pStyle w:val="B0"/>
              <w:rPr>
                <w:sz w:val="22"/>
                <w:szCs w:val="22"/>
              </w:rPr>
            </w:pPr>
            <w:r>
              <w:rPr>
                <w:sz w:val="22"/>
                <w:szCs w:val="22"/>
              </w:rPr>
              <w:t xml:space="preserve">48.99 </w:t>
            </w:r>
          </w:p>
        </w:tc>
        <w:tc>
          <w:tcPr>
            <w:tcW w:w="939" w:type="dxa"/>
            <w:tcBorders>
              <w:top w:val="nil"/>
              <w:left w:val="nil"/>
              <w:bottom w:val="single" w:sz="4" w:space="0" w:color="auto"/>
              <w:right w:val="single" w:sz="4" w:space="0" w:color="auto"/>
            </w:tcBorders>
            <w:noWrap/>
            <w:vAlign w:val="center"/>
          </w:tcPr>
          <w:p w14:paraId="011709DD" w14:textId="77777777" w:rsidR="009D6247" w:rsidRDefault="00000000">
            <w:pPr>
              <w:widowControl/>
              <w:spacing w:line="240" w:lineRule="auto"/>
              <w:ind w:firstLineChars="0" w:firstLine="0"/>
              <w:jc w:val="center"/>
              <w:rPr>
                <w:kern w:val="0"/>
                <w:sz w:val="22"/>
                <w:szCs w:val="22"/>
              </w:rPr>
            </w:pPr>
            <w:r>
              <w:rPr>
                <w:kern w:val="0"/>
                <w:sz w:val="22"/>
                <w:szCs w:val="22"/>
              </w:rPr>
              <w:t>48.99</w:t>
            </w:r>
          </w:p>
        </w:tc>
      </w:tr>
      <w:tr w:rsidR="009D6247" w14:paraId="01E04363"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5DE30DBE" w14:textId="77777777" w:rsidR="009D6247" w:rsidRDefault="00000000">
            <w:pPr>
              <w:pStyle w:val="B0"/>
              <w:rPr>
                <w:sz w:val="22"/>
                <w:szCs w:val="22"/>
              </w:rPr>
            </w:pPr>
            <w:r>
              <w:rPr>
                <w:sz w:val="22"/>
                <w:szCs w:val="22"/>
              </w:rPr>
              <w:t>2</w:t>
            </w:r>
          </w:p>
        </w:tc>
        <w:tc>
          <w:tcPr>
            <w:tcW w:w="1154" w:type="dxa"/>
            <w:tcBorders>
              <w:top w:val="nil"/>
              <w:left w:val="nil"/>
              <w:bottom w:val="single" w:sz="4" w:space="0" w:color="auto"/>
              <w:right w:val="single" w:sz="4" w:space="0" w:color="auto"/>
            </w:tcBorders>
            <w:vAlign w:val="center"/>
          </w:tcPr>
          <w:p w14:paraId="6A930DF5" w14:textId="77777777" w:rsidR="009D6247" w:rsidRDefault="00000000">
            <w:pPr>
              <w:pStyle w:val="B0"/>
              <w:rPr>
                <w:rFonts w:ascii="宋体" w:hAnsi="宋体" w:hint="eastAsia"/>
                <w:sz w:val="22"/>
                <w:szCs w:val="22"/>
              </w:rPr>
            </w:pPr>
            <w:r>
              <w:rPr>
                <w:rFonts w:ascii="宋体" w:hAnsi="宋体" w:hint="eastAsia"/>
                <w:sz w:val="22"/>
                <w:szCs w:val="22"/>
              </w:rPr>
              <w:t>多点控制单元</w:t>
            </w:r>
          </w:p>
        </w:tc>
        <w:tc>
          <w:tcPr>
            <w:tcW w:w="1049" w:type="dxa"/>
            <w:tcBorders>
              <w:top w:val="nil"/>
              <w:left w:val="nil"/>
              <w:bottom w:val="single" w:sz="4" w:space="0" w:color="auto"/>
              <w:right w:val="single" w:sz="4" w:space="0" w:color="auto"/>
            </w:tcBorders>
            <w:vAlign w:val="center"/>
          </w:tcPr>
          <w:p w14:paraId="268B6B56" w14:textId="77777777" w:rsidR="009D6247" w:rsidRDefault="00000000">
            <w:pPr>
              <w:pStyle w:val="B0"/>
              <w:rPr>
                <w:rFonts w:ascii="宋体" w:hAnsi="宋体" w:hint="eastAsia"/>
                <w:sz w:val="22"/>
                <w:szCs w:val="22"/>
              </w:rPr>
            </w:pPr>
            <w:r>
              <w:rPr>
                <w:rFonts w:ascii="宋体" w:hAnsi="宋体" w:hint="eastAsia"/>
                <w:sz w:val="22"/>
                <w:szCs w:val="22"/>
              </w:rPr>
              <w:t>华为</w:t>
            </w:r>
          </w:p>
        </w:tc>
        <w:tc>
          <w:tcPr>
            <w:tcW w:w="2411" w:type="dxa"/>
            <w:tcBorders>
              <w:top w:val="nil"/>
              <w:left w:val="nil"/>
              <w:bottom w:val="single" w:sz="4" w:space="0" w:color="auto"/>
              <w:right w:val="single" w:sz="4" w:space="0" w:color="auto"/>
            </w:tcBorders>
            <w:vAlign w:val="center"/>
          </w:tcPr>
          <w:p w14:paraId="4DA19B55" w14:textId="77777777" w:rsidR="009D6247" w:rsidRDefault="009D6247">
            <w:pPr>
              <w:pStyle w:val="B0"/>
              <w:rPr>
                <w:rFonts w:ascii="宋体" w:hAnsi="宋体" w:hint="eastAsia"/>
                <w:sz w:val="22"/>
                <w:szCs w:val="22"/>
              </w:rPr>
            </w:pPr>
          </w:p>
        </w:tc>
        <w:tc>
          <w:tcPr>
            <w:tcW w:w="6341" w:type="dxa"/>
            <w:tcBorders>
              <w:top w:val="nil"/>
              <w:left w:val="nil"/>
              <w:bottom w:val="single" w:sz="4" w:space="0" w:color="auto"/>
              <w:right w:val="single" w:sz="4" w:space="0" w:color="auto"/>
            </w:tcBorders>
            <w:vAlign w:val="center"/>
          </w:tcPr>
          <w:p w14:paraId="4BD0E498" w14:textId="77777777" w:rsidR="009D6247" w:rsidRDefault="00000000">
            <w:pPr>
              <w:pStyle w:val="B0"/>
              <w:rPr>
                <w:rFonts w:ascii="宋体" w:hAnsi="宋体" w:hint="eastAsia"/>
                <w:sz w:val="22"/>
                <w:szCs w:val="22"/>
              </w:rPr>
            </w:pPr>
            <w:r>
              <w:rPr>
                <w:rFonts w:hint="eastAsia"/>
              </w:rPr>
              <w:t>支持</w:t>
            </w:r>
            <w:r>
              <w:t>H.265 SCC</w:t>
            </w:r>
            <w:r>
              <w:t>编解码</w:t>
            </w:r>
            <w:r>
              <w:rPr>
                <w:rFonts w:hint="eastAsia"/>
              </w:rPr>
              <w:t>，</w:t>
            </w:r>
            <w:r>
              <w:t>实现高清数据会议，天然融合视频、音频、辅流、数据，提供无缝的沟通协作能力。</w:t>
            </w:r>
            <w:r>
              <w:br/>
            </w:r>
            <w:r>
              <w:t>本次配置</w:t>
            </w:r>
            <w:r>
              <w:t>240</w:t>
            </w:r>
            <w:r>
              <w:t>路</w:t>
            </w:r>
            <w:r>
              <w:t>1080P30fps</w:t>
            </w:r>
            <w:r>
              <w:t>端口数，三年原厂维保。</w:t>
            </w:r>
          </w:p>
        </w:tc>
        <w:tc>
          <w:tcPr>
            <w:tcW w:w="451" w:type="dxa"/>
            <w:tcBorders>
              <w:top w:val="nil"/>
              <w:left w:val="nil"/>
              <w:bottom w:val="single" w:sz="4" w:space="0" w:color="auto"/>
              <w:right w:val="single" w:sz="4" w:space="0" w:color="auto"/>
            </w:tcBorders>
            <w:vAlign w:val="center"/>
          </w:tcPr>
          <w:p w14:paraId="27DE7775" w14:textId="77777777" w:rsidR="009D6247" w:rsidRDefault="00000000">
            <w:pPr>
              <w:pStyle w:val="B0"/>
              <w:rPr>
                <w:sz w:val="22"/>
                <w:szCs w:val="22"/>
              </w:rPr>
            </w:pPr>
            <w:r>
              <w:rPr>
                <w:sz w:val="22"/>
                <w:szCs w:val="22"/>
              </w:rPr>
              <w:t>1</w:t>
            </w:r>
          </w:p>
        </w:tc>
        <w:tc>
          <w:tcPr>
            <w:tcW w:w="830" w:type="dxa"/>
            <w:tcBorders>
              <w:top w:val="nil"/>
              <w:left w:val="nil"/>
              <w:bottom w:val="single" w:sz="4" w:space="0" w:color="auto"/>
              <w:right w:val="single" w:sz="4" w:space="0" w:color="auto"/>
            </w:tcBorders>
            <w:vAlign w:val="center"/>
          </w:tcPr>
          <w:p w14:paraId="1C998DFC" w14:textId="77777777" w:rsidR="009D6247" w:rsidRDefault="00000000">
            <w:pPr>
              <w:pStyle w:val="B0"/>
              <w:rPr>
                <w:sz w:val="22"/>
                <w:szCs w:val="22"/>
              </w:rPr>
            </w:pPr>
            <w:r>
              <w:rPr>
                <w:sz w:val="22"/>
                <w:szCs w:val="22"/>
              </w:rPr>
              <w:t xml:space="preserve">289.82 </w:t>
            </w:r>
          </w:p>
        </w:tc>
        <w:tc>
          <w:tcPr>
            <w:tcW w:w="939" w:type="dxa"/>
            <w:tcBorders>
              <w:top w:val="nil"/>
              <w:left w:val="nil"/>
              <w:bottom w:val="single" w:sz="4" w:space="0" w:color="auto"/>
              <w:right w:val="single" w:sz="4" w:space="0" w:color="auto"/>
            </w:tcBorders>
            <w:noWrap/>
            <w:vAlign w:val="center"/>
          </w:tcPr>
          <w:p w14:paraId="49E8C527" w14:textId="77777777" w:rsidR="009D6247" w:rsidRDefault="00000000">
            <w:pPr>
              <w:widowControl/>
              <w:spacing w:line="240" w:lineRule="auto"/>
              <w:ind w:firstLineChars="0" w:firstLine="0"/>
              <w:jc w:val="center"/>
              <w:rPr>
                <w:kern w:val="0"/>
                <w:sz w:val="22"/>
                <w:szCs w:val="22"/>
              </w:rPr>
            </w:pPr>
            <w:r>
              <w:rPr>
                <w:kern w:val="0"/>
                <w:sz w:val="22"/>
                <w:szCs w:val="22"/>
              </w:rPr>
              <w:t>289.82</w:t>
            </w:r>
          </w:p>
        </w:tc>
      </w:tr>
      <w:tr w:rsidR="009D6247" w14:paraId="2A844E08"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1385D4C1" w14:textId="77777777" w:rsidR="009D6247" w:rsidRDefault="00000000">
            <w:pPr>
              <w:pStyle w:val="B0"/>
              <w:rPr>
                <w:sz w:val="22"/>
                <w:szCs w:val="22"/>
              </w:rPr>
            </w:pPr>
            <w:r>
              <w:rPr>
                <w:sz w:val="22"/>
                <w:szCs w:val="22"/>
              </w:rPr>
              <w:t>3</w:t>
            </w:r>
          </w:p>
        </w:tc>
        <w:tc>
          <w:tcPr>
            <w:tcW w:w="1154" w:type="dxa"/>
            <w:tcBorders>
              <w:top w:val="nil"/>
              <w:left w:val="nil"/>
              <w:bottom w:val="single" w:sz="4" w:space="0" w:color="auto"/>
              <w:right w:val="single" w:sz="4" w:space="0" w:color="auto"/>
            </w:tcBorders>
            <w:vAlign w:val="center"/>
          </w:tcPr>
          <w:p w14:paraId="103FB4E7" w14:textId="77777777" w:rsidR="009D6247" w:rsidRDefault="00000000">
            <w:pPr>
              <w:pStyle w:val="B0"/>
              <w:rPr>
                <w:rFonts w:ascii="宋体" w:hAnsi="宋体" w:hint="eastAsia"/>
                <w:sz w:val="22"/>
                <w:szCs w:val="22"/>
              </w:rPr>
            </w:pPr>
            <w:r>
              <w:rPr>
                <w:rFonts w:ascii="宋体" w:hAnsi="宋体" w:hint="eastAsia"/>
                <w:sz w:val="22"/>
                <w:szCs w:val="22"/>
              </w:rPr>
              <w:t>录播服务器</w:t>
            </w:r>
          </w:p>
        </w:tc>
        <w:tc>
          <w:tcPr>
            <w:tcW w:w="1049" w:type="dxa"/>
            <w:tcBorders>
              <w:top w:val="nil"/>
              <w:left w:val="nil"/>
              <w:bottom w:val="single" w:sz="4" w:space="0" w:color="auto"/>
              <w:right w:val="single" w:sz="4" w:space="0" w:color="auto"/>
            </w:tcBorders>
            <w:vAlign w:val="center"/>
          </w:tcPr>
          <w:p w14:paraId="770BC2A7" w14:textId="77777777" w:rsidR="009D6247" w:rsidRDefault="00000000">
            <w:pPr>
              <w:pStyle w:val="B0"/>
              <w:rPr>
                <w:rFonts w:ascii="宋体" w:hAnsi="宋体" w:hint="eastAsia"/>
                <w:sz w:val="22"/>
                <w:szCs w:val="22"/>
              </w:rPr>
            </w:pPr>
            <w:r>
              <w:rPr>
                <w:rFonts w:ascii="宋体" w:hAnsi="宋体" w:hint="eastAsia"/>
                <w:sz w:val="22"/>
                <w:szCs w:val="22"/>
              </w:rPr>
              <w:t>华为</w:t>
            </w:r>
          </w:p>
        </w:tc>
        <w:tc>
          <w:tcPr>
            <w:tcW w:w="2411" w:type="dxa"/>
            <w:tcBorders>
              <w:top w:val="nil"/>
              <w:left w:val="nil"/>
              <w:bottom w:val="single" w:sz="4" w:space="0" w:color="auto"/>
              <w:right w:val="single" w:sz="4" w:space="0" w:color="auto"/>
            </w:tcBorders>
            <w:vAlign w:val="center"/>
          </w:tcPr>
          <w:p w14:paraId="19377E7A" w14:textId="77777777" w:rsidR="009D6247" w:rsidRDefault="009D6247">
            <w:pPr>
              <w:pStyle w:val="B0"/>
              <w:rPr>
                <w:rFonts w:ascii="宋体" w:hAnsi="宋体" w:hint="eastAsia"/>
                <w:sz w:val="22"/>
                <w:szCs w:val="22"/>
              </w:rPr>
            </w:pPr>
          </w:p>
        </w:tc>
        <w:tc>
          <w:tcPr>
            <w:tcW w:w="6341" w:type="dxa"/>
            <w:tcBorders>
              <w:top w:val="nil"/>
              <w:left w:val="nil"/>
              <w:bottom w:val="single" w:sz="4" w:space="0" w:color="auto"/>
              <w:right w:val="single" w:sz="4" w:space="0" w:color="auto"/>
            </w:tcBorders>
            <w:vAlign w:val="center"/>
          </w:tcPr>
          <w:p w14:paraId="00FBC0E7" w14:textId="77777777" w:rsidR="009D6247" w:rsidRDefault="00000000">
            <w:pPr>
              <w:pStyle w:val="B0"/>
              <w:rPr>
                <w:rFonts w:ascii="宋体" w:hAnsi="宋体" w:hint="eastAsia"/>
                <w:sz w:val="22"/>
                <w:szCs w:val="22"/>
              </w:rPr>
            </w:pPr>
            <w:r>
              <w:rPr>
                <w:rFonts w:hint="eastAsia"/>
              </w:rPr>
              <w:t>支持</w:t>
            </w:r>
            <w:r>
              <w:t>高清录制、直播、点播、移动观看等功能，可以广泛应用于视频会议、企业培训、远程教育等场景。</w:t>
            </w:r>
            <w:r>
              <w:br/>
            </w:r>
            <w:r>
              <w:rPr>
                <w:rFonts w:hint="eastAsia"/>
              </w:rPr>
              <w:t>支持</w:t>
            </w:r>
            <w:r>
              <w:t>5</w:t>
            </w:r>
            <w:r>
              <w:t>路</w:t>
            </w:r>
            <w:r>
              <w:t>1080P30</w:t>
            </w:r>
            <w:r>
              <w:t>双流录制许可和</w:t>
            </w:r>
            <w:r>
              <w:t>5</w:t>
            </w:r>
            <w:r>
              <w:t>路</w:t>
            </w:r>
            <w:r>
              <w:t>1080P30</w:t>
            </w:r>
            <w:r>
              <w:t>双流直播许可，三年原厂维保。</w:t>
            </w:r>
          </w:p>
        </w:tc>
        <w:tc>
          <w:tcPr>
            <w:tcW w:w="451" w:type="dxa"/>
            <w:tcBorders>
              <w:top w:val="nil"/>
              <w:left w:val="nil"/>
              <w:bottom w:val="single" w:sz="4" w:space="0" w:color="auto"/>
              <w:right w:val="single" w:sz="4" w:space="0" w:color="auto"/>
            </w:tcBorders>
            <w:vAlign w:val="center"/>
          </w:tcPr>
          <w:p w14:paraId="55240255" w14:textId="77777777" w:rsidR="009D6247" w:rsidRDefault="00000000">
            <w:pPr>
              <w:pStyle w:val="B0"/>
              <w:rPr>
                <w:sz w:val="22"/>
                <w:szCs w:val="22"/>
              </w:rPr>
            </w:pPr>
            <w:r>
              <w:rPr>
                <w:sz w:val="22"/>
                <w:szCs w:val="22"/>
              </w:rPr>
              <w:t>1</w:t>
            </w:r>
          </w:p>
        </w:tc>
        <w:tc>
          <w:tcPr>
            <w:tcW w:w="830" w:type="dxa"/>
            <w:tcBorders>
              <w:top w:val="nil"/>
              <w:left w:val="nil"/>
              <w:bottom w:val="single" w:sz="4" w:space="0" w:color="auto"/>
              <w:right w:val="single" w:sz="4" w:space="0" w:color="auto"/>
            </w:tcBorders>
            <w:vAlign w:val="center"/>
          </w:tcPr>
          <w:p w14:paraId="617A5B5B" w14:textId="77777777" w:rsidR="009D6247" w:rsidRDefault="00000000">
            <w:pPr>
              <w:pStyle w:val="B0"/>
              <w:rPr>
                <w:sz w:val="22"/>
                <w:szCs w:val="22"/>
              </w:rPr>
            </w:pPr>
            <w:r>
              <w:rPr>
                <w:sz w:val="22"/>
                <w:szCs w:val="22"/>
              </w:rPr>
              <w:t xml:space="preserve">29.43 </w:t>
            </w:r>
          </w:p>
        </w:tc>
        <w:tc>
          <w:tcPr>
            <w:tcW w:w="939" w:type="dxa"/>
            <w:tcBorders>
              <w:top w:val="nil"/>
              <w:left w:val="nil"/>
              <w:bottom w:val="single" w:sz="4" w:space="0" w:color="auto"/>
              <w:right w:val="single" w:sz="4" w:space="0" w:color="auto"/>
            </w:tcBorders>
            <w:noWrap/>
            <w:vAlign w:val="center"/>
          </w:tcPr>
          <w:p w14:paraId="2E0FAD9E" w14:textId="77777777" w:rsidR="009D6247" w:rsidRDefault="00000000">
            <w:pPr>
              <w:widowControl/>
              <w:spacing w:line="240" w:lineRule="auto"/>
              <w:ind w:firstLineChars="0" w:firstLine="0"/>
              <w:jc w:val="center"/>
              <w:rPr>
                <w:kern w:val="0"/>
                <w:sz w:val="22"/>
                <w:szCs w:val="22"/>
              </w:rPr>
            </w:pPr>
            <w:r>
              <w:rPr>
                <w:kern w:val="0"/>
                <w:sz w:val="22"/>
                <w:szCs w:val="22"/>
              </w:rPr>
              <w:t>29.43</w:t>
            </w:r>
          </w:p>
        </w:tc>
      </w:tr>
      <w:tr w:rsidR="009D6247" w14:paraId="65A172EF"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30B25542" w14:textId="77777777" w:rsidR="009D6247" w:rsidRDefault="00000000">
            <w:pPr>
              <w:pStyle w:val="B0"/>
              <w:rPr>
                <w:sz w:val="22"/>
                <w:szCs w:val="22"/>
              </w:rPr>
            </w:pPr>
            <w:r>
              <w:rPr>
                <w:sz w:val="22"/>
                <w:szCs w:val="22"/>
              </w:rPr>
              <w:t>4</w:t>
            </w:r>
          </w:p>
        </w:tc>
        <w:tc>
          <w:tcPr>
            <w:tcW w:w="1154" w:type="dxa"/>
            <w:tcBorders>
              <w:top w:val="nil"/>
              <w:left w:val="nil"/>
              <w:bottom w:val="single" w:sz="4" w:space="0" w:color="auto"/>
              <w:right w:val="single" w:sz="4" w:space="0" w:color="auto"/>
            </w:tcBorders>
            <w:vAlign w:val="center"/>
          </w:tcPr>
          <w:p w14:paraId="447DA256" w14:textId="77777777" w:rsidR="009D6247" w:rsidRDefault="00000000">
            <w:pPr>
              <w:pStyle w:val="B0"/>
              <w:rPr>
                <w:rFonts w:ascii="宋体" w:hAnsi="宋体" w:hint="eastAsia"/>
                <w:sz w:val="22"/>
                <w:szCs w:val="22"/>
              </w:rPr>
            </w:pPr>
            <w:r>
              <w:rPr>
                <w:rFonts w:ascii="宋体" w:hAnsi="宋体" w:hint="eastAsia"/>
                <w:sz w:val="22"/>
                <w:szCs w:val="22"/>
              </w:rPr>
              <w:t>分体式高清终端</w:t>
            </w:r>
          </w:p>
        </w:tc>
        <w:tc>
          <w:tcPr>
            <w:tcW w:w="1049" w:type="dxa"/>
            <w:tcBorders>
              <w:top w:val="nil"/>
              <w:left w:val="nil"/>
              <w:bottom w:val="single" w:sz="4" w:space="0" w:color="auto"/>
              <w:right w:val="single" w:sz="4" w:space="0" w:color="auto"/>
            </w:tcBorders>
            <w:vAlign w:val="center"/>
          </w:tcPr>
          <w:p w14:paraId="22C9A385" w14:textId="77777777" w:rsidR="009D6247" w:rsidRDefault="00000000">
            <w:pPr>
              <w:pStyle w:val="B0"/>
              <w:rPr>
                <w:rFonts w:ascii="宋体" w:hAnsi="宋体" w:hint="eastAsia"/>
                <w:sz w:val="22"/>
                <w:szCs w:val="22"/>
              </w:rPr>
            </w:pPr>
            <w:r>
              <w:rPr>
                <w:rFonts w:ascii="宋体" w:hAnsi="宋体" w:hint="eastAsia"/>
                <w:sz w:val="22"/>
                <w:szCs w:val="22"/>
              </w:rPr>
              <w:t>华为</w:t>
            </w:r>
          </w:p>
        </w:tc>
        <w:tc>
          <w:tcPr>
            <w:tcW w:w="2411" w:type="dxa"/>
            <w:tcBorders>
              <w:top w:val="nil"/>
              <w:left w:val="nil"/>
              <w:bottom w:val="single" w:sz="4" w:space="0" w:color="auto"/>
              <w:right w:val="single" w:sz="4" w:space="0" w:color="auto"/>
            </w:tcBorders>
            <w:vAlign w:val="center"/>
          </w:tcPr>
          <w:p w14:paraId="2C92FCD6" w14:textId="77777777" w:rsidR="009D6247" w:rsidRDefault="009D6247">
            <w:pPr>
              <w:pStyle w:val="B0"/>
              <w:rPr>
                <w:rFonts w:ascii="宋体" w:hAnsi="宋体" w:hint="eastAsia"/>
                <w:sz w:val="22"/>
                <w:szCs w:val="22"/>
              </w:rPr>
            </w:pPr>
          </w:p>
        </w:tc>
        <w:tc>
          <w:tcPr>
            <w:tcW w:w="6341" w:type="dxa"/>
            <w:tcBorders>
              <w:top w:val="nil"/>
              <w:left w:val="nil"/>
              <w:bottom w:val="single" w:sz="4" w:space="0" w:color="auto"/>
              <w:right w:val="single" w:sz="4" w:space="0" w:color="auto"/>
            </w:tcBorders>
            <w:vAlign w:val="center"/>
          </w:tcPr>
          <w:p w14:paraId="1DFA5737" w14:textId="77777777" w:rsidR="009D6247" w:rsidRDefault="00000000">
            <w:pPr>
              <w:pStyle w:val="B0"/>
              <w:rPr>
                <w:rFonts w:ascii="宋体" w:hAnsi="宋体" w:hint="eastAsia"/>
                <w:sz w:val="22"/>
                <w:szCs w:val="22"/>
              </w:rPr>
            </w:pPr>
            <w:r>
              <w:rPr>
                <w:rFonts w:hint="eastAsia"/>
                <w:noProof/>
              </w:rPr>
              <w:drawing>
                <wp:anchor distT="0" distB="0" distL="114300" distR="114300" simplePos="0" relativeHeight="251659264" behindDoc="0" locked="0" layoutInCell="1" allowOverlap="1" wp14:anchorId="237522E3" wp14:editId="5FC835AE">
                  <wp:simplePos x="0" y="0"/>
                  <wp:positionH relativeFrom="column">
                    <wp:posOffset>23495</wp:posOffset>
                  </wp:positionH>
                  <wp:positionV relativeFrom="paragraph">
                    <wp:posOffset>0</wp:posOffset>
                  </wp:positionV>
                  <wp:extent cx="1149350" cy="0"/>
                  <wp:effectExtent l="0" t="0" r="0" b="0"/>
                  <wp:wrapNone/>
                  <wp:docPr id="1256950606" name="Picture_3"/>
                  <wp:cNvGraphicFramePr/>
                  <a:graphic xmlns:a="http://schemas.openxmlformats.org/drawingml/2006/main">
                    <a:graphicData uri="http://schemas.openxmlformats.org/drawingml/2006/picture">
                      <pic:pic xmlns:pic="http://schemas.openxmlformats.org/drawingml/2006/picture">
                        <pic:nvPicPr>
                          <pic:cNvPr id="1256950606" name="Picture_3"/>
                          <pic:cNvPicPr/>
                        </pic:nvPicPr>
                        <pic:blipFill>
                          <a:blip r:embed="rId34"/>
                          <a:stretch>
                            <a:fillRect/>
                          </a:stretch>
                        </pic:blipFill>
                        <pic:spPr>
                          <a:xfrm>
                            <a:off x="0" y="0"/>
                            <a:ext cx="1149350" cy="0"/>
                          </a:xfrm>
                          <a:prstGeom prst="rect">
                            <a:avLst/>
                          </a:prstGeom>
                          <a:noFill/>
                          <a:ln>
                            <a:noFill/>
                          </a:ln>
                        </pic:spPr>
                      </pic:pic>
                    </a:graphicData>
                  </a:graphic>
                </wp:anchor>
              </w:drawing>
            </w:r>
            <w:r>
              <w:rPr>
                <w:rFonts w:hint="eastAsia"/>
                <w:noProof/>
              </w:rPr>
              <w:drawing>
                <wp:anchor distT="0" distB="0" distL="114300" distR="114300" simplePos="0" relativeHeight="251660288" behindDoc="0" locked="0" layoutInCell="1" allowOverlap="1" wp14:anchorId="1EC03E89" wp14:editId="502BDDF1">
                  <wp:simplePos x="0" y="0"/>
                  <wp:positionH relativeFrom="column">
                    <wp:posOffset>23495</wp:posOffset>
                  </wp:positionH>
                  <wp:positionV relativeFrom="paragraph">
                    <wp:posOffset>0</wp:posOffset>
                  </wp:positionV>
                  <wp:extent cx="1149350" cy="0"/>
                  <wp:effectExtent l="0" t="0" r="0" b="0"/>
                  <wp:wrapNone/>
                  <wp:docPr id="2058579588" name="Picture_3_SpCnt_1"/>
                  <wp:cNvGraphicFramePr/>
                  <a:graphic xmlns:a="http://schemas.openxmlformats.org/drawingml/2006/main">
                    <a:graphicData uri="http://schemas.openxmlformats.org/drawingml/2006/picture">
                      <pic:pic xmlns:pic="http://schemas.openxmlformats.org/drawingml/2006/picture">
                        <pic:nvPicPr>
                          <pic:cNvPr id="2058579588" name="Picture_3_SpCnt_1"/>
                          <pic:cNvPicPr/>
                        </pic:nvPicPr>
                        <pic:blipFill>
                          <a:blip r:embed="rId35"/>
                          <a:stretch>
                            <a:fillRect/>
                          </a:stretch>
                        </pic:blipFill>
                        <pic:spPr>
                          <a:xfrm>
                            <a:off x="0" y="0"/>
                            <a:ext cx="1149350" cy="0"/>
                          </a:xfrm>
                          <a:prstGeom prst="rect">
                            <a:avLst/>
                          </a:prstGeom>
                          <a:noFill/>
                          <a:ln>
                            <a:noFill/>
                          </a:ln>
                        </pic:spPr>
                      </pic:pic>
                    </a:graphicData>
                  </a:graphic>
                </wp:anchor>
              </w:drawing>
            </w:r>
            <w:r>
              <w:rPr>
                <w:rFonts w:hint="eastAsia"/>
                <w:noProof/>
              </w:rPr>
              <w:drawing>
                <wp:anchor distT="0" distB="0" distL="114300" distR="114300" simplePos="0" relativeHeight="251661312" behindDoc="0" locked="0" layoutInCell="1" allowOverlap="1" wp14:anchorId="3DEE4E07" wp14:editId="7A343676">
                  <wp:simplePos x="0" y="0"/>
                  <wp:positionH relativeFrom="column">
                    <wp:posOffset>23495</wp:posOffset>
                  </wp:positionH>
                  <wp:positionV relativeFrom="paragraph">
                    <wp:posOffset>0</wp:posOffset>
                  </wp:positionV>
                  <wp:extent cx="1149350" cy="0"/>
                  <wp:effectExtent l="0" t="0" r="0" b="0"/>
                  <wp:wrapNone/>
                  <wp:docPr id="829050555" name="Picture_3_SpCnt_2"/>
                  <wp:cNvGraphicFramePr/>
                  <a:graphic xmlns:a="http://schemas.openxmlformats.org/drawingml/2006/main">
                    <a:graphicData uri="http://schemas.openxmlformats.org/drawingml/2006/picture">
                      <pic:pic xmlns:pic="http://schemas.openxmlformats.org/drawingml/2006/picture">
                        <pic:nvPicPr>
                          <pic:cNvPr id="829050555" name="Picture_3_SpCnt_2"/>
                          <pic:cNvPicPr/>
                        </pic:nvPicPr>
                        <pic:blipFill>
                          <a:blip r:embed="rId36"/>
                          <a:stretch>
                            <a:fillRect/>
                          </a:stretch>
                        </pic:blipFill>
                        <pic:spPr>
                          <a:xfrm>
                            <a:off x="0" y="0"/>
                            <a:ext cx="1149350" cy="0"/>
                          </a:xfrm>
                          <a:prstGeom prst="rect">
                            <a:avLst/>
                          </a:prstGeom>
                          <a:noFill/>
                          <a:ln>
                            <a:noFill/>
                          </a:ln>
                        </pic:spPr>
                      </pic:pic>
                    </a:graphicData>
                  </a:graphic>
                </wp:anchor>
              </w:drawing>
            </w:r>
            <w:r>
              <w:rPr>
                <w:rFonts w:hint="eastAsia"/>
                <w:noProof/>
              </w:rPr>
              <w:drawing>
                <wp:anchor distT="0" distB="0" distL="114300" distR="114300" simplePos="0" relativeHeight="251677696" behindDoc="0" locked="0" layoutInCell="1" allowOverlap="1" wp14:anchorId="401A377E" wp14:editId="48CFA288">
                  <wp:simplePos x="0" y="0"/>
                  <wp:positionH relativeFrom="column">
                    <wp:posOffset>23495</wp:posOffset>
                  </wp:positionH>
                  <wp:positionV relativeFrom="paragraph">
                    <wp:posOffset>0</wp:posOffset>
                  </wp:positionV>
                  <wp:extent cx="1149350" cy="0"/>
                  <wp:effectExtent l="0" t="0" r="0" b="0"/>
                  <wp:wrapNone/>
                  <wp:docPr id="1010877072" name="Picture_3_SpCnt_3"/>
                  <wp:cNvGraphicFramePr/>
                  <a:graphic xmlns:a="http://schemas.openxmlformats.org/drawingml/2006/main">
                    <a:graphicData uri="http://schemas.openxmlformats.org/drawingml/2006/picture">
                      <pic:pic xmlns:pic="http://schemas.openxmlformats.org/drawingml/2006/picture">
                        <pic:nvPicPr>
                          <pic:cNvPr id="1010877072" name="Picture_3_SpCnt_3"/>
                          <pic:cNvPicPr/>
                        </pic:nvPicPr>
                        <pic:blipFill>
                          <a:blip r:embed="rId36"/>
                          <a:stretch>
                            <a:fillRect/>
                          </a:stretch>
                        </pic:blipFill>
                        <pic:spPr>
                          <a:xfrm>
                            <a:off x="0" y="0"/>
                            <a:ext cx="1149350" cy="0"/>
                          </a:xfrm>
                          <a:prstGeom prst="rect">
                            <a:avLst/>
                          </a:prstGeom>
                          <a:noFill/>
                          <a:ln>
                            <a:noFill/>
                          </a:ln>
                        </pic:spPr>
                      </pic:pic>
                    </a:graphicData>
                  </a:graphic>
                </wp:anchor>
              </w:drawing>
            </w:r>
            <w:r>
              <w:rPr>
                <w:rFonts w:hint="eastAsia"/>
                <w:noProof/>
              </w:rPr>
              <w:drawing>
                <wp:anchor distT="0" distB="0" distL="114300" distR="114300" simplePos="0" relativeHeight="251680768" behindDoc="0" locked="0" layoutInCell="1" allowOverlap="1" wp14:anchorId="609B195D" wp14:editId="3928FC72">
                  <wp:simplePos x="0" y="0"/>
                  <wp:positionH relativeFrom="column">
                    <wp:posOffset>85725</wp:posOffset>
                  </wp:positionH>
                  <wp:positionV relativeFrom="paragraph">
                    <wp:posOffset>0</wp:posOffset>
                  </wp:positionV>
                  <wp:extent cx="1112520" cy="0"/>
                  <wp:effectExtent l="0" t="0" r="0" b="0"/>
                  <wp:wrapNone/>
                  <wp:docPr id="279888710" name="Picture_2"/>
                  <wp:cNvGraphicFramePr/>
                  <a:graphic xmlns:a="http://schemas.openxmlformats.org/drawingml/2006/main">
                    <a:graphicData uri="http://schemas.openxmlformats.org/drawingml/2006/picture">
                      <pic:pic xmlns:pic="http://schemas.openxmlformats.org/drawingml/2006/picture">
                        <pic:nvPicPr>
                          <pic:cNvPr id="279888710" name="Picture_2"/>
                          <pic:cNvPicPr/>
                        </pic:nvPicPr>
                        <pic:blipFill>
                          <a:blip r:embed="rId36"/>
                          <a:stretch>
                            <a:fillRect/>
                          </a:stretch>
                        </pic:blipFill>
                        <pic:spPr>
                          <a:xfrm>
                            <a:off x="0" y="0"/>
                            <a:ext cx="1112520" cy="0"/>
                          </a:xfrm>
                          <a:prstGeom prst="rect">
                            <a:avLst/>
                          </a:prstGeom>
                          <a:noFill/>
                          <a:ln>
                            <a:noFill/>
                          </a:ln>
                        </pic:spPr>
                      </pic:pic>
                    </a:graphicData>
                  </a:graphic>
                </wp:anchor>
              </w:drawing>
            </w:r>
            <w:r>
              <w:rPr>
                <w:rFonts w:hint="eastAsia"/>
                <w:noProof/>
              </w:rPr>
              <w:drawing>
                <wp:anchor distT="0" distB="0" distL="114300" distR="114300" simplePos="0" relativeHeight="251681792" behindDoc="0" locked="0" layoutInCell="1" allowOverlap="1" wp14:anchorId="74697E53" wp14:editId="0E2018FC">
                  <wp:simplePos x="0" y="0"/>
                  <wp:positionH relativeFrom="column">
                    <wp:posOffset>85725</wp:posOffset>
                  </wp:positionH>
                  <wp:positionV relativeFrom="paragraph">
                    <wp:posOffset>0</wp:posOffset>
                  </wp:positionV>
                  <wp:extent cx="1112520" cy="0"/>
                  <wp:effectExtent l="0" t="0" r="0" b="0"/>
                  <wp:wrapNone/>
                  <wp:docPr id="1723218631" name="Picture_2_SpCnt_1"/>
                  <wp:cNvGraphicFramePr/>
                  <a:graphic xmlns:a="http://schemas.openxmlformats.org/drawingml/2006/main">
                    <a:graphicData uri="http://schemas.openxmlformats.org/drawingml/2006/picture">
                      <pic:pic xmlns:pic="http://schemas.openxmlformats.org/drawingml/2006/picture">
                        <pic:nvPicPr>
                          <pic:cNvPr id="1723218631" name="Picture_2_SpCnt_1"/>
                          <pic:cNvPicPr/>
                        </pic:nvPicPr>
                        <pic:blipFill>
                          <a:blip r:embed="rId36"/>
                          <a:stretch>
                            <a:fillRect/>
                          </a:stretch>
                        </pic:blipFill>
                        <pic:spPr>
                          <a:xfrm>
                            <a:off x="0" y="0"/>
                            <a:ext cx="1112520" cy="0"/>
                          </a:xfrm>
                          <a:prstGeom prst="rect">
                            <a:avLst/>
                          </a:prstGeom>
                          <a:noFill/>
                          <a:ln>
                            <a:noFill/>
                          </a:ln>
                        </pic:spPr>
                      </pic:pic>
                    </a:graphicData>
                  </a:graphic>
                </wp:anchor>
              </w:drawing>
            </w:r>
            <w:r>
              <w:rPr>
                <w:rFonts w:hint="eastAsia"/>
                <w:noProof/>
              </w:rPr>
              <w:drawing>
                <wp:anchor distT="0" distB="0" distL="114300" distR="114300" simplePos="0" relativeHeight="251682816" behindDoc="0" locked="0" layoutInCell="1" allowOverlap="1" wp14:anchorId="006B4581" wp14:editId="2E56240E">
                  <wp:simplePos x="0" y="0"/>
                  <wp:positionH relativeFrom="column">
                    <wp:posOffset>85725</wp:posOffset>
                  </wp:positionH>
                  <wp:positionV relativeFrom="paragraph">
                    <wp:posOffset>0</wp:posOffset>
                  </wp:positionV>
                  <wp:extent cx="1112520" cy="0"/>
                  <wp:effectExtent l="0" t="0" r="0" b="0"/>
                  <wp:wrapNone/>
                  <wp:docPr id="1942197978" name="Picture_2_SpCnt_2"/>
                  <wp:cNvGraphicFramePr/>
                  <a:graphic xmlns:a="http://schemas.openxmlformats.org/drawingml/2006/main">
                    <a:graphicData uri="http://schemas.openxmlformats.org/drawingml/2006/picture">
                      <pic:pic xmlns:pic="http://schemas.openxmlformats.org/drawingml/2006/picture">
                        <pic:nvPicPr>
                          <pic:cNvPr id="1942197978" name="Picture_2_SpCnt_2"/>
                          <pic:cNvPicPr/>
                        </pic:nvPicPr>
                        <pic:blipFill>
                          <a:blip r:embed="rId36"/>
                          <a:stretch>
                            <a:fillRect/>
                          </a:stretch>
                        </pic:blipFill>
                        <pic:spPr>
                          <a:xfrm>
                            <a:off x="0" y="0"/>
                            <a:ext cx="1112520" cy="0"/>
                          </a:xfrm>
                          <a:prstGeom prst="rect">
                            <a:avLst/>
                          </a:prstGeom>
                          <a:noFill/>
                          <a:ln>
                            <a:noFill/>
                          </a:ln>
                        </pic:spPr>
                      </pic:pic>
                    </a:graphicData>
                  </a:graphic>
                </wp:anchor>
              </w:drawing>
            </w:r>
            <w:r>
              <w:rPr>
                <w:rFonts w:hint="eastAsia"/>
                <w:noProof/>
              </w:rPr>
              <w:drawing>
                <wp:anchor distT="0" distB="0" distL="114300" distR="114300" simplePos="0" relativeHeight="251673600" behindDoc="0" locked="0" layoutInCell="1" allowOverlap="1" wp14:anchorId="39B1FDC9" wp14:editId="7C61DF0C">
                  <wp:simplePos x="0" y="0"/>
                  <wp:positionH relativeFrom="column">
                    <wp:posOffset>85725</wp:posOffset>
                  </wp:positionH>
                  <wp:positionV relativeFrom="paragraph">
                    <wp:posOffset>0</wp:posOffset>
                  </wp:positionV>
                  <wp:extent cx="1112520" cy="0"/>
                  <wp:effectExtent l="0" t="0" r="0" b="0"/>
                  <wp:wrapNone/>
                  <wp:docPr id="1218001086" name="Picture_2_SpCnt_3"/>
                  <wp:cNvGraphicFramePr/>
                  <a:graphic xmlns:a="http://schemas.openxmlformats.org/drawingml/2006/main">
                    <a:graphicData uri="http://schemas.openxmlformats.org/drawingml/2006/picture">
                      <pic:pic xmlns:pic="http://schemas.openxmlformats.org/drawingml/2006/picture">
                        <pic:nvPicPr>
                          <pic:cNvPr id="1218001086" name="Picture_2_SpCnt_3"/>
                          <pic:cNvPicPr/>
                        </pic:nvPicPr>
                        <pic:blipFill>
                          <a:blip r:embed="rId36"/>
                          <a:stretch>
                            <a:fillRect/>
                          </a:stretch>
                        </pic:blipFill>
                        <pic:spPr>
                          <a:xfrm>
                            <a:off x="0" y="0"/>
                            <a:ext cx="1112520" cy="0"/>
                          </a:xfrm>
                          <a:prstGeom prst="rect">
                            <a:avLst/>
                          </a:prstGeom>
                          <a:noFill/>
                          <a:ln>
                            <a:noFill/>
                          </a:ln>
                        </pic:spPr>
                      </pic:pic>
                    </a:graphicData>
                  </a:graphic>
                </wp:anchor>
              </w:drawing>
            </w:r>
            <w:r>
              <w:rPr>
                <w:rFonts w:hint="eastAsia"/>
              </w:rPr>
              <w:t>支持</w:t>
            </w:r>
            <w:r>
              <w:t>适配多种类型摄像机和显示设备，满足各类型会议室集成需求。本次配置</w:t>
            </w:r>
            <w:r>
              <w:t>1080P30fps</w:t>
            </w:r>
            <w:r>
              <w:t>版本，三年原厂维保。</w:t>
            </w:r>
          </w:p>
        </w:tc>
        <w:tc>
          <w:tcPr>
            <w:tcW w:w="451" w:type="dxa"/>
            <w:tcBorders>
              <w:top w:val="nil"/>
              <w:left w:val="nil"/>
              <w:bottom w:val="single" w:sz="4" w:space="0" w:color="auto"/>
              <w:right w:val="single" w:sz="4" w:space="0" w:color="auto"/>
            </w:tcBorders>
            <w:vAlign w:val="center"/>
          </w:tcPr>
          <w:p w14:paraId="27F098AC" w14:textId="77777777" w:rsidR="009D6247" w:rsidRDefault="00000000">
            <w:pPr>
              <w:pStyle w:val="B0"/>
              <w:rPr>
                <w:sz w:val="22"/>
                <w:szCs w:val="22"/>
              </w:rPr>
            </w:pPr>
            <w:r>
              <w:rPr>
                <w:sz w:val="22"/>
                <w:szCs w:val="22"/>
              </w:rPr>
              <w:t>4</w:t>
            </w:r>
          </w:p>
        </w:tc>
        <w:tc>
          <w:tcPr>
            <w:tcW w:w="830" w:type="dxa"/>
            <w:tcBorders>
              <w:top w:val="nil"/>
              <w:left w:val="nil"/>
              <w:bottom w:val="single" w:sz="4" w:space="0" w:color="auto"/>
              <w:right w:val="single" w:sz="4" w:space="0" w:color="auto"/>
            </w:tcBorders>
            <w:vAlign w:val="center"/>
          </w:tcPr>
          <w:p w14:paraId="541DC118" w14:textId="77777777" w:rsidR="009D6247" w:rsidRDefault="00000000">
            <w:pPr>
              <w:pStyle w:val="B0"/>
              <w:rPr>
                <w:sz w:val="22"/>
                <w:szCs w:val="22"/>
              </w:rPr>
            </w:pPr>
            <w:r>
              <w:rPr>
                <w:sz w:val="22"/>
                <w:szCs w:val="22"/>
              </w:rPr>
              <w:t xml:space="preserve">5.59 </w:t>
            </w:r>
          </w:p>
        </w:tc>
        <w:tc>
          <w:tcPr>
            <w:tcW w:w="939" w:type="dxa"/>
            <w:tcBorders>
              <w:top w:val="nil"/>
              <w:left w:val="nil"/>
              <w:bottom w:val="single" w:sz="4" w:space="0" w:color="auto"/>
              <w:right w:val="single" w:sz="4" w:space="0" w:color="auto"/>
            </w:tcBorders>
            <w:noWrap/>
            <w:vAlign w:val="center"/>
          </w:tcPr>
          <w:p w14:paraId="1485A1EB" w14:textId="77777777" w:rsidR="009D6247" w:rsidRDefault="00000000">
            <w:pPr>
              <w:widowControl/>
              <w:spacing w:line="240" w:lineRule="auto"/>
              <w:ind w:firstLineChars="0" w:firstLine="0"/>
              <w:jc w:val="center"/>
              <w:rPr>
                <w:kern w:val="0"/>
                <w:sz w:val="22"/>
                <w:szCs w:val="22"/>
              </w:rPr>
            </w:pPr>
            <w:r>
              <w:rPr>
                <w:kern w:val="0"/>
                <w:sz w:val="22"/>
                <w:szCs w:val="22"/>
              </w:rPr>
              <w:t>22.35</w:t>
            </w:r>
          </w:p>
        </w:tc>
      </w:tr>
      <w:tr w:rsidR="009D6247" w14:paraId="605DABED"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7DC32E5C" w14:textId="77777777" w:rsidR="009D6247" w:rsidRDefault="00000000">
            <w:pPr>
              <w:pStyle w:val="B0"/>
              <w:rPr>
                <w:sz w:val="22"/>
                <w:szCs w:val="22"/>
              </w:rPr>
            </w:pPr>
            <w:r>
              <w:rPr>
                <w:sz w:val="22"/>
                <w:szCs w:val="22"/>
              </w:rPr>
              <w:lastRenderedPageBreak/>
              <w:t>5</w:t>
            </w:r>
          </w:p>
        </w:tc>
        <w:tc>
          <w:tcPr>
            <w:tcW w:w="1154" w:type="dxa"/>
            <w:tcBorders>
              <w:top w:val="nil"/>
              <w:left w:val="nil"/>
              <w:bottom w:val="single" w:sz="4" w:space="0" w:color="auto"/>
              <w:right w:val="single" w:sz="4" w:space="0" w:color="auto"/>
            </w:tcBorders>
            <w:vAlign w:val="center"/>
          </w:tcPr>
          <w:p w14:paraId="43D68312" w14:textId="77777777" w:rsidR="009D6247" w:rsidRDefault="00000000">
            <w:pPr>
              <w:pStyle w:val="B0"/>
              <w:rPr>
                <w:rFonts w:ascii="宋体" w:hAnsi="宋体" w:hint="eastAsia"/>
                <w:sz w:val="22"/>
                <w:szCs w:val="22"/>
              </w:rPr>
            </w:pPr>
            <w:proofErr w:type="gramStart"/>
            <w:r>
              <w:rPr>
                <w:rFonts w:ascii="宋体" w:hAnsi="宋体" w:hint="eastAsia"/>
                <w:sz w:val="22"/>
                <w:szCs w:val="22"/>
              </w:rPr>
              <w:t>一</w:t>
            </w:r>
            <w:proofErr w:type="gramEnd"/>
            <w:r>
              <w:rPr>
                <w:rFonts w:ascii="宋体" w:hAnsi="宋体" w:hint="eastAsia"/>
                <w:sz w:val="22"/>
                <w:szCs w:val="22"/>
              </w:rPr>
              <w:t>体式高清终端</w:t>
            </w:r>
          </w:p>
        </w:tc>
        <w:tc>
          <w:tcPr>
            <w:tcW w:w="1049" w:type="dxa"/>
            <w:tcBorders>
              <w:top w:val="nil"/>
              <w:left w:val="nil"/>
              <w:bottom w:val="single" w:sz="4" w:space="0" w:color="auto"/>
              <w:right w:val="single" w:sz="4" w:space="0" w:color="auto"/>
            </w:tcBorders>
            <w:vAlign w:val="center"/>
          </w:tcPr>
          <w:p w14:paraId="176F28ED" w14:textId="77777777" w:rsidR="009D6247" w:rsidRDefault="00000000">
            <w:pPr>
              <w:pStyle w:val="B0"/>
              <w:rPr>
                <w:rFonts w:ascii="宋体" w:hAnsi="宋体" w:hint="eastAsia"/>
                <w:sz w:val="22"/>
                <w:szCs w:val="22"/>
              </w:rPr>
            </w:pPr>
            <w:r>
              <w:rPr>
                <w:rFonts w:ascii="宋体" w:hAnsi="宋体" w:hint="eastAsia"/>
                <w:sz w:val="22"/>
                <w:szCs w:val="22"/>
              </w:rPr>
              <w:t>华为</w:t>
            </w:r>
          </w:p>
        </w:tc>
        <w:tc>
          <w:tcPr>
            <w:tcW w:w="2411" w:type="dxa"/>
            <w:tcBorders>
              <w:top w:val="nil"/>
              <w:left w:val="nil"/>
              <w:bottom w:val="single" w:sz="4" w:space="0" w:color="auto"/>
              <w:right w:val="single" w:sz="4" w:space="0" w:color="auto"/>
            </w:tcBorders>
            <w:vAlign w:val="center"/>
          </w:tcPr>
          <w:p w14:paraId="1E81C858" w14:textId="77777777" w:rsidR="009D6247" w:rsidRDefault="009D6247">
            <w:pPr>
              <w:pStyle w:val="B0"/>
              <w:rPr>
                <w:rFonts w:ascii="宋体" w:hAnsi="宋体" w:hint="eastAsia"/>
                <w:sz w:val="22"/>
                <w:szCs w:val="22"/>
              </w:rPr>
            </w:pPr>
          </w:p>
        </w:tc>
        <w:tc>
          <w:tcPr>
            <w:tcW w:w="6341" w:type="dxa"/>
            <w:tcBorders>
              <w:top w:val="nil"/>
              <w:left w:val="nil"/>
              <w:bottom w:val="single" w:sz="4" w:space="0" w:color="auto"/>
              <w:right w:val="single" w:sz="4" w:space="0" w:color="auto"/>
            </w:tcBorders>
            <w:vAlign w:val="center"/>
          </w:tcPr>
          <w:p w14:paraId="73EF8CF1" w14:textId="77777777" w:rsidR="009D6247" w:rsidRDefault="00000000">
            <w:pPr>
              <w:pStyle w:val="B0"/>
              <w:rPr>
                <w:rFonts w:ascii="宋体" w:hAnsi="宋体" w:hint="eastAsia"/>
                <w:sz w:val="22"/>
                <w:szCs w:val="22"/>
              </w:rPr>
            </w:pPr>
            <w:r>
              <w:t>搭载</w:t>
            </w:r>
            <w:r>
              <w:rPr>
                <w:rFonts w:hint="eastAsia"/>
              </w:rPr>
              <w:t>国产化系统的</w:t>
            </w:r>
            <w:r>
              <w:t>一体化超高清视频会议终端，内置摄像机、阵列麦克风、高清编解码器，</w:t>
            </w:r>
            <w:r>
              <w:rPr>
                <w:rFonts w:hint="eastAsia"/>
              </w:rPr>
              <w:t>支持</w:t>
            </w:r>
            <w:r>
              <w:rPr>
                <w:rFonts w:hint="eastAsia"/>
              </w:rPr>
              <w:t>12x</w:t>
            </w:r>
            <w:r>
              <w:t>光学变焦，</w:t>
            </w:r>
            <w:r>
              <w:t>1080P</w:t>
            </w:r>
            <w:r>
              <w:rPr>
                <w:rFonts w:hint="eastAsia"/>
              </w:rPr>
              <w:t>视频</w:t>
            </w:r>
            <w:r>
              <w:t>，三年原厂维保。</w:t>
            </w:r>
          </w:p>
        </w:tc>
        <w:tc>
          <w:tcPr>
            <w:tcW w:w="451" w:type="dxa"/>
            <w:tcBorders>
              <w:top w:val="nil"/>
              <w:left w:val="nil"/>
              <w:bottom w:val="single" w:sz="4" w:space="0" w:color="auto"/>
              <w:right w:val="single" w:sz="4" w:space="0" w:color="auto"/>
            </w:tcBorders>
            <w:vAlign w:val="center"/>
          </w:tcPr>
          <w:p w14:paraId="47FEE380" w14:textId="77777777" w:rsidR="009D6247" w:rsidRDefault="00000000">
            <w:pPr>
              <w:pStyle w:val="B0"/>
              <w:rPr>
                <w:sz w:val="22"/>
                <w:szCs w:val="22"/>
              </w:rPr>
            </w:pPr>
            <w:r>
              <w:rPr>
                <w:sz w:val="22"/>
                <w:szCs w:val="22"/>
              </w:rPr>
              <w:t>20</w:t>
            </w:r>
          </w:p>
        </w:tc>
        <w:tc>
          <w:tcPr>
            <w:tcW w:w="830" w:type="dxa"/>
            <w:tcBorders>
              <w:top w:val="nil"/>
              <w:left w:val="nil"/>
              <w:bottom w:val="single" w:sz="4" w:space="0" w:color="auto"/>
              <w:right w:val="single" w:sz="4" w:space="0" w:color="auto"/>
            </w:tcBorders>
            <w:vAlign w:val="center"/>
          </w:tcPr>
          <w:p w14:paraId="186A7959" w14:textId="77777777" w:rsidR="009D6247" w:rsidRDefault="00000000">
            <w:pPr>
              <w:pStyle w:val="B0"/>
              <w:rPr>
                <w:sz w:val="22"/>
                <w:szCs w:val="22"/>
              </w:rPr>
            </w:pPr>
            <w:r>
              <w:rPr>
                <w:sz w:val="22"/>
                <w:szCs w:val="22"/>
              </w:rPr>
              <w:t xml:space="preserve">3.81 </w:t>
            </w:r>
          </w:p>
        </w:tc>
        <w:tc>
          <w:tcPr>
            <w:tcW w:w="939" w:type="dxa"/>
            <w:tcBorders>
              <w:top w:val="nil"/>
              <w:left w:val="nil"/>
              <w:bottom w:val="single" w:sz="4" w:space="0" w:color="auto"/>
              <w:right w:val="single" w:sz="4" w:space="0" w:color="auto"/>
            </w:tcBorders>
            <w:noWrap/>
            <w:vAlign w:val="center"/>
          </w:tcPr>
          <w:p w14:paraId="47BE08A0" w14:textId="77777777" w:rsidR="009D6247" w:rsidRDefault="00000000">
            <w:pPr>
              <w:widowControl/>
              <w:spacing w:line="240" w:lineRule="auto"/>
              <w:ind w:firstLineChars="0" w:firstLine="0"/>
              <w:jc w:val="center"/>
              <w:rPr>
                <w:kern w:val="0"/>
                <w:sz w:val="22"/>
                <w:szCs w:val="22"/>
              </w:rPr>
            </w:pPr>
            <w:r>
              <w:rPr>
                <w:kern w:val="0"/>
                <w:sz w:val="22"/>
                <w:szCs w:val="22"/>
              </w:rPr>
              <w:t>76.28</w:t>
            </w:r>
          </w:p>
        </w:tc>
      </w:tr>
      <w:tr w:rsidR="009D6247" w14:paraId="759DD69E"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0499A015" w14:textId="77777777" w:rsidR="009D6247" w:rsidRDefault="00000000">
            <w:pPr>
              <w:pStyle w:val="B0"/>
              <w:rPr>
                <w:sz w:val="22"/>
                <w:szCs w:val="22"/>
              </w:rPr>
            </w:pPr>
            <w:r>
              <w:rPr>
                <w:sz w:val="22"/>
                <w:szCs w:val="22"/>
              </w:rPr>
              <w:t>6</w:t>
            </w:r>
          </w:p>
        </w:tc>
        <w:tc>
          <w:tcPr>
            <w:tcW w:w="1154" w:type="dxa"/>
            <w:tcBorders>
              <w:top w:val="nil"/>
              <w:left w:val="nil"/>
              <w:bottom w:val="single" w:sz="4" w:space="0" w:color="auto"/>
              <w:right w:val="single" w:sz="4" w:space="0" w:color="auto"/>
            </w:tcBorders>
            <w:vAlign w:val="center"/>
          </w:tcPr>
          <w:p w14:paraId="149EF835" w14:textId="77777777" w:rsidR="009D6247" w:rsidRDefault="00000000">
            <w:pPr>
              <w:pStyle w:val="B0"/>
              <w:rPr>
                <w:rFonts w:ascii="宋体" w:hAnsi="宋体" w:hint="eastAsia"/>
                <w:sz w:val="22"/>
                <w:szCs w:val="22"/>
              </w:rPr>
            </w:pPr>
            <w:r>
              <w:rPr>
                <w:rFonts w:ascii="宋体" w:hAnsi="宋体" w:hint="eastAsia"/>
                <w:sz w:val="22"/>
                <w:szCs w:val="22"/>
              </w:rPr>
              <w:t>高清摄像机</w:t>
            </w:r>
          </w:p>
        </w:tc>
        <w:tc>
          <w:tcPr>
            <w:tcW w:w="1049" w:type="dxa"/>
            <w:tcBorders>
              <w:top w:val="nil"/>
              <w:left w:val="nil"/>
              <w:bottom w:val="single" w:sz="4" w:space="0" w:color="auto"/>
              <w:right w:val="single" w:sz="4" w:space="0" w:color="auto"/>
            </w:tcBorders>
            <w:vAlign w:val="center"/>
          </w:tcPr>
          <w:p w14:paraId="31A4D409" w14:textId="77777777" w:rsidR="009D6247" w:rsidRDefault="00000000">
            <w:pPr>
              <w:pStyle w:val="B0"/>
              <w:rPr>
                <w:rFonts w:ascii="宋体" w:hAnsi="宋体" w:hint="eastAsia"/>
                <w:sz w:val="22"/>
                <w:szCs w:val="22"/>
              </w:rPr>
            </w:pPr>
            <w:r>
              <w:rPr>
                <w:rFonts w:ascii="宋体" w:hAnsi="宋体" w:hint="eastAsia"/>
                <w:sz w:val="22"/>
                <w:szCs w:val="22"/>
              </w:rPr>
              <w:t>华为</w:t>
            </w:r>
          </w:p>
        </w:tc>
        <w:tc>
          <w:tcPr>
            <w:tcW w:w="2411" w:type="dxa"/>
            <w:tcBorders>
              <w:top w:val="nil"/>
              <w:left w:val="nil"/>
              <w:bottom w:val="single" w:sz="4" w:space="0" w:color="auto"/>
              <w:right w:val="single" w:sz="4" w:space="0" w:color="auto"/>
            </w:tcBorders>
            <w:vAlign w:val="center"/>
          </w:tcPr>
          <w:p w14:paraId="1B671B63" w14:textId="77777777" w:rsidR="009D6247" w:rsidRDefault="009D6247">
            <w:pPr>
              <w:pStyle w:val="B0"/>
              <w:rPr>
                <w:rFonts w:ascii="宋体" w:hAnsi="宋体" w:hint="eastAsia"/>
                <w:sz w:val="22"/>
                <w:szCs w:val="22"/>
              </w:rPr>
            </w:pPr>
          </w:p>
        </w:tc>
        <w:tc>
          <w:tcPr>
            <w:tcW w:w="6341" w:type="dxa"/>
            <w:tcBorders>
              <w:top w:val="nil"/>
              <w:left w:val="nil"/>
              <w:bottom w:val="single" w:sz="4" w:space="0" w:color="auto"/>
              <w:right w:val="single" w:sz="4" w:space="0" w:color="auto"/>
            </w:tcBorders>
            <w:vAlign w:val="center"/>
          </w:tcPr>
          <w:p w14:paraId="5D926EB1" w14:textId="77777777" w:rsidR="009D6247" w:rsidRDefault="00000000">
            <w:pPr>
              <w:pStyle w:val="B0"/>
              <w:rPr>
                <w:rFonts w:ascii="宋体" w:hAnsi="宋体" w:hint="eastAsia"/>
                <w:sz w:val="22"/>
                <w:szCs w:val="22"/>
              </w:rPr>
            </w:pPr>
            <w:r>
              <w:t>4K</w:t>
            </w:r>
            <w:r>
              <w:t>超高清摄像机，三年原厂维保。</w:t>
            </w:r>
          </w:p>
        </w:tc>
        <w:tc>
          <w:tcPr>
            <w:tcW w:w="451" w:type="dxa"/>
            <w:tcBorders>
              <w:top w:val="nil"/>
              <w:left w:val="nil"/>
              <w:bottom w:val="single" w:sz="4" w:space="0" w:color="auto"/>
              <w:right w:val="single" w:sz="4" w:space="0" w:color="auto"/>
            </w:tcBorders>
            <w:vAlign w:val="center"/>
          </w:tcPr>
          <w:p w14:paraId="55AD7250" w14:textId="77777777" w:rsidR="009D6247" w:rsidRDefault="00000000">
            <w:pPr>
              <w:pStyle w:val="B0"/>
              <w:rPr>
                <w:sz w:val="22"/>
                <w:szCs w:val="22"/>
              </w:rPr>
            </w:pPr>
            <w:r>
              <w:rPr>
                <w:sz w:val="22"/>
                <w:szCs w:val="22"/>
              </w:rPr>
              <w:t>2</w:t>
            </w:r>
          </w:p>
        </w:tc>
        <w:tc>
          <w:tcPr>
            <w:tcW w:w="830" w:type="dxa"/>
            <w:tcBorders>
              <w:top w:val="nil"/>
              <w:left w:val="nil"/>
              <w:bottom w:val="single" w:sz="4" w:space="0" w:color="auto"/>
              <w:right w:val="single" w:sz="4" w:space="0" w:color="auto"/>
            </w:tcBorders>
            <w:vAlign w:val="center"/>
          </w:tcPr>
          <w:p w14:paraId="7A07441F" w14:textId="77777777" w:rsidR="009D6247" w:rsidRDefault="00000000">
            <w:pPr>
              <w:pStyle w:val="B0"/>
              <w:rPr>
                <w:sz w:val="22"/>
                <w:szCs w:val="22"/>
              </w:rPr>
            </w:pPr>
            <w:r>
              <w:rPr>
                <w:sz w:val="22"/>
                <w:szCs w:val="22"/>
              </w:rPr>
              <w:t xml:space="preserve">1.70 </w:t>
            </w:r>
          </w:p>
        </w:tc>
        <w:tc>
          <w:tcPr>
            <w:tcW w:w="939" w:type="dxa"/>
            <w:tcBorders>
              <w:top w:val="nil"/>
              <w:left w:val="nil"/>
              <w:bottom w:val="single" w:sz="4" w:space="0" w:color="auto"/>
              <w:right w:val="single" w:sz="4" w:space="0" w:color="auto"/>
            </w:tcBorders>
            <w:noWrap/>
            <w:vAlign w:val="center"/>
          </w:tcPr>
          <w:p w14:paraId="03CD4A08" w14:textId="77777777" w:rsidR="009D6247" w:rsidRDefault="00000000">
            <w:pPr>
              <w:widowControl/>
              <w:spacing w:line="240" w:lineRule="auto"/>
              <w:ind w:firstLineChars="0" w:firstLine="0"/>
              <w:jc w:val="center"/>
              <w:rPr>
                <w:kern w:val="0"/>
                <w:sz w:val="22"/>
                <w:szCs w:val="22"/>
              </w:rPr>
            </w:pPr>
            <w:r>
              <w:rPr>
                <w:kern w:val="0"/>
                <w:sz w:val="22"/>
                <w:szCs w:val="22"/>
              </w:rPr>
              <w:t>3.4</w:t>
            </w:r>
          </w:p>
        </w:tc>
      </w:tr>
      <w:tr w:rsidR="009D6247" w14:paraId="314E01DA"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5426F6A6" w14:textId="77777777" w:rsidR="009D6247" w:rsidRDefault="00000000">
            <w:pPr>
              <w:pStyle w:val="B0"/>
              <w:rPr>
                <w:sz w:val="22"/>
                <w:szCs w:val="22"/>
              </w:rPr>
            </w:pPr>
            <w:r>
              <w:rPr>
                <w:sz w:val="22"/>
                <w:szCs w:val="22"/>
              </w:rPr>
              <w:t>7</w:t>
            </w:r>
          </w:p>
        </w:tc>
        <w:tc>
          <w:tcPr>
            <w:tcW w:w="1154" w:type="dxa"/>
            <w:tcBorders>
              <w:top w:val="nil"/>
              <w:left w:val="nil"/>
              <w:bottom w:val="single" w:sz="4" w:space="0" w:color="auto"/>
              <w:right w:val="single" w:sz="4" w:space="0" w:color="auto"/>
            </w:tcBorders>
            <w:vAlign w:val="center"/>
          </w:tcPr>
          <w:p w14:paraId="75D1130C" w14:textId="77777777" w:rsidR="009D6247" w:rsidRDefault="00000000">
            <w:pPr>
              <w:pStyle w:val="B0"/>
              <w:rPr>
                <w:rFonts w:ascii="宋体" w:hAnsi="宋体" w:hint="eastAsia"/>
                <w:sz w:val="22"/>
                <w:szCs w:val="22"/>
              </w:rPr>
            </w:pPr>
            <w:r>
              <w:rPr>
                <w:rFonts w:ascii="宋体" w:hAnsi="宋体" w:hint="eastAsia"/>
                <w:sz w:val="22"/>
                <w:szCs w:val="22"/>
              </w:rPr>
              <w:t>全向麦克风</w:t>
            </w:r>
          </w:p>
        </w:tc>
        <w:tc>
          <w:tcPr>
            <w:tcW w:w="1049" w:type="dxa"/>
            <w:tcBorders>
              <w:top w:val="nil"/>
              <w:left w:val="nil"/>
              <w:bottom w:val="single" w:sz="4" w:space="0" w:color="auto"/>
              <w:right w:val="single" w:sz="4" w:space="0" w:color="auto"/>
            </w:tcBorders>
            <w:vAlign w:val="center"/>
          </w:tcPr>
          <w:p w14:paraId="70D49DE8" w14:textId="77777777" w:rsidR="009D6247" w:rsidRDefault="00000000">
            <w:pPr>
              <w:pStyle w:val="B0"/>
              <w:rPr>
                <w:rFonts w:ascii="宋体" w:hAnsi="宋体" w:hint="eastAsia"/>
                <w:sz w:val="22"/>
                <w:szCs w:val="22"/>
              </w:rPr>
            </w:pPr>
            <w:r>
              <w:rPr>
                <w:rFonts w:ascii="宋体" w:hAnsi="宋体" w:hint="eastAsia"/>
                <w:sz w:val="22"/>
                <w:szCs w:val="22"/>
              </w:rPr>
              <w:t>华为</w:t>
            </w:r>
          </w:p>
        </w:tc>
        <w:tc>
          <w:tcPr>
            <w:tcW w:w="2411" w:type="dxa"/>
            <w:tcBorders>
              <w:top w:val="nil"/>
              <w:left w:val="nil"/>
              <w:bottom w:val="single" w:sz="4" w:space="0" w:color="auto"/>
              <w:right w:val="single" w:sz="4" w:space="0" w:color="auto"/>
            </w:tcBorders>
            <w:vAlign w:val="center"/>
          </w:tcPr>
          <w:p w14:paraId="27BAB283" w14:textId="77777777" w:rsidR="009D6247" w:rsidRDefault="009D6247">
            <w:pPr>
              <w:pStyle w:val="B0"/>
              <w:rPr>
                <w:rFonts w:ascii="宋体" w:hAnsi="宋体" w:hint="eastAsia"/>
                <w:sz w:val="22"/>
                <w:szCs w:val="22"/>
              </w:rPr>
            </w:pPr>
          </w:p>
        </w:tc>
        <w:tc>
          <w:tcPr>
            <w:tcW w:w="6341" w:type="dxa"/>
            <w:tcBorders>
              <w:top w:val="nil"/>
              <w:left w:val="nil"/>
              <w:bottom w:val="single" w:sz="4" w:space="0" w:color="auto"/>
              <w:right w:val="single" w:sz="4" w:space="0" w:color="auto"/>
            </w:tcBorders>
            <w:vAlign w:val="center"/>
          </w:tcPr>
          <w:p w14:paraId="405F0E5A" w14:textId="77777777" w:rsidR="009D6247" w:rsidRDefault="00000000">
            <w:pPr>
              <w:pStyle w:val="B0"/>
              <w:rPr>
                <w:rFonts w:ascii="宋体" w:hAnsi="宋体" w:hint="eastAsia"/>
                <w:sz w:val="22"/>
                <w:szCs w:val="22"/>
              </w:rPr>
            </w:pPr>
            <w:r>
              <w:rPr>
                <w:rFonts w:hint="eastAsia"/>
              </w:rPr>
              <w:t>支持</w:t>
            </w:r>
            <w:r>
              <w:t>360</w:t>
            </w:r>
            <w:r>
              <w:t>度</w:t>
            </w:r>
            <w:r>
              <w:t>6</w:t>
            </w:r>
            <w:r>
              <w:t>米拾音，无损带宽音频传输，</w:t>
            </w:r>
            <w:r>
              <w:t>3A</w:t>
            </w:r>
            <w:r>
              <w:t>音频处理技术，三年原厂维保。</w:t>
            </w:r>
          </w:p>
        </w:tc>
        <w:tc>
          <w:tcPr>
            <w:tcW w:w="451" w:type="dxa"/>
            <w:tcBorders>
              <w:top w:val="nil"/>
              <w:left w:val="nil"/>
              <w:bottom w:val="single" w:sz="4" w:space="0" w:color="auto"/>
              <w:right w:val="single" w:sz="4" w:space="0" w:color="auto"/>
            </w:tcBorders>
            <w:vAlign w:val="center"/>
          </w:tcPr>
          <w:p w14:paraId="19B66678" w14:textId="77777777" w:rsidR="009D6247" w:rsidRDefault="00000000">
            <w:pPr>
              <w:pStyle w:val="B0"/>
              <w:rPr>
                <w:sz w:val="22"/>
                <w:szCs w:val="22"/>
              </w:rPr>
            </w:pPr>
            <w:r>
              <w:rPr>
                <w:sz w:val="22"/>
                <w:szCs w:val="22"/>
              </w:rPr>
              <w:t>22</w:t>
            </w:r>
          </w:p>
        </w:tc>
        <w:tc>
          <w:tcPr>
            <w:tcW w:w="830" w:type="dxa"/>
            <w:tcBorders>
              <w:top w:val="nil"/>
              <w:left w:val="nil"/>
              <w:bottom w:val="single" w:sz="4" w:space="0" w:color="auto"/>
              <w:right w:val="single" w:sz="4" w:space="0" w:color="auto"/>
            </w:tcBorders>
            <w:vAlign w:val="center"/>
          </w:tcPr>
          <w:p w14:paraId="0585BFEC" w14:textId="77777777" w:rsidR="009D6247" w:rsidRDefault="00000000">
            <w:pPr>
              <w:pStyle w:val="B0"/>
              <w:rPr>
                <w:sz w:val="22"/>
                <w:szCs w:val="22"/>
              </w:rPr>
            </w:pPr>
            <w:r>
              <w:rPr>
                <w:sz w:val="22"/>
                <w:szCs w:val="22"/>
              </w:rPr>
              <w:t xml:space="preserve">0.32 </w:t>
            </w:r>
          </w:p>
        </w:tc>
        <w:tc>
          <w:tcPr>
            <w:tcW w:w="939" w:type="dxa"/>
            <w:tcBorders>
              <w:top w:val="nil"/>
              <w:left w:val="nil"/>
              <w:bottom w:val="single" w:sz="4" w:space="0" w:color="auto"/>
              <w:right w:val="single" w:sz="4" w:space="0" w:color="auto"/>
            </w:tcBorders>
            <w:noWrap/>
            <w:vAlign w:val="center"/>
          </w:tcPr>
          <w:p w14:paraId="7720684B" w14:textId="77777777" w:rsidR="009D6247" w:rsidRDefault="00000000">
            <w:pPr>
              <w:widowControl/>
              <w:spacing w:line="240" w:lineRule="auto"/>
              <w:ind w:firstLineChars="0" w:firstLine="0"/>
              <w:jc w:val="center"/>
              <w:rPr>
                <w:kern w:val="0"/>
                <w:sz w:val="22"/>
                <w:szCs w:val="22"/>
              </w:rPr>
            </w:pPr>
            <w:r>
              <w:rPr>
                <w:kern w:val="0"/>
                <w:sz w:val="22"/>
                <w:szCs w:val="22"/>
              </w:rPr>
              <w:t>7.12</w:t>
            </w:r>
          </w:p>
        </w:tc>
      </w:tr>
      <w:tr w:rsidR="009D6247" w14:paraId="7FE12500"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2247724D" w14:textId="77777777" w:rsidR="009D6247" w:rsidRDefault="00000000">
            <w:pPr>
              <w:pStyle w:val="B0"/>
              <w:rPr>
                <w:sz w:val="22"/>
                <w:szCs w:val="22"/>
              </w:rPr>
            </w:pPr>
            <w:r>
              <w:rPr>
                <w:sz w:val="22"/>
                <w:szCs w:val="22"/>
              </w:rPr>
              <w:t>8</w:t>
            </w:r>
          </w:p>
        </w:tc>
        <w:tc>
          <w:tcPr>
            <w:tcW w:w="1154" w:type="dxa"/>
            <w:tcBorders>
              <w:top w:val="nil"/>
              <w:left w:val="nil"/>
              <w:bottom w:val="single" w:sz="4" w:space="0" w:color="auto"/>
              <w:right w:val="single" w:sz="4" w:space="0" w:color="auto"/>
            </w:tcBorders>
            <w:noWrap/>
            <w:vAlign w:val="center"/>
          </w:tcPr>
          <w:p w14:paraId="29F8C19A" w14:textId="77777777" w:rsidR="009D6247" w:rsidRDefault="00000000">
            <w:pPr>
              <w:pStyle w:val="B0"/>
              <w:rPr>
                <w:rFonts w:ascii="宋体" w:hAnsi="宋体" w:hint="eastAsia"/>
                <w:sz w:val="22"/>
                <w:szCs w:val="22"/>
              </w:rPr>
            </w:pPr>
            <w:r>
              <w:rPr>
                <w:rFonts w:ascii="宋体" w:hAnsi="宋体" w:hint="eastAsia"/>
                <w:sz w:val="22"/>
                <w:szCs w:val="22"/>
              </w:rPr>
              <w:t>智能单兵</w:t>
            </w:r>
          </w:p>
        </w:tc>
        <w:tc>
          <w:tcPr>
            <w:tcW w:w="1049" w:type="dxa"/>
            <w:tcBorders>
              <w:top w:val="nil"/>
              <w:left w:val="nil"/>
              <w:bottom w:val="single" w:sz="4" w:space="0" w:color="auto"/>
              <w:right w:val="single" w:sz="4" w:space="0" w:color="auto"/>
            </w:tcBorders>
            <w:noWrap/>
            <w:vAlign w:val="center"/>
          </w:tcPr>
          <w:p w14:paraId="4727EB50" w14:textId="77777777" w:rsidR="009D6247" w:rsidRDefault="00000000">
            <w:pPr>
              <w:pStyle w:val="B0"/>
              <w:rPr>
                <w:sz w:val="22"/>
                <w:szCs w:val="22"/>
              </w:rPr>
            </w:pPr>
            <w:r>
              <w:rPr>
                <w:sz w:val="22"/>
                <w:szCs w:val="22"/>
              </w:rPr>
              <w:t xml:space="preserve">　</w:t>
            </w:r>
          </w:p>
        </w:tc>
        <w:tc>
          <w:tcPr>
            <w:tcW w:w="2411" w:type="dxa"/>
            <w:tcBorders>
              <w:top w:val="nil"/>
              <w:left w:val="nil"/>
              <w:bottom w:val="single" w:sz="4" w:space="0" w:color="auto"/>
              <w:right w:val="single" w:sz="4" w:space="0" w:color="auto"/>
            </w:tcBorders>
            <w:noWrap/>
            <w:vAlign w:val="center"/>
          </w:tcPr>
          <w:p w14:paraId="617B4902" w14:textId="77777777" w:rsidR="009D6247" w:rsidRDefault="00000000">
            <w:pPr>
              <w:pStyle w:val="B0"/>
              <w:rPr>
                <w:sz w:val="22"/>
                <w:szCs w:val="22"/>
              </w:rPr>
            </w:pPr>
            <w:r>
              <w:rPr>
                <w:sz w:val="22"/>
                <w:szCs w:val="22"/>
              </w:rPr>
              <w:t>/</w:t>
            </w:r>
          </w:p>
        </w:tc>
        <w:tc>
          <w:tcPr>
            <w:tcW w:w="6341" w:type="dxa"/>
            <w:tcBorders>
              <w:top w:val="nil"/>
              <w:left w:val="nil"/>
              <w:bottom w:val="single" w:sz="4" w:space="0" w:color="auto"/>
              <w:right w:val="single" w:sz="4" w:space="0" w:color="auto"/>
            </w:tcBorders>
            <w:noWrap/>
            <w:vAlign w:val="center"/>
          </w:tcPr>
          <w:p w14:paraId="51ACAF9C" w14:textId="77777777" w:rsidR="009D6247" w:rsidRDefault="00000000">
            <w:pPr>
              <w:pStyle w:val="B0"/>
              <w:rPr>
                <w:rFonts w:ascii="宋体" w:hAnsi="宋体" w:hint="eastAsia"/>
                <w:sz w:val="22"/>
                <w:szCs w:val="22"/>
              </w:rPr>
            </w:pPr>
            <w:r>
              <w:rPr>
                <w:rFonts w:ascii="宋体" w:hAnsi="宋体" w:hint="eastAsia"/>
                <w:sz w:val="22"/>
                <w:szCs w:val="22"/>
              </w:rPr>
              <w:t>智能单兵</w:t>
            </w:r>
          </w:p>
        </w:tc>
        <w:tc>
          <w:tcPr>
            <w:tcW w:w="451" w:type="dxa"/>
            <w:tcBorders>
              <w:top w:val="nil"/>
              <w:left w:val="nil"/>
              <w:bottom w:val="single" w:sz="4" w:space="0" w:color="auto"/>
              <w:right w:val="single" w:sz="4" w:space="0" w:color="auto"/>
            </w:tcBorders>
            <w:noWrap/>
            <w:vAlign w:val="center"/>
          </w:tcPr>
          <w:p w14:paraId="68D9E45D" w14:textId="77777777" w:rsidR="009D6247" w:rsidRDefault="00000000">
            <w:pPr>
              <w:pStyle w:val="B0"/>
              <w:rPr>
                <w:sz w:val="22"/>
                <w:szCs w:val="22"/>
              </w:rPr>
            </w:pPr>
            <w:r>
              <w:rPr>
                <w:sz w:val="22"/>
                <w:szCs w:val="22"/>
              </w:rPr>
              <w:t>2</w:t>
            </w:r>
          </w:p>
        </w:tc>
        <w:tc>
          <w:tcPr>
            <w:tcW w:w="830" w:type="dxa"/>
            <w:tcBorders>
              <w:top w:val="nil"/>
              <w:left w:val="nil"/>
              <w:bottom w:val="single" w:sz="4" w:space="0" w:color="auto"/>
              <w:right w:val="single" w:sz="4" w:space="0" w:color="auto"/>
            </w:tcBorders>
            <w:noWrap/>
            <w:vAlign w:val="center"/>
          </w:tcPr>
          <w:p w14:paraId="0A1AA4D2" w14:textId="77777777" w:rsidR="009D6247" w:rsidRDefault="00000000">
            <w:pPr>
              <w:pStyle w:val="B0"/>
              <w:rPr>
                <w:sz w:val="22"/>
                <w:szCs w:val="22"/>
              </w:rPr>
            </w:pPr>
            <w:r>
              <w:rPr>
                <w:sz w:val="22"/>
                <w:szCs w:val="22"/>
              </w:rPr>
              <w:t>1.08</w:t>
            </w:r>
          </w:p>
        </w:tc>
        <w:tc>
          <w:tcPr>
            <w:tcW w:w="939" w:type="dxa"/>
            <w:tcBorders>
              <w:top w:val="nil"/>
              <w:left w:val="nil"/>
              <w:bottom w:val="single" w:sz="4" w:space="0" w:color="auto"/>
              <w:right w:val="single" w:sz="4" w:space="0" w:color="auto"/>
            </w:tcBorders>
            <w:noWrap/>
            <w:vAlign w:val="center"/>
          </w:tcPr>
          <w:p w14:paraId="3B31C862" w14:textId="77777777" w:rsidR="009D6247" w:rsidRDefault="00000000">
            <w:pPr>
              <w:widowControl/>
              <w:spacing w:line="240" w:lineRule="auto"/>
              <w:ind w:firstLineChars="0" w:firstLine="0"/>
              <w:jc w:val="center"/>
              <w:rPr>
                <w:kern w:val="0"/>
                <w:sz w:val="22"/>
                <w:szCs w:val="22"/>
              </w:rPr>
            </w:pPr>
            <w:r>
              <w:rPr>
                <w:kern w:val="0"/>
                <w:sz w:val="22"/>
                <w:szCs w:val="22"/>
              </w:rPr>
              <w:t>2.16</w:t>
            </w:r>
          </w:p>
        </w:tc>
      </w:tr>
      <w:tr w:rsidR="009D6247" w14:paraId="6C97BA16"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7B556330" w14:textId="77777777" w:rsidR="009D6247" w:rsidRDefault="00000000">
            <w:pPr>
              <w:pStyle w:val="B0"/>
              <w:rPr>
                <w:sz w:val="22"/>
                <w:szCs w:val="22"/>
              </w:rPr>
            </w:pPr>
            <w:r>
              <w:rPr>
                <w:sz w:val="22"/>
                <w:szCs w:val="22"/>
              </w:rPr>
              <w:t>9</w:t>
            </w:r>
          </w:p>
        </w:tc>
        <w:tc>
          <w:tcPr>
            <w:tcW w:w="1154" w:type="dxa"/>
            <w:tcBorders>
              <w:top w:val="nil"/>
              <w:left w:val="nil"/>
              <w:bottom w:val="single" w:sz="4" w:space="0" w:color="auto"/>
              <w:right w:val="single" w:sz="4" w:space="0" w:color="auto"/>
            </w:tcBorders>
            <w:noWrap/>
            <w:vAlign w:val="center"/>
          </w:tcPr>
          <w:p w14:paraId="15CB21C0" w14:textId="77777777" w:rsidR="009D6247" w:rsidRDefault="00000000">
            <w:pPr>
              <w:pStyle w:val="B0"/>
              <w:rPr>
                <w:rFonts w:ascii="宋体" w:hAnsi="宋体" w:hint="eastAsia"/>
                <w:sz w:val="22"/>
                <w:szCs w:val="22"/>
              </w:rPr>
            </w:pPr>
            <w:r>
              <w:rPr>
                <w:rFonts w:ascii="宋体" w:hAnsi="宋体" w:hint="eastAsia"/>
                <w:sz w:val="22"/>
                <w:szCs w:val="22"/>
              </w:rPr>
              <w:t>无人机</w:t>
            </w:r>
          </w:p>
        </w:tc>
        <w:tc>
          <w:tcPr>
            <w:tcW w:w="1049" w:type="dxa"/>
            <w:tcBorders>
              <w:top w:val="nil"/>
              <w:left w:val="nil"/>
              <w:bottom w:val="single" w:sz="4" w:space="0" w:color="auto"/>
              <w:right w:val="single" w:sz="4" w:space="0" w:color="auto"/>
            </w:tcBorders>
            <w:noWrap/>
            <w:vAlign w:val="center"/>
          </w:tcPr>
          <w:p w14:paraId="2CDA7939" w14:textId="77777777" w:rsidR="009D6247" w:rsidRDefault="00000000">
            <w:pPr>
              <w:pStyle w:val="B0"/>
              <w:rPr>
                <w:sz w:val="22"/>
                <w:szCs w:val="22"/>
              </w:rPr>
            </w:pPr>
            <w:r>
              <w:rPr>
                <w:sz w:val="22"/>
                <w:szCs w:val="22"/>
              </w:rPr>
              <w:t xml:space="preserve">　</w:t>
            </w:r>
          </w:p>
        </w:tc>
        <w:tc>
          <w:tcPr>
            <w:tcW w:w="2411" w:type="dxa"/>
            <w:tcBorders>
              <w:top w:val="nil"/>
              <w:left w:val="nil"/>
              <w:bottom w:val="single" w:sz="4" w:space="0" w:color="auto"/>
              <w:right w:val="single" w:sz="4" w:space="0" w:color="auto"/>
            </w:tcBorders>
            <w:noWrap/>
            <w:vAlign w:val="center"/>
          </w:tcPr>
          <w:p w14:paraId="54695B91" w14:textId="77777777" w:rsidR="009D6247" w:rsidRDefault="00000000">
            <w:pPr>
              <w:pStyle w:val="B0"/>
              <w:rPr>
                <w:rFonts w:ascii="宋体" w:hAnsi="宋体" w:hint="eastAsia"/>
                <w:sz w:val="22"/>
                <w:szCs w:val="22"/>
              </w:rPr>
            </w:pPr>
            <w:r>
              <w:rPr>
                <w:rFonts w:ascii="宋体" w:hAnsi="宋体" w:hint="eastAsia"/>
                <w:sz w:val="22"/>
                <w:szCs w:val="22"/>
              </w:rPr>
              <w:t>御</w:t>
            </w:r>
            <w:r>
              <w:rPr>
                <w:sz w:val="22"/>
                <w:szCs w:val="22"/>
              </w:rPr>
              <w:t>4pro</w:t>
            </w:r>
          </w:p>
        </w:tc>
        <w:tc>
          <w:tcPr>
            <w:tcW w:w="6341" w:type="dxa"/>
            <w:tcBorders>
              <w:top w:val="nil"/>
              <w:left w:val="nil"/>
              <w:bottom w:val="single" w:sz="4" w:space="0" w:color="auto"/>
              <w:right w:val="single" w:sz="4" w:space="0" w:color="auto"/>
            </w:tcBorders>
            <w:noWrap/>
            <w:vAlign w:val="center"/>
          </w:tcPr>
          <w:p w14:paraId="68EABE0A" w14:textId="77777777" w:rsidR="009D6247" w:rsidRDefault="00000000">
            <w:pPr>
              <w:pStyle w:val="B0"/>
              <w:rPr>
                <w:rFonts w:ascii="宋体" w:hAnsi="宋体" w:hint="eastAsia"/>
                <w:sz w:val="22"/>
                <w:szCs w:val="22"/>
              </w:rPr>
            </w:pPr>
            <w:r>
              <w:rPr>
                <w:rFonts w:ascii="宋体" w:hAnsi="宋体" w:hint="eastAsia"/>
                <w:sz w:val="22"/>
                <w:szCs w:val="22"/>
              </w:rPr>
              <w:t>大疆（</w:t>
            </w:r>
            <w:r>
              <w:rPr>
                <w:sz w:val="22"/>
                <w:szCs w:val="22"/>
              </w:rPr>
              <w:t>DJI</w:t>
            </w:r>
            <w:r>
              <w:rPr>
                <w:rFonts w:ascii="宋体" w:hAnsi="宋体" w:hint="eastAsia"/>
                <w:sz w:val="22"/>
                <w:szCs w:val="22"/>
              </w:rPr>
              <w:t>）御</w:t>
            </w:r>
            <w:r>
              <w:rPr>
                <w:sz w:val="22"/>
                <w:szCs w:val="22"/>
              </w:rPr>
              <w:t xml:space="preserve">4pro </w:t>
            </w:r>
            <w:r>
              <w:rPr>
                <w:rFonts w:ascii="宋体" w:hAnsi="宋体" w:hint="eastAsia"/>
                <w:sz w:val="22"/>
                <w:szCs w:val="22"/>
              </w:rPr>
              <w:t>无人机</w:t>
            </w:r>
            <w:r>
              <w:rPr>
                <w:sz w:val="22"/>
                <w:szCs w:val="22"/>
              </w:rPr>
              <w:t xml:space="preserve"> </w:t>
            </w:r>
            <w:r>
              <w:rPr>
                <w:rFonts w:ascii="宋体" w:hAnsi="宋体" w:hint="eastAsia"/>
                <w:sz w:val="22"/>
                <w:szCs w:val="22"/>
              </w:rPr>
              <w:t>（冗余配置套装）</w:t>
            </w:r>
          </w:p>
        </w:tc>
        <w:tc>
          <w:tcPr>
            <w:tcW w:w="451" w:type="dxa"/>
            <w:tcBorders>
              <w:top w:val="nil"/>
              <w:left w:val="nil"/>
              <w:bottom w:val="single" w:sz="4" w:space="0" w:color="auto"/>
              <w:right w:val="single" w:sz="4" w:space="0" w:color="auto"/>
            </w:tcBorders>
            <w:noWrap/>
            <w:vAlign w:val="center"/>
          </w:tcPr>
          <w:p w14:paraId="108962D9" w14:textId="77777777" w:rsidR="009D6247" w:rsidRDefault="00000000">
            <w:pPr>
              <w:pStyle w:val="B0"/>
              <w:rPr>
                <w:sz w:val="22"/>
                <w:szCs w:val="22"/>
              </w:rPr>
            </w:pPr>
            <w:r>
              <w:rPr>
                <w:sz w:val="22"/>
                <w:szCs w:val="22"/>
              </w:rPr>
              <w:t>2</w:t>
            </w:r>
          </w:p>
        </w:tc>
        <w:tc>
          <w:tcPr>
            <w:tcW w:w="830" w:type="dxa"/>
            <w:tcBorders>
              <w:top w:val="nil"/>
              <w:left w:val="nil"/>
              <w:bottom w:val="single" w:sz="4" w:space="0" w:color="auto"/>
              <w:right w:val="single" w:sz="4" w:space="0" w:color="auto"/>
            </w:tcBorders>
            <w:noWrap/>
            <w:vAlign w:val="center"/>
          </w:tcPr>
          <w:p w14:paraId="01A1D0D0" w14:textId="77777777" w:rsidR="009D6247" w:rsidRDefault="00000000">
            <w:pPr>
              <w:pStyle w:val="B0"/>
              <w:rPr>
                <w:sz w:val="22"/>
                <w:szCs w:val="22"/>
              </w:rPr>
            </w:pPr>
            <w:r>
              <w:rPr>
                <w:sz w:val="22"/>
                <w:szCs w:val="22"/>
              </w:rPr>
              <w:t>2.79</w:t>
            </w:r>
          </w:p>
        </w:tc>
        <w:tc>
          <w:tcPr>
            <w:tcW w:w="939" w:type="dxa"/>
            <w:tcBorders>
              <w:top w:val="nil"/>
              <w:left w:val="nil"/>
              <w:bottom w:val="single" w:sz="4" w:space="0" w:color="auto"/>
              <w:right w:val="single" w:sz="4" w:space="0" w:color="auto"/>
            </w:tcBorders>
            <w:noWrap/>
            <w:vAlign w:val="center"/>
          </w:tcPr>
          <w:p w14:paraId="37D474F5" w14:textId="77777777" w:rsidR="009D6247" w:rsidRDefault="00000000">
            <w:pPr>
              <w:widowControl/>
              <w:spacing w:line="240" w:lineRule="auto"/>
              <w:ind w:firstLineChars="0" w:firstLine="0"/>
              <w:jc w:val="center"/>
              <w:rPr>
                <w:kern w:val="0"/>
                <w:sz w:val="22"/>
                <w:szCs w:val="22"/>
              </w:rPr>
            </w:pPr>
            <w:r>
              <w:rPr>
                <w:kern w:val="0"/>
                <w:sz w:val="22"/>
                <w:szCs w:val="22"/>
              </w:rPr>
              <w:t>5.58</w:t>
            </w:r>
          </w:p>
        </w:tc>
      </w:tr>
      <w:tr w:rsidR="009D6247" w14:paraId="7629A6C8" w14:textId="77777777">
        <w:trPr>
          <w:trHeight w:val="400"/>
        </w:trPr>
        <w:tc>
          <w:tcPr>
            <w:tcW w:w="684" w:type="dxa"/>
            <w:tcBorders>
              <w:top w:val="nil"/>
              <w:left w:val="single" w:sz="4" w:space="0" w:color="auto"/>
              <w:bottom w:val="single" w:sz="4" w:space="0" w:color="auto"/>
              <w:right w:val="single" w:sz="4" w:space="0" w:color="auto"/>
            </w:tcBorders>
            <w:noWrap/>
            <w:vAlign w:val="center"/>
          </w:tcPr>
          <w:p w14:paraId="13CAD68E" w14:textId="77777777" w:rsidR="009D6247" w:rsidRDefault="00000000">
            <w:pPr>
              <w:pStyle w:val="B0"/>
              <w:rPr>
                <w:sz w:val="22"/>
                <w:szCs w:val="22"/>
              </w:rPr>
            </w:pPr>
            <w:r>
              <w:rPr>
                <w:sz w:val="22"/>
                <w:szCs w:val="22"/>
              </w:rPr>
              <w:t>10</w:t>
            </w:r>
          </w:p>
        </w:tc>
        <w:tc>
          <w:tcPr>
            <w:tcW w:w="1154" w:type="dxa"/>
            <w:tcBorders>
              <w:top w:val="nil"/>
              <w:left w:val="nil"/>
              <w:bottom w:val="single" w:sz="4" w:space="0" w:color="auto"/>
              <w:right w:val="single" w:sz="4" w:space="0" w:color="auto"/>
            </w:tcBorders>
            <w:noWrap/>
            <w:vAlign w:val="center"/>
          </w:tcPr>
          <w:p w14:paraId="6795C31A" w14:textId="77777777" w:rsidR="009D6247" w:rsidRDefault="00000000">
            <w:pPr>
              <w:pStyle w:val="B0"/>
              <w:rPr>
                <w:rFonts w:ascii="宋体" w:hAnsi="宋体" w:hint="eastAsia"/>
                <w:sz w:val="22"/>
                <w:szCs w:val="22"/>
              </w:rPr>
            </w:pPr>
            <w:r>
              <w:rPr>
                <w:rFonts w:ascii="宋体" w:hAnsi="宋体" w:hint="eastAsia"/>
                <w:sz w:val="22"/>
                <w:szCs w:val="22"/>
              </w:rPr>
              <w:t>无线</w:t>
            </w:r>
            <w:proofErr w:type="gramStart"/>
            <w:r>
              <w:rPr>
                <w:rFonts w:ascii="宋体" w:hAnsi="宋体" w:hint="eastAsia"/>
                <w:sz w:val="22"/>
                <w:szCs w:val="22"/>
              </w:rPr>
              <w:t>图传设备</w:t>
            </w:r>
            <w:proofErr w:type="gramEnd"/>
          </w:p>
        </w:tc>
        <w:tc>
          <w:tcPr>
            <w:tcW w:w="1049" w:type="dxa"/>
            <w:tcBorders>
              <w:top w:val="nil"/>
              <w:left w:val="nil"/>
              <w:bottom w:val="single" w:sz="4" w:space="0" w:color="auto"/>
              <w:right w:val="single" w:sz="4" w:space="0" w:color="auto"/>
            </w:tcBorders>
            <w:noWrap/>
            <w:vAlign w:val="center"/>
          </w:tcPr>
          <w:p w14:paraId="776A9B27" w14:textId="77777777" w:rsidR="009D6247" w:rsidRDefault="00000000">
            <w:pPr>
              <w:pStyle w:val="B0"/>
              <w:rPr>
                <w:sz w:val="22"/>
                <w:szCs w:val="22"/>
              </w:rPr>
            </w:pPr>
            <w:r>
              <w:rPr>
                <w:sz w:val="22"/>
                <w:szCs w:val="22"/>
              </w:rPr>
              <w:t xml:space="preserve">　</w:t>
            </w:r>
          </w:p>
        </w:tc>
        <w:tc>
          <w:tcPr>
            <w:tcW w:w="2411" w:type="dxa"/>
            <w:tcBorders>
              <w:top w:val="nil"/>
              <w:left w:val="nil"/>
              <w:bottom w:val="single" w:sz="4" w:space="0" w:color="auto"/>
              <w:right w:val="single" w:sz="4" w:space="0" w:color="auto"/>
            </w:tcBorders>
            <w:noWrap/>
            <w:vAlign w:val="center"/>
          </w:tcPr>
          <w:p w14:paraId="4FCF17C9" w14:textId="77777777" w:rsidR="009D6247" w:rsidRDefault="00000000">
            <w:pPr>
              <w:pStyle w:val="B0"/>
              <w:rPr>
                <w:rFonts w:ascii="宋体" w:hAnsi="宋体" w:hint="eastAsia"/>
                <w:sz w:val="22"/>
                <w:szCs w:val="22"/>
              </w:rPr>
            </w:pPr>
            <w:proofErr w:type="gramStart"/>
            <w:r>
              <w:rPr>
                <w:rFonts w:ascii="宋体" w:hAnsi="宋体" w:hint="eastAsia"/>
                <w:sz w:val="22"/>
                <w:szCs w:val="22"/>
              </w:rPr>
              <w:t>大疆</w:t>
            </w:r>
            <w:proofErr w:type="gramEnd"/>
          </w:p>
        </w:tc>
        <w:tc>
          <w:tcPr>
            <w:tcW w:w="6341" w:type="dxa"/>
            <w:tcBorders>
              <w:top w:val="nil"/>
              <w:left w:val="nil"/>
              <w:bottom w:val="single" w:sz="4" w:space="0" w:color="auto"/>
              <w:right w:val="single" w:sz="4" w:space="0" w:color="auto"/>
            </w:tcBorders>
            <w:noWrap/>
            <w:vAlign w:val="center"/>
          </w:tcPr>
          <w:p w14:paraId="56D05428" w14:textId="77777777" w:rsidR="009D6247" w:rsidRDefault="00000000">
            <w:pPr>
              <w:pStyle w:val="B0"/>
              <w:rPr>
                <w:rFonts w:ascii="宋体" w:hAnsi="宋体" w:hint="eastAsia"/>
                <w:sz w:val="22"/>
                <w:szCs w:val="22"/>
              </w:rPr>
            </w:pPr>
            <w:r>
              <w:rPr>
                <w:rFonts w:ascii="宋体" w:hAnsi="宋体" w:hint="eastAsia"/>
                <w:sz w:val="22"/>
                <w:szCs w:val="22"/>
              </w:rPr>
              <w:t>无人机高清传回实时视频</w:t>
            </w:r>
          </w:p>
        </w:tc>
        <w:tc>
          <w:tcPr>
            <w:tcW w:w="451" w:type="dxa"/>
            <w:tcBorders>
              <w:top w:val="nil"/>
              <w:left w:val="nil"/>
              <w:bottom w:val="single" w:sz="4" w:space="0" w:color="auto"/>
              <w:right w:val="single" w:sz="4" w:space="0" w:color="auto"/>
            </w:tcBorders>
            <w:noWrap/>
            <w:vAlign w:val="center"/>
          </w:tcPr>
          <w:p w14:paraId="11397014" w14:textId="77777777" w:rsidR="009D6247" w:rsidRDefault="00000000">
            <w:pPr>
              <w:pStyle w:val="B0"/>
              <w:rPr>
                <w:sz w:val="22"/>
                <w:szCs w:val="22"/>
              </w:rPr>
            </w:pPr>
            <w:r>
              <w:rPr>
                <w:sz w:val="22"/>
                <w:szCs w:val="22"/>
              </w:rPr>
              <w:t>1</w:t>
            </w:r>
          </w:p>
        </w:tc>
        <w:tc>
          <w:tcPr>
            <w:tcW w:w="830" w:type="dxa"/>
            <w:tcBorders>
              <w:top w:val="nil"/>
              <w:left w:val="nil"/>
              <w:bottom w:val="single" w:sz="4" w:space="0" w:color="auto"/>
              <w:right w:val="single" w:sz="4" w:space="0" w:color="auto"/>
            </w:tcBorders>
            <w:noWrap/>
            <w:vAlign w:val="center"/>
          </w:tcPr>
          <w:p w14:paraId="638D782B" w14:textId="77777777" w:rsidR="009D6247" w:rsidRDefault="00000000">
            <w:pPr>
              <w:pStyle w:val="B0"/>
              <w:rPr>
                <w:sz w:val="22"/>
                <w:szCs w:val="22"/>
              </w:rPr>
            </w:pPr>
            <w:r>
              <w:rPr>
                <w:sz w:val="22"/>
                <w:szCs w:val="22"/>
              </w:rPr>
              <w:t>2.47</w:t>
            </w:r>
          </w:p>
        </w:tc>
        <w:tc>
          <w:tcPr>
            <w:tcW w:w="939" w:type="dxa"/>
            <w:tcBorders>
              <w:top w:val="nil"/>
              <w:left w:val="nil"/>
              <w:bottom w:val="single" w:sz="4" w:space="0" w:color="auto"/>
              <w:right w:val="single" w:sz="4" w:space="0" w:color="auto"/>
            </w:tcBorders>
            <w:noWrap/>
            <w:vAlign w:val="center"/>
          </w:tcPr>
          <w:p w14:paraId="4547FFB5" w14:textId="77777777" w:rsidR="009D6247" w:rsidRDefault="00000000">
            <w:pPr>
              <w:widowControl/>
              <w:spacing w:line="240" w:lineRule="auto"/>
              <w:ind w:firstLineChars="0" w:firstLine="0"/>
              <w:jc w:val="center"/>
              <w:rPr>
                <w:kern w:val="0"/>
                <w:sz w:val="22"/>
                <w:szCs w:val="22"/>
              </w:rPr>
            </w:pPr>
            <w:r>
              <w:rPr>
                <w:kern w:val="0"/>
                <w:sz w:val="22"/>
                <w:szCs w:val="22"/>
              </w:rPr>
              <w:t>2.47</w:t>
            </w:r>
          </w:p>
        </w:tc>
      </w:tr>
      <w:tr w:rsidR="009D6247" w14:paraId="1AB214FC" w14:textId="77777777">
        <w:trPr>
          <w:trHeight w:val="400"/>
        </w:trPr>
        <w:tc>
          <w:tcPr>
            <w:tcW w:w="1838" w:type="dxa"/>
            <w:gridSpan w:val="2"/>
            <w:tcBorders>
              <w:top w:val="single" w:sz="4" w:space="0" w:color="auto"/>
              <w:left w:val="single" w:sz="4" w:space="0" w:color="auto"/>
              <w:bottom w:val="single" w:sz="4" w:space="0" w:color="auto"/>
              <w:right w:val="single" w:sz="4" w:space="0" w:color="auto"/>
            </w:tcBorders>
            <w:noWrap/>
            <w:vAlign w:val="center"/>
          </w:tcPr>
          <w:p w14:paraId="36F0334E" w14:textId="77777777" w:rsidR="009D6247" w:rsidRDefault="00000000">
            <w:pPr>
              <w:pStyle w:val="B0"/>
              <w:rPr>
                <w:rFonts w:ascii="Arial" w:hAnsi="Arial" w:cs="Arial"/>
              </w:rPr>
            </w:pPr>
            <w:r>
              <w:rPr>
                <w:rFonts w:ascii="宋体" w:hAnsi="宋体" w:cs="Arial" w:hint="eastAsia"/>
              </w:rPr>
              <w:t>合计</w:t>
            </w:r>
          </w:p>
        </w:tc>
        <w:tc>
          <w:tcPr>
            <w:tcW w:w="1049" w:type="dxa"/>
            <w:tcBorders>
              <w:top w:val="nil"/>
              <w:left w:val="nil"/>
              <w:bottom w:val="single" w:sz="4" w:space="0" w:color="auto"/>
              <w:right w:val="single" w:sz="4" w:space="0" w:color="auto"/>
            </w:tcBorders>
            <w:noWrap/>
            <w:vAlign w:val="center"/>
          </w:tcPr>
          <w:p w14:paraId="37ECF980" w14:textId="77777777" w:rsidR="009D6247" w:rsidRDefault="00000000">
            <w:pPr>
              <w:pStyle w:val="B0"/>
              <w:rPr>
                <w:rFonts w:ascii="Arial" w:hAnsi="Arial" w:cs="Arial"/>
              </w:rPr>
            </w:pPr>
            <w:r>
              <w:rPr>
                <w:rFonts w:ascii="Arial" w:hAnsi="Arial" w:cs="Arial"/>
              </w:rPr>
              <w:t xml:space="preserve">　</w:t>
            </w:r>
          </w:p>
        </w:tc>
        <w:tc>
          <w:tcPr>
            <w:tcW w:w="2411" w:type="dxa"/>
            <w:tcBorders>
              <w:top w:val="nil"/>
              <w:left w:val="nil"/>
              <w:bottom w:val="single" w:sz="4" w:space="0" w:color="auto"/>
              <w:right w:val="single" w:sz="4" w:space="0" w:color="auto"/>
            </w:tcBorders>
            <w:noWrap/>
            <w:vAlign w:val="center"/>
          </w:tcPr>
          <w:p w14:paraId="192C65E4" w14:textId="77777777" w:rsidR="009D6247" w:rsidRDefault="00000000">
            <w:pPr>
              <w:pStyle w:val="B0"/>
              <w:rPr>
                <w:rFonts w:ascii="Arial" w:hAnsi="Arial" w:cs="Arial"/>
              </w:rPr>
            </w:pPr>
            <w:r>
              <w:rPr>
                <w:rFonts w:ascii="Arial" w:hAnsi="Arial" w:cs="Arial"/>
              </w:rPr>
              <w:t xml:space="preserve">　</w:t>
            </w:r>
          </w:p>
        </w:tc>
        <w:tc>
          <w:tcPr>
            <w:tcW w:w="6341" w:type="dxa"/>
            <w:tcBorders>
              <w:top w:val="nil"/>
              <w:left w:val="nil"/>
              <w:bottom w:val="single" w:sz="4" w:space="0" w:color="auto"/>
              <w:right w:val="single" w:sz="4" w:space="0" w:color="auto"/>
            </w:tcBorders>
            <w:noWrap/>
            <w:vAlign w:val="center"/>
          </w:tcPr>
          <w:p w14:paraId="574D8CC1" w14:textId="77777777" w:rsidR="009D6247" w:rsidRDefault="00000000">
            <w:pPr>
              <w:pStyle w:val="B0"/>
              <w:rPr>
                <w:rFonts w:ascii="Arial" w:hAnsi="Arial" w:cs="Arial"/>
              </w:rPr>
            </w:pPr>
            <w:r>
              <w:rPr>
                <w:rFonts w:ascii="Arial" w:hAnsi="Arial" w:cs="Arial"/>
              </w:rPr>
              <w:t xml:space="preserve">　</w:t>
            </w:r>
          </w:p>
        </w:tc>
        <w:tc>
          <w:tcPr>
            <w:tcW w:w="451" w:type="dxa"/>
            <w:tcBorders>
              <w:top w:val="nil"/>
              <w:left w:val="nil"/>
              <w:bottom w:val="single" w:sz="4" w:space="0" w:color="auto"/>
              <w:right w:val="single" w:sz="4" w:space="0" w:color="auto"/>
            </w:tcBorders>
            <w:noWrap/>
            <w:vAlign w:val="center"/>
          </w:tcPr>
          <w:p w14:paraId="551DB967" w14:textId="77777777" w:rsidR="009D6247" w:rsidRDefault="00000000">
            <w:pPr>
              <w:pStyle w:val="B0"/>
              <w:rPr>
                <w:rFonts w:ascii="Arial" w:hAnsi="Arial" w:cs="Arial"/>
              </w:rPr>
            </w:pPr>
            <w:r>
              <w:rPr>
                <w:rFonts w:ascii="Arial" w:hAnsi="Arial" w:cs="Arial"/>
              </w:rPr>
              <w:t xml:space="preserve">　</w:t>
            </w:r>
          </w:p>
        </w:tc>
        <w:tc>
          <w:tcPr>
            <w:tcW w:w="830" w:type="dxa"/>
            <w:tcBorders>
              <w:top w:val="nil"/>
              <w:left w:val="nil"/>
              <w:bottom w:val="single" w:sz="4" w:space="0" w:color="auto"/>
              <w:right w:val="single" w:sz="4" w:space="0" w:color="auto"/>
            </w:tcBorders>
            <w:noWrap/>
            <w:vAlign w:val="center"/>
          </w:tcPr>
          <w:p w14:paraId="705E96D5" w14:textId="77777777" w:rsidR="009D6247" w:rsidRDefault="00000000">
            <w:pPr>
              <w:pStyle w:val="B0"/>
              <w:rPr>
                <w:rFonts w:ascii="Arial" w:hAnsi="Arial" w:cs="Arial"/>
              </w:rPr>
            </w:pPr>
            <w:r>
              <w:rPr>
                <w:rFonts w:ascii="Arial" w:hAnsi="Arial" w:cs="Arial"/>
              </w:rPr>
              <w:t xml:space="preserve">　</w:t>
            </w:r>
          </w:p>
        </w:tc>
        <w:tc>
          <w:tcPr>
            <w:tcW w:w="939" w:type="dxa"/>
            <w:tcBorders>
              <w:top w:val="nil"/>
              <w:left w:val="nil"/>
              <w:bottom w:val="single" w:sz="4" w:space="0" w:color="auto"/>
              <w:right w:val="single" w:sz="4" w:space="0" w:color="auto"/>
            </w:tcBorders>
            <w:noWrap/>
            <w:vAlign w:val="center"/>
          </w:tcPr>
          <w:p w14:paraId="77CD513A" w14:textId="77777777" w:rsidR="009D6247" w:rsidRDefault="00000000">
            <w:pPr>
              <w:widowControl/>
              <w:spacing w:line="240" w:lineRule="auto"/>
              <w:ind w:firstLineChars="0" w:firstLine="0"/>
              <w:jc w:val="center"/>
              <w:rPr>
                <w:rFonts w:ascii="Arial" w:hAnsi="Arial" w:cs="Arial"/>
                <w:b/>
                <w:bCs/>
                <w:kern w:val="0"/>
                <w:sz w:val="20"/>
                <w:szCs w:val="20"/>
              </w:rPr>
            </w:pPr>
            <w:r>
              <w:rPr>
                <w:rFonts w:ascii="Arial" w:hAnsi="Arial" w:cs="Arial"/>
                <w:b/>
                <w:bCs/>
                <w:kern w:val="0"/>
                <w:sz w:val="20"/>
                <w:szCs w:val="20"/>
              </w:rPr>
              <w:t>1687.61</w:t>
            </w:r>
          </w:p>
        </w:tc>
      </w:tr>
    </w:tbl>
    <w:p w14:paraId="7EA21605" w14:textId="77777777" w:rsidR="009D6247" w:rsidRDefault="009D6247">
      <w:pPr>
        <w:ind w:firstLineChars="0" w:firstLine="0"/>
      </w:pPr>
    </w:p>
    <w:sectPr w:rsidR="009D6247">
      <w:pgSz w:w="16838" w:h="11906" w:orient="landscape"/>
      <w:pgMar w:top="1800" w:right="1440" w:bottom="1800" w:left="1440" w:header="851"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今日 流水" w:date="2025-11-17T13:50:00Z" w:initials="今流">
    <w:p w14:paraId="11B2EB2A" w14:textId="77777777" w:rsidR="00C4253F" w:rsidRDefault="00C4253F" w:rsidP="00C4253F">
      <w:pPr>
        <w:pStyle w:val="a6"/>
        <w:ind w:firstLineChars="0" w:firstLine="0"/>
      </w:pPr>
      <w:r>
        <w:rPr>
          <w:rStyle w:val="aff1"/>
        </w:rPr>
        <w:annotationRef/>
      </w:r>
      <w:r>
        <w:rPr>
          <w:rFonts w:hint="eastAsia"/>
        </w:rPr>
        <w:t>全部替换</w:t>
      </w:r>
    </w:p>
  </w:comment>
  <w:comment w:id="16" w:author="今日 流水" w:date="2025-11-17T13:51:00Z" w:initials="今流">
    <w:p w14:paraId="2D6CF731" w14:textId="77777777" w:rsidR="00C4253F" w:rsidRDefault="00C4253F" w:rsidP="00C4253F">
      <w:pPr>
        <w:pStyle w:val="a6"/>
        <w:ind w:firstLineChars="0" w:firstLine="0"/>
      </w:pPr>
      <w:r>
        <w:rPr>
          <w:rStyle w:val="aff1"/>
        </w:rPr>
        <w:annotationRef/>
      </w:r>
      <w:r>
        <w:rPr>
          <w:rFonts w:hint="eastAsia"/>
        </w:rPr>
        <w:t>替换</w:t>
      </w:r>
    </w:p>
  </w:comment>
  <w:comment w:id="26" w:author="今日 流水" w:date="2025-11-17T13:51:00Z" w:initials="今流">
    <w:p w14:paraId="623C56DD" w14:textId="77777777" w:rsidR="00C4253F" w:rsidRDefault="00C4253F" w:rsidP="00C4253F">
      <w:pPr>
        <w:pStyle w:val="a6"/>
        <w:ind w:firstLineChars="0" w:firstLine="0"/>
      </w:pPr>
      <w:r>
        <w:rPr>
          <w:rStyle w:val="aff1"/>
        </w:rPr>
        <w:annotationRef/>
      </w:r>
      <w:r>
        <w:rPr>
          <w:rFonts w:hint="eastAsia"/>
        </w:rPr>
        <w:t>全部替换</w:t>
      </w:r>
    </w:p>
  </w:comment>
  <w:comment w:id="30" w:author="杨恒" w:date="2025-11-11T16:01:00Z" w:initials="">
    <w:p w14:paraId="00C228EA" w14:textId="3D6537B8" w:rsidR="009D6247" w:rsidRDefault="00000000">
      <w:pPr>
        <w:pStyle w:val="a6"/>
        <w:ind w:firstLine="480"/>
      </w:pPr>
      <w:r>
        <w:rPr>
          <w:rFonts w:hint="eastAsia"/>
        </w:rPr>
        <w:t>最好能列出数据（像前面的</w:t>
      </w:r>
      <w:r>
        <w:rPr>
          <w:rFonts w:hint="eastAsia"/>
        </w:rPr>
        <w:t>50</w:t>
      </w:r>
      <w:r>
        <w:rPr>
          <w:rFonts w:hint="eastAsia"/>
        </w:rPr>
        <w:t>类，</w:t>
      </w:r>
      <w:r>
        <w:rPr>
          <w:rFonts w:hint="eastAsia"/>
        </w:rPr>
        <w:t>16</w:t>
      </w:r>
      <w:r>
        <w:rPr>
          <w:rFonts w:hint="eastAsia"/>
        </w:rPr>
        <w:t>类）</w:t>
      </w:r>
    </w:p>
  </w:comment>
  <w:comment w:id="31" w:author="今日 流水" w:date="2025-11-13T09:24:00Z" w:initials="今流">
    <w:p w14:paraId="30A67D3C" w14:textId="77777777" w:rsidR="008A32E5" w:rsidRDefault="008A32E5" w:rsidP="008A32E5">
      <w:pPr>
        <w:pStyle w:val="a6"/>
        <w:ind w:firstLineChars="0" w:firstLine="0"/>
      </w:pPr>
      <w:r>
        <w:rPr>
          <w:rStyle w:val="aff1"/>
        </w:rPr>
        <w:annotationRef/>
      </w:r>
      <w:r>
        <w:rPr>
          <w:rFonts w:hint="eastAsia"/>
        </w:rPr>
        <w:t>已调整</w:t>
      </w:r>
    </w:p>
  </w:comment>
  <w:comment w:id="38" w:author="杨恒" w:date="2025-11-11T16:01:00Z" w:initials="">
    <w:p w14:paraId="2AAD01EF" w14:textId="1DAAF45F" w:rsidR="009D6247" w:rsidRDefault="00000000">
      <w:pPr>
        <w:pStyle w:val="a6"/>
        <w:ind w:firstLine="480"/>
      </w:pPr>
      <w:r>
        <w:rPr>
          <w:rFonts w:hint="eastAsia"/>
        </w:rPr>
        <w:t>必要性和存在问题对应起来，</w:t>
      </w:r>
      <w:r>
        <w:rPr>
          <w:rFonts w:hint="eastAsia"/>
        </w:rPr>
        <w:t>6</w:t>
      </w:r>
      <w:r>
        <w:rPr>
          <w:rFonts w:hint="eastAsia"/>
        </w:rPr>
        <w:t>个必要性</w:t>
      </w:r>
    </w:p>
  </w:comment>
  <w:comment w:id="39" w:author="今日 流水" w:date="2025-11-13T09:24:00Z" w:initials="今流">
    <w:p w14:paraId="426DAC90" w14:textId="77777777" w:rsidR="008A32E5" w:rsidRDefault="008A32E5" w:rsidP="008A32E5">
      <w:pPr>
        <w:pStyle w:val="a6"/>
        <w:ind w:firstLineChars="0" w:firstLine="0"/>
      </w:pPr>
      <w:r>
        <w:rPr>
          <w:rStyle w:val="aff1"/>
        </w:rPr>
        <w:annotationRef/>
      </w:r>
      <w:r>
        <w:rPr>
          <w:rFonts w:hint="eastAsia"/>
        </w:rPr>
        <w:t>已调整</w:t>
      </w:r>
    </w:p>
  </w:comment>
  <w:comment w:id="40" w:author="今日 流水" w:date="2025-11-17T13:52:00Z" w:initials="今流">
    <w:p w14:paraId="0E664834" w14:textId="77777777" w:rsidR="008B1250" w:rsidRDefault="008B1250" w:rsidP="008B1250">
      <w:pPr>
        <w:pStyle w:val="a6"/>
        <w:ind w:firstLineChars="0" w:firstLine="0"/>
      </w:pPr>
      <w:r>
        <w:rPr>
          <w:rStyle w:val="aff1"/>
        </w:rPr>
        <w:annotationRef/>
      </w:r>
      <w:r>
        <w:rPr>
          <w:rFonts w:hint="eastAsia"/>
        </w:rPr>
        <w:t>全部替换</w:t>
      </w:r>
    </w:p>
  </w:comment>
  <w:comment w:id="60" w:author="今日 流水" w:date="2025-11-17T13:52:00Z" w:initials="今流">
    <w:p w14:paraId="67008137" w14:textId="77777777" w:rsidR="008B1250" w:rsidRDefault="008B1250" w:rsidP="008B1250">
      <w:pPr>
        <w:pStyle w:val="a6"/>
        <w:ind w:firstLineChars="0" w:firstLine="0"/>
      </w:pPr>
      <w:r>
        <w:rPr>
          <w:rStyle w:val="aff1"/>
        </w:rPr>
        <w:annotationRef/>
      </w:r>
      <w:r>
        <w:rPr>
          <w:rFonts w:hint="eastAsia"/>
        </w:rPr>
        <w:t>全部替换</w:t>
      </w:r>
    </w:p>
  </w:comment>
  <w:comment w:id="63" w:author="杨恒" w:date="2025-11-11T16:03:00Z" w:initials="">
    <w:p w14:paraId="4272E053" w14:textId="1AF154BE" w:rsidR="009D6247" w:rsidRDefault="00000000">
      <w:pPr>
        <w:pStyle w:val="a6"/>
        <w:ind w:firstLine="480"/>
      </w:pPr>
      <w:r>
        <w:rPr>
          <w:rFonts w:hint="eastAsia"/>
        </w:rPr>
        <w:t>把算力，和存储分来写！自动驾驶数据是存储中的一部分</w:t>
      </w:r>
    </w:p>
  </w:comment>
  <w:comment w:id="64" w:author="今日 流水" w:date="2025-11-13T09:24:00Z" w:initials="今流">
    <w:p w14:paraId="2F7F82B2" w14:textId="77777777" w:rsidR="008A32E5" w:rsidRDefault="008A32E5" w:rsidP="008A32E5">
      <w:pPr>
        <w:pStyle w:val="a6"/>
        <w:ind w:firstLineChars="0" w:firstLine="0"/>
      </w:pPr>
      <w:r>
        <w:rPr>
          <w:rStyle w:val="aff1"/>
        </w:rPr>
        <w:annotationRef/>
      </w:r>
      <w:r>
        <w:rPr>
          <w:rFonts w:hint="eastAsia"/>
        </w:rPr>
        <w:t>待定</w:t>
      </w:r>
    </w:p>
  </w:comment>
  <w:comment w:id="66" w:author="杨恒" w:date="2025-11-11T16:04:00Z" w:initials="">
    <w:p w14:paraId="2242E67E" w14:textId="6E5685A0" w:rsidR="009D6247" w:rsidRDefault="00000000">
      <w:pPr>
        <w:pStyle w:val="a6"/>
        <w:ind w:firstLine="480"/>
      </w:pPr>
      <w:r>
        <w:rPr>
          <w:rFonts w:hint="eastAsia"/>
        </w:rPr>
        <w:t>总体上功能需求的依据不足，无法从必要性或者存在的问题得出结论。要和必要性大的模块对应起来。</w:t>
      </w:r>
    </w:p>
  </w:comment>
  <w:comment w:id="67" w:author="今日 流水" w:date="2025-11-13T09:32:00Z" w:initials="今流">
    <w:p w14:paraId="6E655074" w14:textId="77777777" w:rsidR="00DC1046" w:rsidRDefault="00DC1046" w:rsidP="00DC1046">
      <w:pPr>
        <w:pStyle w:val="a6"/>
        <w:ind w:firstLineChars="0" w:firstLine="0"/>
      </w:pPr>
      <w:r>
        <w:rPr>
          <w:rStyle w:val="aff1"/>
        </w:rPr>
        <w:annotationRef/>
      </w:r>
      <w:r>
        <w:rPr>
          <w:rFonts w:hint="eastAsia"/>
        </w:rPr>
        <w:t>已在问题分析和建设必要性章节补充</w:t>
      </w:r>
    </w:p>
  </w:comment>
  <w:comment w:id="80" w:author="杨恒" w:date="2025-11-11T16:05:00Z" w:initials="">
    <w:p w14:paraId="3B8803BD" w14:textId="3A118373" w:rsidR="00F640F7" w:rsidRDefault="00F640F7" w:rsidP="00F640F7">
      <w:pPr>
        <w:pStyle w:val="a6"/>
        <w:ind w:firstLine="480"/>
      </w:pPr>
      <w:r>
        <w:rPr>
          <w:rFonts w:hint="eastAsia"/>
        </w:rPr>
        <w:t>这款应该放在智能体中。</w:t>
      </w:r>
    </w:p>
  </w:comment>
  <w:comment w:id="81" w:author="今日 流水" w:date="2025-11-13T09:32:00Z" w:initials="今流">
    <w:p w14:paraId="4CECA486" w14:textId="77777777" w:rsidR="00DC1046" w:rsidRDefault="00DC1046" w:rsidP="00DC1046">
      <w:pPr>
        <w:pStyle w:val="a6"/>
        <w:ind w:firstLineChars="0" w:firstLine="0"/>
      </w:pPr>
      <w:r>
        <w:rPr>
          <w:rStyle w:val="aff1"/>
        </w:rPr>
        <w:annotationRef/>
      </w:r>
      <w:r>
        <w:rPr>
          <w:rFonts w:hint="eastAsia"/>
        </w:rPr>
        <w:t>已调整</w:t>
      </w:r>
    </w:p>
  </w:comment>
  <w:comment w:id="91" w:author="杨恒" w:date="2025-11-11T16:06:00Z" w:initials="">
    <w:p w14:paraId="44202FCC" w14:textId="49597136" w:rsidR="009D6247" w:rsidRDefault="00000000">
      <w:pPr>
        <w:pStyle w:val="a6"/>
        <w:ind w:firstLine="480"/>
      </w:pPr>
      <w:r>
        <w:rPr>
          <w:rFonts w:hint="eastAsia"/>
        </w:rPr>
        <w:t>这块是大数据平台的性能，还是数智底座所有的性能要求？</w:t>
      </w:r>
    </w:p>
  </w:comment>
  <w:comment w:id="108" w:author="杨恒" w:date="2025-11-11T16:09:00Z" w:initials="">
    <w:p w14:paraId="4B2D7929" w14:textId="77777777" w:rsidR="009D6247" w:rsidRDefault="00000000">
      <w:pPr>
        <w:pStyle w:val="a6"/>
        <w:ind w:firstLine="480"/>
      </w:pPr>
      <w:r>
        <w:rPr>
          <w:rFonts w:hint="eastAsia"/>
        </w:rPr>
        <w:t>按照前面的顺序来写。智算</w:t>
      </w:r>
      <w:r>
        <w:rPr>
          <w:rFonts w:hint="eastAsia"/>
        </w:rPr>
        <w:t>/</w:t>
      </w:r>
      <w:r>
        <w:rPr>
          <w:rFonts w:hint="eastAsia"/>
        </w:rPr>
        <w:t>中台</w:t>
      </w:r>
      <w:r>
        <w:rPr>
          <w:rFonts w:hint="eastAsia"/>
        </w:rPr>
        <w:t>/</w:t>
      </w:r>
      <w:r>
        <w:rPr>
          <w:rFonts w:hint="eastAsia"/>
        </w:rPr>
        <w:t>进阶。</w:t>
      </w:r>
    </w:p>
  </w:comment>
  <w:comment w:id="109" w:author="今日 流水" w:date="2025-11-13T09:32:00Z" w:initials="今流">
    <w:p w14:paraId="07590ECB" w14:textId="77777777" w:rsidR="00DC1046" w:rsidRDefault="00DC1046" w:rsidP="00DC1046">
      <w:pPr>
        <w:pStyle w:val="a6"/>
        <w:ind w:firstLineChars="0" w:firstLine="0"/>
      </w:pPr>
      <w:r>
        <w:rPr>
          <w:rStyle w:val="aff1"/>
        </w:rPr>
        <w:annotationRef/>
      </w:r>
      <w:r>
        <w:rPr>
          <w:rFonts w:hint="eastAsia"/>
        </w:rPr>
        <w:t>结构已调整</w:t>
      </w:r>
    </w:p>
  </w:comment>
  <w:comment w:id="110" w:author="今日 流水" w:date="2025-11-17T13:54:00Z" w:initials="今流">
    <w:p w14:paraId="7FA0948B" w14:textId="77777777" w:rsidR="00AE31BB" w:rsidRDefault="00AE31BB" w:rsidP="00AE31BB">
      <w:pPr>
        <w:pStyle w:val="a6"/>
        <w:ind w:firstLineChars="0" w:firstLine="0"/>
      </w:pPr>
      <w:r>
        <w:rPr>
          <w:rStyle w:val="aff1"/>
        </w:rPr>
        <w:annotationRef/>
      </w:r>
      <w:r>
        <w:rPr>
          <w:rFonts w:hint="eastAsia"/>
        </w:rPr>
        <w:t>全部替换</w:t>
      </w:r>
    </w:p>
  </w:comment>
  <w:comment w:id="113" w:author="杨恒" w:date="2025-11-11T16:10:00Z" w:initials="">
    <w:p w14:paraId="26A48BED" w14:textId="131AACA6" w:rsidR="009D6247" w:rsidRDefault="00000000">
      <w:pPr>
        <w:pStyle w:val="a6"/>
        <w:ind w:firstLine="480"/>
      </w:pPr>
      <w:r>
        <w:rPr>
          <w:rFonts w:hint="eastAsia"/>
        </w:rPr>
        <w:t>这块要明确，硬件是我们的吗？如果不是我们的，要写清楚</w:t>
      </w:r>
    </w:p>
  </w:comment>
  <w:comment w:id="116" w:author="杨恒" w:date="2025-11-11T16:12:00Z" w:initials="">
    <w:p w14:paraId="7EC7A3B0" w14:textId="77777777" w:rsidR="009D6247" w:rsidRDefault="00000000">
      <w:pPr>
        <w:pStyle w:val="a6"/>
        <w:ind w:firstLine="480"/>
      </w:pPr>
      <w:r>
        <w:rPr>
          <w:rFonts w:hint="eastAsia"/>
        </w:rPr>
        <w:t>云是咱们建设内容吗？</w:t>
      </w:r>
    </w:p>
  </w:comment>
  <w:comment w:id="121" w:author="杨恒" w:date="2025-11-11T16:12:00Z" w:initials="">
    <w:p w14:paraId="3DD2424D" w14:textId="77777777" w:rsidR="009D6247" w:rsidRDefault="00000000">
      <w:pPr>
        <w:pStyle w:val="a6"/>
        <w:ind w:firstLine="480"/>
      </w:pPr>
      <w:r>
        <w:rPr>
          <w:rFonts w:hint="eastAsia"/>
        </w:rPr>
        <w:t>存储硬件是咱们的建设内容吗？</w:t>
      </w:r>
    </w:p>
  </w:comment>
  <w:comment w:id="126" w:author="杨恒" w:date="2025-11-11T16:15:00Z" w:initials="">
    <w:p w14:paraId="5AEB1066" w14:textId="77777777" w:rsidR="009D6247" w:rsidRDefault="00000000">
      <w:pPr>
        <w:pStyle w:val="a6"/>
        <w:ind w:firstLine="480"/>
      </w:pPr>
      <w:r>
        <w:rPr>
          <w:rFonts w:hint="eastAsia"/>
        </w:rPr>
        <w:t>这是啥建设内容？和平台功能有关系吗？</w:t>
      </w:r>
    </w:p>
  </w:comment>
  <w:comment w:id="130" w:author="今日 流水" w:date="2025-11-17T14:56:00Z" w:initials="今流">
    <w:p w14:paraId="4A126E2F" w14:textId="77777777" w:rsidR="009C1A65" w:rsidRDefault="009C1A65" w:rsidP="009C1A65">
      <w:pPr>
        <w:pStyle w:val="a6"/>
        <w:ind w:firstLineChars="0" w:firstLine="0"/>
      </w:pPr>
      <w:r>
        <w:rPr>
          <w:rStyle w:val="aff1"/>
        </w:rPr>
        <w:annotationRef/>
      </w:r>
      <w:r>
        <w:rPr>
          <w:rFonts w:hint="eastAsia"/>
        </w:rPr>
        <w:t>图替换</w:t>
      </w:r>
    </w:p>
  </w:comment>
  <w:comment w:id="133" w:author="今日 流水" w:date="2025-11-17T14:02:00Z" w:initials="今流">
    <w:p w14:paraId="48FD6DEC" w14:textId="5E6AC784" w:rsidR="009C13C3" w:rsidRDefault="009C13C3" w:rsidP="009C13C3">
      <w:pPr>
        <w:pStyle w:val="a6"/>
        <w:ind w:firstLineChars="0" w:firstLine="0"/>
      </w:pPr>
      <w:r>
        <w:rPr>
          <w:rStyle w:val="aff1"/>
        </w:rPr>
        <w:annotationRef/>
      </w:r>
      <w:r>
        <w:rPr>
          <w:rFonts w:hint="eastAsia"/>
        </w:rPr>
        <w:t>全部替换</w:t>
      </w:r>
    </w:p>
  </w:comment>
  <w:comment w:id="138" w:author="杨恒" w:date="2025-11-11T16:16:00Z" w:initials="">
    <w:p w14:paraId="23338D13" w14:textId="3F563068" w:rsidR="009D6247" w:rsidRDefault="00000000">
      <w:pPr>
        <w:pStyle w:val="a6"/>
        <w:ind w:firstLine="480"/>
      </w:pPr>
      <w:r>
        <w:rPr>
          <w:rFonts w:hint="eastAsia"/>
        </w:rPr>
        <w:t>那些是已有平台，那些是这个项目的内容要列清楚</w:t>
      </w:r>
    </w:p>
    <w:p w14:paraId="01DADF91" w14:textId="77777777" w:rsidR="009D6247" w:rsidRDefault="00000000">
      <w:pPr>
        <w:pStyle w:val="a6"/>
        <w:ind w:firstLine="480"/>
      </w:pPr>
      <w:r>
        <w:rPr>
          <w:rFonts w:hint="eastAsia"/>
        </w:rPr>
        <w:t>这个逻辑架构和技术架构啥关系？</w:t>
      </w:r>
    </w:p>
  </w:comment>
  <w:comment w:id="151" w:author="杨恒" w:date="2025-11-11T16:19:00Z" w:initials="">
    <w:p w14:paraId="60EDAA53" w14:textId="77777777" w:rsidR="009D6247" w:rsidRDefault="00000000">
      <w:pPr>
        <w:pStyle w:val="a6"/>
        <w:ind w:firstLine="480"/>
      </w:pPr>
      <w:r>
        <w:rPr>
          <w:rFonts w:hint="eastAsia"/>
        </w:rPr>
        <w:t>从这一章开始，每个二级目录画一个模块的架构图出来。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1B2EB2A" w15:done="0"/>
  <w15:commentEx w15:paraId="2D6CF731" w15:done="0"/>
  <w15:commentEx w15:paraId="623C56DD" w15:done="0"/>
  <w15:commentEx w15:paraId="00C228EA" w15:done="0"/>
  <w15:commentEx w15:paraId="30A67D3C" w15:paraIdParent="00C228EA" w15:done="0"/>
  <w15:commentEx w15:paraId="2AAD01EF" w15:done="0"/>
  <w15:commentEx w15:paraId="426DAC90" w15:paraIdParent="2AAD01EF" w15:done="0"/>
  <w15:commentEx w15:paraId="0E664834" w15:done="0"/>
  <w15:commentEx w15:paraId="67008137" w15:done="0"/>
  <w15:commentEx w15:paraId="4272E053" w15:done="0"/>
  <w15:commentEx w15:paraId="2F7F82B2" w15:paraIdParent="4272E053" w15:done="0"/>
  <w15:commentEx w15:paraId="2242E67E" w15:done="0"/>
  <w15:commentEx w15:paraId="6E655074" w15:paraIdParent="2242E67E" w15:done="0"/>
  <w15:commentEx w15:paraId="3B8803BD" w15:done="0"/>
  <w15:commentEx w15:paraId="4CECA486" w15:paraIdParent="3B8803BD" w15:done="0"/>
  <w15:commentEx w15:paraId="44202FCC" w15:done="0"/>
  <w15:commentEx w15:paraId="4B2D7929" w15:done="0"/>
  <w15:commentEx w15:paraId="07590ECB" w15:paraIdParent="4B2D7929" w15:done="0"/>
  <w15:commentEx w15:paraId="7FA0948B" w15:done="0"/>
  <w15:commentEx w15:paraId="26A48BED" w15:done="0"/>
  <w15:commentEx w15:paraId="7EC7A3B0" w15:done="0"/>
  <w15:commentEx w15:paraId="3DD2424D" w15:done="0"/>
  <w15:commentEx w15:paraId="5AEB1066" w15:done="0"/>
  <w15:commentEx w15:paraId="4A126E2F" w15:done="0"/>
  <w15:commentEx w15:paraId="48FD6DEC" w15:done="0"/>
  <w15:commentEx w15:paraId="01DADF91" w15:done="0"/>
  <w15:commentEx w15:paraId="60EDAA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F932CD5" w16cex:dateUtc="2025-11-17T05:50:00Z"/>
  <w16cex:commentExtensible w16cex:durableId="51AFA678" w16cex:dateUtc="2025-11-17T05:51:00Z"/>
  <w16cex:commentExtensible w16cex:durableId="1C642050" w16cex:dateUtc="2025-11-17T05:51:00Z"/>
  <w16cex:commentExtensible w16cex:durableId="16974653" w16cex:dateUtc="2025-11-13T01:24:00Z"/>
  <w16cex:commentExtensible w16cex:durableId="1502FA8B" w16cex:dateUtc="2025-11-13T01:24:00Z"/>
  <w16cex:commentExtensible w16cex:durableId="2C75A72E" w16cex:dateUtc="2025-11-17T05:52:00Z"/>
  <w16cex:commentExtensible w16cex:durableId="7F0AB743" w16cex:dateUtc="2025-11-17T05:52:00Z"/>
  <w16cex:commentExtensible w16cex:durableId="422F676C" w16cex:dateUtc="2025-11-13T01:24:00Z"/>
  <w16cex:commentExtensible w16cex:durableId="51E776BB" w16cex:dateUtc="2025-11-13T01:32:00Z"/>
  <w16cex:commentExtensible w16cex:durableId="30B4CDB7" w16cex:dateUtc="2025-11-13T01:32:00Z"/>
  <w16cex:commentExtensible w16cex:durableId="05283ED0" w16cex:dateUtc="2025-11-13T01:32:00Z"/>
  <w16cex:commentExtensible w16cex:durableId="468A7F2F" w16cex:dateUtc="2025-11-17T05:54:00Z"/>
  <w16cex:commentExtensible w16cex:durableId="089EEC8D" w16cex:dateUtc="2025-11-17T06:56:00Z"/>
  <w16cex:commentExtensible w16cex:durableId="129EB55B" w16cex:dateUtc="2025-11-17T0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1B2EB2A" w16cid:durableId="0F932CD5"/>
  <w16cid:commentId w16cid:paraId="2D6CF731" w16cid:durableId="51AFA678"/>
  <w16cid:commentId w16cid:paraId="623C56DD" w16cid:durableId="1C642050"/>
  <w16cid:commentId w16cid:paraId="00C228EA" w16cid:durableId="00C228EA"/>
  <w16cid:commentId w16cid:paraId="30A67D3C" w16cid:durableId="16974653"/>
  <w16cid:commentId w16cid:paraId="2AAD01EF" w16cid:durableId="2AAD01EF"/>
  <w16cid:commentId w16cid:paraId="426DAC90" w16cid:durableId="1502FA8B"/>
  <w16cid:commentId w16cid:paraId="0E664834" w16cid:durableId="2C75A72E"/>
  <w16cid:commentId w16cid:paraId="67008137" w16cid:durableId="7F0AB743"/>
  <w16cid:commentId w16cid:paraId="4272E053" w16cid:durableId="4272E053"/>
  <w16cid:commentId w16cid:paraId="2F7F82B2" w16cid:durableId="422F676C"/>
  <w16cid:commentId w16cid:paraId="2242E67E" w16cid:durableId="2242E67E"/>
  <w16cid:commentId w16cid:paraId="6E655074" w16cid:durableId="51E776BB"/>
  <w16cid:commentId w16cid:paraId="3B8803BD" w16cid:durableId="52E02A61"/>
  <w16cid:commentId w16cid:paraId="4CECA486" w16cid:durableId="30B4CDB7"/>
  <w16cid:commentId w16cid:paraId="44202FCC" w16cid:durableId="44202FCC"/>
  <w16cid:commentId w16cid:paraId="4B2D7929" w16cid:durableId="4B2D7929"/>
  <w16cid:commentId w16cid:paraId="07590ECB" w16cid:durableId="05283ED0"/>
  <w16cid:commentId w16cid:paraId="7FA0948B" w16cid:durableId="468A7F2F"/>
  <w16cid:commentId w16cid:paraId="26A48BED" w16cid:durableId="26A48BED"/>
  <w16cid:commentId w16cid:paraId="7EC7A3B0" w16cid:durableId="7EC7A3B0"/>
  <w16cid:commentId w16cid:paraId="3DD2424D" w16cid:durableId="3DD2424D"/>
  <w16cid:commentId w16cid:paraId="5AEB1066" w16cid:durableId="5AEB1066"/>
  <w16cid:commentId w16cid:paraId="4A126E2F" w16cid:durableId="089EEC8D"/>
  <w16cid:commentId w16cid:paraId="48FD6DEC" w16cid:durableId="129EB55B"/>
  <w16cid:commentId w16cid:paraId="01DADF91" w16cid:durableId="01DADF91"/>
  <w16cid:commentId w16cid:paraId="60EDAA53" w16cid:durableId="60EDAA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43D7FC" w14:textId="77777777" w:rsidR="00194578" w:rsidRDefault="00194578">
      <w:pPr>
        <w:spacing w:line="240" w:lineRule="auto"/>
        <w:ind w:firstLine="480"/>
      </w:pPr>
      <w:r>
        <w:separator/>
      </w:r>
    </w:p>
  </w:endnote>
  <w:endnote w:type="continuationSeparator" w:id="0">
    <w:p w14:paraId="411C5309" w14:textId="77777777" w:rsidR="00194578" w:rsidRDefault="0019457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宋体-简">
    <w:altName w:val="宋体"/>
    <w:charset w:val="86"/>
    <w:family w:val="roma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ECC04" w14:textId="77777777" w:rsidR="009D6247" w:rsidRDefault="009D6247">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22B84C" w14:textId="77777777" w:rsidR="009D6247" w:rsidRDefault="009D6247">
    <w:pPr>
      <w:pStyle w:val="af2"/>
      <w:tabs>
        <w:tab w:val="clear" w:pos="8306"/>
        <w:tab w:val="left" w:pos="3625"/>
        <w:tab w:val="center" w:pos="4333"/>
        <w:tab w:val="left" w:pos="4890"/>
      </w:tabs>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A846F" w14:textId="77777777" w:rsidR="009D6247" w:rsidRDefault="009D6247">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08610" w14:textId="77777777" w:rsidR="009D6247" w:rsidRDefault="00000000">
    <w:pPr>
      <w:ind w:firstLine="360"/>
      <w:jc w:val="center"/>
      <w:rPr>
        <w:sz w:val="18"/>
        <w:szCs w:val="18"/>
      </w:rPr>
    </w:pPr>
    <w:r>
      <w:rPr>
        <w:rFonts w:hint="eastAsia"/>
        <w:kern w:val="0"/>
        <w:sz w:val="18"/>
        <w:szCs w:val="18"/>
      </w:rPr>
      <w:t>第</w:t>
    </w:r>
    <w:r>
      <w:rPr>
        <w:rFonts w:hint="eastAsia"/>
        <w:kern w:val="0"/>
        <w:sz w:val="18"/>
        <w:szCs w:val="18"/>
      </w:rPr>
      <w:t xml:space="preserve"> </w:t>
    </w:r>
    <w:r>
      <w:rPr>
        <w:kern w:val="0"/>
        <w:sz w:val="18"/>
        <w:szCs w:val="18"/>
      </w:rPr>
      <w:fldChar w:fldCharType="begin"/>
    </w:r>
    <w:r>
      <w:rPr>
        <w:kern w:val="0"/>
        <w:sz w:val="18"/>
        <w:szCs w:val="18"/>
      </w:rPr>
      <w:instrText xml:space="preserve"> PAGE </w:instrText>
    </w:r>
    <w:r>
      <w:rPr>
        <w:kern w:val="0"/>
        <w:sz w:val="18"/>
        <w:szCs w:val="18"/>
      </w:rPr>
      <w:fldChar w:fldCharType="separate"/>
    </w:r>
    <w:proofErr w:type="spellStart"/>
    <w:r>
      <w:rPr>
        <w:kern w:val="0"/>
        <w:sz w:val="18"/>
        <w:szCs w:val="18"/>
      </w:rPr>
      <w:t>i</w:t>
    </w:r>
    <w:proofErr w:type="spellEnd"/>
    <w:r>
      <w:rPr>
        <w:kern w:val="0"/>
        <w:sz w:val="18"/>
        <w:szCs w:val="18"/>
      </w:rPr>
      <w:fldChar w:fldCharType="end"/>
    </w:r>
    <w:r>
      <w:rPr>
        <w:rFonts w:hint="eastAsia"/>
        <w:kern w:val="0"/>
        <w:sz w:val="18"/>
        <w:szCs w:val="18"/>
      </w:rPr>
      <w:t xml:space="preserve"> </w:t>
    </w:r>
    <w:r>
      <w:rPr>
        <w:rFonts w:hint="eastAsia"/>
        <w:kern w:val="0"/>
        <w:sz w:val="18"/>
        <w:szCs w:val="18"/>
      </w:rPr>
      <w:t>页</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D54ECF" w14:textId="77777777" w:rsidR="009D6247" w:rsidRDefault="009D6247">
    <w:pPr>
      <w:pStyle w:val="af2"/>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EA2EA" w14:textId="77777777" w:rsidR="009D6247" w:rsidRDefault="00000000">
    <w:pPr>
      <w:ind w:firstLine="360"/>
      <w:jc w:val="center"/>
      <w:rPr>
        <w:sz w:val="18"/>
        <w:szCs w:val="18"/>
      </w:rPr>
    </w:pPr>
    <w:r>
      <w:rPr>
        <w:rFonts w:hint="eastAsia"/>
        <w:kern w:val="0"/>
        <w:sz w:val="18"/>
        <w:szCs w:val="18"/>
      </w:rPr>
      <w:t>第</w:t>
    </w:r>
    <w:r>
      <w:rPr>
        <w:rFonts w:hint="eastAsia"/>
        <w:kern w:val="0"/>
        <w:sz w:val="18"/>
        <w:szCs w:val="18"/>
      </w:rPr>
      <w:t xml:space="preserve"> </w:t>
    </w:r>
    <w:r>
      <w:rPr>
        <w:kern w:val="0"/>
        <w:sz w:val="18"/>
        <w:szCs w:val="18"/>
      </w:rPr>
      <w:fldChar w:fldCharType="begin"/>
    </w:r>
    <w:r>
      <w:rPr>
        <w:kern w:val="0"/>
        <w:sz w:val="18"/>
        <w:szCs w:val="18"/>
      </w:rPr>
      <w:instrText xml:space="preserve"> PAGE </w:instrText>
    </w:r>
    <w:r>
      <w:rPr>
        <w:kern w:val="0"/>
        <w:sz w:val="18"/>
        <w:szCs w:val="18"/>
      </w:rPr>
      <w:fldChar w:fldCharType="separate"/>
    </w:r>
    <w:r>
      <w:rPr>
        <w:kern w:val="0"/>
        <w:sz w:val="18"/>
        <w:szCs w:val="18"/>
      </w:rPr>
      <w:t>263</w:t>
    </w:r>
    <w:r>
      <w:rPr>
        <w:kern w:val="0"/>
        <w:sz w:val="18"/>
        <w:szCs w:val="18"/>
      </w:rPr>
      <w:fldChar w:fldCharType="end"/>
    </w:r>
    <w:r>
      <w:rPr>
        <w:rFonts w:hint="eastAsia"/>
        <w:kern w:val="0"/>
        <w:sz w:val="18"/>
        <w:szCs w:val="18"/>
      </w:rPr>
      <w:t xml:space="preserve"> </w:t>
    </w:r>
    <w:r>
      <w:rPr>
        <w:rFonts w:hint="eastAsia"/>
        <w:kern w:val="0"/>
        <w:sz w:val="18"/>
        <w:szCs w:val="18"/>
      </w:rPr>
      <w:t>页</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E8122" w14:textId="77777777" w:rsidR="009D6247" w:rsidRDefault="009D6247">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35985D" w14:textId="77777777" w:rsidR="00194578" w:rsidRDefault="00194578">
      <w:pPr>
        <w:ind w:firstLine="480"/>
      </w:pPr>
      <w:r>
        <w:separator/>
      </w:r>
    </w:p>
  </w:footnote>
  <w:footnote w:type="continuationSeparator" w:id="0">
    <w:p w14:paraId="4D3E8615" w14:textId="77777777" w:rsidR="00194578" w:rsidRDefault="0019457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1948E" w14:textId="77777777" w:rsidR="009D6247" w:rsidRDefault="009D6247">
    <w:pPr>
      <w:pStyle w:val="af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8A2D1" w14:textId="77777777" w:rsidR="009D6247" w:rsidRDefault="009D6247">
    <w:pPr>
      <w:pStyle w:val="af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5BDEA" w14:textId="77777777" w:rsidR="009D6247" w:rsidRDefault="009D6247">
    <w:pPr>
      <w:pStyle w:val="af4"/>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159CF" w14:textId="77777777" w:rsidR="009D6247" w:rsidRDefault="00000000">
    <w:pPr>
      <w:pBdr>
        <w:bottom w:val="single" w:sz="4" w:space="1" w:color="auto"/>
      </w:pBdr>
      <w:spacing w:line="240" w:lineRule="auto"/>
      <w:ind w:firstLine="360"/>
      <w:jc w:val="right"/>
      <w:rPr>
        <w:sz w:val="18"/>
        <w:szCs w:val="18"/>
      </w:rPr>
    </w:pPr>
    <w:r>
      <w:rPr>
        <w:rFonts w:hint="eastAsia"/>
        <w:sz w:val="18"/>
        <w:szCs w:val="18"/>
      </w:rPr>
      <w:t>顺义</w:t>
    </w:r>
    <w:proofErr w:type="gramStart"/>
    <w:r>
      <w:rPr>
        <w:rFonts w:hint="eastAsia"/>
        <w:sz w:val="18"/>
        <w:szCs w:val="18"/>
      </w:rPr>
      <w:t>区数据</w:t>
    </w:r>
    <w:proofErr w:type="gramEnd"/>
    <w:r>
      <w:rPr>
        <w:rFonts w:hint="eastAsia"/>
        <w:sz w:val="18"/>
        <w:szCs w:val="18"/>
      </w:rPr>
      <w:t>和智慧城市底座建设项目建议书（代可行性研究报告）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B97CD" w14:textId="77777777" w:rsidR="009D6247" w:rsidRDefault="009D6247">
    <w:pPr>
      <w:pStyle w:val="af4"/>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384A5" w14:textId="77777777" w:rsidR="009D6247" w:rsidRDefault="00000000">
    <w:pPr>
      <w:pBdr>
        <w:bottom w:val="single" w:sz="4" w:space="1" w:color="auto"/>
      </w:pBdr>
      <w:spacing w:line="240" w:lineRule="auto"/>
      <w:ind w:firstLine="360"/>
      <w:jc w:val="right"/>
      <w:rPr>
        <w:sz w:val="18"/>
        <w:szCs w:val="18"/>
      </w:rPr>
    </w:pPr>
    <w:r>
      <w:rPr>
        <w:rFonts w:hint="eastAsia"/>
        <w:sz w:val="18"/>
        <w:szCs w:val="18"/>
      </w:rPr>
      <w:t>顺义</w:t>
    </w:r>
    <w:proofErr w:type="gramStart"/>
    <w:r>
      <w:rPr>
        <w:rFonts w:hint="eastAsia"/>
        <w:sz w:val="18"/>
        <w:szCs w:val="18"/>
      </w:rPr>
      <w:t>区数据</w:t>
    </w:r>
    <w:proofErr w:type="gramEnd"/>
    <w:r>
      <w:rPr>
        <w:rFonts w:hint="eastAsia"/>
        <w:sz w:val="18"/>
        <w:szCs w:val="18"/>
      </w:rPr>
      <w:t>和智慧城市底座建设项目建议书（</w:t>
    </w:r>
    <w:r>
      <w:rPr>
        <w:rFonts w:hint="eastAsia"/>
        <w:sz w:val="18"/>
        <w:szCs w:val="18"/>
      </w:rPr>
      <w:t>代可行性研究报告）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865CEE" w14:textId="77777777" w:rsidR="009D6247" w:rsidRDefault="009D6247">
    <w:pPr>
      <w:pStyle w:val="af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7594367"/>
    <w:multiLevelType w:val="singleLevel"/>
    <w:tmpl w:val="97594367"/>
    <w:lvl w:ilvl="0">
      <w:start w:val="4"/>
      <w:numFmt w:val="decimal"/>
      <w:suff w:val="nothing"/>
      <w:lvlText w:val="%1、"/>
      <w:lvlJc w:val="left"/>
    </w:lvl>
  </w:abstractNum>
  <w:abstractNum w:abstractNumId="1" w15:restartNumberingAfterBreak="0">
    <w:nsid w:val="19BD27F0"/>
    <w:multiLevelType w:val="multilevel"/>
    <w:tmpl w:val="95160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7676BD"/>
    <w:multiLevelType w:val="multilevel"/>
    <w:tmpl w:val="2B7676BD"/>
    <w:lvl w:ilvl="0">
      <w:start w:val="1"/>
      <w:numFmt w:val="decimal"/>
      <w:pStyle w:val="T"/>
      <w:lvlText w:val="图%1："/>
      <w:lvlJc w:val="left"/>
      <w:pPr>
        <w:ind w:left="900" w:hanging="420"/>
      </w:pPr>
      <w:rPr>
        <w:rFonts w:hint="eastAsia"/>
        <w:position w:val="0"/>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2BF76ACA"/>
    <w:multiLevelType w:val="multilevel"/>
    <w:tmpl w:val="2BF76ACA"/>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4" w15:restartNumberingAfterBreak="0">
    <w:nsid w:val="4EB36067"/>
    <w:multiLevelType w:val="multilevel"/>
    <w:tmpl w:val="4EB36067"/>
    <w:lvl w:ilvl="0">
      <w:start w:val="1"/>
      <w:numFmt w:val="chineseCountingThousand"/>
      <w:pStyle w:val="1"/>
      <w:suff w:val="space"/>
      <w:lvlText w:val="第%1章"/>
      <w:lvlJc w:val="left"/>
      <w:pPr>
        <w:ind w:left="0" w:firstLine="0"/>
      </w:pPr>
      <w:rPr>
        <w:rFonts w:hint="eastAsia"/>
        <w:b/>
        <w:i w:val="0"/>
        <w:spacing w:val="0"/>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lvl>
    <w:lvl w:ilvl="3">
      <w:start w:val="1"/>
      <w:numFmt w:val="decimal"/>
      <w:pStyle w:val="4"/>
      <w:isLgl/>
      <w:suff w:val="space"/>
      <w:lvlText w:val="%1.%2.%3.%4"/>
      <w:lvlJc w:val="left"/>
      <w:pPr>
        <w:ind w:left="0" w:firstLine="0"/>
      </w:pPr>
      <w:rPr>
        <w:rFonts w:hint="eastAsia"/>
      </w:rPr>
    </w:lvl>
    <w:lvl w:ilvl="4">
      <w:start w:val="1"/>
      <w:numFmt w:val="decimal"/>
      <w:pStyle w:val="5"/>
      <w:isLgl/>
      <w:suff w:val="space"/>
      <w:lvlText w:val="%1.%2.%3.%4.%5"/>
      <w:lvlJc w:val="left"/>
      <w:pPr>
        <w:ind w:left="0" w:firstLine="0"/>
      </w:pPr>
    </w:lvl>
    <w:lvl w:ilvl="5">
      <w:start w:val="1"/>
      <w:numFmt w:val="decimal"/>
      <w:pStyle w:val="6"/>
      <w:isLgl/>
      <w:suff w:val="space"/>
      <w:lvlText w:val="%1.%2.%3.%4.%5.%6"/>
      <w:lvlJc w:val="left"/>
      <w:pPr>
        <w:ind w:left="0" w:firstLine="0"/>
      </w:pPr>
      <w:rPr>
        <w:rFonts w:hint="eastAsia"/>
      </w:rPr>
    </w:lvl>
    <w:lvl w:ilvl="6">
      <w:start w:val="1"/>
      <w:numFmt w:val="decimal"/>
      <w:pStyle w:val="7"/>
      <w:isLgl/>
      <w:suff w:val="space"/>
      <w:lvlText w:val="%1.%2.%3.%4.%5.%6.%7"/>
      <w:lvlJc w:val="left"/>
      <w:pPr>
        <w:ind w:left="0" w:firstLine="0"/>
      </w:pPr>
      <w:rPr>
        <w:rFonts w:hint="eastAsia"/>
      </w:rPr>
    </w:lvl>
    <w:lvl w:ilvl="7">
      <w:start w:val="1"/>
      <w:numFmt w:val="decimal"/>
      <w:pStyle w:val="8"/>
      <w:isLgl/>
      <w:suff w:val="space"/>
      <w:lvlText w:val="%1.%2.%3.%4.%5.%6.%7.%8"/>
      <w:lvlJc w:val="left"/>
      <w:pPr>
        <w:ind w:left="0" w:firstLine="0"/>
      </w:pPr>
      <w:rPr>
        <w:rFonts w:hint="eastAsia"/>
      </w:rPr>
    </w:lvl>
    <w:lvl w:ilvl="8">
      <w:start w:val="1"/>
      <w:numFmt w:val="decimal"/>
      <w:pStyle w:val="9"/>
      <w:isLgl/>
      <w:suff w:val="space"/>
      <w:lvlText w:val="%1.%2.%3.%4.%5.%6.%7.%8.%9"/>
      <w:lvlJc w:val="left"/>
      <w:pPr>
        <w:ind w:left="0" w:firstLine="0"/>
      </w:pPr>
      <w:rPr>
        <w:rFonts w:hint="eastAsia"/>
      </w:rPr>
    </w:lvl>
  </w:abstractNum>
  <w:abstractNum w:abstractNumId="5" w15:restartNumberingAfterBreak="0">
    <w:nsid w:val="4F7864A0"/>
    <w:multiLevelType w:val="multilevel"/>
    <w:tmpl w:val="4F7864A0"/>
    <w:lvl w:ilvl="0">
      <w:start w:val="1"/>
      <w:numFmt w:val="decimal"/>
      <w:pStyle w:val="B"/>
      <w:lvlText w:val="表%1："/>
      <w:lvlJc w:val="left"/>
      <w:pPr>
        <w:ind w:left="420" w:hanging="420"/>
      </w:pPr>
      <w:rPr>
        <w:rFonts w:hint="eastAsia"/>
        <w:position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8DD6AD6"/>
    <w:multiLevelType w:val="singleLevel"/>
    <w:tmpl w:val="58DD6AD6"/>
    <w:lvl w:ilvl="0">
      <w:start w:val="3"/>
      <w:numFmt w:val="decimal"/>
      <w:suff w:val="nothing"/>
      <w:lvlText w:val="%1、"/>
      <w:lvlJc w:val="left"/>
    </w:lvl>
  </w:abstractNum>
  <w:abstractNum w:abstractNumId="7" w15:restartNumberingAfterBreak="0">
    <w:nsid w:val="64416672"/>
    <w:multiLevelType w:val="multilevel"/>
    <w:tmpl w:val="6441667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16cid:durableId="1435173451">
    <w:abstractNumId w:val="4"/>
  </w:num>
  <w:num w:numId="2" w16cid:durableId="991833495">
    <w:abstractNumId w:val="5"/>
  </w:num>
  <w:num w:numId="3" w16cid:durableId="316110463">
    <w:abstractNumId w:val="2"/>
  </w:num>
  <w:num w:numId="4" w16cid:durableId="1444498357">
    <w:abstractNumId w:val="7"/>
  </w:num>
  <w:num w:numId="5" w16cid:durableId="16200109">
    <w:abstractNumId w:val="6"/>
  </w:num>
  <w:num w:numId="6" w16cid:durableId="1728258391">
    <w:abstractNumId w:val="0"/>
  </w:num>
  <w:num w:numId="7" w16cid:durableId="321743233">
    <w:abstractNumId w:val="3"/>
  </w:num>
  <w:num w:numId="8" w16cid:durableId="1160194215">
    <w:abstractNumId w:val="1"/>
    <w:lvlOverride w:ilvl="0">
      <w:lvl w:ilvl="0">
        <w:numFmt w:val="bullet"/>
        <w:lvlText w:val=""/>
        <w:lvlJc w:val="left"/>
        <w:pPr>
          <w:tabs>
            <w:tab w:val="num" w:pos="720"/>
          </w:tabs>
          <w:ind w:left="720" w:hanging="360"/>
        </w:pPr>
        <w:rPr>
          <w:rFonts w:ascii="Symbol" w:hAnsi="Symbol" w:hint="default"/>
          <w:sz w:val="20"/>
        </w:rPr>
      </w:lvl>
    </w:lvlOverride>
  </w:num>
  <w:num w:numId="9" w16cid:durableId="1930887656">
    <w:abstractNumId w:val="1"/>
    <w:lvlOverride w:ilvl="0">
      <w:lvl w:ilvl="0">
        <w:numFmt w:val="bullet"/>
        <w:lvlText w:val=""/>
        <w:lvlJc w:val="left"/>
        <w:pPr>
          <w:tabs>
            <w:tab w:val="num" w:pos="720"/>
          </w:tabs>
          <w:ind w:left="720" w:hanging="360"/>
        </w:pPr>
        <w:rPr>
          <w:rFonts w:ascii="Symbol" w:hAnsi="Symbol" w:hint="default"/>
          <w:sz w:val="20"/>
        </w:rPr>
      </w:lvl>
    </w:lvlOverride>
  </w:num>
  <w:num w:numId="10" w16cid:durableId="402875423">
    <w:abstractNumId w:val="1"/>
    <w:lvlOverride w:ilvl="0">
      <w:lvl w:ilvl="0">
        <w:numFmt w:val="bullet"/>
        <w:lvlText w:val=""/>
        <w:lvlJc w:val="left"/>
        <w:pPr>
          <w:tabs>
            <w:tab w:val="num" w:pos="720"/>
          </w:tabs>
          <w:ind w:left="720" w:hanging="360"/>
        </w:pPr>
        <w:rPr>
          <w:rFonts w:ascii="Symbol" w:hAnsi="Symbol" w:hint="default"/>
          <w:sz w:val="20"/>
        </w:rPr>
      </w:lvl>
    </w:lvlOverride>
  </w:num>
  <w:num w:numId="11" w16cid:durableId="510460629">
    <w:abstractNumId w:val="1"/>
    <w:lvlOverride w:ilvl="0">
      <w:lvl w:ilvl="0">
        <w:numFmt w:val="bullet"/>
        <w:lvlText w:val=""/>
        <w:lvlJc w:val="left"/>
        <w:pPr>
          <w:tabs>
            <w:tab w:val="num" w:pos="720"/>
          </w:tabs>
          <w:ind w:left="720" w:hanging="360"/>
        </w:pPr>
        <w:rPr>
          <w:rFonts w:ascii="Symbol" w:hAnsi="Symbol" w:hint="default"/>
          <w:sz w:val="20"/>
        </w:rPr>
      </w:lvl>
    </w:lvlOverride>
  </w:num>
  <w:num w:numId="12" w16cid:durableId="1290160937">
    <w:abstractNumId w:val="1"/>
    <w:lvlOverride w:ilvl="0">
      <w:lvl w:ilvl="0">
        <w:numFmt w:val="bullet"/>
        <w:lvlText w:val=""/>
        <w:lvlJc w:val="left"/>
        <w:pPr>
          <w:tabs>
            <w:tab w:val="num" w:pos="720"/>
          </w:tabs>
          <w:ind w:left="720" w:hanging="360"/>
        </w:pPr>
        <w:rPr>
          <w:rFonts w:ascii="Symbol" w:hAnsi="Symbol" w:hint="default"/>
          <w:sz w:val="20"/>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今日 流水">
    <w15:presenceInfo w15:providerId="Windows Live" w15:userId="62a61a69837b09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0"/>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10B9"/>
    <w:rsid w:val="0000049B"/>
    <w:rsid w:val="00001E2F"/>
    <w:rsid w:val="0000324C"/>
    <w:rsid w:val="000042CC"/>
    <w:rsid w:val="00005DA3"/>
    <w:rsid w:val="00006A0E"/>
    <w:rsid w:val="000105C6"/>
    <w:rsid w:val="0001097C"/>
    <w:rsid w:val="00010DDC"/>
    <w:rsid w:val="00011342"/>
    <w:rsid w:val="000119C5"/>
    <w:rsid w:val="0001256D"/>
    <w:rsid w:val="00012AF1"/>
    <w:rsid w:val="00014F69"/>
    <w:rsid w:val="00016382"/>
    <w:rsid w:val="00016F3A"/>
    <w:rsid w:val="00020B8F"/>
    <w:rsid w:val="000219CF"/>
    <w:rsid w:val="00024DD4"/>
    <w:rsid w:val="00024FC0"/>
    <w:rsid w:val="000252A7"/>
    <w:rsid w:val="00026D9D"/>
    <w:rsid w:val="0002740F"/>
    <w:rsid w:val="00030A3D"/>
    <w:rsid w:val="000310CA"/>
    <w:rsid w:val="0003166B"/>
    <w:rsid w:val="00036E1B"/>
    <w:rsid w:val="0004107C"/>
    <w:rsid w:val="000418A8"/>
    <w:rsid w:val="0004281D"/>
    <w:rsid w:val="00043EF6"/>
    <w:rsid w:val="00044928"/>
    <w:rsid w:val="000459A9"/>
    <w:rsid w:val="00045BA3"/>
    <w:rsid w:val="00045E32"/>
    <w:rsid w:val="00047BA1"/>
    <w:rsid w:val="00047ED9"/>
    <w:rsid w:val="000500DB"/>
    <w:rsid w:val="00050B17"/>
    <w:rsid w:val="00051BBC"/>
    <w:rsid w:val="0005350F"/>
    <w:rsid w:val="00056273"/>
    <w:rsid w:val="00057AA2"/>
    <w:rsid w:val="000631A4"/>
    <w:rsid w:val="0006401D"/>
    <w:rsid w:val="000656DD"/>
    <w:rsid w:val="0006602C"/>
    <w:rsid w:val="00067F38"/>
    <w:rsid w:val="00070625"/>
    <w:rsid w:val="00073BDD"/>
    <w:rsid w:val="000741CE"/>
    <w:rsid w:val="00077B50"/>
    <w:rsid w:val="00077B99"/>
    <w:rsid w:val="00080691"/>
    <w:rsid w:val="00080BA2"/>
    <w:rsid w:val="00081133"/>
    <w:rsid w:val="000812E8"/>
    <w:rsid w:val="00082B1F"/>
    <w:rsid w:val="00083FD9"/>
    <w:rsid w:val="00084FA2"/>
    <w:rsid w:val="00086909"/>
    <w:rsid w:val="000869E2"/>
    <w:rsid w:val="00087370"/>
    <w:rsid w:val="0009015D"/>
    <w:rsid w:val="00090B5F"/>
    <w:rsid w:val="00091353"/>
    <w:rsid w:val="0009164F"/>
    <w:rsid w:val="00092B31"/>
    <w:rsid w:val="00093E5A"/>
    <w:rsid w:val="00096F73"/>
    <w:rsid w:val="000973A2"/>
    <w:rsid w:val="000A0419"/>
    <w:rsid w:val="000A0A8F"/>
    <w:rsid w:val="000A3CA6"/>
    <w:rsid w:val="000A56D4"/>
    <w:rsid w:val="000A57D6"/>
    <w:rsid w:val="000A686D"/>
    <w:rsid w:val="000A7693"/>
    <w:rsid w:val="000B1AEC"/>
    <w:rsid w:val="000B37D2"/>
    <w:rsid w:val="000B4B55"/>
    <w:rsid w:val="000C0019"/>
    <w:rsid w:val="000C1419"/>
    <w:rsid w:val="000C1EB9"/>
    <w:rsid w:val="000C3657"/>
    <w:rsid w:val="000C43C7"/>
    <w:rsid w:val="000C4605"/>
    <w:rsid w:val="000C4E9C"/>
    <w:rsid w:val="000C5250"/>
    <w:rsid w:val="000C5C01"/>
    <w:rsid w:val="000C6698"/>
    <w:rsid w:val="000D03CA"/>
    <w:rsid w:val="000D1B57"/>
    <w:rsid w:val="000D1BF8"/>
    <w:rsid w:val="000D35E7"/>
    <w:rsid w:val="000D6ADF"/>
    <w:rsid w:val="000D76A3"/>
    <w:rsid w:val="000D7C0A"/>
    <w:rsid w:val="000D7D3C"/>
    <w:rsid w:val="000E0FBC"/>
    <w:rsid w:val="000E293C"/>
    <w:rsid w:val="000E4BD5"/>
    <w:rsid w:val="000E4E82"/>
    <w:rsid w:val="000E6AEE"/>
    <w:rsid w:val="000E6FC8"/>
    <w:rsid w:val="000E7FDB"/>
    <w:rsid w:val="000F0D44"/>
    <w:rsid w:val="000F19BE"/>
    <w:rsid w:val="000F243E"/>
    <w:rsid w:val="000F2815"/>
    <w:rsid w:val="000F2ABE"/>
    <w:rsid w:val="000F2ADE"/>
    <w:rsid w:val="000F3758"/>
    <w:rsid w:val="000F42C0"/>
    <w:rsid w:val="000F65B8"/>
    <w:rsid w:val="000F6AA2"/>
    <w:rsid w:val="000F6C91"/>
    <w:rsid w:val="00100A92"/>
    <w:rsid w:val="00101214"/>
    <w:rsid w:val="00102374"/>
    <w:rsid w:val="001076E0"/>
    <w:rsid w:val="00107B01"/>
    <w:rsid w:val="001102FB"/>
    <w:rsid w:val="00111D77"/>
    <w:rsid w:val="00112369"/>
    <w:rsid w:val="00112DD4"/>
    <w:rsid w:val="0011302C"/>
    <w:rsid w:val="00113040"/>
    <w:rsid w:val="00114A5E"/>
    <w:rsid w:val="00116739"/>
    <w:rsid w:val="001200F6"/>
    <w:rsid w:val="00121863"/>
    <w:rsid w:val="00122710"/>
    <w:rsid w:val="00122772"/>
    <w:rsid w:val="001228CE"/>
    <w:rsid w:val="00123148"/>
    <w:rsid w:val="00124822"/>
    <w:rsid w:val="00124C36"/>
    <w:rsid w:val="001251F9"/>
    <w:rsid w:val="001262CA"/>
    <w:rsid w:val="00126EFA"/>
    <w:rsid w:val="001302AA"/>
    <w:rsid w:val="001308B1"/>
    <w:rsid w:val="00132722"/>
    <w:rsid w:val="0013315A"/>
    <w:rsid w:val="00133C79"/>
    <w:rsid w:val="00135592"/>
    <w:rsid w:val="00135AEE"/>
    <w:rsid w:val="00136706"/>
    <w:rsid w:val="00136885"/>
    <w:rsid w:val="00136A44"/>
    <w:rsid w:val="0014012C"/>
    <w:rsid w:val="00140FAA"/>
    <w:rsid w:val="0014179C"/>
    <w:rsid w:val="0014180C"/>
    <w:rsid w:val="00141B95"/>
    <w:rsid w:val="0014226A"/>
    <w:rsid w:val="001422CE"/>
    <w:rsid w:val="0014309A"/>
    <w:rsid w:val="0014476D"/>
    <w:rsid w:val="00144BAE"/>
    <w:rsid w:val="00150043"/>
    <w:rsid w:val="00150B44"/>
    <w:rsid w:val="001524E5"/>
    <w:rsid w:val="00153483"/>
    <w:rsid w:val="001544CC"/>
    <w:rsid w:val="00155515"/>
    <w:rsid w:val="0015588F"/>
    <w:rsid w:val="00157AD3"/>
    <w:rsid w:val="00157D37"/>
    <w:rsid w:val="00160B9E"/>
    <w:rsid w:val="00161192"/>
    <w:rsid w:val="001619C3"/>
    <w:rsid w:val="0016497D"/>
    <w:rsid w:val="0016585D"/>
    <w:rsid w:val="00165FA3"/>
    <w:rsid w:val="00172141"/>
    <w:rsid w:val="001725C4"/>
    <w:rsid w:val="00173756"/>
    <w:rsid w:val="00174C92"/>
    <w:rsid w:val="00174EF7"/>
    <w:rsid w:val="00176E84"/>
    <w:rsid w:val="00180B61"/>
    <w:rsid w:val="001812ED"/>
    <w:rsid w:val="001813CC"/>
    <w:rsid w:val="001818CC"/>
    <w:rsid w:val="00183889"/>
    <w:rsid w:val="001844A3"/>
    <w:rsid w:val="001866E7"/>
    <w:rsid w:val="0018725A"/>
    <w:rsid w:val="001904FB"/>
    <w:rsid w:val="00190599"/>
    <w:rsid w:val="00190869"/>
    <w:rsid w:val="001914D1"/>
    <w:rsid w:val="00194578"/>
    <w:rsid w:val="00194FFE"/>
    <w:rsid w:val="001961A7"/>
    <w:rsid w:val="0019683F"/>
    <w:rsid w:val="001A29A8"/>
    <w:rsid w:val="001A404D"/>
    <w:rsid w:val="001A4823"/>
    <w:rsid w:val="001A5204"/>
    <w:rsid w:val="001A6421"/>
    <w:rsid w:val="001A7B44"/>
    <w:rsid w:val="001B00E7"/>
    <w:rsid w:val="001B02A4"/>
    <w:rsid w:val="001B0491"/>
    <w:rsid w:val="001B0AB2"/>
    <w:rsid w:val="001B0D59"/>
    <w:rsid w:val="001B319F"/>
    <w:rsid w:val="001B7F92"/>
    <w:rsid w:val="001C14EE"/>
    <w:rsid w:val="001C392C"/>
    <w:rsid w:val="001C3F27"/>
    <w:rsid w:val="001C51BD"/>
    <w:rsid w:val="001C5CF2"/>
    <w:rsid w:val="001C7978"/>
    <w:rsid w:val="001C7FF1"/>
    <w:rsid w:val="001D26F6"/>
    <w:rsid w:val="001D272A"/>
    <w:rsid w:val="001D2DFF"/>
    <w:rsid w:val="001D3BBD"/>
    <w:rsid w:val="001D462F"/>
    <w:rsid w:val="001D61F5"/>
    <w:rsid w:val="001D628D"/>
    <w:rsid w:val="001E1934"/>
    <w:rsid w:val="001E1AEB"/>
    <w:rsid w:val="001E1D29"/>
    <w:rsid w:val="001E33ED"/>
    <w:rsid w:val="001E3A63"/>
    <w:rsid w:val="001E4FF5"/>
    <w:rsid w:val="001F1169"/>
    <w:rsid w:val="001F22A1"/>
    <w:rsid w:val="001F2D15"/>
    <w:rsid w:val="001F2F2C"/>
    <w:rsid w:val="001F3984"/>
    <w:rsid w:val="001F70A3"/>
    <w:rsid w:val="00200145"/>
    <w:rsid w:val="00201375"/>
    <w:rsid w:val="002015E5"/>
    <w:rsid w:val="00202774"/>
    <w:rsid w:val="00203C05"/>
    <w:rsid w:val="0020405F"/>
    <w:rsid w:val="00204FAE"/>
    <w:rsid w:val="00205861"/>
    <w:rsid w:val="0021048F"/>
    <w:rsid w:val="00210F39"/>
    <w:rsid w:val="002110D6"/>
    <w:rsid w:val="00212DFC"/>
    <w:rsid w:val="0021565C"/>
    <w:rsid w:val="00221943"/>
    <w:rsid w:val="00223218"/>
    <w:rsid w:val="0022491F"/>
    <w:rsid w:val="00224AD2"/>
    <w:rsid w:val="00226424"/>
    <w:rsid w:val="00226B5D"/>
    <w:rsid w:val="00227C3C"/>
    <w:rsid w:val="002303EA"/>
    <w:rsid w:val="00232220"/>
    <w:rsid w:val="002327B8"/>
    <w:rsid w:val="00232DAE"/>
    <w:rsid w:val="0023380F"/>
    <w:rsid w:val="002362AD"/>
    <w:rsid w:val="00237AD9"/>
    <w:rsid w:val="00241C42"/>
    <w:rsid w:val="00244847"/>
    <w:rsid w:val="00244D07"/>
    <w:rsid w:val="0024709E"/>
    <w:rsid w:val="0025078E"/>
    <w:rsid w:val="0025114A"/>
    <w:rsid w:val="002512C2"/>
    <w:rsid w:val="0025276E"/>
    <w:rsid w:val="00252845"/>
    <w:rsid w:val="00254E2A"/>
    <w:rsid w:val="00255C67"/>
    <w:rsid w:val="00255D6F"/>
    <w:rsid w:val="00257622"/>
    <w:rsid w:val="002625F2"/>
    <w:rsid w:val="002641B2"/>
    <w:rsid w:val="00265183"/>
    <w:rsid w:val="00266CE5"/>
    <w:rsid w:val="002713C6"/>
    <w:rsid w:val="002716F9"/>
    <w:rsid w:val="00271C75"/>
    <w:rsid w:val="00273EDB"/>
    <w:rsid w:val="002745C5"/>
    <w:rsid w:val="002749F1"/>
    <w:rsid w:val="00277D84"/>
    <w:rsid w:val="00280529"/>
    <w:rsid w:val="00281FEE"/>
    <w:rsid w:val="00282B91"/>
    <w:rsid w:val="00282F77"/>
    <w:rsid w:val="00282FEC"/>
    <w:rsid w:val="00283338"/>
    <w:rsid w:val="002838B3"/>
    <w:rsid w:val="00283EE7"/>
    <w:rsid w:val="00290B9A"/>
    <w:rsid w:val="002913E9"/>
    <w:rsid w:val="00291BEB"/>
    <w:rsid w:val="00292C47"/>
    <w:rsid w:val="00294BE0"/>
    <w:rsid w:val="002964BD"/>
    <w:rsid w:val="0029733E"/>
    <w:rsid w:val="00297C23"/>
    <w:rsid w:val="002A1983"/>
    <w:rsid w:val="002A2114"/>
    <w:rsid w:val="002A47F5"/>
    <w:rsid w:val="002A4A31"/>
    <w:rsid w:val="002A5D2A"/>
    <w:rsid w:val="002B1D2B"/>
    <w:rsid w:val="002B258A"/>
    <w:rsid w:val="002B448D"/>
    <w:rsid w:val="002B64B8"/>
    <w:rsid w:val="002B683D"/>
    <w:rsid w:val="002B7D4A"/>
    <w:rsid w:val="002C0725"/>
    <w:rsid w:val="002C338D"/>
    <w:rsid w:val="002C3541"/>
    <w:rsid w:val="002C4109"/>
    <w:rsid w:val="002C473D"/>
    <w:rsid w:val="002C4AD2"/>
    <w:rsid w:val="002C50CB"/>
    <w:rsid w:val="002C642F"/>
    <w:rsid w:val="002C6D77"/>
    <w:rsid w:val="002C7364"/>
    <w:rsid w:val="002D41A9"/>
    <w:rsid w:val="002D73D8"/>
    <w:rsid w:val="002D743C"/>
    <w:rsid w:val="002E03FA"/>
    <w:rsid w:val="002E130F"/>
    <w:rsid w:val="002E16B2"/>
    <w:rsid w:val="002E60D7"/>
    <w:rsid w:val="002E62E7"/>
    <w:rsid w:val="002F1404"/>
    <w:rsid w:val="002F24C1"/>
    <w:rsid w:val="002F2ECF"/>
    <w:rsid w:val="002F2EE7"/>
    <w:rsid w:val="002F5F44"/>
    <w:rsid w:val="002F5FE5"/>
    <w:rsid w:val="002F6F3C"/>
    <w:rsid w:val="00300AAD"/>
    <w:rsid w:val="00301E12"/>
    <w:rsid w:val="00301F12"/>
    <w:rsid w:val="0030245C"/>
    <w:rsid w:val="003025E2"/>
    <w:rsid w:val="003030E5"/>
    <w:rsid w:val="003050BD"/>
    <w:rsid w:val="0030554B"/>
    <w:rsid w:val="00306140"/>
    <w:rsid w:val="003158A3"/>
    <w:rsid w:val="00315FF3"/>
    <w:rsid w:val="0032044D"/>
    <w:rsid w:val="00320599"/>
    <w:rsid w:val="00320877"/>
    <w:rsid w:val="00321888"/>
    <w:rsid w:val="00321A6B"/>
    <w:rsid w:val="003250B6"/>
    <w:rsid w:val="0032543B"/>
    <w:rsid w:val="00325ACA"/>
    <w:rsid w:val="00325BC8"/>
    <w:rsid w:val="003272D9"/>
    <w:rsid w:val="0033077E"/>
    <w:rsid w:val="003312C6"/>
    <w:rsid w:val="0033473B"/>
    <w:rsid w:val="00334B68"/>
    <w:rsid w:val="00334EC2"/>
    <w:rsid w:val="00340E07"/>
    <w:rsid w:val="00341407"/>
    <w:rsid w:val="0034231C"/>
    <w:rsid w:val="003456AA"/>
    <w:rsid w:val="00346A0C"/>
    <w:rsid w:val="00356332"/>
    <w:rsid w:val="00357674"/>
    <w:rsid w:val="003600FC"/>
    <w:rsid w:val="00361A07"/>
    <w:rsid w:val="00362540"/>
    <w:rsid w:val="00363D02"/>
    <w:rsid w:val="00366571"/>
    <w:rsid w:val="00366E44"/>
    <w:rsid w:val="00370306"/>
    <w:rsid w:val="00370D3C"/>
    <w:rsid w:val="00370EB8"/>
    <w:rsid w:val="003726E9"/>
    <w:rsid w:val="00372CD0"/>
    <w:rsid w:val="00373F11"/>
    <w:rsid w:val="00375759"/>
    <w:rsid w:val="00377E86"/>
    <w:rsid w:val="00380BBF"/>
    <w:rsid w:val="00381565"/>
    <w:rsid w:val="003823BB"/>
    <w:rsid w:val="0038316B"/>
    <w:rsid w:val="00383855"/>
    <w:rsid w:val="00384571"/>
    <w:rsid w:val="00385047"/>
    <w:rsid w:val="00387E0F"/>
    <w:rsid w:val="00390B48"/>
    <w:rsid w:val="003911B7"/>
    <w:rsid w:val="00392151"/>
    <w:rsid w:val="00392924"/>
    <w:rsid w:val="00393169"/>
    <w:rsid w:val="00394CF7"/>
    <w:rsid w:val="00394EE7"/>
    <w:rsid w:val="00395C11"/>
    <w:rsid w:val="00396574"/>
    <w:rsid w:val="00396941"/>
    <w:rsid w:val="00396ACA"/>
    <w:rsid w:val="00397865"/>
    <w:rsid w:val="003A0651"/>
    <w:rsid w:val="003A15DB"/>
    <w:rsid w:val="003A333D"/>
    <w:rsid w:val="003A3B5A"/>
    <w:rsid w:val="003A4DA7"/>
    <w:rsid w:val="003A616C"/>
    <w:rsid w:val="003B1EE3"/>
    <w:rsid w:val="003B2C4C"/>
    <w:rsid w:val="003B3DA3"/>
    <w:rsid w:val="003B4478"/>
    <w:rsid w:val="003B643E"/>
    <w:rsid w:val="003B6D87"/>
    <w:rsid w:val="003B6EDE"/>
    <w:rsid w:val="003B7C9E"/>
    <w:rsid w:val="003C080C"/>
    <w:rsid w:val="003C0CE0"/>
    <w:rsid w:val="003C2F94"/>
    <w:rsid w:val="003C6704"/>
    <w:rsid w:val="003C7124"/>
    <w:rsid w:val="003C759E"/>
    <w:rsid w:val="003D0E1A"/>
    <w:rsid w:val="003D12F9"/>
    <w:rsid w:val="003D3C43"/>
    <w:rsid w:val="003D467B"/>
    <w:rsid w:val="003D4CDF"/>
    <w:rsid w:val="003D4DAE"/>
    <w:rsid w:val="003D626F"/>
    <w:rsid w:val="003D7DCF"/>
    <w:rsid w:val="003E0E08"/>
    <w:rsid w:val="003E289D"/>
    <w:rsid w:val="003E5A6F"/>
    <w:rsid w:val="003E6DC0"/>
    <w:rsid w:val="003F01B4"/>
    <w:rsid w:val="003F099F"/>
    <w:rsid w:val="003F0F3E"/>
    <w:rsid w:val="003F155A"/>
    <w:rsid w:val="003F27A7"/>
    <w:rsid w:val="003F2A48"/>
    <w:rsid w:val="003F2B7B"/>
    <w:rsid w:val="003F3769"/>
    <w:rsid w:val="003F7355"/>
    <w:rsid w:val="003F753C"/>
    <w:rsid w:val="00402959"/>
    <w:rsid w:val="0040354E"/>
    <w:rsid w:val="004077C1"/>
    <w:rsid w:val="004077DF"/>
    <w:rsid w:val="00407B62"/>
    <w:rsid w:val="004110FE"/>
    <w:rsid w:val="0041119C"/>
    <w:rsid w:val="00412E3E"/>
    <w:rsid w:val="0041449C"/>
    <w:rsid w:val="00417E8F"/>
    <w:rsid w:val="0042135E"/>
    <w:rsid w:val="00423A18"/>
    <w:rsid w:val="004241AE"/>
    <w:rsid w:val="004243A1"/>
    <w:rsid w:val="00424E3D"/>
    <w:rsid w:val="00425E51"/>
    <w:rsid w:val="00426B1D"/>
    <w:rsid w:val="004276CB"/>
    <w:rsid w:val="00427BFF"/>
    <w:rsid w:val="00432644"/>
    <w:rsid w:val="004327CA"/>
    <w:rsid w:val="00433151"/>
    <w:rsid w:val="00434FCA"/>
    <w:rsid w:val="004370E0"/>
    <w:rsid w:val="00440323"/>
    <w:rsid w:val="00440574"/>
    <w:rsid w:val="00441BD6"/>
    <w:rsid w:val="00445AA9"/>
    <w:rsid w:val="0044628A"/>
    <w:rsid w:val="00446D03"/>
    <w:rsid w:val="00451A9F"/>
    <w:rsid w:val="0045277C"/>
    <w:rsid w:val="00454203"/>
    <w:rsid w:val="004547EE"/>
    <w:rsid w:val="004548A4"/>
    <w:rsid w:val="00455535"/>
    <w:rsid w:val="00455747"/>
    <w:rsid w:val="00457C84"/>
    <w:rsid w:val="0046016F"/>
    <w:rsid w:val="0046022A"/>
    <w:rsid w:val="00461821"/>
    <w:rsid w:val="00462F16"/>
    <w:rsid w:val="00463024"/>
    <w:rsid w:val="00464DFA"/>
    <w:rsid w:val="00472424"/>
    <w:rsid w:val="00472C07"/>
    <w:rsid w:val="00472E1A"/>
    <w:rsid w:val="004730F8"/>
    <w:rsid w:val="00474505"/>
    <w:rsid w:val="0047712F"/>
    <w:rsid w:val="00477D9D"/>
    <w:rsid w:val="0048029B"/>
    <w:rsid w:val="00483AE1"/>
    <w:rsid w:val="004842BF"/>
    <w:rsid w:val="00484550"/>
    <w:rsid w:val="00484A56"/>
    <w:rsid w:val="00485226"/>
    <w:rsid w:val="004864D2"/>
    <w:rsid w:val="004871F2"/>
    <w:rsid w:val="00487906"/>
    <w:rsid w:val="0049062B"/>
    <w:rsid w:val="004931E6"/>
    <w:rsid w:val="00496DFA"/>
    <w:rsid w:val="00497CCE"/>
    <w:rsid w:val="004A0734"/>
    <w:rsid w:val="004A0D7E"/>
    <w:rsid w:val="004A12CA"/>
    <w:rsid w:val="004A4408"/>
    <w:rsid w:val="004A6110"/>
    <w:rsid w:val="004B1B82"/>
    <w:rsid w:val="004B2C44"/>
    <w:rsid w:val="004B3789"/>
    <w:rsid w:val="004B50B7"/>
    <w:rsid w:val="004B623D"/>
    <w:rsid w:val="004B6ADA"/>
    <w:rsid w:val="004B6C3D"/>
    <w:rsid w:val="004B7B1A"/>
    <w:rsid w:val="004C04CD"/>
    <w:rsid w:val="004C1661"/>
    <w:rsid w:val="004C23ED"/>
    <w:rsid w:val="004C41BA"/>
    <w:rsid w:val="004C47BF"/>
    <w:rsid w:val="004C4DE9"/>
    <w:rsid w:val="004C692D"/>
    <w:rsid w:val="004D133E"/>
    <w:rsid w:val="004D37DC"/>
    <w:rsid w:val="004D4E22"/>
    <w:rsid w:val="004D5E75"/>
    <w:rsid w:val="004D6526"/>
    <w:rsid w:val="004E1EB5"/>
    <w:rsid w:val="004E2A84"/>
    <w:rsid w:val="004E7437"/>
    <w:rsid w:val="004E7D55"/>
    <w:rsid w:val="004F32BD"/>
    <w:rsid w:val="004F44B2"/>
    <w:rsid w:val="004F4664"/>
    <w:rsid w:val="004F4766"/>
    <w:rsid w:val="004F52D5"/>
    <w:rsid w:val="004F55EB"/>
    <w:rsid w:val="004F6A21"/>
    <w:rsid w:val="00500784"/>
    <w:rsid w:val="00500C1C"/>
    <w:rsid w:val="00507814"/>
    <w:rsid w:val="005155F3"/>
    <w:rsid w:val="00517395"/>
    <w:rsid w:val="00517BDE"/>
    <w:rsid w:val="00520029"/>
    <w:rsid w:val="0052204A"/>
    <w:rsid w:val="00523BCC"/>
    <w:rsid w:val="00525F99"/>
    <w:rsid w:val="005275E1"/>
    <w:rsid w:val="005277F3"/>
    <w:rsid w:val="00533C4C"/>
    <w:rsid w:val="00536AB7"/>
    <w:rsid w:val="00537D41"/>
    <w:rsid w:val="005420F1"/>
    <w:rsid w:val="00542C32"/>
    <w:rsid w:val="00543F48"/>
    <w:rsid w:val="00545BE7"/>
    <w:rsid w:val="0054615F"/>
    <w:rsid w:val="0054673A"/>
    <w:rsid w:val="00546939"/>
    <w:rsid w:val="00547266"/>
    <w:rsid w:val="00550141"/>
    <w:rsid w:val="00550F17"/>
    <w:rsid w:val="00551334"/>
    <w:rsid w:val="0055257E"/>
    <w:rsid w:val="00552731"/>
    <w:rsid w:val="0055296F"/>
    <w:rsid w:val="00553E91"/>
    <w:rsid w:val="00554D20"/>
    <w:rsid w:val="00560C80"/>
    <w:rsid w:val="00561691"/>
    <w:rsid w:val="0056184E"/>
    <w:rsid w:val="0056219B"/>
    <w:rsid w:val="0056233E"/>
    <w:rsid w:val="005638D8"/>
    <w:rsid w:val="005648C7"/>
    <w:rsid w:val="005668FA"/>
    <w:rsid w:val="00567996"/>
    <w:rsid w:val="00567E97"/>
    <w:rsid w:val="005705D3"/>
    <w:rsid w:val="0057087B"/>
    <w:rsid w:val="00572089"/>
    <w:rsid w:val="00573C9F"/>
    <w:rsid w:val="005754E8"/>
    <w:rsid w:val="00575658"/>
    <w:rsid w:val="00577EC3"/>
    <w:rsid w:val="00580514"/>
    <w:rsid w:val="00580975"/>
    <w:rsid w:val="00584611"/>
    <w:rsid w:val="005846D2"/>
    <w:rsid w:val="00585228"/>
    <w:rsid w:val="00585E7A"/>
    <w:rsid w:val="005862E6"/>
    <w:rsid w:val="00586DA7"/>
    <w:rsid w:val="0058735D"/>
    <w:rsid w:val="00591F68"/>
    <w:rsid w:val="0059207C"/>
    <w:rsid w:val="005932B2"/>
    <w:rsid w:val="0059346E"/>
    <w:rsid w:val="005939F2"/>
    <w:rsid w:val="00594418"/>
    <w:rsid w:val="0059741E"/>
    <w:rsid w:val="005978E6"/>
    <w:rsid w:val="005A17BC"/>
    <w:rsid w:val="005A3589"/>
    <w:rsid w:val="005A4F73"/>
    <w:rsid w:val="005A624C"/>
    <w:rsid w:val="005A6940"/>
    <w:rsid w:val="005A6E2A"/>
    <w:rsid w:val="005A70C2"/>
    <w:rsid w:val="005A7D1A"/>
    <w:rsid w:val="005A7E5C"/>
    <w:rsid w:val="005B11D0"/>
    <w:rsid w:val="005B1E11"/>
    <w:rsid w:val="005B2790"/>
    <w:rsid w:val="005B51E5"/>
    <w:rsid w:val="005B587E"/>
    <w:rsid w:val="005B72A5"/>
    <w:rsid w:val="005B79BC"/>
    <w:rsid w:val="005C0607"/>
    <w:rsid w:val="005C2170"/>
    <w:rsid w:val="005C2B17"/>
    <w:rsid w:val="005C3A75"/>
    <w:rsid w:val="005C46E4"/>
    <w:rsid w:val="005C545C"/>
    <w:rsid w:val="005D1711"/>
    <w:rsid w:val="005D48F8"/>
    <w:rsid w:val="005D6640"/>
    <w:rsid w:val="005D685F"/>
    <w:rsid w:val="005E040A"/>
    <w:rsid w:val="005E170E"/>
    <w:rsid w:val="005E20AF"/>
    <w:rsid w:val="005E2F9C"/>
    <w:rsid w:val="005E36DB"/>
    <w:rsid w:val="005E390D"/>
    <w:rsid w:val="005F0514"/>
    <w:rsid w:val="005F0BC1"/>
    <w:rsid w:val="005F22C7"/>
    <w:rsid w:val="005F4B96"/>
    <w:rsid w:val="005F5B68"/>
    <w:rsid w:val="005F6F0F"/>
    <w:rsid w:val="005F78AF"/>
    <w:rsid w:val="006003E6"/>
    <w:rsid w:val="00602DD3"/>
    <w:rsid w:val="00604955"/>
    <w:rsid w:val="00605C46"/>
    <w:rsid w:val="00605DE7"/>
    <w:rsid w:val="00606EE3"/>
    <w:rsid w:val="006141B0"/>
    <w:rsid w:val="006156E9"/>
    <w:rsid w:val="00615A91"/>
    <w:rsid w:val="00615C0F"/>
    <w:rsid w:val="006169D5"/>
    <w:rsid w:val="00620035"/>
    <w:rsid w:val="006219B6"/>
    <w:rsid w:val="00621F07"/>
    <w:rsid w:val="00622063"/>
    <w:rsid w:val="00622B08"/>
    <w:rsid w:val="0062423C"/>
    <w:rsid w:val="00626712"/>
    <w:rsid w:val="00627D80"/>
    <w:rsid w:val="0063107D"/>
    <w:rsid w:val="006337B7"/>
    <w:rsid w:val="006341F7"/>
    <w:rsid w:val="0063724C"/>
    <w:rsid w:val="00637927"/>
    <w:rsid w:val="00640D4D"/>
    <w:rsid w:val="0064135C"/>
    <w:rsid w:val="006418E4"/>
    <w:rsid w:val="00645D86"/>
    <w:rsid w:val="00645F6A"/>
    <w:rsid w:val="00646976"/>
    <w:rsid w:val="00646F44"/>
    <w:rsid w:val="006478A9"/>
    <w:rsid w:val="0065172A"/>
    <w:rsid w:val="006519DC"/>
    <w:rsid w:val="00655F07"/>
    <w:rsid w:val="00656C33"/>
    <w:rsid w:val="00661101"/>
    <w:rsid w:val="00663656"/>
    <w:rsid w:val="00664698"/>
    <w:rsid w:val="00666C3F"/>
    <w:rsid w:val="00671C0A"/>
    <w:rsid w:val="006740C6"/>
    <w:rsid w:val="00675013"/>
    <w:rsid w:val="00675729"/>
    <w:rsid w:val="00676888"/>
    <w:rsid w:val="006805EB"/>
    <w:rsid w:val="00680960"/>
    <w:rsid w:val="00680B83"/>
    <w:rsid w:val="006813CE"/>
    <w:rsid w:val="006813E3"/>
    <w:rsid w:val="00681F96"/>
    <w:rsid w:val="00682EA4"/>
    <w:rsid w:val="00684A92"/>
    <w:rsid w:val="00684EE3"/>
    <w:rsid w:val="006851A3"/>
    <w:rsid w:val="00687CAF"/>
    <w:rsid w:val="006911A6"/>
    <w:rsid w:val="0069149B"/>
    <w:rsid w:val="00691BD9"/>
    <w:rsid w:val="00692FD3"/>
    <w:rsid w:val="006940EB"/>
    <w:rsid w:val="00694ADB"/>
    <w:rsid w:val="00696FA2"/>
    <w:rsid w:val="006A0D49"/>
    <w:rsid w:val="006A185F"/>
    <w:rsid w:val="006A3FA3"/>
    <w:rsid w:val="006A4B1F"/>
    <w:rsid w:val="006A59E4"/>
    <w:rsid w:val="006A5CCE"/>
    <w:rsid w:val="006A6329"/>
    <w:rsid w:val="006A6AED"/>
    <w:rsid w:val="006A779F"/>
    <w:rsid w:val="006A78AB"/>
    <w:rsid w:val="006B005C"/>
    <w:rsid w:val="006B2039"/>
    <w:rsid w:val="006B25C3"/>
    <w:rsid w:val="006B28A1"/>
    <w:rsid w:val="006B4446"/>
    <w:rsid w:val="006B45D8"/>
    <w:rsid w:val="006B6E71"/>
    <w:rsid w:val="006C2860"/>
    <w:rsid w:val="006C2BD0"/>
    <w:rsid w:val="006C2E87"/>
    <w:rsid w:val="006C3E8C"/>
    <w:rsid w:val="006C42B3"/>
    <w:rsid w:val="006C42EB"/>
    <w:rsid w:val="006C5F6C"/>
    <w:rsid w:val="006C7627"/>
    <w:rsid w:val="006C76CD"/>
    <w:rsid w:val="006C7EC9"/>
    <w:rsid w:val="006D3E8E"/>
    <w:rsid w:val="006D735B"/>
    <w:rsid w:val="006E0354"/>
    <w:rsid w:val="006E06D1"/>
    <w:rsid w:val="006E36CC"/>
    <w:rsid w:val="006E547A"/>
    <w:rsid w:val="006E7E97"/>
    <w:rsid w:val="006F0BC8"/>
    <w:rsid w:val="006F0E62"/>
    <w:rsid w:val="006F4497"/>
    <w:rsid w:val="006F55C7"/>
    <w:rsid w:val="006F567E"/>
    <w:rsid w:val="006F6AAB"/>
    <w:rsid w:val="006F7883"/>
    <w:rsid w:val="006F7B80"/>
    <w:rsid w:val="007029CA"/>
    <w:rsid w:val="00702BEE"/>
    <w:rsid w:val="0070392A"/>
    <w:rsid w:val="0070435F"/>
    <w:rsid w:val="00704B05"/>
    <w:rsid w:val="00710578"/>
    <w:rsid w:val="00710C54"/>
    <w:rsid w:val="00711811"/>
    <w:rsid w:val="0071198E"/>
    <w:rsid w:val="00712046"/>
    <w:rsid w:val="007121C8"/>
    <w:rsid w:val="00713CFE"/>
    <w:rsid w:val="00714D90"/>
    <w:rsid w:val="00716091"/>
    <w:rsid w:val="00717E41"/>
    <w:rsid w:val="00722088"/>
    <w:rsid w:val="00722573"/>
    <w:rsid w:val="00723282"/>
    <w:rsid w:val="00723D32"/>
    <w:rsid w:val="00724214"/>
    <w:rsid w:val="0072436A"/>
    <w:rsid w:val="007257EE"/>
    <w:rsid w:val="0072588F"/>
    <w:rsid w:val="00726217"/>
    <w:rsid w:val="00730247"/>
    <w:rsid w:val="00730705"/>
    <w:rsid w:val="00730938"/>
    <w:rsid w:val="00730FF7"/>
    <w:rsid w:val="007328BB"/>
    <w:rsid w:val="00733CFD"/>
    <w:rsid w:val="007353E8"/>
    <w:rsid w:val="00735915"/>
    <w:rsid w:val="00735F2F"/>
    <w:rsid w:val="00736C0D"/>
    <w:rsid w:val="007404E3"/>
    <w:rsid w:val="00740AFE"/>
    <w:rsid w:val="007410A1"/>
    <w:rsid w:val="00741A08"/>
    <w:rsid w:val="007428B6"/>
    <w:rsid w:val="007431FB"/>
    <w:rsid w:val="00743F0D"/>
    <w:rsid w:val="00745686"/>
    <w:rsid w:val="00746533"/>
    <w:rsid w:val="00751ADD"/>
    <w:rsid w:val="00752FC1"/>
    <w:rsid w:val="00753FF3"/>
    <w:rsid w:val="0075779A"/>
    <w:rsid w:val="007601AD"/>
    <w:rsid w:val="00760FFA"/>
    <w:rsid w:val="0076348A"/>
    <w:rsid w:val="00764744"/>
    <w:rsid w:val="007648D8"/>
    <w:rsid w:val="0076560F"/>
    <w:rsid w:val="00771CB6"/>
    <w:rsid w:val="007734D2"/>
    <w:rsid w:val="00773E13"/>
    <w:rsid w:val="00774BE9"/>
    <w:rsid w:val="00777366"/>
    <w:rsid w:val="007804A4"/>
    <w:rsid w:val="0078144A"/>
    <w:rsid w:val="007829D2"/>
    <w:rsid w:val="00782D84"/>
    <w:rsid w:val="00783BEC"/>
    <w:rsid w:val="007851E0"/>
    <w:rsid w:val="007854FC"/>
    <w:rsid w:val="00786A2A"/>
    <w:rsid w:val="007910B9"/>
    <w:rsid w:val="0079114F"/>
    <w:rsid w:val="00791937"/>
    <w:rsid w:val="00792068"/>
    <w:rsid w:val="00792352"/>
    <w:rsid w:val="00795E9F"/>
    <w:rsid w:val="00796125"/>
    <w:rsid w:val="007A093A"/>
    <w:rsid w:val="007A0F2B"/>
    <w:rsid w:val="007A10EE"/>
    <w:rsid w:val="007A1E11"/>
    <w:rsid w:val="007A3892"/>
    <w:rsid w:val="007A4706"/>
    <w:rsid w:val="007A4BCC"/>
    <w:rsid w:val="007A4EB6"/>
    <w:rsid w:val="007A775E"/>
    <w:rsid w:val="007A7AF6"/>
    <w:rsid w:val="007A7FA5"/>
    <w:rsid w:val="007B338C"/>
    <w:rsid w:val="007B5359"/>
    <w:rsid w:val="007B647D"/>
    <w:rsid w:val="007B6510"/>
    <w:rsid w:val="007C140A"/>
    <w:rsid w:val="007C1806"/>
    <w:rsid w:val="007C18FE"/>
    <w:rsid w:val="007C1BF6"/>
    <w:rsid w:val="007C273B"/>
    <w:rsid w:val="007C2A87"/>
    <w:rsid w:val="007C30B9"/>
    <w:rsid w:val="007C3D67"/>
    <w:rsid w:val="007C5A5A"/>
    <w:rsid w:val="007C5ABB"/>
    <w:rsid w:val="007C7507"/>
    <w:rsid w:val="007D0226"/>
    <w:rsid w:val="007D1D52"/>
    <w:rsid w:val="007D2179"/>
    <w:rsid w:val="007D46BD"/>
    <w:rsid w:val="007D5DB2"/>
    <w:rsid w:val="007E0959"/>
    <w:rsid w:val="007E24BF"/>
    <w:rsid w:val="007E5A8A"/>
    <w:rsid w:val="007E5C76"/>
    <w:rsid w:val="007E68EA"/>
    <w:rsid w:val="007E718C"/>
    <w:rsid w:val="007E7FD2"/>
    <w:rsid w:val="007F05F6"/>
    <w:rsid w:val="007F0BC4"/>
    <w:rsid w:val="007F249D"/>
    <w:rsid w:val="007F3156"/>
    <w:rsid w:val="007F44A4"/>
    <w:rsid w:val="007F4986"/>
    <w:rsid w:val="007F5ACD"/>
    <w:rsid w:val="007F6295"/>
    <w:rsid w:val="007F6EA5"/>
    <w:rsid w:val="007F7AE4"/>
    <w:rsid w:val="00800F63"/>
    <w:rsid w:val="00801240"/>
    <w:rsid w:val="00804CD2"/>
    <w:rsid w:val="0080501F"/>
    <w:rsid w:val="0080542C"/>
    <w:rsid w:val="0081071B"/>
    <w:rsid w:val="008146D3"/>
    <w:rsid w:val="00816DCC"/>
    <w:rsid w:val="0081729C"/>
    <w:rsid w:val="00817638"/>
    <w:rsid w:val="00824317"/>
    <w:rsid w:val="008246B2"/>
    <w:rsid w:val="00826AE7"/>
    <w:rsid w:val="00827785"/>
    <w:rsid w:val="00830C6A"/>
    <w:rsid w:val="00832EB9"/>
    <w:rsid w:val="00832F07"/>
    <w:rsid w:val="0083414F"/>
    <w:rsid w:val="00834834"/>
    <w:rsid w:val="00837D15"/>
    <w:rsid w:val="008410C7"/>
    <w:rsid w:val="00841B55"/>
    <w:rsid w:val="00842B5C"/>
    <w:rsid w:val="008437D9"/>
    <w:rsid w:val="0084746E"/>
    <w:rsid w:val="00847A5A"/>
    <w:rsid w:val="008522C1"/>
    <w:rsid w:val="00852F90"/>
    <w:rsid w:val="00853339"/>
    <w:rsid w:val="008559CC"/>
    <w:rsid w:val="00856380"/>
    <w:rsid w:val="008600C7"/>
    <w:rsid w:val="008604A7"/>
    <w:rsid w:val="00862F6F"/>
    <w:rsid w:val="00863D4F"/>
    <w:rsid w:val="008664B4"/>
    <w:rsid w:val="00870159"/>
    <w:rsid w:val="00870F56"/>
    <w:rsid w:val="00871857"/>
    <w:rsid w:val="0087232F"/>
    <w:rsid w:val="0087489B"/>
    <w:rsid w:val="0087771F"/>
    <w:rsid w:val="0088341E"/>
    <w:rsid w:val="008836E8"/>
    <w:rsid w:val="00885005"/>
    <w:rsid w:val="008868F0"/>
    <w:rsid w:val="008938E7"/>
    <w:rsid w:val="00893F36"/>
    <w:rsid w:val="00894250"/>
    <w:rsid w:val="008A0CF7"/>
    <w:rsid w:val="008A32E5"/>
    <w:rsid w:val="008A406E"/>
    <w:rsid w:val="008A694B"/>
    <w:rsid w:val="008B0398"/>
    <w:rsid w:val="008B07A4"/>
    <w:rsid w:val="008B1197"/>
    <w:rsid w:val="008B1250"/>
    <w:rsid w:val="008B1BA6"/>
    <w:rsid w:val="008B1F9C"/>
    <w:rsid w:val="008B20FA"/>
    <w:rsid w:val="008B227E"/>
    <w:rsid w:val="008B3DB7"/>
    <w:rsid w:val="008B51E9"/>
    <w:rsid w:val="008B6CAA"/>
    <w:rsid w:val="008B7FB5"/>
    <w:rsid w:val="008C38B0"/>
    <w:rsid w:val="008C4A9A"/>
    <w:rsid w:val="008C6613"/>
    <w:rsid w:val="008C6C3E"/>
    <w:rsid w:val="008C6E71"/>
    <w:rsid w:val="008C7CF9"/>
    <w:rsid w:val="008D075F"/>
    <w:rsid w:val="008D0B70"/>
    <w:rsid w:val="008D173E"/>
    <w:rsid w:val="008D1C50"/>
    <w:rsid w:val="008D3043"/>
    <w:rsid w:val="008D44AB"/>
    <w:rsid w:val="008D45DE"/>
    <w:rsid w:val="008D5D33"/>
    <w:rsid w:val="008E2711"/>
    <w:rsid w:val="008E33D8"/>
    <w:rsid w:val="008E343F"/>
    <w:rsid w:val="008E368F"/>
    <w:rsid w:val="008E4032"/>
    <w:rsid w:val="008E5A86"/>
    <w:rsid w:val="008E73E1"/>
    <w:rsid w:val="008E7B93"/>
    <w:rsid w:val="008E7C64"/>
    <w:rsid w:val="008F1EEF"/>
    <w:rsid w:val="008F2693"/>
    <w:rsid w:val="008F61AE"/>
    <w:rsid w:val="009018B7"/>
    <w:rsid w:val="009024F4"/>
    <w:rsid w:val="0090450A"/>
    <w:rsid w:val="009058AA"/>
    <w:rsid w:val="00905A25"/>
    <w:rsid w:val="009077A8"/>
    <w:rsid w:val="009108CD"/>
    <w:rsid w:val="00912958"/>
    <w:rsid w:val="00912CA0"/>
    <w:rsid w:val="00913A24"/>
    <w:rsid w:val="009174B4"/>
    <w:rsid w:val="00917A7B"/>
    <w:rsid w:val="00924FB2"/>
    <w:rsid w:val="00925215"/>
    <w:rsid w:val="00926BB7"/>
    <w:rsid w:val="00927E4F"/>
    <w:rsid w:val="00934B74"/>
    <w:rsid w:val="009359FE"/>
    <w:rsid w:val="00936555"/>
    <w:rsid w:val="0093667F"/>
    <w:rsid w:val="009366D9"/>
    <w:rsid w:val="00936D0A"/>
    <w:rsid w:val="0094012A"/>
    <w:rsid w:val="009404F8"/>
    <w:rsid w:val="009409BE"/>
    <w:rsid w:val="00941A65"/>
    <w:rsid w:val="00941BDD"/>
    <w:rsid w:val="0094386A"/>
    <w:rsid w:val="009476AA"/>
    <w:rsid w:val="009476AB"/>
    <w:rsid w:val="00947A16"/>
    <w:rsid w:val="00950416"/>
    <w:rsid w:val="00952083"/>
    <w:rsid w:val="009537A6"/>
    <w:rsid w:val="00953BB7"/>
    <w:rsid w:val="009545CC"/>
    <w:rsid w:val="009547C9"/>
    <w:rsid w:val="00965621"/>
    <w:rsid w:val="0096621E"/>
    <w:rsid w:val="00970516"/>
    <w:rsid w:val="00970608"/>
    <w:rsid w:val="00972471"/>
    <w:rsid w:val="00972C37"/>
    <w:rsid w:val="00973ADF"/>
    <w:rsid w:val="00976D90"/>
    <w:rsid w:val="00977EBC"/>
    <w:rsid w:val="00977EF7"/>
    <w:rsid w:val="00980C1D"/>
    <w:rsid w:val="0098312B"/>
    <w:rsid w:val="00984108"/>
    <w:rsid w:val="00984AB3"/>
    <w:rsid w:val="00984D7A"/>
    <w:rsid w:val="009864AB"/>
    <w:rsid w:val="00986CEB"/>
    <w:rsid w:val="00992473"/>
    <w:rsid w:val="009932AA"/>
    <w:rsid w:val="00995E8F"/>
    <w:rsid w:val="00995FBE"/>
    <w:rsid w:val="00997D8D"/>
    <w:rsid w:val="009A183C"/>
    <w:rsid w:val="009A250D"/>
    <w:rsid w:val="009A2E2F"/>
    <w:rsid w:val="009A5496"/>
    <w:rsid w:val="009A5E44"/>
    <w:rsid w:val="009A6076"/>
    <w:rsid w:val="009B02BF"/>
    <w:rsid w:val="009B108D"/>
    <w:rsid w:val="009B21C1"/>
    <w:rsid w:val="009B4B0B"/>
    <w:rsid w:val="009B7878"/>
    <w:rsid w:val="009C03F5"/>
    <w:rsid w:val="009C13C3"/>
    <w:rsid w:val="009C1A65"/>
    <w:rsid w:val="009C3B4F"/>
    <w:rsid w:val="009D04AC"/>
    <w:rsid w:val="009D1976"/>
    <w:rsid w:val="009D4233"/>
    <w:rsid w:val="009D4CA6"/>
    <w:rsid w:val="009D514A"/>
    <w:rsid w:val="009D6247"/>
    <w:rsid w:val="009D6BFE"/>
    <w:rsid w:val="009D70A4"/>
    <w:rsid w:val="009D74B0"/>
    <w:rsid w:val="009E1F32"/>
    <w:rsid w:val="009E5E5B"/>
    <w:rsid w:val="009E60B4"/>
    <w:rsid w:val="009F1449"/>
    <w:rsid w:val="009F168E"/>
    <w:rsid w:val="009F184A"/>
    <w:rsid w:val="00A002D6"/>
    <w:rsid w:val="00A01941"/>
    <w:rsid w:val="00A01CBF"/>
    <w:rsid w:val="00A03148"/>
    <w:rsid w:val="00A03F23"/>
    <w:rsid w:val="00A04544"/>
    <w:rsid w:val="00A06684"/>
    <w:rsid w:val="00A06CA6"/>
    <w:rsid w:val="00A06DC6"/>
    <w:rsid w:val="00A1098A"/>
    <w:rsid w:val="00A12577"/>
    <w:rsid w:val="00A1334D"/>
    <w:rsid w:val="00A13A24"/>
    <w:rsid w:val="00A16DD2"/>
    <w:rsid w:val="00A1742F"/>
    <w:rsid w:val="00A20D01"/>
    <w:rsid w:val="00A246F8"/>
    <w:rsid w:val="00A25289"/>
    <w:rsid w:val="00A26E65"/>
    <w:rsid w:val="00A32D2F"/>
    <w:rsid w:val="00A3378E"/>
    <w:rsid w:val="00A337AC"/>
    <w:rsid w:val="00A33ACF"/>
    <w:rsid w:val="00A35D65"/>
    <w:rsid w:val="00A36BF5"/>
    <w:rsid w:val="00A4165D"/>
    <w:rsid w:val="00A4323D"/>
    <w:rsid w:val="00A445AD"/>
    <w:rsid w:val="00A45A5F"/>
    <w:rsid w:val="00A46FA8"/>
    <w:rsid w:val="00A501B9"/>
    <w:rsid w:val="00A51D26"/>
    <w:rsid w:val="00A52250"/>
    <w:rsid w:val="00A52985"/>
    <w:rsid w:val="00A52F2F"/>
    <w:rsid w:val="00A53273"/>
    <w:rsid w:val="00A53CF0"/>
    <w:rsid w:val="00A543F3"/>
    <w:rsid w:val="00A571D1"/>
    <w:rsid w:val="00A61AAD"/>
    <w:rsid w:val="00A633A8"/>
    <w:rsid w:val="00A63742"/>
    <w:rsid w:val="00A662B4"/>
    <w:rsid w:val="00A709BA"/>
    <w:rsid w:val="00A70A00"/>
    <w:rsid w:val="00A730CD"/>
    <w:rsid w:val="00A7368E"/>
    <w:rsid w:val="00A76A97"/>
    <w:rsid w:val="00A778D4"/>
    <w:rsid w:val="00A814F4"/>
    <w:rsid w:val="00A82ABD"/>
    <w:rsid w:val="00A850A6"/>
    <w:rsid w:val="00A850BF"/>
    <w:rsid w:val="00A85D12"/>
    <w:rsid w:val="00A879D7"/>
    <w:rsid w:val="00A87A14"/>
    <w:rsid w:val="00A87B89"/>
    <w:rsid w:val="00A91D47"/>
    <w:rsid w:val="00A93301"/>
    <w:rsid w:val="00A936FC"/>
    <w:rsid w:val="00A9668A"/>
    <w:rsid w:val="00A96927"/>
    <w:rsid w:val="00AA0072"/>
    <w:rsid w:val="00AA13BE"/>
    <w:rsid w:val="00AA15B0"/>
    <w:rsid w:val="00AA24C8"/>
    <w:rsid w:val="00AA3809"/>
    <w:rsid w:val="00AA4DA8"/>
    <w:rsid w:val="00AA6217"/>
    <w:rsid w:val="00AA7C22"/>
    <w:rsid w:val="00AB08B2"/>
    <w:rsid w:val="00AB0CFD"/>
    <w:rsid w:val="00AB0D2B"/>
    <w:rsid w:val="00AB1D18"/>
    <w:rsid w:val="00AB2409"/>
    <w:rsid w:val="00AB28C8"/>
    <w:rsid w:val="00AB35F9"/>
    <w:rsid w:val="00AB385C"/>
    <w:rsid w:val="00AB4BE9"/>
    <w:rsid w:val="00AB67F5"/>
    <w:rsid w:val="00AC3030"/>
    <w:rsid w:val="00AC3853"/>
    <w:rsid w:val="00AC4B8B"/>
    <w:rsid w:val="00AC5CDF"/>
    <w:rsid w:val="00AC65B4"/>
    <w:rsid w:val="00AD0950"/>
    <w:rsid w:val="00AD0D0B"/>
    <w:rsid w:val="00AD0DBD"/>
    <w:rsid w:val="00AD3412"/>
    <w:rsid w:val="00AD4BBB"/>
    <w:rsid w:val="00AE2E2E"/>
    <w:rsid w:val="00AE31BB"/>
    <w:rsid w:val="00AE4F91"/>
    <w:rsid w:val="00AE4FA1"/>
    <w:rsid w:val="00AE5525"/>
    <w:rsid w:val="00AE5AEA"/>
    <w:rsid w:val="00AF3457"/>
    <w:rsid w:val="00AF3756"/>
    <w:rsid w:val="00AF58F0"/>
    <w:rsid w:val="00AF595E"/>
    <w:rsid w:val="00AF62D7"/>
    <w:rsid w:val="00AF6F63"/>
    <w:rsid w:val="00AF74D3"/>
    <w:rsid w:val="00B03BBF"/>
    <w:rsid w:val="00B043C7"/>
    <w:rsid w:val="00B04A09"/>
    <w:rsid w:val="00B06208"/>
    <w:rsid w:val="00B10065"/>
    <w:rsid w:val="00B118A3"/>
    <w:rsid w:val="00B11D3A"/>
    <w:rsid w:val="00B120E0"/>
    <w:rsid w:val="00B12382"/>
    <w:rsid w:val="00B131E8"/>
    <w:rsid w:val="00B13C52"/>
    <w:rsid w:val="00B14408"/>
    <w:rsid w:val="00B146EA"/>
    <w:rsid w:val="00B14B5B"/>
    <w:rsid w:val="00B223C2"/>
    <w:rsid w:val="00B25DC7"/>
    <w:rsid w:val="00B26458"/>
    <w:rsid w:val="00B2722A"/>
    <w:rsid w:val="00B279C6"/>
    <w:rsid w:val="00B30B93"/>
    <w:rsid w:val="00B33B68"/>
    <w:rsid w:val="00B3436B"/>
    <w:rsid w:val="00B40802"/>
    <w:rsid w:val="00B408E9"/>
    <w:rsid w:val="00B4111B"/>
    <w:rsid w:val="00B43007"/>
    <w:rsid w:val="00B43329"/>
    <w:rsid w:val="00B4345E"/>
    <w:rsid w:val="00B44572"/>
    <w:rsid w:val="00B45182"/>
    <w:rsid w:val="00B4686E"/>
    <w:rsid w:val="00B50283"/>
    <w:rsid w:val="00B51396"/>
    <w:rsid w:val="00B5257A"/>
    <w:rsid w:val="00B52B73"/>
    <w:rsid w:val="00B5390A"/>
    <w:rsid w:val="00B567B0"/>
    <w:rsid w:val="00B56BE2"/>
    <w:rsid w:val="00B629B2"/>
    <w:rsid w:val="00B62FE7"/>
    <w:rsid w:val="00B65139"/>
    <w:rsid w:val="00B65E20"/>
    <w:rsid w:val="00B67264"/>
    <w:rsid w:val="00B674C8"/>
    <w:rsid w:val="00B705CD"/>
    <w:rsid w:val="00B745B4"/>
    <w:rsid w:val="00B746C1"/>
    <w:rsid w:val="00B7474A"/>
    <w:rsid w:val="00B74DDF"/>
    <w:rsid w:val="00B753DD"/>
    <w:rsid w:val="00B75A2D"/>
    <w:rsid w:val="00B75EA1"/>
    <w:rsid w:val="00B770D6"/>
    <w:rsid w:val="00B774E7"/>
    <w:rsid w:val="00B80427"/>
    <w:rsid w:val="00B82222"/>
    <w:rsid w:val="00B84A8D"/>
    <w:rsid w:val="00B87BB7"/>
    <w:rsid w:val="00B87F69"/>
    <w:rsid w:val="00B9128E"/>
    <w:rsid w:val="00BA1D6E"/>
    <w:rsid w:val="00BA1DE8"/>
    <w:rsid w:val="00BA4B87"/>
    <w:rsid w:val="00BA52ED"/>
    <w:rsid w:val="00BA6CC2"/>
    <w:rsid w:val="00BA73C5"/>
    <w:rsid w:val="00BB0C0B"/>
    <w:rsid w:val="00BB4ABD"/>
    <w:rsid w:val="00BB5162"/>
    <w:rsid w:val="00BB5946"/>
    <w:rsid w:val="00BB5D8A"/>
    <w:rsid w:val="00BB78BC"/>
    <w:rsid w:val="00BC0222"/>
    <w:rsid w:val="00BC1050"/>
    <w:rsid w:val="00BC18C7"/>
    <w:rsid w:val="00BC353F"/>
    <w:rsid w:val="00BC35E2"/>
    <w:rsid w:val="00BC3821"/>
    <w:rsid w:val="00BC7009"/>
    <w:rsid w:val="00BD0A00"/>
    <w:rsid w:val="00BD0C70"/>
    <w:rsid w:val="00BD2853"/>
    <w:rsid w:val="00BD6BA9"/>
    <w:rsid w:val="00BE1A29"/>
    <w:rsid w:val="00BE4040"/>
    <w:rsid w:val="00BE4BF3"/>
    <w:rsid w:val="00BE5224"/>
    <w:rsid w:val="00BE6A04"/>
    <w:rsid w:val="00BE6CD4"/>
    <w:rsid w:val="00BF2457"/>
    <w:rsid w:val="00BF2666"/>
    <w:rsid w:val="00BF5343"/>
    <w:rsid w:val="00BF79FA"/>
    <w:rsid w:val="00C00FB9"/>
    <w:rsid w:val="00C01ECB"/>
    <w:rsid w:val="00C03CBA"/>
    <w:rsid w:val="00C046C1"/>
    <w:rsid w:val="00C04CF8"/>
    <w:rsid w:val="00C04FD9"/>
    <w:rsid w:val="00C053B3"/>
    <w:rsid w:val="00C05B27"/>
    <w:rsid w:val="00C05EC9"/>
    <w:rsid w:val="00C068D9"/>
    <w:rsid w:val="00C06FEE"/>
    <w:rsid w:val="00C12A11"/>
    <w:rsid w:val="00C12CE2"/>
    <w:rsid w:val="00C1587D"/>
    <w:rsid w:val="00C16C0A"/>
    <w:rsid w:val="00C16F03"/>
    <w:rsid w:val="00C17095"/>
    <w:rsid w:val="00C22300"/>
    <w:rsid w:val="00C22A78"/>
    <w:rsid w:val="00C22BD8"/>
    <w:rsid w:val="00C23745"/>
    <w:rsid w:val="00C23B3D"/>
    <w:rsid w:val="00C242B3"/>
    <w:rsid w:val="00C26970"/>
    <w:rsid w:val="00C26CC0"/>
    <w:rsid w:val="00C27761"/>
    <w:rsid w:val="00C31567"/>
    <w:rsid w:val="00C316FC"/>
    <w:rsid w:val="00C32077"/>
    <w:rsid w:val="00C345A9"/>
    <w:rsid w:val="00C35AA7"/>
    <w:rsid w:val="00C35CF5"/>
    <w:rsid w:val="00C36914"/>
    <w:rsid w:val="00C36D9B"/>
    <w:rsid w:val="00C3701C"/>
    <w:rsid w:val="00C4191A"/>
    <w:rsid w:val="00C4253F"/>
    <w:rsid w:val="00C42F6F"/>
    <w:rsid w:val="00C4439E"/>
    <w:rsid w:val="00C4457F"/>
    <w:rsid w:val="00C508E8"/>
    <w:rsid w:val="00C5156B"/>
    <w:rsid w:val="00C546D2"/>
    <w:rsid w:val="00C55C89"/>
    <w:rsid w:val="00C56A08"/>
    <w:rsid w:val="00C56A15"/>
    <w:rsid w:val="00C57D2D"/>
    <w:rsid w:val="00C6273D"/>
    <w:rsid w:val="00C636CB"/>
    <w:rsid w:val="00C64466"/>
    <w:rsid w:val="00C64CCE"/>
    <w:rsid w:val="00C65A62"/>
    <w:rsid w:val="00C67FB5"/>
    <w:rsid w:val="00C70D26"/>
    <w:rsid w:val="00C70E0F"/>
    <w:rsid w:val="00C719C0"/>
    <w:rsid w:val="00C71B98"/>
    <w:rsid w:val="00C74AB9"/>
    <w:rsid w:val="00C75592"/>
    <w:rsid w:val="00C75747"/>
    <w:rsid w:val="00C75D33"/>
    <w:rsid w:val="00C7768C"/>
    <w:rsid w:val="00C80A44"/>
    <w:rsid w:val="00C821AA"/>
    <w:rsid w:val="00C8292C"/>
    <w:rsid w:val="00C8327C"/>
    <w:rsid w:val="00C8456D"/>
    <w:rsid w:val="00C84647"/>
    <w:rsid w:val="00C85DBF"/>
    <w:rsid w:val="00C865C3"/>
    <w:rsid w:val="00C900B8"/>
    <w:rsid w:val="00C90293"/>
    <w:rsid w:val="00C90D8C"/>
    <w:rsid w:val="00C90E51"/>
    <w:rsid w:val="00C95C24"/>
    <w:rsid w:val="00C9675B"/>
    <w:rsid w:val="00C9705A"/>
    <w:rsid w:val="00C971F1"/>
    <w:rsid w:val="00C97E91"/>
    <w:rsid w:val="00CA3511"/>
    <w:rsid w:val="00CA3E32"/>
    <w:rsid w:val="00CA4FFA"/>
    <w:rsid w:val="00CA5BAE"/>
    <w:rsid w:val="00CA663A"/>
    <w:rsid w:val="00CA7548"/>
    <w:rsid w:val="00CB12A7"/>
    <w:rsid w:val="00CB498D"/>
    <w:rsid w:val="00CB4A17"/>
    <w:rsid w:val="00CB679B"/>
    <w:rsid w:val="00CB6BF6"/>
    <w:rsid w:val="00CB6E05"/>
    <w:rsid w:val="00CB7DC6"/>
    <w:rsid w:val="00CC183D"/>
    <w:rsid w:val="00CC4AB7"/>
    <w:rsid w:val="00CC4C89"/>
    <w:rsid w:val="00CC5C23"/>
    <w:rsid w:val="00CC7114"/>
    <w:rsid w:val="00CD0FC0"/>
    <w:rsid w:val="00CD1F3A"/>
    <w:rsid w:val="00CD2474"/>
    <w:rsid w:val="00CD24D8"/>
    <w:rsid w:val="00CD39C2"/>
    <w:rsid w:val="00CD3B2C"/>
    <w:rsid w:val="00CD67E2"/>
    <w:rsid w:val="00CD6CE2"/>
    <w:rsid w:val="00CE025F"/>
    <w:rsid w:val="00CE3731"/>
    <w:rsid w:val="00CE611F"/>
    <w:rsid w:val="00CF095D"/>
    <w:rsid w:val="00CF148B"/>
    <w:rsid w:val="00CF1F15"/>
    <w:rsid w:val="00CF2E92"/>
    <w:rsid w:val="00D0005F"/>
    <w:rsid w:val="00D002BC"/>
    <w:rsid w:val="00D01A71"/>
    <w:rsid w:val="00D01C85"/>
    <w:rsid w:val="00D0336C"/>
    <w:rsid w:val="00D11DF4"/>
    <w:rsid w:val="00D1247B"/>
    <w:rsid w:val="00D130B4"/>
    <w:rsid w:val="00D1475E"/>
    <w:rsid w:val="00D15F40"/>
    <w:rsid w:val="00D170DB"/>
    <w:rsid w:val="00D216BD"/>
    <w:rsid w:val="00D21BD6"/>
    <w:rsid w:val="00D2222B"/>
    <w:rsid w:val="00D228C2"/>
    <w:rsid w:val="00D231A5"/>
    <w:rsid w:val="00D24383"/>
    <w:rsid w:val="00D26385"/>
    <w:rsid w:val="00D270C4"/>
    <w:rsid w:val="00D2755F"/>
    <w:rsid w:val="00D27BC8"/>
    <w:rsid w:val="00D3000A"/>
    <w:rsid w:val="00D308AF"/>
    <w:rsid w:val="00D31449"/>
    <w:rsid w:val="00D33B44"/>
    <w:rsid w:val="00D35076"/>
    <w:rsid w:val="00D360F5"/>
    <w:rsid w:val="00D36C52"/>
    <w:rsid w:val="00D36E57"/>
    <w:rsid w:val="00D3739D"/>
    <w:rsid w:val="00D4037D"/>
    <w:rsid w:val="00D40B84"/>
    <w:rsid w:val="00D41062"/>
    <w:rsid w:val="00D4192C"/>
    <w:rsid w:val="00D44A27"/>
    <w:rsid w:val="00D450B8"/>
    <w:rsid w:val="00D452DC"/>
    <w:rsid w:val="00D4555F"/>
    <w:rsid w:val="00D457F3"/>
    <w:rsid w:val="00D46699"/>
    <w:rsid w:val="00D5267B"/>
    <w:rsid w:val="00D52C3D"/>
    <w:rsid w:val="00D53C06"/>
    <w:rsid w:val="00D56377"/>
    <w:rsid w:val="00D568C7"/>
    <w:rsid w:val="00D5716E"/>
    <w:rsid w:val="00D57327"/>
    <w:rsid w:val="00D613B2"/>
    <w:rsid w:val="00D6185E"/>
    <w:rsid w:val="00D639EC"/>
    <w:rsid w:val="00D6404B"/>
    <w:rsid w:val="00D647A2"/>
    <w:rsid w:val="00D6632B"/>
    <w:rsid w:val="00D6690D"/>
    <w:rsid w:val="00D67131"/>
    <w:rsid w:val="00D67426"/>
    <w:rsid w:val="00D702B6"/>
    <w:rsid w:val="00D71BB0"/>
    <w:rsid w:val="00D72E7E"/>
    <w:rsid w:val="00D763B1"/>
    <w:rsid w:val="00D76A1A"/>
    <w:rsid w:val="00D81501"/>
    <w:rsid w:val="00D83095"/>
    <w:rsid w:val="00D83860"/>
    <w:rsid w:val="00D84DBA"/>
    <w:rsid w:val="00D85FBE"/>
    <w:rsid w:val="00D87528"/>
    <w:rsid w:val="00D87C64"/>
    <w:rsid w:val="00D902AB"/>
    <w:rsid w:val="00D90458"/>
    <w:rsid w:val="00D905CF"/>
    <w:rsid w:val="00D916C0"/>
    <w:rsid w:val="00D94770"/>
    <w:rsid w:val="00D963FC"/>
    <w:rsid w:val="00D978AC"/>
    <w:rsid w:val="00DA1C9D"/>
    <w:rsid w:val="00DA2050"/>
    <w:rsid w:val="00DA3940"/>
    <w:rsid w:val="00DA4936"/>
    <w:rsid w:val="00DA508D"/>
    <w:rsid w:val="00DA705C"/>
    <w:rsid w:val="00DB0CBB"/>
    <w:rsid w:val="00DB0E94"/>
    <w:rsid w:val="00DB1305"/>
    <w:rsid w:val="00DB1306"/>
    <w:rsid w:val="00DB1666"/>
    <w:rsid w:val="00DB2EE8"/>
    <w:rsid w:val="00DB41AF"/>
    <w:rsid w:val="00DB4D0B"/>
    <w:rsid w:val="00DB63F4"/>
    <w:rsid w:val="00DB6650"/>
    <w:rsid w:val="00DB67AE"/>
    <w:rsid w:val="00DB7636"/>
    <w:rsid w:val="00DB76E2"/>
    <w:rsid w:val="00DC0541"/>
    <w:rsid w:val="00DC1046"/>
    <w:rsid w:val="00DC139C"/>
    <w:rsid w:val="00DC17B2"/>
    <w:rsid w:val="00DC188A"/>
    <w:rsid w:val="00DC2CDD"/>
    <w:rsid w:val="00DC3579"/>
    <w:rsid w:val="00DC3FFA"/>
    <w:rsid w:val="00DC4E3D"/>
    <w:rsid w:val="00DC5853"/>
    <w:rsid w:val="00DC5FD5"/>
    <w:rsid w:val="00DC7CBA"/>
    <w:rsid w:val="00DD2220"/>
    <w:rsid w:val="00DD355B"/>
    <w:rsid w:val="00DD3DD3"/>
    <w:rsid w:val="00DD4BA9"/>
    <w:rsid w:val="00DD584D"/>
    <w:rsid w:val="00DD6BF0"/>
    <w:rsid w:val="00DD6F00"/>
    <w:rsid w:val="00DD777E"/>
    <w:rsid w:val="00DE18A5"/>
    <w:rsid w:val="00DE4003"/>
    <w:rsid w:val="00DE494B"/>
    <w:rsid w:val="00DE4D16"/>
    <w:rsid w:val="00DE77DF"/>
    <w:rsid w:val="00DF4BA8"/>
    <w:rsid w:val="00DF6A22"/>
    <w:rsid w:val="00DF7751"/>
    <w:rsid w:val="00DF785F"/>
    <w:rsid w:val="00E006FF"/>
    <w:rsid w:val="00E04606"/>
    <w:rsid w:val="00E05107"/>
    <w:rsid w:val="00E0513B"/>
    <w:rsid w:val="00E0546C"/>
    <w:rsid w:val="00E06356"/>
    <w:rsid w:val="00E07FAC"/>
    <w:rsid w:val="00E103C1"/>
    <w:rsid w:val="00E11CD9"/>
    <w:rsid w:val="00E11D0B"/>
    <w:rsid w:val="00E1204C"/>
    <w:rsid w:val="00E12ACD"/>
    <w:rsid w:val="00E12E9B"/>
    <w:rsid w:val="00E12EC7"/>
    <w:rsid w:val="00E12F02"/>
    <w:rsid w:val="00E1391F"/>
    <w:rsid w:val="00E145CA"/>
    <w:rsid w:val="00E150A2"/>
    <w:rsid w:val="00E15855"/>
    <w:rsid w:val="00E166A3"/>
    <w:rsid w:val="00E16B8B"/>
    <w:rsid w:val="00E17843"/>
    <w:rsid w:val="00E2128E"/>
    <w:rsid w:val="00E21FE9"/>
    <w:rsid w:val="00E227AE"/>
    <w:rsid w:val="00E23D7D"/>
    <w:rsid w:val="00E241AA"/>
    <w:rsid w:val="00E248F2"/>
    <w:rsid w:val="00E26A50"/>
    <w:rsid w:val="00E304E6"/>
    <w:rsid w:val="00E308FF"/>
    <w:rsid w:val="00E315D2"/>
    <w:rsid w:val="00E315D5"/>
    <w:rsid w:val="00E31BF5"/>
    <w:rsid w:val="00E33F54"/>
    <w:rsid w:val="00E34EA4"/>
    <w:rsid w:val="00E37293"/>
    <w:rsid w:val="00E41AF9"/>
    <w:rsid w:val="00E43C05"/>
    <w:rsid w:val="00E43E5D"/>
    <w:rsid w:val="00E44C8B"/>
    <w:rsid w:val="00E45801"/>
    <w:rsid w:val="00E511C3"/>
    <w:rsid w:val="00E54CDB"/>
    <w:rsid w:val="00E55DE2"/>
    <w:rsid w:val="00E563A6"/>
    <w:rsid w:val="00E579FB"/>
    <w:rsid w:val="00E57E19"/>
    <w:rsid w:val="00E61E99"/>
    <w:rsid w:val="00E62DDB"/>
    <w:rsid w:val="00E6340A"/>
    <w:rsid w:val="00E66313"/>
    <w:rsid w:val="00E6647F"/>
    <w:rsid w:val="00E667E4"/>
    <w:rsid w:val="00E70356"/>
    <w:rsid w:val="00E70A5D"/>
    <w:rsid w:val="00E71140"/>
    <w:rsid w:val="00E711A3"/>
    <w:rsid w:val="00E71C6D"/>
    <w:rsid w:val="00E73942"/>
    <w:rsid w:val="00E7619D"/>
    <w:rsid w:val="00E77A53"/>
    <w:rsid w:val="00E81126"/>
    <w:rsid w:val="00E81295"/>
    <w:rsid w:val="00E822C3"/>
    <w:rsid w:val="00E82EFD"/>
    <w:rsid w:val="00E8386E"/>
    <w:rsid w:val="00E8691D"/>
    <w:rsid w:val="00E8776F"/>
    <w:rsid w:val="00E902B8"/>
    <w:rsid w:val="00E92832"/>
    <w:rsid w:val="00E928C6"/>
    <w:rsid w:val="00E93CA2"/>
    <w:rsid w:val="00EA086C"/>
    <w:rsid w:val="00EA17AA"/>
    <w:rsid w:val="00EA2C82"/>
    <w:rsid w:val="00EA4FC8"/>
    <w:rsid w:val="00EA5A86"/>
    <w:rsid w:val="00EA5D61"/>
    <w:rsid w:val="00EA636F"/>
    <w:rsid w:val="00EA774E"/>
    <w:rsid w:val="00EB1542"/>
    <w:rsid w:val="00EB2FA1"/>
    <w:rsid w:val="00EB3E61"/>
    <w:rsid w:val="00EB48FE"/>
    <w:rsid w:val="00EB64B5"/>
    <w:rsid w:val="00EB71E7"/>
    <w:rsid w:val="00EC09CB"/>
    <w:rsid w:val="00EC1687"/>
    <w:rsid w:val="00EC2D98"/>
    <w:rsid w:val="00EC59E4"/>
    <w:rsid w:val="00EC5A36"/>
    <w:rsid w:val="00EC6762"/>
    <w:rsid w:val="00EC7A3F"/>
    <w:rsid w:val="00ED083C"/>
    <w:rsid w:val="00ED1D7B"/>
    <w:rsid w:val="00ED3C5E"/>
    <w:rsid w:val="00ED53D4"/>
    <w:rsid w:val="00ED557D"/>
    <w:rsid w:val="00ED5764"/>
    <w:rsid w:val="00ED71C4"/>
    <w:rsid w:val="00ED7972"/>
    <w:rsid w:val="00EE067F"/>
    <w:rsid w:val="00EE0C2C"/>
    <w:rsid w:val="00EE1053"/>
    <w:rsid w:val="00EE244A"/>
    <w:rsid w:val="00EE2494"/>
    <w:rsid w:val="00EE4C6F"/>
    <w:rsid w:val="00EE51D9"/>
    <w:rsid w:val="00EF0EB4"/>
    <w:rsid w:val="00EF4BED"/>
    <w:rsid w:val="00EF4D9C"/>
    <w:rsid w:val="00EF64D0"/>
    <w:rsid w:val="00F00159"/>
    <w:rsid w:val="00F00ACB"/>
    <w:rsid w:val="00F01B6D"/>
    <w:rsid w:val="00F049B9"/>
    <w:rsid w:val="00F06067"/>
    <w:rsid w:val="00F07173"/>
    <w:rsid w:val="00F13F48"/>
    <w:rsid w:val="00F207EA"/>
    <w:rsid w:val="00F208EC"/>
    <w:rsid w:val="00F22B3A"/>
    <w:rsid w:val="00F23A66"/>
    <w:rsid w:val="00F27949"/>
    <w:rsid w:val="00F27F1E"/>
    <w:rsid w:val="00F3077E"/>
    <w:rsid w:val="00F316FE"/>
    <w:rsid w:val="00F33AE3"/>
    <w:rsid w:val="00F34F29"/>
    <w:rsid w:val="00F35E9C"/>
    <w:rsid w:val="00F360D4"/>
    <w:rsid w:val="00F37C96"/>
    <w:rsid w:val="00F37EBD"/>
    <w:rsid w:val="00F404BA"/>
    <w:rsid w:val="00F40D28"/>
    <w:rsid w:val="00F41E56"/>
    <w:rsid w:val="00F42D4F"/>
    <w:rsid w:val="00F4349E"/>
    <w:rsid w:val="00F43C6F"/>
    <w:rsid w:val="00F4534D"/>
    <w:rsid w:val="00F46ECA"/>
    <w:rsid w:val="00F51C53"/>
    <w:rsid w:val="00F53395"/>
    <w:rsid w:val="00F5455E"/>
    <w:rsid w:val="00F54B12"/>
    <w:rsid w:val="00F63246"/>
    <w:rsid w:val="00F640F7"/>
    <w:rsid w:val="00F65539"/>
    <w:rsid w:val="00F662EB"/>
    <w:rsid w:val="00F70433"/>
    <w:rsid w:val="00F72033"/>
    <w:rsid w:val="00F74B86"/>
    <w:rsid w:val="00F751CE"/>
    <w:rsid w:val="00F757CC"/>
    <w:rsid w:val="00F760C8"/>
    <w:rsid w:val="00F76795"/>
    <w:rsid w:val="00F8100A"/>
    <w:rsid w:val="00F83DD2"/>
    <w:rsid w:val="00F84500"/>
    <w:rsid w:val="00F85720"/>
    <w:rsid w:val="00F864E9"/>
    <w:rsid w:val="00F91B83"/>
    <w:rsid w:val="00F926ED"/>
    <w:rsid w:val="00F935A1"/>
    <w:rsid w:val="00F93954"/>
    <w:rsid w:val="00F946E8"/>
    <w:rsid w:val="00F97C29"/>
    <w:rsid w:val="00FA0162"/>
    <w:rsid w:val="00FA34F2"/>
    <w:rsid w:val="00FA4D3B"/>
    <w:rsid w:val="00FA5A5A"/>
    <w:rsid w:val="00FA798A"/>
    <w:rsid w:val="00FB10CD"/>
    <w:rsid w:val="00FB12FF"/>
    <w:rsid w:val="00FB1401"/>
    <w:rsid w:val="00FB205C"/>
    <w:rsid w:val="00FB40DE"/>
    <w:rsid w:val="00FB64A4"/>
    <w:rsid w:val="00FB6A62"/>
    <w:rsid w:val="00FC0572"/>
    <w:rsid w:val="00FC43F9"/>
    <w:rsid w:val="00FC44DC"/>
    <w:rsid w:val="00FC46FF"/>
    <w:rsid w:val="00FC50BF"/>
    <w:rsid w:val="00FC50D5"/>
    <w:rsid w:val="00FC5A39"/>
    <w:rsid w:val="00FC5F75"/>
    <w:rsid w:val="00FC6984"/>
    <w:rsid w:val="00FD1618"/>
    <w:rsid w:val="00FD269E"/>
    <w:rsid w:val="00FD30A2"/>
    <w:rsid w:val="00FD3D43"/>
    <w:rsid w:val="00FD41D5"/>
    <w:rsid w:val="00FD452E"/>
    <w:rsid w:val="00FD7AA3"/>
    <w:rsid w:val="00FE1713"/>
    <w:rsid w:val="00FE18CE"/>
    <w:rsid w:val="00FE33DB"/>
    <w:rsid w:val="00FE382D"/>
    <w:rsid w:val="00FE42B8"/>
    <w:rsid w:val="00FE5280"/>
    <w:rsid w:val="00FE5DF9"/>
    <w:rsid w:val="00FE723C"/>
    <w:rsid w:val="00FF07BA"/>
    <w:rsid w:val="00FF4A51"/>
    <w:rsid w:val="00FF4C7F"/>
    <w:rsid w:val="00FF5731"/>
    <w:rsid w:val="00FF5FFF"/>
    <w:rsid w:val="00FF6EA2"/>
    <w:rsid w:val="00FF7D2E"/>
    <w:rsid w:val="04625CF2"/>
    <w:rsid w:val="0F6E4136"/>
    <w:rsid w:val="12551A0E"/>
    <w:rsid w:val="12BD75F5"/>
    <w:rsid w:val="19377C8F"/>
    <w:rsid w:val="1B120E74"/>
    <w:rsid w:val="25A25345"/>
    <w:rsid w:val="3C6A3D54"/>
    <w:rsid w:val="436B4ABD"/>
    <w:rsid w:val="4CBF2812"/>
    <w:rsid w:val="4CF04A45"/>
    <w:rsid w:val="4DB547EF"/>
    <w:rsid w:val="55D81526"/>
    <w:rsid w:val="579B4906"/>
    <w:rsid w:val="5B0A0784"/>
    <w:rsid w:val="62F45FB5"/>
    <w:rsid w:val="64E81CE8"/>
    <w:rsid w:val="64F6248C"/>
    <w:rsid w:val="675272D1"/>
    <w:rsid w:val="6BC1277C"/>
    <w:rsid w:val="78B76F63"/>
    <w:rsid w:val="7DD830E5"/>
    <w:rsid w:val="7FE505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C3157A8"/>
  <w15:docId w15:val="{6EBBFD34-FD7F-4CAF-AB13-ED2F687D2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0"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qFormat="1"/>
    <w:lsdException w:name="line number" w:semiHidden="1" w:unhideWhenUsed="1"/>
    <w:lsdException w:name="page number"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qFormat="1"/>
    <w:lsdException w:name="Body Text First Indent" w:semiHidden="1" w:unhideWhenUsed="1"/>
    <w:lsdException w:name="Body Text First Indent 2" w:uiPriority="0"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unhideWhenUsed="1" w:qFormat="1"/>
    <w:lsdException w:name="Strong" w:uiPriority="22" w:qFormat="1"/>
    <w:lsdException w:name="Emphasis" w:semiHidden="1" w:uiPriority="21"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uiPriority="0"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rFonts w:ascii="Times New Roman" w:hAnsi="Times New Roman"/>
      <w:kern w:val="2"/>
      <w:sz w:val="24"/>
      <w:szCs w:val="21"/>
    </w:rPr>
  </w:style>
  <w:style w:type="paragraph" w:styleId="1">
    <w:name w:val="heading 1"/>
    <w:next w:val="a"/>
    <w:link w:val="10"/>
    <w:uiPriority w:val="9"/>
    <w:qFormat/>
    <w:pPr>
      <w:keepNext/>
      <w:keepLines/>
      <w:pageBreakBefore/>
      <w:widowControl w:val="0"/>
      <w:numPr>
        <w:numId w:val="1"/>
      </w:numPr>
      <w:spacing w:before="120" w:after="120" w:line="578" w:lineRule="auto"/>
      <w:jc w:val="center"/>
      <w:outlineLvl w:val="0"/>
    </w:pPr>
    <w:rPr>
      <w:rFonts w:eastAsia="黑体"/>
      <w:b/>
      <w:bCs/>
      <w:kern w:val="44"/>
      <w:sz w:val="44"/>
      <w:szCs w:val="44"/>
    </w:rPr>
  </w:style>
  <w:style w:type="paragraph" w:styleId="2">
    <w:name w:val="heading 2"/>
    <w:next w:val="a"/>
    <w:link w:val="20"/>
    <w:uiPriority w:val="9"/>
    <w:unhideWhenUsed/>
    <w:qFormat/>
    <w:pPr>
      <w:keepNext/>
      <w:keepLines/>
      <w:numPr>
        <w:ilvl w:val="1"/>
        <w:numId w:val="1"/>
      </w:numPr>
      <w:spacing w:before="120" w:after="120" w:line="360" w:lineRule="auto"/>
      <w:outlineLvl w:val="1"/>
    </w:pPr>
    <w:rPr>
      <w:rFonts w:ascii="Cambria" w:eastAsia="黑体" w:hAnsi="Cambria"/>
      <w:b/>
      <w:bCs/>
      <w:kern w:val="2"/>
      <w:sz w:val="32"/>
      <w:szCs w:val="32"/>
    </w:rPr>
  </w:style>
  <w:style w:type="paragraph" w:styleId="3">
    <w:name w:val="heading 3"/>
    <w:next w:val="a"/>
    <w:link w:val="30"/>
    <w:uiPriority w:val="9"/>
    <w:unhideWhenUsed/>
    <w:qFormat/>
    <w:pPr>
      <w:keepNext/>
      <w:keepLines/>
      <w:numPr>
        <w:ilvl w:val="2"/>
        <w:numId w:val="1"/>
      </w:numPr>
      <w:spacing w:before="120" w:after="120" w:line="360" w:lineRule="auto"/>
      <w:outlineLvl w:val="2"/>
    </w:pPr>
    <w:rPr>
      <w:rFonts w:eastAsia="黑体"/>
      <w:b/>
      <w:bCs/>
      <w:kern w:val="2"/>
      <w:sz w:val="32"/>
      <w:szCs w:val="32"/>
    </w:rPr>
  </w:style>
  <w:style w:type="paragraph" w:styleId="4">
    <w:name w:val="heading 4"/>
    <w:next w:val="a"/>
    <w:link w:val="40"/>
    <w:uiPriority w:val="9"/>
    <w:unhideWhenUsed/>
    <w:qFormat/>
    <w:pPr>
      <w:keepNext/>
      <w:keepLines/>
      <w:numPr>
        <w:ilvl w:val="3"/>
        <w:numId w:val="1"/>
      </w:numPr>
      <w:spacing w:before="120" w:after="120" w:line="360" w:lineRule="auto"/>
      <w:outlineLvl w:val="3"/>
    </w:pPr>
    <w:rPr>
      <w:rFonts w:ascii="Cambria" w:eastAsia="黑体" w:hAnsi="Cambria"/>
      <w:b/>
      <w:bCs/>
      <w:kern w:val="2"/>
      <w:sz w:val="32"/>
      <w:szCs w:val="28"/>
    </w:rPr>
  </w:style>
  <w:style w:type="paragraph" w:styleId="5">
    <w:name w:val="heading 5"/>
    <w:next w:val="a"/>
    <w:link w:val="50"/>
    <w:uiPriority w:val="9"/>
    <w:unhideWhenUsed/>
    <w:qFormat/>
    <w:pPr>
      <w:numPr>
        <w:ilvl w:val="4"/>
        <w:numId w:val="1"/>
      </w:numPr>
      <w:spacing w:before="120" w:after="120" w:line="360" w:lineRule="auto"/>
      <w:outlineLvl w:val="4"/>
    </w:pPr>
    <w:rPr>
      <w:rFonts w:eastAsia="黑体"/>
      <w:b/>
      <w:bCs/>
      <w:kern w:val="2"/>
      <w:sz w:val="32"/>
      <w:szCs w:val="32"/>
    </w:rPr>
  </w:style>
  <w:style w:type="paragraph" w:styleId="6">
    <w:name w:val="heading 6"/>
    <w:next w:val="a"/>
    <w:link w:val="60"/>
    <w:uiPriority w:val="9"/>
    <w:unhideWhenUsed/>
    <w:qFormat/>
    <w:pPr>
      <w:keepNext/>
      <w:keepLines/>
      <w:numPr>
        <w:ilvl w:val="5"/>
        <w:numId w:val="1"/>
      </w:numPr>
      <w:spacing w:before="120" w:after="120" w:line="360" w:lineRule="auto"/>
      <w:outlineLvl w:val="5"/>
    </w:pPr>
    <w:rPr>
      <w:rFonts w:ascii="Cambria" w:eastAsia="黑体" w:hAnsi="Cambria"/>
      <w:b/>
      <w:bCs/>
      <w:kern w:val="2"/>
      <w:sz w:val="28"/>
      <w:szCs w:val="24"/>
    </w:rPr>
  </w:style>
  <w:style w:type="paragraph" w:styleId="7">
    <w:name w:val="heading 7"/>
    <w:next w:val="a"/>
    <w:link w:val="70"/>
    <w:uiPriority w:val="9"/>
    <w:unhideWhenUsed/>
    <w:qFormat/>
    <w:pPr>
      <w:keepNext/>
      <w:keepLines/>
      <w:numPr>
        <w:ilvl w:val="6"/>
        <w:numId w:val="1"/>
      </w:numPr>
      <w:spacing w:before="120" w:after="120" w:line="360" w:lineRule="auto"/>
      <w:outlineLvl w:val="6"/>
    </w:pPr>
    <w:rPr>
      <w:rFonts w:eastAsia="黑体"/>
      <w:b/>
      <w:bCs/>
      <w:kern w:val="2"/>
      <w:sz w:val="28"/>
      <w:szCs w:val="24"/>
    </w:rPr>
  </w:style>
  <w:style w:type="paragraph" w:styleId="8">
    <w:name w:val="heading 8"/>
    <w:basedOn w:val="a"/>
    <w:next w:val="a"/>
    <w:link w:val="80"/>
    <w:uiPriority w:val="9"/>
    <w:unhideWhenUsed/>
    <w:qFormat/>
    <w:pPr>
      <w:keepNext/>
      <w:keepLines/>
      <w:numPr>
        <w:ilvl w:val="7"/>
        <w:numId w:val="1"/>
      </w:numPr>
      <w:spacing w:before="120" w:after="120"/>
      <w:ind w:firstLineChars="0"/>
      <w:outlineLvl w:val="7"/>
    </w:pPr>
    <w:rPr>
      <w:rFonts w:ascii="Cambria" w:eastAsia="黑体" w:hAnsi="Cambria"/>
      <w:b/>
      <w:sz w:val="28"/>
      <w:szCs w:val="24"/>
    </w:rPr>
  </w:style>
  <w:style w:type="paragraph" w:styleId="9">
    <w:name w:val="heading 9"/>
    <w:next w:val="a"/>
    <w:link w:val="90"/>
    <w:uiPriority w:val="9"/>
    <w:unhideWhenUsed/>
    <w:qFormat/>
    <w:pPr>
      <w:keepNext/>
      <w:keepLines/>
      <w:numPr>
        <w:ilvl w:val="8"/>
        <w:numId w:val="1"/>
      </w:numPr>
      <w:spacing w:before="120" w:after="120" w:line="360" w:lineRule="auto"/>
      <w:outlineLvl w:val="8"/>
    </w:pPr>
    <w:rPr>
      <w:rFonts w:ascii="Cambria" w:eastAsia="黑体" w:hAnsi="Cambria"/>
      <w:b/>
      <w:kern w:val="2"/>
      <w:sz w:val="28"/>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line="240" w:lineRule="auto"/>
      <w:ind w:leftChars="1200" w:left="2520" w:firstLineChars="0" w:firstLine="0"/>
    </w:pPr>
    <w:rPr>
      <w:sz w:val="21"/>
      <w:szCs w:val="22"/>
    </w:rPr>
  </w:style>
  <w:style w:type="paragraph" w:styleId="a3">
    <w:name w:val="caption"/>
    <w:basedOn w:val="a"/>
    <w:next w:val="a"/>
    <w:qFormat/>
    <w:pPr>
      <w:ind w:firstLineChars="0" w:firstLine="0"/>
      <w:jc w:val="center"/>
    </w:pPr>
    <w:rPr>
      <w:b/>
      <w:color w:val="000000"/>
      <w:szCs w:val="20"/>
    </w:rPr>
  </w:style>
  <w:style w:type="paragraph" w:styleId="a4">
    <w:name w:val="Document Map"/>
    <w:basedOn w:val="a"/>
    <w:link w:val="a5"/>
    <w:uiPriority w:val="99"/>
    <w:semiHidden/>
    <w:unhideWhenUsed/>
    <w:qFormat/>
    <w:rPr>
      <w:rFonts w:ascii="宋体"/>
      <w:sz w:val="18"/>
      <w:szCs w:val="18"/>
    </w:rPr>
  </w:style>
  <w:style w:type="paragraph" w:styleId="a6">
    <w:name w:val="annotation text"/>
    <w:basedOn w:val="a"/>
    <w:link w:val="a7"/>
    <w:unhideWhenUsed/>
    <w:qFormat/>
    <w:pPr>
      <w:jc w:val="left"/>
    </w:pPr>
  </w:style>
  <w:style w:type="paragraph" w:styleId="a8">
    <w:name w:val="Body Text"/>
    <w:basedOn w:val="a"/>
    <w:next w:val="a9"/>
    <w:link w:val="aa"/>
    <w:uiPriority w:val="99"/>
    <w:unhideWhenUsed/>
    <w:qFormat/>
    <w:pPr>
      <w:snapToGrid w:val="0"/>
      <w:spacing w:line="0" w:lineRule="atLeast"/>
    </w:pPr>
    <w:rPr>
      <w:rFonts w:ascii="仿宋_GB2312" w:eastAsia="仿宋_GB2312"/>
      <w:color w:val="000000"/>
      <w:w w:val="90"/>
    </w:rPr>
  </w:style>
  <w:style w:type="paragraph" w:styleId="a9">
    <w:name w:val="Quote"/>
    <w:basedOn w:val="a"/>
    <w:next w:val="a"/>
    <w:link w:val="ab"/>
    <w:qFormat/>
    <w:pPr>
      <w:wordWrap w:val="0"/>
      <w:adjustRightInd w:val="0"/>
      <w:spacing w:before="200" w:after="160" w:line="240" w:lineRule="auto"/>
      <w:ind w:leftChars="236" w:left="864" w:right="864"/>
      <w:jc w:val="center"/>
      <w:textAlignment w:val="baseline"/>
    </w:pPr>
    <w:rPr>
      <w:rFonts w:ascii="Calibri" w:eastAsia="Calibri" w:hAnsi="Calibri"/>
      <w:i/>
      <w:sz w:val="21"/>
    </w:rPr>
  </w:style>
  <w:style w:type="paragraph" w:styleId="ac">
    <w:name w:val="Body Text Indent"/>
    <w:basedOn w:val="a"/>
    <w:link w:val="ad"/>
    <w:unhideWhenUsed/>
    <w:qFormat/>
    <w:pPr>
      <w:spacing w:after="120"/>
      <w:ind w:leftChars="200" w:left="420"/>
    </w:pPr>
  </w:style>
  <w:style w:type="paragraph" w:styleId="TOC5">
    <w:name w:val="toc 5"/>
    <w:basedOn w:val="a"/>
    <w:next w:val="a"/>
    <w:uiPriority w:val="39"/>
    <w:unhideWhenUsed/>
    <w:qFormat/>
    <w:pPr>
      <w:spacing w:line="240" w:lineRule="auto"/>
      <w:ind w:leftChars="800" w:left="1680" w:firstLineChars="0" w:firstLine="0"/>
    </w:pPr>
    <w:rPr>
      <w:sz w:val="21"/>
      <w:szCs w:val="22"/>
    </w:rPr>
  </w:style>
  <w:style w:type="paragraph" w:styleId="TOC3">
    <w:name w:val="toc 3"/>
    <w:next w:val="a"/>
    <w:uiPriority w:val="39"/>
    <w:unhideWhenUsed/>
    <w:qFormat/>
    <w:pPr>
      <w:tabs>
        <w:tab w:val="right" w:leader="dot" w:pos="8296"/>
      </w:tabs>
      <w:ind w:leftChars="200" w:left="200"/>
    </w:pPr>
    <w:rPr>
      <w:kern w:val="2"/>
      <w:sz w:val="18"/>
      <w:szCs w:val="21"/>
    </w:rPr>
  </w:style>
  <w:style w:type="paragraph" w:styleId="TOC8">
    <w:name w:val="toc 8"/>
    <w:basedOn w:val="a"/>
    <w:next w:val="a"/>
    <w:uiPriority w:val="39"/>
    <w:unhideWhenUsed/>
    <w:qFormat/>
    <w:pPr>
      <w:spacing w:line="240" w:lineRule="auto"/>
      <w:ind w:leftChars="1400" w:left="2940" w:firstLineChars="0" w:firstLine="0"/>
    </w:pPr>
    <w:rPr>
      <w:sz w:val="21"/>
      <w:szCs w:val="22"/>
    </w:rPr>
  </w:style>
  <w:style w:type="paragraph" w:styleId="ae">
    <w:name w:val="Date"/>
    <w:basedOn w:val="a"/>
    <w:next w:val="a"/>
    <w:link w:val="af"/>
    <w:uiPriority w:val="99"/>
    <w:semiHidden/>
    <w:unhideWhenUsed/>
    <w:qFormat/>
    <w:pPr>
      <w:ind w:leftChars="2500" w:left="100"/>
    </w:pPr>
  </w:style>
  <w:style w:type="paragraph" w:styleId="af0">
    <w:name w:val="Balloon Text"/>
    <w:basedOn w:val="a"/>
    <w:link w:val="af1"/>
    <w:unhideWhenUsed/>
    <w:qFormat/>
    <w:pPr>
      <w:spacing w:line="240" w:lineRule="auto"/>
    </w:pPr>
    <w:rPr>
      <w:sz w:val="18"/>
      <w:szCs w:val="18"/>
    </w:rPr>
  </w:style>
  <w:style w:type="paragraph" w:styleId="af2">
    <w:name w:val="footer"/>
    <w:basedOn w:val="a"/>
    <w:link w:val="af3"/>
    <w:uiPriority w:val="99"/>
    <w:unhideWhenUsed/>
    <w:qFormat/>
    <w:pPr>
      <w:tabs>
        <w:tab w:val="center" w:pos="4153"/>
        <w:tab w:val="right" w:pos="8306"/>
      </w:tabs>
      <w:snapToGrid w:val="0"/>
      <w:spacing w:line="240" w:lineRule="auto"/>
      <w:jc w:val="left"/>
    </w:pPr>
    <w:rPr>
      <w:sz w:val="18"/>
      <w:szCs w:val="18"/>
    </w:rPr>
  </w:style>
  <w:style w:type="paragraph" w:styleId="af4">
    <w:name w:val="header"/>
    <w:basedOn w:val="a"/>
    <w:link w:val="af5"/>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next w:val="a"/>
    <w:uiPriority w:val="39"/>
    <w:unhideWhenUsed/>
    <w:qFormat/>
    <w:pPr>
      <w:tabs>
        <w:tab w:val="right" w:leader="dot" w:pos="8296"/>
      </w:tabs>
    </w:pPr>
    <w:rPr>
      <w:b/>
      <w:kern w:val="2"/>
      <w:sz w:val="18"/>
      <w:szCs w:val="21"/>
    </w:rPr>
  </w:style>
  <w:style w:type="paragraph" w:styleId="TOC4">
    <w:name w:val="toc 4"/>
    <w:next w:val="a"/>
    <w:uiPriority w:val="39"/>
    <w:unhideWhenUsed/>
    <w:qFormat/>
    <w:pPr>
      <w:tabs>
        <w:tab w:val="right" w:leader="dot" w:pos="8296"/>
      </w:tabs>
      <w:ind w:leftChars="300" w:left="720"/>
    </w:pPr>
    <w:rPr>
      <w:kern w:val="2"/>
      <w:sz w:val="18"/>
      <w:szCs w:val="21"/>
    </w:rPr>
  </w:style>
  <w:style w:type="paragraph" w:styleId="af6">
    <w:name w:val="footnote text"/>
    <w:basedOn w:val="a"/>
    <w:link w:val="af7"/>
    <w:uiPriority w:val="99"/>
    <w:semiHidden/>
    <w:unhideWhenUsed/>
    <w:qFormat/>
    <w:pPr>
      <w:snapToGrid w:val="0"/>
      <w:jc w:val="left"/>
    </w:pPr>
    <w:rPr>
      <w:sz w:val="18"/>
      <w:szCs w:val="18"/>
    </w:rPr>
  </w:style>
  <w:style w:type="paragraph" w:styleId="TOC6">
    <w:name w:val="toc 6"/>
    <w:basedOn w:val="a"/>
    <w:next w:val="a"/>
    <w:uiPriority w:val="39"/>
    <w:unhideWhenUsed/>
    <w:qFormat/>
    <w:pPr>
      <w:spacing w:line="240" w:lineRule="auto"/>
      <w:ind w:leftChars="1000" w:left="2100" w:firstLineChars="0" w:firstLine="0"/>
    </w:pPr>
    <w:rPr>
      <w:sz w:val="21"/>
      <w:szCs w:val="22"/>
    </w:rPr>
  </w:style>
  <w:style w:type="paragraph" w:styleId="af8">
    <w:name w:val="table of figures"/>
    <w:next w:val="a"/>
    <w:uiPriority w:val="99"/>
    <w:unhideWhenUsed/>
    <w:qFormat/>
    <w:pPr>
      <w:tabs>
        <w:tab w:val="left" w:pos="696"/>
        <w:tab w:val="right" w:leader="dot" w:pos="8160"/>
      </w:tabs>
    </w:pPr>
    <w:rPr>
      <w:kern w:val="2"/>
      <w:sz w:val="18"/>
      <w:szCs w:val="21"/>
    </w:rPr>
  </w:style>
  <w:style w:type="paragraph" w:styleId="TOC2">
    <w:name w:val="toc 2"/>
    <w:next w:val="a"/>
    <w:uiPriority w:val="39"/>
    <w:unhideWhenUsed/>
    <w:qFormat/>
    <w:pPr>
      <w:tabs>
        <w:tab w:val="right" w:leader="dot" w:pos="8296"/>
      </w:tabs>
      <w:ind w:leftChars="100" w:left="100"/>
    </w:pPr>
    <w:rPr>
      <w:kern w:val="2"/>
      <w:sz w:val="18"/>
      <w:szCs w:val="21"/>
    </w:rPr>
  </w:style>
  <w:style w:type="paragraph" w:styleId="TOC9">
    <w:name w:val="toc 9"/>
    <w:basedOn w:val="a"/>
    <w:next w:val="a"/>
    <w:uiPriority w:val="39"/>
    <w:unhideWhenUsed/>
    <w:qFormat/>
    <w:pPr>
      <w:spacing w:line="240" w:lineRule="auto"/>
      <w:ind w:leftChars="1600" w:left="3360" w:firstLineChars="0" w:firstLine="0"/>
    </w:pPr>
    <w:rPr>
      <w:sz w:val="21"/>
      <w:szCs w:val="22"/>
    </w:rPr>
  </w:style>
  <w:style w:type="paragraph" w:styleId="af9">
    <w:name w:val="Normal (Web)"/>
    <w:basedOn w:val="a"/>
    <w:unhideWhenUsed/>
    <w:qFormat/>
  </w:style>
  <w:style w:type="paragraph" w:styleId="afa">
    <w:name w:val="annotation subject"/>
    <w:basedOn w:val="a6"/>
    <w:next w:val="a6"/>
    <w:link w:val="afb"/>
    <w:unhideWhenUsed/>
    <w:qFormat/>
    <w:rPr>
      <w:b/>
      <w:bCs/>
    </w:rPr>
  </w:style>
  <w:style w:type="paragraph" w:styleId="21">
    <w:name w:val="Body Text First Indent 2"/>
    <w:basedOn w:val="ac"/>
    <w:link w:val="22"/>
    <w:unhideWhenUsed/>
    <w:qFormat/>
    <w:pPr>
      <w:ind w:firstLine="420"/>
    </w:pPr>
  </w:style>
  <w:style w:type="table" w:styleId="afc">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d">
    <w:name w:val="Strong"/>
    <w:uiPriority w:val="22"/>
    <w:qFormat/>
    <w:rPr>
      <w:b/>
    </w:rPr>
  </w:style>
  <w:style w:type="character" w:styleId="afe">
    <w:name w:val="page number"/>
    <w:unhideWhenUsed/>
    <w:qFormat/>
  </w:style>
  <w:style w:type="character" w:styleId="aff">
    <w:name w:val="FollowedHyperlink"/>
    <w:uiPriority w:val="99"/>
    <w:unhideWhenUsed/>
    <w:qFormat/>
    <w:rPr>
      <w:color w:val="800080"/>
      <w:u w:val="single"/>
    </w:rPr>
  </w:style>
  <w:style w:type="character" w:styleId="aff0">
    <w:name w:val="Hyperlink"/>
    <w:uiPriority w:val="99"/>
    <w:qFormat/>
    <w:rPr>
      <w:color w:val="0000FF"/>
      <w:u w:val="single"/>
    </w:rPr>
  </w:style>
  <w:style w:type="character" w:styleId="aff1">
    <w:name w:val="annotation reference"/>
    <w:unhideWhenUsed/>
    <w:qFormat/>
    <w:rPr>
      <w:sz w:val="21"/>
      <w:szCs w:val="21"/>
    </w:rPr>
  </w:style>
  <w:style w:type="character" w:styleId="aff2">
    <w:name w:val="footnote reference"/>
    <w:uiPriority w:val="99"/>
    <w:semiHidden/>
    <w:unhideWhenUsed/>
    <w:qFormat/>
    <w:rPr>
      <w:vertAlign w:val="superscript"/>
    </w:rPr>
  </w:style>
  <w:style w:type="character" w:customStyle="1" w:styleId="10">
    <w:name w:val="标题 1 字符"/>
    <w:link w:val="1"/>
    <w:uiPriority w:val="9"/>
    <w:qFormat/>
    <w:rPr>
      <w:rFonts w:eastAsia="黑体"/>
      <w:b/>
      <w:bCs/>
      <w:kern w:val="44"/>
      <w:sz w:val="44"/>
      <w:szCs w:val="44"/>
    </w:rPr>
  </w:style>
  <w:style w:type="character" w:customStyle="1" w:styleId="20">
    <w:name w:val="标题 2 字符"/>
    <w:link w:val="2"/>
    <w:uiPriority w:val="9"/>
    <w:qFormat/>
    <w:rPr>
      <w:rFonts w:ascii="Cambria" w:eastAsia="黑体" w:hAnsi="Cambria"/>
      <w:b/>
      <w:bCs/>
      <w:kern w:val="2"/>
      <w:sz w:val="32"/>
      <w:szCs w:val="32"/>
    </w:rPr>
  </w:style>
  <w:style w:type="character" w:customStyle="1" w:styleId="30">
    <w:name w:val="标题 3 字符"/>
    <w:link w:val="3"/>
    <w:uiPriority w:val="9"/>
    <w:qFormat/>
    <w:rPr>
      <w:rFonts w:eastAsia="黑体"/>
      <w:b/>
      <w:bCs/>
      <w:kern w:val="2"/>
      <w:sz w:val="32"/>
      <w:szCs w:val="32"/>
    </w:rPr>
  </w:style>
  <w:style w:type="character" w:customStyle="1" w:styleId="40">
    <w:name w:val="标题 4 字符"/>
    <w:link w:val="4"/>
    <w:uiPriority w:val="9"/>
    <w:qFormat/>
    <w:rPr>
      <w:rFonts w:ascii="Cambria" w:eastAsia="黑体" w:hAnsi="Cambria"/>
      <w:b/>
      <w:bCs/>
      <w:kern w:val="2"/>
      <w:sz w:val="32"/>
      <w:szCs w:val="28"/>
    </w:rPr>
  </w:style>
  <w:style w:type="character" w:customStyle="1" w:styleId="50">
    <w:name w:val="标题 5 字符"/>
    <w:link w:val="5"/>
    <w:uiPriority w:val="9"/>
    <w:qFormat/>
    <w:rPr>
      <w:rFonts w:eastAsia="黑体"/>
      <w:b/>
      <w:bCs/>
      <w:kern w:val="2"/>
      <w:sz w:val="32"/>
      <w:szCs w:val="32"/>
    </w:rPr>
  </w:style>
  <w:style w:type="character" w:customStyle="1" w:styleId="60">
    <w:name w:val="标题 6 字符"/>
    <w:link w:val="6"/>
    <w:uiPriority w:val="9"/>
    <w:qFormat/>
    <w:rPr>
      <w:rFonts w:ascii="Cambria" w:eastAsia="黑体" w:hAnsi="Cambria"/>
      <w:b/>
      <w:bCs/>
      <w:kern w:val="2"/>
      <w:sz w:val="28"/>
      <w:szCs w:val="24"/>
    </w:rPr>
  </w:style>
  <w:style w:type="character" w:customStyle="1" w:styleId="70">
    <w:name w:val="标题 7 字符"/>
    <w:link w:val="7"/>
    <w:uiPriority w:val="9"/>
    <w:qFormat/>
    <w:rPr>
      <w:rFonts w:eastAsia="黑体"/>
      <w:b/>
      <w:bCs/>
      <w:kern w:val="2"/>
      <w:sz w:val="28"/>
      <w:szCs w:val="24"/>
    </w:rPr>
  </w:style>
  <w:style w:type="character" w:customStyle="1" w:styleId="80">
    <w:name w:val="标题 8 字符"/>
    <w:link w:val="8"/>
    <w:uiPriority w:val="9"/>
    <w:qFormat/>
    <w:rPr>
      <w:rFonts w:ascii="Cambria" w:eastAsia="黑体" w:hAnsi="Cambria"/>
      <w:b/>
      <w:kern w:val="2"/>
      <w:sz w:val="28"/>
      <w:szCs w:val="24"/>
    </w:rPr>
  </w:style>
  <w:style w:type="character" w:customStyle="1" w:styleId="90">
    <w:name w:val="标题 9 字符"/>
    <w:link w:val="9"/>
    <w:uiPriority w:val="9"/>
    <w:qFormat/>
    <w:rPr>
      <w:rFonts w:ascii="Cambria" w:eastAsia="黑体" w:hAnsi="Cambria"/>
      <w:b/>
      <w:kern w:val="2"/>
      <w:sz w:val="28"/>
      <w:szCs w:val="21"/>
    </w:rPr>
  </w:style>
  <w:style w:type="character" w:customStyle="1" w:styleId="a5">
    <w:name w:val="文档结构图 字符"/>
    <w:link w:val="a4"/>
    <w:uiPriority w:val="99"/>
    <w:semiHidden/>
    <w:qFormat/>
    <w:rPr>
      <w:rFonts w:ascii="宋体" w:eastAsia="宋体"/>
      <w:sz w:val="18"/>
      <w:szCs w:val="18"/>
    </w:rPr>
  </w:style>
  <w:style w:type="paragraph" w:customStyle="1" w:styleId="Z">
    <w:name w:val="Z正文强调"/>
    <w:basedOn w:val="a"/>
    <w:next w:val="a"/>
    <w:qFormat/>
    <w:rPr>
      <w:b/>
    </w:rPr>
  </w:style>
  <w:style w:type="paragraph" w:customStyle="1" w:styleId="B">
    <w:name w:val="B表格题注"/>
    <w:next w:val="a"/>
    <w:qFormat/>
    <w:pPr>
      <w:numPr>
        <w:numId w:val="2"/>
      </w:numPr>
      <w:spacing w:line="360" w:lineRule="auto"/>
      <w:ind w:left="0" w:firstLine="0"/>
      <w:jc w:val="center"/>
    </w:pPr>
    <w:rPr>
      <w:rFonts w:eastAsia="黑体"/>
      <w:b/>
      <w:kern w:val="2"/>
      <w:sz w:val="21"/>
      <w:szCs w:val="21"/>
    </w:rPr>
  </w:style>
  <w:style w:type="paragraph" w:customStyle="1" w:styleId="T">
    <w:name w:val="T图形题注"/>
    <w:basedOn w:val="a"/>
    <w:next w:val="a"/>
    <w:qFormat/>
    <w:pPr>
      <w:numPr>
        <w:numId w:val="3"/>
      </w:numPr>
      <w:ind w:firstLineChars="0" w:firstLine="0"/>
      <w:jc w:val="center"/>
    </w:pPr>
    <w:rPr>
      <w:rFonts w:eastAsia="黑体"/>
      <w:b/>
      <w:sz w:val="21"/>
    </w:rPr>
  </w:style>
  <w:style w:type="character" w:customStyle="1" w:styleId="af1">
    <w:name w:val="批注框文本 字符"/>
    <w:link w:val="af0"/>
    <w:qFormat/>
    <w:rPr>
      <w:sz w:val="18"/>
      <w:szCs w:val="18"/>
    </w:rPr>
  </w:style>
  <w:style w:type="paragraph" w:customStyle="1" w:styleId="T0">
    <w:name w:val="T图形居中"/>
    <w:next w:val="T"/>
    <w:qFormat/>
    <w:pPr>
      <w:jc w:val="center"/>
    </w:pPr>
    <w:rPr>
      <w:kern w:val="2"/>
      <w:sz w:val="24"/>
      <w:szCs w:val="21"/>
    </w:rPr>
  </w:style>
  <w:style w:type="paragraph" w:customStyle="1" w:styleId="B0">
    <w:name w:val="B表格正文"/>
    <w:qFormat/>
    <w:rPr>
      <w:rFonts w:ascii="Times New Roman" w:eastAsia="黑体" w:hAnsi="Times New Roman"/>
      <w:kern w:val="2"/>
      <w:sz w:val="21"/>
      <w:szCs w:val="21"/>
    </w:rPr>
  </w:style>
  <w:style w:type="paragraph" w:customStyle="1" w:styleId="B1">
    <w:name w:val="B表头样式"/>
    <w:next w:val="a"/>
    <w:qFormat/>
    <w:pPr>
      <w:jc w:val="center"/>
    </w:pPr>
    <w:rPr>
      <w:rFonts w:eastAsia="黑体"/>
      <w:b/>
      <w:kern w:val="2"/>
      <w:sz w:val="21"/>
      <w:szCs w:val="21"/>
    </w:rPr>
  </w:style>
  <w:style w:type="paragraph" w:customStyle="1" w:styleId="B2">
    <w:name w:val="B表格序号"/>
    <w:basedOn w:val="B0"/>
    <w:qFormat/>
    <w:pPr>
      <w:jc w:val="center"/>
    </w:pPr>
  </w:style>
  <w:style w:type="paragraph" w:customStyle="1" w:styleId="M">
    <w:name w:val="M目录名称"/>
    <w:basedOn w:val="a"/>
    <w:next w:val="a"/>
    <w:qFormat/>
    <w:pPr>
      <w:widowControl/>
      <w:adjustRightInd w:val="0"/>
      <w:snapToGrid w:val="0"/>
      <w:ind w:firstLineChars="0" w:firstLine="0"/>
      <w:jc w:val="center"/>
    </w:pPr>
    <w:rPr>
      <w:rFonts w:ascii="黑体" w:eastAsia="黑体" w:hAnsi="黑体"/>
      <w:b/>
      <w:bCs/>
      <w:snapToGrid w:val="0"/>
      <w:color w:val="000000"/>
      <w:spacing w:val="60"/>
      <w:kern w:val="0"/>
      <w:sz w:val="44"/>
      <w:szCs w:val="30"/>
    </w:rPr>
  </w:style>
  <w:style w:type="character" w:customStyle="1" w:styleId="af5">
    <w:name w:val="页眉 字符"/>
    <w:link w:val="af4"/>
    <w:uiPriority w:val="99"/>
    <w:qFormat/>
    <w:rPr>
      <w:sz w:val="18"/>
      <w:szCs w:val="18"/>
    </w:rPr>
  </w:style>
  <w:style w:type="character" w:customStyle="1" w:styleId="af3">
    <w:name w:val="页脚 字符"/>
    <w:link w:val="af2"/>
    <w:uiPriority w:val="99"/>
    <w:qFormat/>
    <w:rPr>
      <w:sz w:val="18"/>
      <w:szCs w:val="18"/>
    </w:rPr>
  </w:style>
  <w:style w:type="character" w:customStyle="1" w:styleId="a7">
    <w:name w:val="批注文字 字符"/>
    <w:link w:val="a6"/>
    <w:qFormat/>
    <w:rPr>
      <w:kern w:val="2"/>
      <w:sz w:val="24"/>
      <w:szCs w:val="21"/>
    </w:rPr>
  </w:style>
  <w:style w:type="character" w:customStyle="1" w:styleId="afb">
    <w:name w:val="批注主题 字符"/>
    <w:link w:val="afa"/>
    <w:qFormat/>
    <w:rPr>
      <w:b/>
      <w:bCs/>
      <w:kern w:val="2"/>
      <w:sz w:val="24"/>
      <w:szCs w:val="21"/>
    </w:rPr>
  </w:style>
  <w:style w:type="paragraph" w:customStyle="1" w:styleId="Z0">
    <w:name w:val="Z正文标题"/>
    <w:basedOn w:val="a"/>
    <w:next w:val="a"/>
    <w:qFormat/>
    <w:rPr>
      <w:b/>
      <w:sz w:val="21"/>
    </w:rPr>
  </w:style>
  <w:style w:type="paragraph" w:customStyle="1" w:styleId="B3">
    <w:name w:val="B表格编号"/>
    <w:basedOn w:val="B0"/>
    <w:qFormat/>
    <w:pPr>
      <w:spacing w:line="360" w:lineRule="auto"/>
      <w:jc w:val="center"/>
    </w:pPr>
    <w:rPr>
      <w:rFonts w:eastAsia="宋体"/>
    </w:rPr>
  </w:style>
  <w:style w:type="character" w:customStyle="1" w:styleId="af7">
    <w:name w:val="脚注文本 字符"/>
    <w:link w:val="af6"/>
    <w:uiPriority w:val="99"/>
    <w:semiHidden/>
    <w:qFormat/>
    <w:rPr>
      <w:kern w:val="2"/>
      <w:sz w:val="18"/>
      <w:szCs w:val="18"/>
    </w:rPr>
  </w:style>
  <w:style w:type="table" w:customStyle="1" w:styleId="IPO">
    <w:name w:val="IPO分析表格样式"/>
    <w:basedOn w:val="a1"/>
    <w:uiPriority w:val="99"/>
    <w:qFormat/>
    <w:tblP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Pr>
    <w:tcPr>
      <w:shd w:val="clear" w:color="auto" w:fill="F3F3F3"/>
    </w:tcPr>
  </w:style>
  <w:style w:type="paragraph" w:customStyle="1" w:styleId="11">
    <w:name w:val="修订1"/>
    <w:hidden/>
    <w:uiPriority w:val="99"/>
    <w:semiHidden/>
    <w:qFormat/>
    <w:rPr>
      <w:kern w:val="2"/>
      <w:sz w:val="24"/>
      <w:szCs w:val="21"/>
    </w:rPr>
  </w:style>
  <w:style w:type="paragraph" w:customStyle="1" w:styleId="12">
    <w:name w:val="列出段落1"/>
    <w:basedOn w:val="a"/>
    <w:uiPriority w:val="99"/>
    <w:qFormat/>
  </w:style>
  <w:style w:type="character" w:customStyle="1" w:styleId="af">
    <w:name w:val="日期 字符"/>
    <w:basedOn w:val="a0"/>
    <w:link w:val="ae"/>
    <w:uiPriority w:val="99"/>
    <w:semiHidden/>
    <w:qFormat/>
    <w:rPr>
      <w:kern w:val="2"/>
      <w:sz w:val="24"/>
      <w:szCs w:val="21"/>
    </w:rPr>
  </w:style>
  <w:style w:type="character" w:customStyle="1" w:styleId="13">
    <w:name w:val="未处理的提及1"/>
    <w:basedOn w:val="a0"/>
    <w:uiPriority w:val="99"/>
    <w:semiHidden/>
    <w:unhideWhenUsed/>
    <w:qFormat/>
    <w:rPr>
      <w:color w:val="605E5C"/>
      <w:shd w:val="clear" w:color="auto" w:fill="E1DFDD"/>
    </w:rPr>
  </w:style>
  <w:style w:type="character" w:customStyle="1" w:styleId="23">
    <w:name w:val="未处理的提及2"/>
    <w:basedOn w:val="a0"/>
    <w:uiPriority w:val="99"/>
    <w:semiHidden/>
    <w:unhideWhenUsed/>
    <w:qFormat/>
    <w:rPr>
      <w:color w:val="605E5C"/>
      <w:shd w:val="clear" w:color="auto" w:fill="E1DFDD"/>
    </w:rPr>
  </w:style>
  <w:style w:type="paragraph" w:customStyle="1" w:styleId="14">
    <w:name w:val="列表段落1"/>
    <w:basedOn w:val="a"/>
    <w:uiPriority w:val="99"/>
    <w:qFormat/>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customStyle="1" w:styleId="aa">
    <w:name w:val="正文文本 字符"/>
    <w:basedOn w:val="a0"/>
    <w:link w:val="a8"/>
    <w:uiPriority w:val="99"/>
    <w:qFormat/>
    <w:rPr>
      <w:rFonts w:ascii="仿宋_GB2312" w:eastAsia="仿宋_GB2312" w:hAnsi="Times New Roman"/>
      <w:color w:val="000000"/>
      <w:w w:val="90"/>
      <w:kern w:val="2"/>
      <w:sz w:val="24"/>
      <w:szCs w:val="21"/>
    </w:rPr>
  </w:style>
  <w:style w:type="character" w:customStyle="1" w:styleId="ab">
    <w:name w:val="引用 字符"/>
    <w:basedOn w:val="a0"/>
    <w:link w:val="a9"/>
    <w:qFormat/>
    <w:rPr>
      <w:rFonts w:eastAsia="Calibri"/>
      <w:i/>
      <w:kern w:val="2"/>
      <w:sz w:val="21"/>
      <w:szCs w:val="21"/>
    </w:rPr>
  </w:style>
  <w:style w:type="paragraph" w:styleId="aff3">
    <w:name w:val="List Paragraph"/>
    <w:basedOn w:val="a"/>
    <w:uiPriority w:val="99"/>
    <w:unhideWhenUsed/>
    <w:qFormat/>
    <w:pPr>
      <w:ind w:firstLine="420"/>
    </w:pPr>
  </w:style>
  <w:style w:type="paragraph" w:customStyle="1" w:styleId="xl84">
    <w:name w:val="xl84"/>
    <w:basedOn w:val="a"/>
    <w:qFormat/>
    <w:pPr>
      <w:widowControl/>
      <w:pBdr>
        <w:left w:val="single" w:sz="4" w:space="0" w:color="auto"/>
        <w:right w:val="single" w:sz="4" w:space="0" w:color="auto"/>
      </w:pBdr>
      <w:spacing w:before="100" w:beforeAutospacing="1" w:after="100" w:afterAutospacing="1" w:line="240" w:lineRule="auto"/>
      <w:ind w:firstLineChars="0" w:firstLine="0"/>
      <w:jc w:val="center"/>
      <w:textAlignment w:val="center"/>
    </w:pPr>
    <w:rPr>
      <w:rFonts w:ascii="仿宋" w:eastAsia="仿宋" w:hAnsi="仿宋" w:cs="宋体"/>
      <w:color w:val="000000"/>
      <w:kern w:val="0"/>
      <w:sz w:val="20"/>
      <w:szCs w:val="20"/>
    </w:rPr>
  </w:style>
  <w:style w:type="paragraph" w:customStyle="1" w:styleId="xl101">
    <w:name w:val="xl101"/>
    <w:basedOn w:val="a"/>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textAlignment w:val="center"/>
    </w:pPr>
    <w:rPr>
      <w:rFonts w:ascii="仿宋" w:eastAsia="仿宋" w:hAnsi="仿宋" w:cs="宋体"/>
      <w:kern w:val="0"/>
      <w:sz w:val="20"/>
      <w:szCs w:val="20"/>
    </w:rPr>
  </w:style>
  <w:style w:type="paragraph" w:customStyle="1" w:styleId="xl75">
    <w:name w:val="xl75"/>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仿宋" w:eastAsia="仿宋" w:hAnsi="仿宋" w:cs="宋体"/>
      <w:color w:val="000000"/>
      <w:kern w:val="0"/>
      <w:sz w:val="20"/>
      <w:szCs w:val="20"/>
    </w:rPr>
  </w:style>
  <w:style w:type="paragraph" w:customStyle="1" w:styleId="xl111">
    <w:name w:val="xl111"/>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center"/>
    </w:pPr>
    <w:rPr>
      <w:rFonts w:ascii="仿宋" w:eastAsia="仿宋" w:hAnsi="仿宋" w:cs="宋体"/>
      <w:b/>
      <w:bCs/>
      <w:color w:val="000000"/>
      <w:kern w:val="0"/>
      <w:sz w:val="20"/>
      <w:szCs w:val="20"/>
    </w:rPr>
  </w:style>
  <w:style w:type="paragraph" w:customStyle="1" w:styleId="xl70">
    <w:name w:val="xl70"/>
    <w:basedOn w:val="a"/>
    <w:qFormat/>
    <w:pPr>
      <w:widowControl/>
      <w:pBdr>
        <w:top w:val="single" w:sz="4" w:space="0" w:color="auto"/>
        <w:bottom w:val="single" w:sz="4" w:space="0" w:color="auto"/>
      </w:pBdr>
      <w:spacing w:before="100" w:beforeAutospacing="1" w:after="100" w:afterAutospacing="1" w:line="240" w:lineRule="auto"/>
      <w:ind w:firstLineChars="0" w:firstLine="0"/>
      <w:jc w:val="center"/>
      <w:textAlignment w:val="center"/>
    </w:pPr>
    <w:rPr>
      <w:rFonts w:ascii="仿宋" w:eastAsia="仿宋" w:hAnsi="仿宋" w:cs="宋体"/>
      <w:b/>
      <w:bCs/>
      <w:color w:val="000000"/>
      <w:kern w:val="0"/>
      <w:sz w:val="20"/>
      <w:szCs w:val="20"/>
    </w:rPr>
  </w:style>
  <w:style w:type="paragraph" w:customStyle="1" w:styleId="xl69">
    <w:name w:val="xl69"/>
    <w:basedOn w:val="a"/>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center"/>
    </w:pPr>
    <w:rPr>
      <w:rFonts w:ascii="仿宋" w:eastAsia="仿宋" w:hAnsi="仿宋" w:cs="宋体"/>
      <w:b/>
      <w:bCs/>
      <w:color w:val="000000"/>
      <w:kern w:val="0"/>
      <w:sz w:val="20"/>
      <w:szCs w:val="20"/>
    </w:rPr>
  </w:style>
  <w:style w:type="paragraph" w:customStyle="1" w:styleId="xl87">
    <w:name w:val="xl87"/>
    <w:basedOn w:val="a"/>
    <w:qFormat/>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仿宋" w:eastAsia="仿宋" w:hAnsi="仿宋" w:cs="宋体"/>
      <w:color w:val="000000"/>
      <w:kern w:val="0"/>
      <w:sz w:val="20"/>
      <w:szCs w:val="20"/>
    </w:rPr>
  </w:style>
  <w:style w:type="paragraph" w:customStyle="1" w:styleId="xl99">
    <w:name w:val="xl99"/>
    <w:basedOn w:val="a"/>
    <w:qFormat/>
    <w:pPr>
      <w:widowControl/>
      <w:pBdr>
        <w:left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color w:val="000000"/>
      <w:kern w:val="0"/>
      <w:sz w:val="20"/>
      <w:szCs w:val="20"/>
    </w:rPr>
  </w:style>
  <w:style w:type="paragraph" w:customStyle="1" w:styleId="xl79">
    <w:name w:val="xl79"/>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b/>
      <w:bCs/>
      <w:color w:val="000000"/>
      <w:kern w:val="0"/>
      <w:sz w:val="20"/>
      <w:szCs w:val="20"/>
    </w:rPr>
  </w:style>
  <w:style w:type="paragraph" w:customStyle="1" w:styleId="24">
    <w:name w:val="修订2"/>
    <w:uiPriority w:val="99"/>
    <w:unhideWhenUsed/>
    <w:qFormat/>
    <w:rPr>
      <w:rFonts w:ascii="Times New Roman" w:hAnsi="Times New Roman"/>
      <w:kern w:val="2"/>
      <w:sz w:val="24"/>
      <w:szCs w:val="21"/>
    </w:rPr>
  </w:style>
  <w:style w:type="paragraph" w:customStyle="1" w:styleId="xl73">
    <w:name w:val="xl73"/>
    <w:basedOn w:val="a"/>
    <w:qFormat/>
    <w:pPr>
      <w:widowControl/>
      <w:spacing w:before="100" w:beforeAutospacing="1" w:after="100" w:afterAutospacing="1" w:line="240" w:lineRule="auto"/>
      <w:ind w:firstLineChars="0" w:firstLine="0"/>
      <w:jc w:val="left"/>
      <w:textAlignment w:val="center"/>
    </w:pPr>
    <w:rPr>
      <w:rFonts w:ascii="仿宋" w:eastAsia="仿宋" w:hAnsi="仿宋" w:cs="宋体"/>
      <w:b/>
      <w:bCs/>
      <w:kern w:val="0"/>
      <w:sz w:val="20"/>
      <w:szCs w:val="20"/>
    </w:rPr>
  </w:style>
  <w:style w:type="paragraph" w:customStyle="1" w:styleId="xl71">
    <w:name w:val="xl71"/>
    <w:basedOn w:val="a"/>
    <w:qFormat/>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仿宋" w:eastAsia="仿宋" w:hAnsi="仿宋" w:cs="宋体"/>
      <w:b/>
      <w:bCs/>
      <w:color w:val="000000"/>
      <w:kern w:val="0"/>
      <w:sz w:val="20"/>
      <w:szCs w:val="20"/>
    </w:rPr>
  </w:style>
  <w:style w:type="paragraph" w:customStyle="1" w:styleId="xl88">
    <w:name w:val="xl88"/>
    <w:basedOn w:val="a"/>
    <w:qFormat/>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kern w:val="0"/>
      <w:sz w:val="20"/>
      <w:szCs w:val="20"/>
    </w:rPr>
  </w:style>
  <w:style w:type="paragraph" w:customStyle="1" w:styleId="xl102">
    <w:name w:val="xl102"/>
    <w:basedOn w:val="a"/>
    <w:qFormat/>
    <w:pPr>
      <w:widowControl/>
      <w:pBdr>
        <w:left w:val="single" w:sz="4" w:space="0" w:color="auto"/>
        <w:right w:val="single" w:sz="4" w:space="0" w:color="auto"/>
      </w:pBdr>
      <w:spacing w:before="100" w:beforeAutospacing="1" w:after="100" w:afterAutospacing="1" w:line="240" w:lineRule="auto"/>
      <w:ind w:firstLineChars="0" w:firstLine="0"/>
      <w:jc w:val="center"/>
      <w:textAlignment w:val="center"/>
    </w:pPr>
    <w:rPr>
      <w:rFonts w:ascii="仿宋" w:eastAsia="仿宋" w:hAnsi="仿宋" w:cs="宋体"/>
      <w:kern w:val="0"/>
      <w:sz w:val="20"/>
      <w:szCs w:val="20"/>
    </w:rPr>
  </w:style>
  <w:style w:type="paragraph" w:customStyle="1" w:styleId="xl77">
    <w:name w:val="xl77"/>
    <w:basedOn w:val="a"/>
    <w:qFormat/>
    <w:pPr>
      <w:widowControl/>
      <w:spacing w:before="100" w:beforeAutospacing="1" w:after="100" w:afterAutospacing="1" w:line="240" w:lineRule="auto"/>
      <w:ind w:firstLineChars="0" w:firstLine="0"/>
      <w:jc w:val="left"/>
      <w:textAlignment w:val="center"/>
    </w:pPr>
    <w:rPr>
      <w:rFonts w:ascii="仿宋" w:eastAsia="仿宋" w:hAnsi="仿宋" w:cs="宋体"/>
      <w:kern w:val="0"/>
      <w:sz w:val="20"/>
      <w:szCs w:val="20"/>
    </w:rPr>
  </w:style>
  <w:style w:type="paragraph" w:customStyle="1" w:styleId="xl68">
    <w:name w:val="xl68"/>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仿宋" w:eastAsia="仿宋" w:hAnsi="仿宋" w:cs="宋体"/>
      <w:b/>
      <w:bCs/>
      <w:color w:val="000000"/>
      <w:kern w:val="0"/>
      <w:sz w:val="20"/>
      <w:szCs w:val="20"/>
    </w:rPr>
  </w:style>
  <w:style w:type="paragraph" w:customStyle="1" w:styleId="xl104">
    <w:name w:val="xl104"/>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kern w:val="0"/>
      <w:sz w:val="20"/>
      <w:szCs w:val="20"/>
    </w:rPr>
  </w:style>
  <w:style w:type="paragraph" w:customStyle="1" w:styleId="TOC10">
    <w:name w:val="TOC 标题1"/>
    <w:basedOn w:val="1"/>
    <w:next w:val="a"/>
    <w:uiPriority w:val="39"/>
    <w:qFormat/>
    <w:pPr>
      <w:pageBreakBefore w:val="0"/>
      <w:widowControl/>
      <w:numPr>
        <w:numId w:val="0"/>
      </w:numPr>
      <w:spacing w:before="240" w:after="0" w:line="259" w:lineRule="auto"/>
      <w:jc w:val="left"/>
      <w:outlineLvl w:val="9"/>
    </w:pPr>
    <w:rPr>
      <w:rFonts w:ascii="等线 Light" w:eastAsia="等线 Light" w:hAnsi="等线 Light"/>
      <w:b w:val="0"/>
      <w:bCs w:val="0"/>
      <w:color w:val="2F5496"/>
      <w:kern w:val="0"/>
      <w:sz w:val="32"/>
      <w:szCs w:val="32"/>
    </w:rPr>
  </w:style>
  <w:style w:type="paragraph" w:customStyle="1" w:styleId="aff4">
    <w:name w:val="图居中"/>
    <w:basedOn w:val="a"/>
    <w:qFormat/>
    <w:pPr>
      <w:keepNext/>
      <w:ind w:firstLineChars="0" w:firstLine="0"/>
      <w:jc w:val="center"/>
    </w:pPr>
    <w:rPr>
      <w:rFonts w:ascii="仿宋_GB2312" w:hAnsi="仿宋_GB2312" w:cs="仿宋_GB2312"/>
      <w:color w:val="000000"/>
      <w:szCs w:val="32"/>
    </w:rPr>
  </w:style>
  <w:style w:type="paragraph" w:customStyle="1" w:styleId="xl81">
    <w:name w:val="xl81"/>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kern w:val="0"/>
      <w:sz w:val="20"/>
      <w:szCs w:val="20"/>
    </w:rPr>
  </w:style>
  <w:style w:type="paragraph" w:customStyle="1" w:styleId="xl95">
    <w:name w:val="xl95"/>
    <w:basedOn w:val="a"/>
    <w:qFormat/>
    <w:pPr>
      <w:widowControl/>
      <w:spacing w:before="100" w:beforeAutospacing="1" w:after="100" w:afterAutospacing="1" w:line="240" w:lineRule="auto"/>
      <w:ind w:firstLineChars="0" w:firstLine="0"/>
      <w:jc w:val="center"/>
      <w:textAlignment w:val="center"/>
    </w:pPr>
    <w:rPr>
      <w:rFonts w:ascii="仿宋" w:eastAsia="仿宋" w:hAnsi="仿宋" w:cs="宋体"/>
      <w:b/>
      <w:bCs/>
      <w:kern w:val="0"/>
      <w:sz w:val="20"/>
      <w:szCs w:val="20"/>
    </w:rPr>
  </w:style>
  <w:style w:type="paragraph" w:customStyle="1" w:styleId="xl80">
    <w:name w:val="xl80"/>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kern w:val="0"/>
      <w:sz w:val="20"/>
      <w:szCs w:val="20"/>
    </w:rPr>
  </w:style>
  <w:style w:type="paragraph" w:customStyle="1" w:styleId="xl76">
    <w:name w:val="xl76"/>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color w:val="000000"/>
      <w:kern w:val="0"/>
      <w:sz w:val="20"/>
      <w:szCs w:val="20"/>
    </w:rPr>
  </w:style>
  <w:style w:type="paragraph" w:customStyle="1" w:styleId="xl74">
    <w:name w:val="xl74"/>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仿宋" w:eastAsia="仿宋" w:hAnsi="仿宋" w:cs="宋体"/>
      <w:color w:val="000000"/>
      <w:kern w:val="0"/>
      <w:sz w:val="20"/>
      <w:szCs w:val="20"/>
    </w:rPr>
  </w:style>
  <w:style w:type="paragraph" w:customStyle="1" w:styleId="xl72">
    <w:name w:val="xl72"/>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仿宋" w:eastAsia="仿宋" w:hAnsi="仿宋" w:cs="宋体"/>
      <w:b/>
      <w:bCs/>
      <w:color w:val="000000"/>
      <w:kern w:val="0"/>
      <w:sz w:val="20"/>
      <w:szCs w:val="20"/>
    </w:rPr>
  </w:style>
  <w:style w:type="paragraph" w:customStyle="1" w:styleId="xl94">
    <w:name w:val="xl94"/>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kern w:val="0"/>
      <w:sz w:val="20"/>
      <w:szCs w:val="20"/>
    </w:rPr>
  </w:style>
  <w:style w:type="paragraph" w:customStyle="1" w:styleId="xl86">
    <w:name w:val="xl86"/>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color w:val="000000"/>
      <w:kern w:val="0"/>
      <w:sz w:val="20"/>
      <w:szCs w:val="20"/>
    </w:rPr>
  </w:style>
  <w:style w:type="paragraph" w:customStyle="1" w:styleId="xl85">
    <w:name w:val="xl85"/>
    <w:basedOn w:val="a"/>
    <w:qFormat/>
    <w:pPr>
      <w:widowControl/>
      <w:pBdr>
        <w:left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kern w:val="0"/>
      <w:sz w:val="20"/>
      <w:szCs w:val="20"/>
    </w:rPr>
  </w:style>
  <w:style w:type="paragraph" w:customStyle="1" w:styleId="25">
    <w:name w:val="列表段落2"/>
    <w:basedOn w:val="a"/>
    <w:uiPriority w:val="99"/>
    <w:unhideWhenUsed/>
    <w:qFormat/>
  </w:style>
  <w:style w:type="paragraph" w:customStyle="1" w:styleId="xl83">
    <w:name w:val="xl83"/>
    <w:basedOn w:val="a"/>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kern w:val="0"/>
      <w:sz w:val="20"/>
      <w:szCs w:val="20"/>
    </w:rPr>
  </w:style>
  <w:style w:type="paragraph" w:customStyle="1" w:styleId="xl78">
    <w:name w:val="xl78"/>
    <w:basedOn w:val="a"/>
    <w:qFormat/>
    <w:pPr>
      <w:widowControl/>
      <w:spacing w:before="100" w:beforeAutospacing="1" w:after="100" w:afterAutospacing="1" w:line="240" w:lineRule="auto"/>
      <w:ind w:firstLineChars="0" w:firstLine="0"/>
      <w:jc w:val="left"/>
    </w:pPr>
    <w:rPr>
      <w:rFonts w:ascii="仿宋" w:eastAsia="仿宋" w:hAnsi="仿宋" w:cs="宋体"/>
      <w:kern w:val="0"/>
      <w:sz w:val="20"/>
      <w:szCs w:val="20"/>
    </w:rPr>
  </w:style>
  <w:style w:type="paragraph" w:customStyle="1" w:styleId="xl116">
    <w:name w:val="xl116"/>
    <w:basedOn w:val="a"/>
    <w:qFormat/>
    <w:pPr>
      <w:widowControl/>
      <w:spacing w:before="100" w:beforeAutospacing="1" w:after="100" w:afterAutospacing="1" w:line="240" w:lineRule="auto"/>
      <w:ind w:firstLineChars="0" w:firstLine="0"/>
      <w:jc w:val="right"/>
      <w:textAlignment w:val="center"/>
    </w:pPr>
    <w:rPr>
      <w:rFonts w:ascii="仿宋" w:eastAsia="仿宋" w:hAnsi="仿宋" w:cs="宋体"/>
      <w:kern w:val="0"/>
      <w:sz w:val="20"/>
      <w:szCs w:val="20"/>
    </w:rPr>
  </w:style>
  <w:style w:type="paragraph" w:customStyle="1" w:styleId="aff5">
    <w:name w:val="项目符号"/>
    <w:basedOn w:val="a"/>
    <w:unhideWhenUsed/>
    <w:qFormat/>
    <w:pPr>
      <w:tabs>
        <w:tab w:val="left" w:pos="709"/>
      </w:tabs>
      <w:ind w:left="420" w:firstLineChars="0" w:firstLine="0"/>
    </w:pPr>
    <w:rPr>
      <w:rFonts w:ascii="Calibri" w:hAnsi="Calibri"/>
    </w:rPr>
  </w:style>
  <w:style w:type="paragraph" w:customStyle="1" w:styleId="xl82">
    <w:name w:val="xl82"/>
    <w:basedOn w:val="a"/>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textAlignment w:val="center"/>
    </w:pPr>
    <w:rPr>
      <w:rFonts w:ascii="仿宋" w:eastAsia="仿宋" w:hAnsi="仿宋" w:cs="宋体"/>
      <w:color w:val="000000"/>
      <w:kern w:val="0"/>
      <w:sz w:val="20"/>
      <w:szCs w:val="20"/>
    </w:rPr>
  </w:style>
  <w:style w:type="paragraph" w:customStyle="1" w:styleId="xl89">
    <w:name w:val="xl89"/>
    <w:basedOn w:val="a"/>
    <w:qFormat/>
    <w:pPr>
      <w:widowControl/>
      <w:spacing w:before="100" w:beforeAutospacing="1" w:after="100" w:afterAutospacing="1" w:line="240" w:lineRule="auto"/>
      <w:ind w:firstLineChars="0" w:firstLine="0"/>
      <w:jc w:val="left"/>
      <w:textAlignment w:val="center"/>
    </w:pPr>
    <w:rPr>
      <w:rFonts w:ascii="仿宋" w:eastAsia="仿宋" w:hAnsi="仿宋" w:cs="宋体"/>
      <w:kern w:val="0"/>
      <w:sz w:val="20"/>
      <w:szCs w:val="20"/>
    </w:rPr>
  </w:style>
  <w:style w:type="paragraph" w:customStyle="1" w:styleId="xl90">
    <w:name w:val="xl90"/>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color w:val="000000"/>
      <w:kern w:val="0"/>
      <w:sz w:val="20"/>
      <w:szCs w:val="20"/>
    </w:rPr>
  </w:style>
  <w:style w:type="paragraph" w:customStyle="1" w:styleId="xl114">
    <w:name w:val="xl114"/>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center"/>
    </w:pPr>
    <w:rPr>
      <w:rFonts w:ascii="仿宋" w:eastAsia="仿宋" w:hAnsi="仿宋" w:cs="宋体"/>
      <w:b/>
      <w:bCs/>
      <w:kern w:val="0"/>
      <w:sz w:val="20"/>
      <w:szCs w:val="20"/>
    </w:rPr>
  </w:style>
  <w:style w:type="paragraph" w:customStyle="1" w:styleId="xl91">
    <w:name w:val="xl91"/>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color w:val="000000"/>
      <w:kern w:val="0"/>
      <w:sz w:val="20"/>
      <w:szCs w:val="20"/>
    </w:rPr>
  </w:style>
  <w:style w:type="paragraph" w:customStyle="1" w:styleId="xl92">
    <w:name w:val="xl92"/>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color w:val="000000"/>
      <w:kern w:val="0"/>
      <w:sz w:val="20"/>
      <w:szCs w:val="20"/>
    </w:rPr>
  </w:style>
  <w:style w:type="paragraph" w:customStyle="1" w:styleId="xl112">
    <w:name w:val="xl112"/>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center"/>
    </w:pPr>
    <w:rPr>
      <w:rFonts w:ascii="仿宋" w:eastAsia="仿宋" w:hAnsi="仿宋" w:cs="宋体"/>
      <w:color w:val="000000"/>
      <w:kern w:val="0"/>
      <w:sz w:val="20"/>
      <w:szCs w:val="20"/>
    </w:rPr>
  </w:style>
  <w:style w:type="paragraph" w:customStyle="1" w:styleId="xl93">
    <w:name w:val="xl93"/>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kern w:val="0"/>
      <w:sz w:val="20"/>
      <w:szCs w:val="20"/>
    </w:rPr>
  </w:style>
  <w:style w:type="paragraph" w:customStyle="1" w:styleId="xl96">
    <w:name w:val="xl96"/>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b/>
      <w:bCs/>
      <w:color w:val="000000"/>
      <w:kern w:val="0"/>
      <w:sz w:val="20"/>
      <w:szCs w:val="20"/>
    </w:rPr>
  </w:style>
  <w:style w:type="paragraph" w:customStyle="1" w:styleId="xl97">
    <w:name w:val="xl97"/>
    <w:basedOn w:val="a"/>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color w:val="000000"/>
      <w:kern w:val="0"/>
      <w:sz w:val="20"/>
      <w:szCs w:val="20"/>
    </w:rPr>
  </w:style>
  <w:style w:type="paragraph" w:customStyle="1" w:styleId="xl98">
    <w:name w:val="xl98"/>
    <w:basedOn w:val="a"/>
    <w:qFormat/>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color w:val="000000"/>
      <w:kern w:val="0"/>
      <w:sz w:val="20"/>
      <w:szCs w:val="20"/>
    </w:rPr>
  </w:style>
  <w:style w:type="paragraph" w:customStyle="1" w:styleId="xl103">
    <w:name w:val="xl103"/>
    <w:basedOn w:val="a"/>
    <w:qFormat/>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仿宋" w:eastAsia="仿宋" w:hAnsi="仿宋" w:cs="宋体"/>
      <w:kern w:val="0"/>
      <w:sz w:val="20"/>
      <w:szCs w:val="20"/>
    </w:rPr>
  </w:style>
  <w:style w:type="paragraph" w:customStyle="1" w:styleId="xl105">
    <w:name w:val="xl105"/>
    <w:basedOn w:val="a"/>
    <w:qFormat/>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仿宋" w:eastAsia="仿宋" w:hAnsi="仿宋" w:cs="宋体"/>
      <w:b/>
      <w:bCs/>
      <w:kern w:val="0"/>
      <w:sz w:val="20"/>
      <w:szCs w:val="20"/>
    </w:rPr>
  </w:style>
  <w:style w:type="paragraph" w:customStyle="1" w:styleId="xl106">
    <w:name w:val="xl106"/>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b/>
      <w:bCs/>
      <w:kern w:val="0"/>
      <w:sz w:val="20"/>
      <w:szCs w:val="20"/>
    </w:rPr>
  </w:style>
  <w:style w:type="paragraph" w:customStyle="1" w:styleId="xl107">
    <w:name w:val="xl107"/>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仿宋" w:eastAsia="仿宋" w:hAnsi="仿宋" w:cs="宋体"/>
      <w:b/>
      <w:bCs/>
      <w:color w:val="000000"/>
      <w:kern w:val="0"/>
      <w:sz w:val="20"/>
      <w:szCs w:val="20"/>
    </w:rPr>
  </w:style>
  <w:style w:type="paragraph" w:customStyle="1" w:styleId="xl108">
    <w:name w:val="xl108"/>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b/>
      <w:bCs/>
      <w:color w:val="000000"/>
      <w:kern w:val="0"/>
      <w:sz w:val="20"/>
      <w:szCs w:val="20"/>
    </w:rPr>
  </w:style>
  <w:style w:type="paragraph" w:customStyle="1" w:styleId="xl109">
    <w:name w:val="xl109"/>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仿宋" w:eastAsia="仿宋" w:hAnsi="仿宋" w:cs="宋体"/>
      <w:b/>
      <w:bCs/>
      <w:color w:val="000000"/>
      <w:kern w:val="0"/>
      <w:sz w:val="20"/>
      <w:szCs w:val="20"/>
    </w:rPr>
  </w:style>
  <w:style w:type="paragraph" w:customStyle="1" w:styleId="xl110">
    <w:name w:val="xl110"/>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b/>
      <w:bCs/>
      <w:color w:val="000000"/>
      <w:kern w:val="0"/>
      <w:sz w:val="20"/>
      <w:szCs w:val="20"/>
    </w:rPr>
  </w:style>
  <w:style w:type="paragraph" w:customStyle="1" w:styleId="xl113">
    <w:name w:val="xl113"/>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center"/>
    </w:pPr>
    <w:rPr>
      <w:rFonts w:ascii="仿宋" w:eastAsia="仿宋" w:hAnsi="仿宋" w:cs="宋体"/>
      <w:kern w:val="0"/>
      <w:sz w:val="20"/>
      <w:szCs w:val="20"/>
    </w:rPr>
  </w:style>
  <w:style w:type="paragraph" w:customStyle="1" w:styleId="xl115">
    <w:name w:val="xl115"/>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b/>
      <w:bCs/>
      <w:color w:val="000000"/>
      <w:kern w:val="0"/>
      <w:sz w:val="20"/>
      <w:szCs w:val="20"/>
    </w:rPr>
  </w:style>
  <w:style w:type="paragraph" w:customStyle="1" w:styleId="xl117">
    <w:name w:val="xl117"/>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color w:val="000000"/>
      <w:kern w:val="0"/>
      <w:sz w:val="20"/>
      <w:szCs w:val="20"/>
    </w:rPr>
  </w:style>
  <w:style w:type="paragraph" w:customStyle="1" w:styleId="xl118">
    <w:name w:val="xl118"/>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仿宋" w:eastAsia="仿宋" w:hAnsi="仿宋" w:cs="宋体"/>
      <w:color w:val="000000"/>
      <w:kern w:val="0"/>
      <w:sz w:val="20"/>
      <w:szCs w:val="20"/>
    </w:rPr>
  </w:style>
  <w:style w:type="table" w:customStyle="1" w:styleId="15">
    <w:name w:val="网格型1"/>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6">
    <w:name w:val="网格型浅色1"/>
    <w:basedOn w:val="a1"/>
    <w:uiPriority w:val="40"/>
    <w:qFormat/>
    <w:rPr>
      <w:rFonts w:ascii="Times New Roman" w:hAnsi="Times New Roman"/>
    </w:rPr>
    <w:tblPr>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Pr>
  </w:style>
  <w:style w:type="character" w:customStyle="1" w:styleId="font41">
    <w:name w:val="font41"/>
    <w:basedOn w:val="a0"/>
    <w:qFormat/>
    <w:rPr>
      <w:rFonts w:ascii="宋体" w:eastAsia="宋体" w:hAnsi="宋体" w:cs="宋体" w:hint="eastAsia"/>
      <w:color w:val="000000"/>
      <w:sz w:val="20"/>
      <w:szCs w:val="20"/>
      <w:u w:val="none"/>
    </w:rPr>
  </w:style>
  <w:style w:type="character" w:customStyle="1" w:styleId="font31">
    <w:name w:val="font31"/>
    <w:basedOn w:val="a0"/>
    <w:qFormat/>
    <w:rPr>
      <w:rFonts w:ascii="宋体" w:eastAsia="宋体" w:hAnsi="宋体" w:cs="宋体" w:hint="eastAsia"/>
      <w:b/>
      <w:bCs/>
      <w:color w:val="000000"/>
      <w:sz w:val="20"/>
      <w:szCs w:val="20"/>
      <w:u w:val="none"/>
    </w:rPr>
  </w:style>
  <w:style w:type="paragraph" w:customStyle="1" w:styleId="Default">
    <w:name w:val="Default"/>
    <w:qFormat/>
    <w:pPr>
      <w:widowControl w:val="0"/>
      <w:autoSpaceDE w:val="0"/>
      <w:autoSpaceDN w:val="0"/>
      <w:adjustRightInd w:val="0"/>
    </w:pPr>
    <w:rPr>
      <w:rFonts w:ascii="黑体" w:eastAsia="黑体" w:hAnsi="Times New Roman" w:cs="黑体"/>
      <w:color w:val="000000"/>
      <w:sz w:val="24"/>
      <w:szCs w:val="24"/>
    </w:rPr>
  </w:style>
  <w:style w:type="character" w:customStyle="1" w:styleId="51">
    <w:name w:val="未处理的提及5"/>
    <w:basedOn w:val="a0"/>
    <w:uiPriority w:val="99"/>
    <w:semiHidden/>
    <w:unhideWhenUsed/>
    <w:qFormat/>
    <w:rPr>
      <w:color w:val="605E5C"/>
      <w:shd w:val="clear" w:color="auto" w:fill="E1DFDD"/>
    </w:rPr>
  </w:style>
  <w:style w:type="paragraph" w:customStyle="1" w:styleId="my">
    <w:name w:val="my正文"/>
    <w:basedOn w:val="a"/>
    <w:link w:val="myChar1"/>
    <w:qFormat/>
    <w:pPr>
      <w:ind w:firstLine="640"/>
    </w:pPr>
    <w:rPr>
      <w:rFonts w:ascii="仿宋_GB2312" w:hAnsi="仿宋_GB2312" w:cs="仿宋_GB2312"/>
      <w:szCs w:val="32"/>
    </w:rPr>
  </w:style>
  <w:style w:type="character" w:customStyle="1" w:styleId="myChar1">
    <w:name w:val="my正文 Char1"/>
    <w:link w:val="my"/>
    <w:qFormat/>
    <w:rPr>
      <w:rFonts w:ascii="仿宋_GB2312" w:hAnsi="仿宋_GB2312" w:cs="仿宋_GB2312"/>
      <w:kern w:val="2"/>
      <w:sz w:val="24"/>
      <w:szCs w:val="32"/>
    </w:rPr>
  </w:style>
  <w:style w:type="character" w:customStyle="1" w:styleId="ad">
    <w:name w:val="正文文本缩进 字符"/>
    <w:basedOn w:val="a0"/>
    <w:link w:val="ac"/>
    <w:qFormat/>
    <w:rPr>
      <w:rFonts w:ascii="Times New Roman" w:hAnsi="Times New Roman"/>
      <w:kern w:val="2"/>
      <w:sz w:val="24"/>
      <w:szCs w:val="21"/>
    </w:rPr>
  </w:style>
  <w:style w:type="character" w:customStyle="1" w:styleId="22">
    <w:name w:val="正文文本首行缩进 2 字符"/>
    <w:basedOn w:val="ad"/>
    <w:link w:val="21"/>
    <w:qFormat/>
    <w:rPr>
      <w:rFonts w:ascii="Times New Roman" w:hAnsi="Times New Roman"/>
      <w:kern w:val="2"/>
      <w:sz w:val="24"/>
      <w:szCs w:val="21"/>
    </w:rPr>
  </w:style>
  <w:style w:type="character" w:customStyle="1" w:styleId="5Char">
    <w:name w:val="标题 5 Char"/>
    <w:qFormat/>
    <w:rPr>
      <w:rFonts w:eastAsia="仿宋_GB2312" w:cs="仿宋_GB2312"/>
      <w:b/>
      <w:kern w:val="2"/>
      <w:sz w:val="32"/>
      <w:szCs w:val="32"/>
    </w:rPr>
  </w:style>
  <w:style w:type="character" w:customStyle="1" w:styleId="font11">
    <w:name w:val="font11"/>
    <w:unhideWhenUsed/>
    <w:qFormat/>
    <w:rPr>
      <w:rFonts w:ascii="宋体" w:eastAsia="宋体" w:hAnsi="宋体" w:cs="宋体" w:hint="eastAsia"/>
      <w:color w:val="000000"/>
      <w:sz w:val="20"/>
      <w:szCs w:val="20"/>
      <w:u w:val="none"/>
    </w:rPr>
  </w:style>
  <w:style w:type="paragraph" w:customStyle="1" w:styleId="font5">
    <w:name w:val="font5"/>
    <w:basedOn w:val="a"/>
    <w:qFormat/>
    <w:pPr>
      <w:widowControl/>
      <w:spacing w:before="100" w:beforeAutospacing="1" w:after="100" w:afterAutospacing="1" w:line="240" w:lineRule="auto"/>
      <w:ind w:firstLineChars="0" w:firstLine="0"/>
      <w:jc w:val="left"/>
    </w:pPr>
    <w:rPr>
      <w:rFonts w:ascii="等线" w:eastAsia="等线" w:hAnsi="等线" w:cs="宋体"/>
      <w:kern w:val="0"/>
      <w:sz w:val="18"/>
      <w:szCs w:val="18"/>
    </w:rPr>
  </w:style>
  <w:style w:type="paragraph" w:customStyle="1" w:styleId="aff6">
    <w:name w:val="@正文"/>
    <w:basedOn w:val="a"/>
    <w:unhideWhenUsed/>
    <w:qFormat/>
    <w:pPr>
      <w:widowControl/>
    </w:pPr>
    <w:rPr>
      <w:rFonts w:ascii="宋体" w:hAnsi="宋体" w:hint="eastAsia"/>
      <w:sz w:val="28"/>
      <w:szCs w:val="30"/>
    </w:rPr>
  </w:style>
  <w:style w:type="paragraph" w:customStyle="1" w:styleId="msonormal0">
    <w:name w:val="msonormal"/>
    <w:basedOn w:val="a"/>
    <w:qFormat/>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f7">
    <w:name w:val="表内文字"/>
    <w:basedOn w:val="a"/>
    <w:qFormat/>
    <w:pPr>
      <w:snapToGrid w:val="0"/>
      <w:spacing w:line="240" w:lineRule="auto"/>
      <w:ind w:firstLineChars="0" w:firstLine="0"/>
    </w:pPr>
    <w:rPr>
      <w:sz w:val="21"/>
    </w:rPr>
  </w:style>
  <w:style w:type="paragraph" w:customStyle="1" w:styleId="17">
    <w:name w:val="正文1"/>
    <w:qFormat/>
    <w:pPr>
      <w:jc w:val="both"/>
    </w:pPr>
    <w:rPr>
      <w:rFonts w:ascii="Times New Roman" w:hAnsi="Times New Roman"/>
      <w:kern w:val="2"/>
      <w:sz w:val="21"/>
      <w:szCs w:val="21"/>
    </w:rPr>
  </w:style>
  <w:style w:type="paragraph" w:customStyle="1" w:styleId="font6">
    <w:name w:val="font6"/>
    <w:basedOn w:val="a"/>
    <w:qFormat/>
    <w:pPr>
      <w:widowControl/>
      <w:spacing w:before="100" w:beforeAutospacing="1" w:after="100" w:afterAutospacing="1" w:line="240" w:lineRule="auto"/>
      <w:ind w:firstLineChars="0" w:firstLine="0"/>
      <w:jc w:val="left"/>
    </w:pPr>
    <w:rPr>
      <w:rFonts w:ascii="宋体" w:hAnsi="宋体" w:cs="宋体"/>
      <w:b/>
      <w:bCs/>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6/09/relationships/commentsIds" Target="commentsIds.xml"/><Relationship Id="rId26" Type="http://schemas.openxmlformats.org/officeDocument/2006/relationships/header" Target="header7.xml"/><Relationship Id="rId39" Type="http://schemas.openxmlformats.org/officeDocument/2006/relationships/fontTable" Target="fontTable.xml"/><Relationship Id="rId21" Type="http://schemas.openxmlformats.org/officeDocument/2006/relationships/image" Target="media/image2.jpeg"/><Relationship Id="rId34" Type="http://schemas.openxmlformats.org/officeDocument/2006/relationships/image" Target="media/image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1.jpeg"/><Relationship Id="rId29" Type="http://schemas.openxmlformats.org/officeDocument/2006/relationships/image" Target="media/image4.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5.xml"/><Relationship Id="rId32" Type="http://schemas.openxmlformats.org/officeDocument/2006/relationships/image" Target="media/image7.png"/><Relationship Id="rId37" Type="http://schemas.openxmlformats.org/officeDocument/2006/relationships/image" Target="media/image12.jpe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image" Target="media/image3.emf"/><Relationship Id="rId36" Type="http://schemas.openxmlformats.org/officeDocument/2006/relationships/image" Target="media/image11.png"/><Relationship Id="rId10" Type="http://schemas.openxmlformats.org/officeDocument/2006/relationships/footer" Target="footer1.xml"/><Relationship Id="rId19" Type="http://schemas.microsoft.com/office/2018/08/relationships/commentsExtensible" Target="commentsExtensible.xml"/><Relationship Id="rId31"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5.xml"/><Relationship Id="rId27" Type="http://schemas.openxmlformats.org/officeDocument/2006/relationships/footer" Target="footer7.xml"/><Relationship Id="rId30" Type="http://schemas.openxmlformats.org/officeDocument/2006/relationships/image" Target="media/image5.emf"/><Relationship Id="rId35" Type="http://schemas.openxmlformats.org/officeDocument/2006/relationships/image" Target="media/image10.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microsoft.com/office/2011/relationships/commentsExtended" Target="commentsExtended.xml"/><Relationship Id="rId25" Type="http://schemas.openxmlformats.org/officeDocument/2006/relationships/footer" Target="footer6.xml"/><Relationship Id="rId33" Type="http://schemas.openxmlformats.org/officeDocument/2006/relationships/image" Target="media/image8.png"/><Relationship Id="rId38" Type="http://schemas.openxmlformats.org/officeDocument/2006/relationships/image" Target="media/image1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0900FA-C883-45A5-8CC3-D95F395D6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TotalTime>
  <Pages>313</Pages>
  <Words>35564</Words>
  <Characters>202717</Characters>
  <Application>Microsoft Office Word</Application>
  <DocSecurity>0</DocSecurity>
  <Lines>1689</Lines>
  <Paragraphs>475</Paragraphs>
  <ScaleCrop>false</ScaleCrop>
  <Company/>
  <LinksUpToDate>false</LinksUpToDate>
  <CharactersWithSpaces>237806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胡海山</dc:creator>
  <cp:lastModifiedBy>今日 流水</cp:lastModifiedBy>
  <cp:revision>334</cp:revision>
  <cp:lastPrinted>2025-10-27T09:57:00Z</cp:lastPrinted>
  <dcterms:created xsi:type="dcterms:W3CDTF">2025-10-25T09:43:00Z</dcterms:created>
  <dcterms:modified xsi:type="dcterms:W3CDTF">2025-11-19T02:16:00Z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eyJoZGlkIjoiYjEyMDlmYTRjOTY4MmFjMDlmZTc0YTM1ZjNmYTc0NWQiLCJ1c2VySWQiOiI0Mzc0NDY2MDMifQ==</vt:lpwstr>
  </property>
  <property fmtid="{D5CDD505-2E9C-101B-9397-08002B2CF9AE}" pid="3" name="KSOProductBuildVer">
    <vt:lpwstr>2052-12.1.0.23542</vt:lpwstr>
  </property>
  <property fmtid="{D5CDD505-2E9C-101B-9397-08002B2CF9AE}" pid="4" name="ICV">
    <vt:lpwstr>3E2BD3C8EC864860A3CECE0C226BD5D4_13</vt:lpwstr>
  </property>
</Properties>
</file>